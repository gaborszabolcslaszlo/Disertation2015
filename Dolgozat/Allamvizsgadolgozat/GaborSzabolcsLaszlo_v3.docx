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6BF74" w14:textId="77777777" w:rsidR="0084093F" w:rsidRPr="00FE5CC9" w:rsidRDefault="0084093F" w:rsidP="0071433B">
      <w:pPr>
        <w:pStyle w:val="Textbody"/>
        <w:pageBreakBefore/>
        <w:spacing w:after="0" w:line="360" w:lineRule="auto"/>
        <w:jc w:val="both"/>
        <w:rPr>
          <w:rFonts w:cs="Times New Roman"/>
          <w:lang w:val="hu-HU"/>
        </w:rPr>
      </w:pPr>
      <w:r w:rsidRPr="00FE5CC9">
        <w:rPr>
          <w:rFonts w:cs="Times New Roman"/>
          <w:b/>
          <w:bCs/>
          <w:lang w:val="hu-HU"/>
        </w:rPr>
        <w:t>Sapientia EMTE</w:t>
      </w:r>
    </w:p>
    <w:p w14:paraId="39BB7F36" w14:textId="77777777" w:rsidR="0084093F" w:rsidRPr="00FE5CC9" w:rsidRDefault="0084093F" w:rsidP="0071433B">
      <w:pPr>
        <w:pStyle w:val="Textbody"/>
        <w:spacing w:after="0" w:line="360" w:lineRule="auto"/>
        <w:jc w:val="both"/>
        <w:rPr>
          <w:rFonts w:cs="Times New Roman"/>
          <w:lang w:val="hu-HU"/>
        </w:rPr>
      </w:pPr>
      <w:r w:rsidRPr="00FE5CC9">
        <w:rPr>
          <w:rFonts w:cs="Times New Roman"/>
          <w:b/>
          <w:bCs/>
          <w:lang w:val="hu-HU"/>
        </w:rPr>
        <w:t>Műszaki és Humántudományok Kar, Marosvásárhely</w:t>
      </w:r>
    </w:p>
    <w:p w14:paraId="690C0BB0" w14:textId="77777777" w:rsidR="0084093F" w:rsidRPr="00FE5CC9" w:rsidRDefault="00E63D34" w:rsidP="0071433B">
      <w:pPr>
        <w:pStyle w:val="Textbody"/>
        <w:spacing w:after="0" w:line="360" w:lineRule="auto"/>
        <w:jc w:val="both"/>
        <w:rPr>
          <w:rFonts w:cs="Times New Roman"/>
          <w:lang w:val="hu-HU"/>
        </w:rPr>
      </w:pPr>
      <w:r w:rsidRPr="00FE5CC9">
        <w:rPr>
          <w:rFonts w:cs="Times New Roman"/>
          <w:b/>
          <w:bCs/>
          <w:lang w:val="hu-HU"/>
        </w:rPr>
        <w:t>Villamosmérnöki</w:t>
      </w:r>
      <w:r w:rsidR="0084093F" w:rsidRPr="00FE5CC9">
        <w:rPr>
          <w:rFonts w:cs="Times New Roman"/>
          <w:b/>
          <w:bCs/>
          <w:lang w:val="hu-HU"/>
        </w:rPr>
        <w:t xml:space="preserve"> Tanszék</w:t>
      </w:r>
    </w:p>
    <w:p w14:paraId="0E294D4F" w14:textId="77777777" w:rsidR="0084093F" w:rsidRPr="00FE5CC9" w:rsidRDefault="0084093F" w:rsidP="0071433B">
      <w:pPr>
        <w:spacing w:after="0" w:line="360" w:lineRule="auto"/>
        <w:jc w:val="both"/>
        <w:rPr>
          <w:rFonts w:ascii="Times New Roman" w:hAnsi="Times New Roman"/>
        </w:rPr>
      </w:pPr>
    </w:p>
    <w:p w14:paraId="61879887" w14:textId="77777777" w:rsidR="0084093F" w:rsidRPr="00FE5CC9" w:rsidRDefault="0084093F" w:rsidP="0071433B">
      <w:pPr>
        <w:spacing w:after="0" w:line="360" w:lineRule="auto"/>
        <w:jc w:val="both"/>
        <w:rPr>
          <w:rFonts w:ascii="Times New Roman" w:hAnsi="Times New Roman"/>
        </w:rPr>
      </w:pPr>
    </w:p>
    <w:p w14:paraId="29F3622A" w14:textId="77777777" w:rsidR="0084093F" w:rsidRPr="00FE5CC9" w:rsidRDefault="0084093F" w:rsidP="0071433B">
      <w:pPr>
        <w:spacing w:after="0" w:line="360" w:lineRule="auto"/>
        <w:jc w:val="both"/>
        <w:rPr>
          <w:rFonts w:ascii="Times New Roman" w:hAnsi="Times New Roman"/>
        </w:rPr>
      </w:pPr>
    </w:p>
    <w:p w14:paraId="7909A70B" w14:textId="77777777" w:rsidR="0084093F" w:rsidRPr="00FE5CC9" w:rsidRDefault="0084093F" w:rsidP="0071433B">
      <w:pPr>
        <w:spacing w:after="0" w:line="360" w:lineRule="auto"/>
        <w:jc w:val="both"/>
        <w:rPr>
          <w:rFonts w:ascii="Times New Roman" w:hAnsi="Times New Roman"/>
        </w:rPr>
      </w:pPr>
    </w:p>
    <w:p w14:paraId="025A3D46" w14:textId="77777777" w:rsidR="0084093F" w:rsidRPr="00FE5CC9" w:rsidRDefault="0084093F" w:rsidP="0071433B">
      <w:pPr>
        <w:spacing w:after="0" w:line="360" w:lineRule="auto"/>
        <w:jc w:val="both"/>
        <w:rPr>
          <w:rFonts w:ascii="Times New Roman" w:hAnsi="Times New Roman"/>
        </w:rPr>
      </w:pPr>
    </w:p>
    <w:p w14:paraId="5AED45AC" w14:textId="77777777" w:rsidR="0084093F" w:rsidRPr="00FE5CC9" w:rsidRDefault="0084093F" w:rsidP="0071433B">
      <w:pPr>
        <w:spacing w:after="0" w:line="360" w:lineRule="auto"/>
        <w:jc w:val="both"/>
        <w:rPr>
          <w:rFonts w:ascii="Times New Roman" w:hAnsi="Times New Roman"/>
        </w:rPr>
      </w:pPr>
    </w:p>
    <w:p w14:paraId="5B96CDDF" w14:textId="77777777" w:rsidR="0084093F" w:rsidRPr="00FE5CC9" w:rsidRDefault="0084093F" w:rsidP="0071433B">
      <w:pPr>
        <w:spacing w:after="0" w:line="360" w:lineRule="auto"/>
        <w:jc w:val="both"/>
        <w:rPr>
          <w:rFonts w:ascii="Times New Roman" w:hAnsi="Times New Roman"/>
        </w:rPr>
      </w:pPr>
    </w:p>
    <w:p w14:paraId="4364D48E" w14:textId="4024D775" w:rsidR="0084093F" w:rsidRPr="00FE5CC9" w:rsidDel="00C347FC" w:rsidRDefault="00C347FC" w:rsidP="00FE5CC9">
      <w:pPr>
        <w:spacing w:after="0" w:line="360" w:lineRule="auto"/>
        <w:ind w:left="2880" w:firstLine="720"/>
        <w:jc w:val="center"/>
        <w:rPr>
          <w:del w:id="0" w:author="laca" w:date="2015-06-14T16:50:00Z"/>
          <w:rFonts w:ascii="Times New Roman" w:hAnsi="Times New Roman"/>
          <w:sz w:val="32"/>
          <w:szCs w:val="32"/>
          <w:rPrChange w:id="1" w:author="laca" w:date="2015-06-14T16:50:00Z">
            <w:rPr>
              <w:del w:id="2" w:author="laca" w:date="2015-06-14T16:50:00Z"/>
              <w:rFonts w:ascii="Times New Roman" w:hAnsi="Times New Roman"/>
            </w:rPr>
          </w:rPrChange>
        </w:rPr>
        <w:pPrChange w:id="3" w:author="laca" w:date="2015-06-14T16:50:00Z">
          <w:pPr>
            <w:spacing w:after="0" w:line="360" w:lineRule="auto"/>
            <w:ind w:left="2880" w:firstLine="720"/>
            <w:jc w:val="both"/>
          </w:pPr>
        </w:pPrChange>
      </w:pPr>
      <w:ins w:id="4" w:author="laca" w:date="2015-06-14T16:50:00Z">
        <w:r w:rsidRPr="00FE5CC9">
          <w:rPr>
            <w:rFonts w:ascii="Segoe UI" w:hAnsi="Segoe UI" w:cs="Segoe UI"/>
            <w:color w:val="000000"/>
            <w:sz w:val="32"/>
            <w:szCs w:val="32"/>
            <w:shd w:val="clear" w:color="auto" w:fill="FFFFFF"/>
            <w:rPrChange w:id="5" w:author="laca" w:date="2015-06-14T16:50:00Z">
              <w:rPr>
                <w:rFonts w:ascii="Segoe UI" w:hAnsi="Segoe UI" w:cs="Segoe UI"/>
                <w:color w:val="000000"/>
                <w:sz w:val="20"/>
                <w:szCs w:val="20"/>
                <w:shd w:val="clear" w:color="auto" w:fill="FFFFFF"/>
              </w:rPr>
            </w:rPrChange>
          </w:rPr>
          <w:t>Kültéri mobilis robot tervezése és megvalósítása FPGA</w:t>
        </w:r>
        <w:r w:rsidR="00FE5CC9" w:rsidRPr="00FE5CC9">
          <w:rPr>
            <w:rFonts w:ascii="Segoe UI" w:hAnsi="Segoe UI" w:cs="Segoe UI"/>
            <w:color w:val="000000"/>
            <w:sz w:val="32"/>
            <w:szCs w:val="32"/>
            <w:shd w:val="clear" w:color="auto" w:fill="FFFFFF"/>
            <w:rPrChange w:id="6" w:author="laca" w:date="2015-06-14T16:50:00Z">
              <w:rPr>
                <w:rFonts w:ascii="Segoe UI" w:hAnsi="Segoe UI" w:cs="Segoe UI"/>
                <w:color w:val="000000"/>
                <w:sz w:val="32"/>
                <w:szCs w:val="32"/>
                <w:shd w:val="clear" w:color="auto" w:fill="FFFFFF"/>
              </w:rPr>
            </w:rPrChange>
          </w:rPr>
          <w:t xml:space="preserve"> </w:t>
        </w:r>
        <w:r w:rsidRPr="00FE5CC9">
          <w:rPr>
            <w:rFonts w:ascii="Segoe UI" w:hAnsi="Segoe UI" w:cs="Segoe UI"/>
            <w:color w:val="000000"/>
            <w:sz w:val="32"/>
            <w:szCs w:val="32"/>
            <w:shd w:val="clear" w:color="auto" w:fill="FFFFFF"/>
            <w:rPrChange w:id="7" w:author="laca" w:date="2015-06-14T16:50:00Z">
              <w:rPr>
                <w:rFonts w:ascii="Segoe UI" w:hAnsi="Segoe UI" w:cs="Segoe UI"/>
                <w:color w:val="000000"/>
                <w:sz w:val="20"/>
                <w:szCs w:val="20"/>
                <w:shd w:val="clear" w:color="auto" w:fill="FFFFFF"/>
              </w:rPr>
            </w:rPrChange>
          </w:rPr>
          <w:t>alapú hardver</w:t>
        </w:r>
        <w:r w:rsidR="00FE5CC9" w:rsidRPr="00FE5CC9">
          <w:rPr>
            <w:rFonts w:ascii="Segoe UI" w:hAnsi="Segoe UI" w:cs="Segoe UI"/>
            <w:color w:val="000000"/>
            <w:sz w:val="32"/>
            <w:szCs w:val="32"/>
            <w:shd w:val="clear" w:color="auto" w:fill="FFFFFF"/>
            <w:rPrChange w:id="8" w:author="laca" w:date="2015-06-14T16:50:00Z">
              <w:rPr>
                <w:rFonts w:ascii="Segoe UI" w:hAnsi="Segoe UI" w:cs="Segoe UI"/>
                <w:color w:val="000000"/>
                <w:sz w:val="32"/>
                <w:szCs w:val="32"/>
                <w:shd w:val="clear" w:color="auto" w:fill="FFFFFF"/>
              </w:rPr>
            </w:rPrChange>
          </w:rPr>
          <w:t xml:space="preserve"> </w:t>
        </w:r>
        <w:r w:rsidRPr="00FE5CC9">
          <w:rPr>
            <w:rFonts w:ascii="Segoe UI" w:hAnsi="Segoe UI" w:cs="Segoe UI"/>
            <w:color w:val="000000"/>
            <w:sz w:val="32"/>
            <w:szCs w:val="32"/>
            <w:shd w:val="clear" w:color="auto" w:fill="FFFFFF"/>
            <w:rPrChange w:id="9" w:author="laca" w:date="2015-06-14T16:50:00Z">
              <w:rPr>
                <w:rFonts w:ascii="Segoe UI" w:hAnsi="Segoe UI" w:cs="Segoe UI"/>
                <w:color w:val="000000"/>
                <w:sz w:val="20"/>
                <w:szCs w:val="20"/>
                <w:shd w:val="clear" w:color="auto" w:fill="FFFFFF"/>
              </w:rPr>
            </w:rPrChange>
          </w:rPr>
          <w:t>erőforrás alkalmazásával</w:t>
        </w:r>
      </w:ins>
      <w:del w:id="10" w:author="laca" w:date="2015-06-14T16:50:00Z">
        <w:r w:rsidR="00CD0731" w:rsidRPr="00FE5CC9" w:rsidDel="00C347FC">
          <w:rPr>
            <w:rFonts w:ascii="Times New Roman" w:hAnsi="Times New Roman"/>
            <w:sz w:val="32"/>
            <w:szCs w:val="32"/>
            <w:rPrChange w:id="11" w:author="laca" w:date="2015-06-14T16:50:00Z">
              <w:rPr>
                <w:rFonts w:ascii="Times New Roman" w:hAnsi="Times New Roman"/>
              </w:rPr>
            </w:rPrChange>
          </w:rPr>
          <w:delText>iRoobo</w:delText>
        </w:r>
      </w:del>
    </w:p>
    <w:p w14:paraId="0E3B1EAF" w14:textId="33F5EB25" w:rsidR="0084093F" w:rsidRPr="00FE5CC9" w:rsidDel="00C347FC" w:rsidRDefault="00635BE4" w:rsidP="00FE5CC9">
      <w:pPr>
        <w:pStyle w:val="Textbody"/>
        <w:spacing w:after="0" w:line="360" w:lineRule="auto"/>
        <w:ind w:left="360"/>
        <w:jc w:val="center"/>
        <w:rPr>
          <w:del w:id="12" w:author="laca" w:date="2015-06-14T16:50:00Z"/>
          <w:rFonts w:cs="Times New Roman"/>
          <w:lang w:val="hu-HU"/>
          <w:rPrChange w:id="13" w:author="laca" w:date="2015-06-14T16:50:00Z">
            <w:rPr>
              <w:del w:id="14" w:author="laca" w:date="2015-06-14T16:50:00Z"/>
              <w:rFonts w:cs="Times New Roman"/>
              <w:lang w:val="hu-HU"/>
            </w:rPr>
          </w:rPrChange>
        </w:rPr>
        <w:pPrChange w:id="15" w:author="laca" w:date="2015-06-14T16:50:00Z">
          <w:pPr>
            <w:pStyle w:val="Textbody"/>
            <w:spacing w:after="0" w:line="360" w:lineRule="auto"/>
            <w:ind w:left="360"/>
            <w:jc w:val="both"/>
          </w:pPr>
        </w:pPrChange>
      </w:pPr>
      <w:del w:id="16" w:author="laca" w:date="2015-06-14T16:50:00Z">
        <w:r w:rsidRPr="00FE5CC9" w:rsidDel="00C347FC">
          <w:rPr>
            <w:rFonts w:cs="Times New Roman"/>
            <w:lang w:val="hu-HU"/>
            <w:rPrChange w:id="17" w:author="laca" w:date="2015-06-14T16:50:00Z">
              <w:rPr>
                <w:rFonts w:cs="Times New Roman"/>
                <w:lang w:val="hu-HU"/>
              </w:rPr>
            </w:rPrChange>
          </w:rPr>
          <w:delText>TDK</w:delText>
        </w:r>
        <w:r w:rsidR="00BC755A" w:rsidRPr="00FE5CC9" w:rsidDel="00C347FC">
          <w:rPr>
            <w:rFonts w:cs="Times New Roman"/>
            <w:lang w:val="hu-HU"/>
            <w:rPrChange w:id="18" w:author="laca" w:date="2015-06-14T16:50:00Z">
              <w:rPr>
                <w:rFonts w:cs="Times New Roman"/>
                <w:lang w:val="hu-HU"/>
              </w:rPr>
            </w:rPrChange>
          </w:rPr>
          <w:delText xml:space="preserve"> dolgozat</w:delText>
        </w:r>
      </w:del>
    </w:p>
    <w:p w14:paraId="0D14E3EA" w14:textId="77777777" w:rsidR="0084093F" w:rsidRPr="00FE5CC9" w:rsidRDefault="0084093F" w:rsidP="00FE5CC9">
      <w:pPr>
        <w:pStyle w:val="Textbody"/>
        <w:spacing w:after="0" w:line="360" w:lineRule="auto"/>
        <w:ind w:left="360"/>
        <w:jc w:val="center"/>
        <w:rPr>
          <w:rFonts w:cs="Times New Roman"/>
          <w:lang w:val="hu-HU"/>
          <w:rPrChange w:id="19" w:author="laca" w:date="2015-06-14T16:50:00Z">
            <w:rPr>
              <w:rFonts w:cs="Times New Roman"/>
              <w:lang w:val="hu-HU"/>
            </w:rPr>
          </w:rPrChange>
        </w:rPr>
        <w:pPrChange w:id="20" w:author="laca" w:date="2015-06-14T16:50:00Z">
          <w:pPr>
            <w:pStyle w:val="Textbody"/>
            <w:spacing w:after="0" w:line="360" w:lineRule="auto"/>
            <w:ind w:left="360"/>
            <w:jc w:val="both"/>
          </w:pPr>
        </w:pPrChange>
      </w:pPr>
    </w:p>
    <w:p w14:paraId="75782E4B" w14:textId="77777777" w:rsidR="0084093F" w:rsidRPr="00FE5CC9" w:rsidRDefault="0084093F" w:rsidP="0071433B">
      <w:pPr>
        <w:pStyle w:val="Textbody"/>
        <w:spacing w:after="0" w:line="360" w:lineRule="auto"/>
        <w:jc w:val="both"/>
        <w:rPr>
          <w:rFonts w:cs="Times New Roman"/>
          <w:lang w:val="hu-HU"/>
          <w:rPrChange w:id="21" w:author="laca" w:date="2015-06-14T16:50:00Z">
            <w:rPr>
              <w:rFonts w:cs="Times New Roman"/>
              <w:lang w:val="hu-HU"/>
            </w:rPr>
          </w:rPrChange>
        </w:rPr>
      </w:pPr>
    </w:p>
    <w:p w14:paraId="1E94EC7C" w14:textId="77777777" w:rsidR="0084093F" w:rsidRPr="00FE5CC9" w:rsidRDefault="0084093F" w:rsidP="0071433B">
      <w:pPr>
        <w:pStyle w:val="Textbody"/>
        <w:spacing w:after="0" w:line="360" w:lineRule="auto"/>
        <w:jc w:val="both"/>
        <w:rPr>
          <w:rFonts w:cs="Times New Roman"/>
          <w:lang w:val="hu-HU"/>
          <w:rPrChange w:id="22" w:author="laca" w:date="2015-06-14T16:50:00Z">
            <w:rPr>
              <w:rFonts w:cs="Times New Roman"/>
              <w:lang w:val="hu-HU"/>
            </w:rPr>
          </w:rPrChange>
        </w:rPr>
      </w:pPr>
    </w:p>
    <w:p w14:paraId="524100A0" w14:textId="77777777" w:rsidR="0084093F" w:rsidRPr="00FE5CC9" w:rsidRDefault="0084093F" w:rsidP="0071433B">
      <w:pPr>
        <w:pStyle w:val="Textbody"/>
        <w:spacing w:after="0" w:line="360" w:lineRule="auto"/>
        <w:jc w:val="both"/>
        <w:rPr>
          <w:rFonts w:cs="Times New Roman"/>
          <w:lang w:val="hu-HU"/>
          <w:rPrChange w:id="23" w:author="laca" w:date="2015-06-14T16:50:00Z">
            <w:rPr>
              <w:rFonts w:cs="Times New Roman"/>
              <w:lang w:val="hu-HU"/>
            </w:rPr>
          </w:rPrChange>
        </w:rPr>
      </w:pPr>
    </w:p>
    <w:p w14:paraId="22C1E114" w14:textId="77777777" w:rsidR="0084093F" w:rsidRPr="00FE5CC9" w:rsidRDefault="0084093F" w:rsidP="0071433B">
      <w:pPr>
        <w:pStyle w:val="Textbody"/>
        <w:spacing w:after="0" w:line="360" w:lineRule="auto"/>
        <w:jc w:val="both"/>
        <w:rPr>
          <w:rFonts w:cs="Times New Roman"/>
          <w:lang w:val="hu-HU"/>
          <w:rPrChange w:id="24" w:author="laca" w:date="2015-06-14T16:50:00Z">
            <w:rPr>
              <w:rFonts w:cs="Times New Roman"/>
              <w:lang w:val="hu-HU"/>
            </w:rPr>
          </w:rPrChange>
        </w:rPr>
      </w:pPr>
    </w:p>
    <w:p w14:paraId="02E485C6" w14:textId="77777777" w:rsidR="0084093F" w:rsidRPr="00FE5CC9" w:rsidRDefault="0084093F" w:rsidP="0071433B">
      <w:pPr>
        <w:pStyle w:val="Textbody"/>
        <w:spacing w:after="0" w:line="360" w:lineRule="auto"/>
        <w:jc w:val="both"/>
        <w:rPr>
          <w:rFonts w:cs="Times New Roman"/>
          <w:lang w:val="hu-HU"/>
          <w:rPrChange w:id="25" w:author="laca" w:date="2015-06-14T16:50:00Z">
            <w:rPr>
              <w:rFonts w:cs="Times New Roman"/>
              <w:lang w:val="hu-HU"/>
            </w:rPr>
          </w:rPrChange>
        </w:rPr>
      </w:pPr>
    </w:p>
    <w:p w14:paraId="13ECB7AD" w14:textId="77777777" w:rsidR="0084093F" w:rsidRPr="00FE5CC9" w:rsidRDefault="0084093F" w:rsidP="0071433B">
      <w:pPr>
        <w:pStyle w:val="Textbody"/>
        <w:spacing w:after="0" w:line="360" w:lineRule="auto"/>
        <w:jc w:val="both"/>
        <w:rPr>
          <w:rFonts w:cs="Times New Roman"/>
          <w:lang w:val="hu-HU"/>
          <w:rPrChange w:id="26" w:author="laca" w:date="2015-06-14T16:50:00Z">
            <w:rPr>
              <w:rFonts w:cs="Times New Roman"/>
              <w:lang w:val="hu-HU"/>
            </w:rPr>
          </w:rPrChange>
        </w:rPr>
      </w:pPr>
    </w:p>
    <w:p w14:paraId="7B4F2AE8" w14:textId="77777777" w:rsidR="0084093F" w:rsidRPr="00FE5CC9" w:rsidRDefault="0084093F" w:rsidP="0071433B">
      <w:pPr>
        <w:pStyle w:val="Textbody"/>
        <w:spacing w:after="0" w:line="360" w:lineRule="auto"/>
        <w:jc w:val="both"/>
        <w:rPr>
          <w:rFonts w:cs="Times New Roman"/>
          <w:lang w:val="hu-HU"/>
          <w:rPrChange w:id="27" w:author="laca" w:date="2015-06-14T16:50:00Z">
            <w:rPr>
              <w:rFonts w:cs="Times New Roman"/>
              <w:lang w:val="hu-HU"/>
            </w:rPr>
          </w:rPrChange>
        </w:rPr>
      </w:pPr>
    </w:p>
    <w:p w14:paraId="272E0CEE" w14:textId="77777777" w:rsidR="0084093F" w:rsidRDefault="0084093F" w:rsidP="0071433B">
      <w:pPr>
        <w:pStyle w:val="Textbody"/>
        <w:spacing w:after="0" w:line="360" w:lineRule="auto"/>
        <w:jc w:val="both"/>
        <w:rPr>
          <w:ins w:id="28" w:author="laca" w:date="2015-06-14T16:51:00Z"/>
          <w:rFonts w:cs="Times New Roman"/>
          <w:lang w:val="hu-HU"/>
        </w:rPr>
      </w:pPr>
    </w:p>
    <w:p w14:paraId="671A1690" w14:textId="77777777" w:rsidR="00FE5CC9" w:rsidRDefault="00FE5CC9" w:rsidP="0071433B">
      <w:pPr>
        <w:pStyle w:val="Textbody"/>
        <w:spacing w:after="0" w:line="360" w:lineRule="auto"/>
        <w:jc w:val="both"/>
        <w:rPr>
          <w:ins w:id="29" w:author="laca" w:date="2015-06-14T16:51:00Z"/>
          <w:rFonts w:cs="Times New Roman"/>
          <w:lang w:val="hu-HU"/>
        </w:rPr>
      </w:pPr>
    </w:p>
    <w:p w14:paraId="3522E900" w14:textId="77777777" w:rsidR="00FE5CC9" w:rsidRDefault="00FE5CC9" w:rsidP="0071433B">
      <w:pPr>
        <w:pStyle w:val="Textbody"/>
        <w:spacing w:after="0" w:line="360" w:lineRule="auto"/>
        <w:jc w:val="both"/>
        <w:rPr>
          <w:ins w:id="30" w:author="laca" w:date="2015-06-14T16:51:00Z"/>
          <w:rFonts w:cs="Times New Roman"/>
          <w:lang w:val="hu-HU"/>
        </w:rPr>
      </w:pPr>
    </w:p>
    <w:p w14:paraId="6EE07CDC" w14:textId="77777777" w:rsidR="00FE5CC9" w:rsidRPr="00FE5CC9" w:rsidRDefault="00FE5CC9" w:rsidP="0071433B">
      <w:pPr>
        <w:pStyle w:val="Textbody"/>
        <w:spacing w:after="0" w:line="360" w:lineRule="auto"/>
        <w:jc w:val="both"/>
        <w:rPr>
          <w:rFonts w:cs="Times New Roman"/>
          <w:lang w:val="hu-HU"/>
          <w:rPrChange w:id="31" w:author="laca" w:date="2015-06-14T16:50:00Z">
            <w:rPr>
              <w:rFonts w:cs="Times New Roman"/>
              <w:lang w:val="hu-HU"/>
            </w:rPr>
          </w:rPrChange>
        </w:rPr>
      </w:pPr>
    </w:p>
    <w:p w14:paraId="2CB2C9AC" w14:textId="77777777" w:rsidR="0084093F" w:rsidRPr="00FE5CC9" w:rsidRDefault="0084093F" w:rsidP="0071433B">
      <w:pPr>
        <w:pStyle w:val="Textbody"/>
        <w:spacing w:after="0" w:line="360" w:lineRule="auto"/>
        <w:jc w:val="both"/>
        <w:rPr>
          <w:rFonts w:cs="Times New Roman"/>
          <w:lang w:val="hu-HU"/>
          <w:rPrChange w:id="32" w:author="laca" w:date="2015-06-14T16:50:00Z">
            <w:rPr>
              <w:rFonts w:cs="Times New Roman"/>
              <w:lang w:val="hu-HU"/>
            </w:rPr>
          </w:rPrChange>
        </w:rPr>
      </w:pPr>
    </w:p>
    <w:p w14:paraId="61EFA2B3" w14:textId="77777777" w:rsidR="0084093F" w:rsidRPr="00FE5CC9" w:rsidRDefault="0084093F" w:rsidP="0071433B">
      <w:pPr>
        <w:pStyle w:val="Textbody"/>
        <w:spacing w:after="0" w:line="360" w:lineRule="auto"/>
        <w:jc w:val="both"/>
        <w:rPr>
          <w:rFonts w:cs="Times New Roman"/>
          <w:lang w:val="hu-HU"/>
          <w:rPrChange w:id="33" w:author="laca" w:date="2015-06-14T16:50:00Z">
            <w:rPr>
              <w:rFonts w:cs="Times New Roman"/>
              <w:lang w:val="hu-HU"/>
            </w:rPr>
          </w:rPrChange>
        </w:rPr>
      </w:pPr>
      <w:r w:rsidRPr="00FE5CC9">
        <w:rPr>
          <w:rFonts w:cs="Times New Roman"/>
          <w:lang w:val="hu-HU"/>
          <w:rPrChange w:id="34" w:author="laca" w:date="2015-06-14T16:50:00Z">
            <w:rPr>
              <w:rFonts w:cs="Times New Roman"/>
              <w:lang w:val="hu-HU"/>
            </w:rPr>
          </w:rPrChange>
        </w:rPr>
        <w:t>Szakirányító tanár:</w:t>
      </w:r>
      <w:r w:rsidR="00110DA4" w:rsidRPr="00FE5CC9">
        <w:rPr>
          <w:rFonts w:cs="Times New Roman"/>
          <w:lang w:val="hu-HU"/>
          <w:rPrChange w:id="35" w:author="laca" w:date="2015-06-14T16:50:00Z">
            <w:rPr>
              <w:rFonts w:cs="Times New Roman"/>
              <w:lang w:val="hu-HU"/>
            </w:rPr>
          </w:rPrChange>
        </w:rPr>
        <w:tab/>
      </w:r>
      <w:r w:rsidR="00110DA4" w:rsidRPr="00FE5CC9">
        <w:rPr>
          <w:rFonts w:cs="Times New Roman"/>
          <w:lang w:val="hu-HU"/>
          <w:rPrChange w:id="36" w:author="laca" w:date="2015-06-14T16:50:00Z">
            <w:rPr>
              <w:rFonts w:cs="Times New Roman"/>
              <w:lang w:val="hu-HU"/>
            </w:rPr>
          </w:rPrChange>
        </w:rPr>
        <w:tab/>
      </w:r>
      <w:r w:rsidR="00110DA4" w:rsidRPr="00FE5CC9">
        <w:rPr>
          <w:rFonts w:cs="Times New Roman"/>
          <w:lang w:val="hu-HU"/>
          <w:rPrChange w:id="37" w:author="laca" w:date="2015-06-14T16:50:00Z">
            <w:rPr>
              <w:rFonts w:cs="Times New Roman"/>
              <w:lang w:val="hu-HU"/>
            </w:rPr>
          </w:rPrChange>
        </w:rPr>
        <w:tab/>
      </w:r>
      <w:r w:rsidR="00110DA4" w:rsidRPr="00FE5CC9">
        <w:rPr>
          <w:rFonts w:cs="Times New Roman"/>
          <w:lang w:val="hu-HU"/>
          <w:rPrChange w:id="38" w:author="laca" w:date="2015-06-14T16:50:00Z">
            <w:rPr>
              <w:rFonts w:cs="Times New Roman"/>
              <w:lang w:val="hu-HU"/>
            </w:rPr>
          </w:rPrChange>
        </w:rPr>
        <w:tab/>
      </w:r>
      <w:r w:rsidR="00110DA4" w:rsidRPr="00FE5CC9">
        <w:rPr>
          <w:rFonts w:cs="Times New Roman"/>
          <w:lang w:val="hu-HU"/>
          <w:rPrChange w:id="39" w:author="laca" w:date="2015-06-14T16:50:00Z">
            <w:rPr>
              <w:rFonts w:cs="Times New Roman"/>
              <w:lang w:val="hu-HU"/>
            </w:rPr>
          </w:rPrChange>
        </w:rPr>
        <w:tab/>
      </w:r>
      <w:r w:rsidR="00110DA4" w:rsidRPr="00FE5CC9">
        <w:rPr>
          <w:rFonts w:cs="Times New Roman"/>
          <w:lang w:val="hu-HU"/>
          <w:rPrChange w:id="40" w:author="laca" w:date="2015-06-14T16:50:00Z">
            <w:rPr>
              <w:rFonts w:cs="Times New Roman"/>
              <w:lang w:val="hu-HU"/>
            </w:rPr>
          </w:rPrChange>
        </w:rPr>
        <w:tab/>
        <w:t>Végzős hallgató:</w:t>
      </w:r>
    </w:p>
    <w:p w14:paraId="4141975A" w14:textId="77777777" w:rsidR="0084093F" w:rsidRPr="00FE5CC9" w:rsidRDefault="001929DC" w:rsidP="0071433B">
      <w:pPr>
        <w:pStyle w:val="Textbody"/>
        <w:spacing w:after="0" w:line="360" w:lineRule="auto"/>
        <w:ind w:left="360"/>
        <w:jc w:val="both"/>
        <w:rPr>
          <w:rFonts w:cs="Times New Roman"/>
          <w:lang w:val="hu-HU"/>
          <w:rPrChange w:id="41" w:author="laca" w:date="2015-06-14T16:50:00Z">
            <w:rPr>
              <w:rFonts w:cs="Times New Roman"/>
              <w:lang w:val="hu-HU"/>
            </w:rPr>
          </w:rPrChange>
        </w:rPr>
      </w:pPr>
      <w:r w:rsidRPr="00FE5CC9">
        <w:rPr>
          <w:rFonts w:cs="Times New Roman"/>
          <w:lang w:val="hu-HU"/>
          <w:rPrChange w:id="42" w:author="laca" w:date="2015-06-14T16:50:00Z">
            <w:rPr>
              <w:rFonts w:cs="Times New Roman"/>
              <w:lang w:val="hu-HU"/>
            </w:rPr>
          </w:rPrChange>
        </w:rPr>
        <w:t>Dr. Brassai Sándor Tihamér</w:t>
      </w:r>
      <w:r w:rsidR="00110DA4" w:rsidRPr="00FE5CC9">
        <w:rPr>
          <w:rFonts w:cs="Times New Roman"/>
          <w:lang w:val="hu-HU"/>
          <w:rPrChange w:id="43" w:author="laca" w:date="2015-06-14T16:50:00Z">
            <w:rPr>
              <w:rFonts w:cs="Times New Roman"/>
              <w:lang w:val="hu-HU"/>
            </w:rPr>
          </w:rPrChange>
        </w:rPr>
        <w:tab/>
      </w:r>
      <w:r w:rsidR="00110DA4" w:rsidRPr="00FE5CC9">
        <w:rPr>
          <w:rFonts w:cs="Times New Roman"/>
          <w:lang w:val="hu-HU"/>
          <w:rPrChange w:id="44" w:author="laca" w:date="2015-06-14T16:50:00Z">
            <w:rPr>
              <w:rFonts w:cs="Times New Roman"/>
              <w:lang w:val="hu-HU"/>
            </w:rPr>
          </w:rPrChange>
        </w:rPr>
        <w:tab/>
      </w:r>
      <w:r w:rsidR="00110DA4" w:rsidRPr="00FE5CC9">
        <w:rPr>
          <w:rFonts w:cs="Times New Roman"/>
          <w:lang w:val="hu-HU"/>
          <w:rPrChange w:id="45" w:author="laca" w:date="2015-06-14T16:50:00Z">
            <w:rPr>
              <w:rFonts w:cs="Times New Roman"/>
              <w:lang w:val="hu-HU"/>
            </w:rPr>
          </w:rPrChange>
        </w:rPr>
        <w:tab/>
      </w:r>
      <w:r w:rsidR="00110DA4" w:rsidRPr="00FE5CC9">
        <w:rPr>
          <w:rFonts w:cs="Times New Roman"/>
          <w:lang w:val="hu-HU"/>
          <w:rPrChange w:id="46" w:author="laca" w:date="2015-06-14T16:50:00Z">
            <w:rPr>
              <w:rFonts w:cs="Times New Roman"/>
              <w:lang w:val="hu-HU"/>
            </w:rPr>
          </w:rPrChange>
        </w:rPr>
        <w:tab/>
      </w:r>
      <w:r w:rsidR="00110DA4" w:rsidRPr="00FE5CC9">
        <w:rPr>
          <w:rFonts w:cs="Times New Roman"/>
          <w:lang w:val="hu-HU"/>
          <w:rPrChange w:id="47" w:author="laca" w:date="2015-06-14T16:50:00Z">
            <w:rPr>
              <w:rFonts w:cs="Times New Roman"/>
              <w:lang w:val="hu-HU"/>
            </w:rPr>
          </w:rPrChange>
        </w:rPr>
        <w:tab/>
        <w:t>Gábor Szabolcs-László</w:t>
      </w:r>
    </w:p>
    <w:p w14:paraId="0C5827DF" w14:textId="77777777" w:rsidR="0084093F" w:rsidRPr="00FE5CC9" w:rsidRDefault="0084093F" w:rsidP="0071433B">
      <w:pPr>
        <w:pStyle w:val="Textbody"/>
        <w:spacing w:after="0" w:line="360" w:lineRule="auto"/>
        <w:ind w:left="360"/>
        <w:jc w:val="both"/>
        <w:rPr>
          <w:rFonts w:cs="Times New Roman"/>
          <w:lang w:val="hu-HU"/>
          <w:rPrChange w:id="48" w:author="laca" w:date="2015-06-14T16:50:00Z">
            <w:rPr>
              <w:rFonts w:cs="Times New Roman"/>
              <w:lang w:val="hu-HU"/>
            </w:rPr>
          </w:rPrChange>
        </w:rPr>
      </w:pPr>
      <w:proofErr w:type="gramStart"/>
      <w:r w:rsidRPr="00FE5CC9">
        <w:rPr>
          <w:rFonts w:cs="Times New Roman"/>
          <w:lang w:val="hu-HU"/>
          <w:rPrChange w:id="49" w:author="laca" w:date="2015-06-14T16:50:00Z">
            <w:rPr>
              <w:rFonts w:cs="Times New Roman"/>
              <w:lang w:val="hu-HU"/>
            </w:rPr>
          </w:rPrChange>
        </w:rPr>
        <w:t>adjunktus</w:t>
      </w:r>
      <w:proofErr w:type="gramEnd"/>
      <w:r w:rsidR="00110DA4" w:rsidRPr="00FE5CC9">
        <w:rPr>
          <w:rFonts w:cs="Times New Roman"/>
          <w:lang w:val="hu-HU"/>
          <w:rPrChange w:id="50" w:author="laca" w:date="2015-06-14T16:50:00Z">
            <w:rPr>
              <w:rFonts w:cs="Times New Roman"/>
              <w:lang w:val="hu-HU"/>
            </w:rPr>
          </w:rPrChange>
        </w:rPr>
        <w:tab/>
      </w:r>
      <w:r w:rsidR="00110DA4" w:rsidRPr="00FE5CC9">
        <w:rPr>
          <w:rFonts w:cs="Times New Roman"/>
          <w:lang w:val="hu-HU"/>
          <w:rPrChange w:id="51" w:author="laca" w:date="2015-06-14T16:50:00Z">
            <w:rPr>
              <w:rFonts w:cs="Times New Roman"/>
              <w:lang w:val="hu-HU"/>
            </w:rPr>
          </w:rPrChange>
        </w:rPr>
        <w:tab/>
      </w:r>
      <w:r w:rsidR="00110DA4" w:rsidRPr="00FE5CC9">
        <w:rPr>
          <w:rFonts w:cs="Times New Roman"/>
          <w:lang w:val="hu-HU"/>
          <w:rPrChange w:id="52" w:author="laca" w:date="2015-06-14T16:50:00Z">
            <w:rPr>
              <w:rFonts w:cs="Times New Roman"/>
              <w:lang w:val="hu-HU"/>
            </w:rPr>
          </w:rPrChange>
        </w:rPr>
        <w:tab/>
      </w:r>
      <w:r w:rsidR="00110DA4" w:rsidRPr="00FE5CC9">
        <w:rPr>
          <w:rFonts w:cs="Times New Roman"/>
          <w:lang w:val="hu-HU"/>
          <w:rPrChange w:id="53" w:author="laca" w:date="2015-06-14T16:50:00Z">
            <w:rPr>
              <w:rFonts w:cs="Times New Roman"/>
              <w:lang w:val="hu-HU"/>
            </w:rPr>
          </w:rPrChange>
        </w:rPr>
        <w:tab/>
      </w:r>
      <w:r w:rsidR="00110DA4" w:rsidRPr="00FE5CC9">
        <w:rPr>
          <w:rFonts w:cs="Times New Roman"/>
          <w:lang w:val="hu-HU"/>
          <w:rPrChange w:id="54" w:author="laca" w:date="2015-06-14T16:50:00Z">
            <w:rPr>
              <w:rFonts w:cs="Times New Roman"/>
              <w:lang w:val="hu-HU"/>
            </w:rPr>
          </w:rPrChange>
        </w:rPr>
        <w:tab/>
      </w:r>
      <w:r w:rsidR="00110DA4" w:rsidRPr="00FE5CC9">
        <w:rPr>
          <w:rFonts w:cs="Times New Roman"/>
          <w:lang w:val="hu-HU"/>
          <w:rPrChange w:id="55" w:author="laca" w:date="2015-06-14T16:50:00Z">
            <w:rPr>
              <w:rFonts w:cs="Times New Roman"/>
              <w:lang w:val="hu-HU"/>
            </w:rPr>
          </w:rPrChange>
        </w:rPr>
        <w:tab/>
      </w:r>
      <w:r w:rsidR="00110DA4" w:rsidRPr="00FE5CC9">
        <w:rPr>
          <w:rFonts w:cs="Times New Roman"/>
          <w:lang w:val="hu-HU"/>
          <w:rPrChange w:id="56" w:author="laca" w:date="2015-06-14T16:50:00Z">
            <w:rPr>
              <w:rFonts w:cs="Times New Roman"/>
              <w:lang w:val="hu-HU"/>
            </w:rPr>
          </w:rPrChange>
        </w:rPr>
        <w:tab/>
      </w:r>
      <w:r w:rsidR="00110DA4" w:rsidRPr="00FE5CC9">
        <w:rPr>
          <w:rFonts w:cs="Times New Roman"/>
          <w:lang w:val="hu-HU"/>
          <w:rPrChange w:id="57" w:author="laca" w:date="2015-06-14T16:50:00Z">
            <w:rPr>
              <w:rFonts w:cs="Times New Roman"/>
              <w:lang w:val="hu-HU"/>
            </w:rPr>
          </w:rPrChange>
        </w:rPr>
        <w:tab/>
        <w:t>Automatizálás IV. év</w:t>
      </w:r>
    </w:p>
    <w:p w14:paraId="2CFE5720" w14:textId="77777777" w:rsidR="0084093F" w:rsidRPr="00FE5CC9" w:rsidRDefault="0084093F" w:rsidP="0071433B">
      <w:pPr>
        <w:pStyle w:val="Textbody"/>
        <w:spacing w:after="0" w:line="360" w:lineRule="auto"/>
        <w:jc w:val="both"/>
        <w:rPr>
          <w:rFonts w:cs="Times New Roman"/>
          <w:lang w:val="hu-HU"/>
          <w:rPrChange w:id="58" w:author="laca" w:date="2015-06-14T16:50:00Z">
            <w:rPr>
              <w:rFonts w:cs="Times New Roman"/>
              <w:lang w:val="hu-HU"/>
            </w:rPr>
          </w:rPrChange>
        </w:rPr>
      </w:pPr>
    </w:p>
    <w:p w14:paraId="34613A8C" w14:textId="77777777" w:rsidR="0084093F" w:rsidRDefault="0084093F" w:rsidP="0071433B">
      <w:pPr>
        <w:pStyle w:val="Textbody"/>
        <w:spacing w:after="0" w:line="360" w:lineRule="auto"/>
        <w:ind w:left="360"/>
        <w:jc w:val="both"/>
        <w:rPr>
          <w:ins w:id="59" w:author="laca" w:date="2015-06-14T16:51:00Z"/>
          <w:rFonts w:cs="Times New Roman"/>
          <w:lang w:val="hu-HU"/>
        </w:rPr>
      </w:pPr>
    </w:p>
    <w:p w14:paraId="13AB34C6" w14:textId="77777777" w:rsidR="00FE5CC9" w:rsidRDefault="00FE5CC9" w:rsidP="0071433B">
      <w:pPr>
        <w:pStyle w:val="Textbody"/>
        <w:spacing w:after="0" w:line="360" w:lineRule="auto"/>
        <w:ind w:left="360"/>
        <w:jc w:val="both"/>
        <w:rPr>
          <w:ins w:id="60" w:author="laca" w:date="2015-06-14T16:51:00Z"/>
          <w:rFonts w:cs="Times New Roman"/>
          <w:lang w:val="hu-HU"/>
        </w:rPr>
      </w:pPr>
    </w:p>
    <w:p w14:paraId="2A1447FA" w14:textId="77777777" w:rsidR="00FE5CC9" w:rsidRPr="00FE5CC9" w:rsidRDefault="00FE5CC9" w:rsidP="0071433B">
      <w:pPr>
        <w:pStyle w:val="Textbody"/>
        <w:spacing w:after="0" w:line="360" w:lineRule="auto"/>
        <w:ind w:left="360"/>
        <w:jc w:val="both"/>
        <w:rPr>
          <w:rFonts w:cs="Times New Roman"/>
          <w:lang w:val="hu-HU"/>
          <w:rPrChange w:id="61" w:author="laca" w:date="2015-06-14T16:50:00Z">
            <w:rPr>
              <w:rFonts w:cs="Times New Roman"/>
              <w:lang w:val="hu-HU"/>
            </w:rPr>
          </w:rPrChange>
        </w:rPr>
      </w:pPr>
    </w:p>
    <w:p w14:paraId="110FD11F" w14:textId="77777777" w:rsidR="0084093F" w:rsidRPr="00FE5CC9" w:rsidRDefault="0084093F" w:rsidP="0071433B">
      <w:pPr>
        <w:pStyle w:val="Textbody"/>
        <w:spacing w:after="0" w:line="360" w:lineRule="auto"/>
        <w:ind w:left="360"/>
        <w:jc w:val="both"/>
        <w:rPr>
          <w:rFonts w:cs="Times New Roman"/>
          <w:lang w:val="hu-HU"/>
          <w:rPrChange w:id="62" w:author="laca" w:date="2015-06-14T16:50:00Z">
            <w:rPr>
              <w:rFonts w:cs="Times New Roman"/>
              <w:lang w:val="hu-HU"/>
            </w:rPr>
          </w:rPrChange>
        </w:rPr>
      </w:pPr>
    </w:p>
    <w:p w14:paraId="26D657F2" w14:textId="77777777" w:rsidR="0084093F" w:rsidRPr="00FE5CC9" w:rsidRDefault="0084093F" w:rsidP="00FE5CC9">
      <w:pPr>
        <w:pStyle w:val="Textbody"/>
        <w:spacing w:after="0" w:line="360" w:lineRule="auto"/>
        <w:jc w:val="center"/>
        <w:rPr>
          <w:rFonts w:cs="Times New Roman"/>
          <w:lang w:val="hu-HU"/>
          <w:rPrChange w:id="63" w:author="laca" w:date="2015-06-14T16:50:00Z">
            <w:rPr>
              <w:rFonts w:cs="Times New Roman"/>
              <w:lang w:val="hu-HU"/>
            </w:rPr>
          </w:rPrChange>
        </w:rPr>
        <w:pPrChange w:id="64" w:author="laca" w:date="2015-06-14T16:51:00Z">
          <w:pPr>
            <w:pStyle w:val="Textbody"/>
            <w:spacing w:after="0" w:line="360" w:lineRule="auto"/>
            <w:jc w:val="both"/>
          </w:pPr>
        </w:pPrChange>
      </w:pPr>
      <w:r w:rsidRPr="00FE5CC9">
        <w:rPr>
          <w:rFonts w:cs="Times New Roman"/>
          <w:b/>
          <w:lang w:val="hu-HU"/>
          <w:rPrChange w:id="65" w:author="laca" w:date="2015-06-14T16:50:00Z">
            <w:rPr>
              <w:rFonts w:cs="Times New Roman"/>
              <w:b/>
              <w:lang w:val="hu-HU"/>
            </w:rPr>
          </w:rPrChange>
        </w:rPr>
        <w:t>2015</w:t>
      </w:r>
    </w:p>
    <w:p w14:paraId="6E91BF81" w14:textId="77777777" w:rsidR="001129F9" w:rsidRDefault="00B31E0B">
      <w:pPr>
        <w:pStyle w:val="TOC1"/>
        <w:rPr>
          <w:ins w:id="66" w:author="laca" w:date="2015-06-14T16:51:00Z"/>
          <w:b w:val="0"/>
          <w:bCs w:val="0"/>
          <w:caps w:val="0"/>
          <w:noProof/>
          <w:sz w:val="22"/>
          <w:szCs w:val="22"/>
          <w:lang w:val="en-US"/>
        </w:rPr>
      </w:pPr>
      <w:r w:rsidRPr="00FE5CC9">
        <w:rPr>
          <w:rStyle w:val="IntenseEmphasis"/>
          <w:rFonts w:ascii="Times New Roman" w:hAnsi="Times New Roman"/>
          <w:rPrChange w:id="67" w:author="laca" w:date="2015-06-14T16:50:00Z">
            <w:rPr>
              <w:rStyle w:val="IntenseEmphasis"/>
              <w:rFonts w:ascii="Times New Roman" w:hAnsi="Times New Roman"/>
            </w:rPr>
          </w:rPrChange>
        </w:rPr>
        <w:br w:type="page"/>
      </w:r>
      <w:r w:rsidR="00ED22AB" w:rsidRPr="00FE5CC9">
        <w:rPr>
          <w:rStyle w:val="IntenseEmphasis"/>
          <w:rFonts w:ascii="Times New Roman" w:hAnsi="Times New Roman"/>
          <w:bCs/>
          <w:rPrChange w:id="68" w:author="laca" w:date="2015-06-14T16:50:00Z">
            <w:rPr>
              <w:rStyle w:val="IntenseEmphasis"/>
              <w:rFonts w:ascii="Times New Roman" w:hAnsi="Times New Roman"/>
              <w:bCs/>
            </w:rPr>
          </w:rPrChange>
        </w:rPr>
        <w:lastRenderedPageBreak/>
        <w:fldChar w:fldCharType="begin"/>
      </w:r>
      <w:r w:rsidR="00791C7E" w:rsidRPr="00FE5CC9">
        <w:rPr>
          <w:rStyle w:val="IntenseEmphasis"/>
          <w:rFonts w:ascii="Times New Roman" w:hAnsi="Times New Roman"/>
          <w:rPrChange w:id="69" w:author="laca" w:date="2015-06-14T16:50:00Z">
            <w:rPr>
              <w:rStyle w:val="IntenseEmphasis"/>
              <w:rFonts w:ascii="Times New Roman" w:hAnsi="Times New Roman"/>
            </w:rPr>
          </w:rPrChange>
        </w:rPr>
        <w:instrText xml:space="preserve"> TOC \o "1-4" \h \z \u </w:instrText>
      </w:r>
      <w:r w:rsidR="00ED22AB" w:rsidRPr="00FE5CC9">
        <w:rPr>
          <w:rStyle w:val="IntenseEmphasis"/>
          <w:rFonts w:ascii="Times New Roman" w:hAnsi="Times New Roman"/>
          <w:bCs/>
          <w:rPrChange w:id="70" w:author="laca" w:date="2015-06-14T16:50:00Z">
            <w:rPr>
              <w:rStyle w:val="IntenseEmphasis"/>
              <w:rFonts w:ascii="Times New Roman" w:hAnsi="Times New Roman"/>
              <w:bCs/>
            </w:rPr>
          </w:rPrChange>
        </w:rPr>
        <w:fldChar w:fldCharType="separate"/>
      </w:r>
      <w:ins w:id="71" w:author="laca" w:date="2015-06-14T16:51:00Z">
        <w:r w:rsidR="001129F9" w:rsidRPr="00D3662E">
          <w:rPr>
            <w:rStyle w:val="Hyperlink"/>
            <w:noProof/>
          </w:rPr>
          <w:fldChar w:fldCharType="begin"/>
        </w:r>
        <w:r w:rsidR="001129F9" w:rsidRPr="00D3662E">
          <w:rPr>
            <w:rStyle w:val="Hyperlink"/>
            <w:noProof/>
          </w:rPr>
          <w:instrText xml:space="preserve"> </w:instrText>
        </w:r>
        <w:r w:rsidR="001129F9">
          <w:rPr>
            <w:noProof/>
          </w:rPr>
          <w:instrText>HYPERLINK \l "_Toc422064087"</w:instrText>
        </w:r>
        <w:r w:rsidR="001129F9" w:rsidRPr="00D3662E">
          <w:rPr>
            <w:rStyle w:val="Hyperlink"/>
            <w:noProof/>
          </w:rPr>
          <w:instrText xml:space="preserve"> </w:instrText>
        </w:r>
        <w:r w:rsidR="001129F9" w:rsidRPr="00D3662E">
          <w:rPr>
            <w:rStyle w:val="Hyperlink"/>
            <w:noProof/>
          </w:rPr>
        </w:r>
        <w:r w:rsidR="001129F9" w:rsidRPr="00D3662E">
          <w:rPr>
            <w:rStyle w:val="Hyperlink"/>
            <w:noProof/>
          </w:rPr>
          <w:fldChar w:fldCharType="separate"/>
        </w:r>
        <w:r w:rsidR="001129F9" w:rsidRPr="00D3662E">
          <w:rPr>
            <w:rStyle w:val="Hyperlink"/>
            <w:rFonts w:ascii="Times New Roman" w:hAnsi="Times New Roman"/>
            <w:noProof/>
          </w:rPr>
          <w:t>Ábrák,táblázatokjegyzéke</w:t>
        </w:r>
        <w:r w:rsidR="001129F9">
          <w:rPr>
            <w:noProof/>
            <w:webHidden/>
          </w:rPr>
          <w:tab/>
        </w:r>
        <w:r w:rsidR="001129F9">
          <w:rPr>
            <w:noProof/>
            <w:webHidden/>
          </w:rPr>
          <w:fldChar w:fldCharType="begin"/>
        </w:r>
        <w:r w:rsidR="001129F9">
          <w:rPr>
            <w:noProof/>
            <w:webHidden/>
          </w:rPr>
          <w:instrText xml:space="preserve"> PAGEREF _Toc422064087 \h </w:instrText>
        </w:r>
        <w:r w:rsidR="001129F9">
          <w:rPr>
            <w:noProof/>
            <w:webHidden/>
          </w:rPr>
        </w:r>
      </w:ins>
      <w:r w:rsidR="001129F9">
        <w:rPr>
          <w:noProof/>
          <w:webHidden/>
        </w:rPr>
        <w:fldChar w:fldCharType="separate"/>
      </w:r>
      <w:ins w:id="72" w:author="laca" w:date="2015-06-14T16:51:00Z">
        <w:r w:rsidR="001129F9">
          <w:rPr>
            <w:noProof/>
            <w:webHidden/>
          </w:rPr>
          <w:t>4</w:t>
        </w:r>
        <w:r w:rsidR="001129F9">
          <w:rPr>
            <w:noProof/>
            <w:webHidden/>
          </w:rPr>
          <w:fldChar w:fldCharType="end"/>
        </w:r>
        <w:r w:rsidR="001129F9" w:rsidRPr="00D3662E">
          <w:rPr>
            <w:rStyle w:val="Hyperlink"/>
            <w:noProof/>
          </w:rPr>
          <w:fldChar w:fldCharType="end"/>
        </w:r>
      </w:ins>
    </w:p>
    <w:p w14:paraId="686CA256" w14:textId="77777777" w:rsidR="001129F9" w:rsidRDefault="001129F9">
      <w:pPr>
        <w:pStyle w:val="TOC1"/>
        <w:tabs>
          <w:tab w:val="left" w:pos="440"/>
        </w:tabs>
        <w:rPr>
          <w:ins w:id="73" w:author="laca" w:date="2015-06-14T16:51:00Z"/>
          <w:b w:val="0"/>
          <w:bCs w:val="0"/>
          <w:caps w:val="0"/>
          <w:noProof/>
          <w:sz w:val="22"/>
          <w:szCs w:val="22"/>
          <w:lang w:val="en-US"/>
        </w:rPr>
      </w:pPr>
      <w:ins w:id="74"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"_Toc422064088"</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1</w:t>
        </w:r>
        <w:r>
          <w:rPr>
            <w:b w:val="0"/>
            <w:bCs w:val="0"/>
            <w:caps w:val="0"/>
            <w:noProof/>
            <w:sz w:val="22"/>
            <w:szCs w:val="22"/>
            <w:lang w:val="en-US"/>
          </w:rPr>
          <w:tab/>
        </w:r>
        <w:r w:rsidRPr="00D3662E">
          <w:rPr>
            <w:rStyle w:val="Hyperlink"/>
            <w:noProof/>
          </w:rPr>
          <w:t>Bevevezető</w:t>
        </w:r>
        <w:r>
          <w:rPr>
            <w:noProof/>
            <w:webHidden/>
          </w:rPr>
          <w:tab/>
        </w:r>
        <w:r>
          <w:rPr>
            <w:noProof/>
            <w:webHidden/>
          </w:rPr>
          <w:fldChar w:fldCharType="begin"/>
        </w:r>
        <w:r>
          <w:rPr>
            <w:noProof/>
            <w:webHidden/>
          </w:rPr>
          <w:instrText xml:space="preserve"> PAGEREF _Toc422064088 \h </w:instrText>
        </w:r>
        <w:r>
          <w:rPr>
            <w:noProof/>
            <w:webHidden/>
          </w:rPr>
        </w:r>
      </w:ins>
      <w:r>
        <w:rPr>
          <w:noProof/>
          <w:webHidden/>
        </w:rPr>
        <w:fldChar w:fldCharType="separate"/>
      </w:r>
      <w:ins w:id="75" w:author="laca" w:date="2015-06-14T16:51:00Z">
        <w:r>
          <w:rPr>
            <w:noProof/>
            <w:webHidden/>
          </w:rPr>
          <w:t>7</w:t>
        </w:r>
        <w:r>
          <w:rPr>
            <w:noProof/>
            <w:webHidden/>
          </w:rPr>
          <w:fldChar w:fldCharType="end"/>
        </w:r>
        <w:r w:rsidRPr="00D3662E">
          <w:rPr>
            <w:rStyle w:val="Hyperlink"/>
            <w:noProof/>
          </w:rPr>
          <w:fldChar w:fldCharType="end"/>
        </w:r>
      </w:ins>
    </w:p>
    <w:p w14:paraId="2A9C9B6E" w14:textId="77777777" w:rsidR="001129F9" w:rsidRDefault="001129F9">
      <w:pPr>
        <w:pStyle w:val="TOC1"/>
        <w:tabs>
          <w:tab w:val="left" w:pos="440"/>
        </w:tabs>
        <w:rPr>
          <w:ins w:id="76" w:author="laca" w:date="2015-06-14T16:51:00Z"/>
          <w:b w:val="0"/>
          <w:bCs w:val="0"/>
          <w:caps w:val="0"/>
          <w:noProof/>
          <w:sz w:val="22"/>
          <w:szCs w:val="22"/>
          <w:lang w:val="en-US"/>
        </w:rPr>
      </w:pPr>
      <w:ins w:id="77"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"_Toc422064089"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cs="Times New Roman"/>
            <w:iCs/>
            <w:noProof/>
          </w:rPr>
          <w:t>2</w:t>
        </w:r>
        <w:r>
          <w:rPr>
            <w:b w:val="0"/>
            <w:bCs w:val="0"/>
            <w:caps w:val="0"/>
            <w:noProof/>
            <w:sz w:val="22"/>
            <w:szCs w:val="22"/>
            <w:lang w:val="en-US"/>
          </w:rPr>
          <w:tab/>
        </w:r>
        <w:r w:rsidRPr="00D3662E">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_Toc422064089 \h </w:instrText>
        </w:r>
        <w:r>
          <w:rPr>
            <w:noProof/>
            <w:webHidden/>
          </w:rPr>
        </w:r>
      </w:ins>
      <w:r>
        <w:rPr>
          <w:noProof/>
          <w:webHidden/>
        </w:rPr>
        <w:fldChar w:fldCharType="separate"/>
      </w:r>
      <w:ins w:id="78" w:author="laca" w:date="2015-06-14T16:51:00Z">
        <w:r>
          <w:rPr>
            <w:noProof/>
            <w:webHidden/>
          </w:rPr>
          <w:t>9</w:t>
        </w:r>
        <w:r>
          <w:rPr>
            <w:noProof/>
            <w:webHidden/>
          </w:rPr>
          <w:fldChar w:fldCharType="end"/>
        </w:r>
        <w:r w:rsidRPr="00D3662E">
          <w:rPr>
            <w:rStyle w:val="Hyperlink"/>
            <w:noProof/>
          </w:rPr>
          <w:fldChar w:fldCharType="end"/>
        </w:r>
      </w:ins>
    </w:p>
    <w:p w14:paraId="55038ACD" w14:textId="77777777" w:rsidR="001129F9" w:rsidRDefault="001129F9">
      <w:pPr>
        <w:pStyle w:val="TOC2"/>
        <w:tabs>
          <w:tab w:val="left" w:pos="880"/>
        </w:tabs>
        <w:rPr>
          <w:ins w:id="79" w:author="laca" w:date="2015-06-14T16:51:00Z"/>
          <w:smallCaps w:val="0"/>
          <w:noProof/>
          <w:sz w:val="22"/>
          <w:szCs w:val="22"/>
          <w:lang w:val="en-US"/>
        </w:rPr>
      </w:pPr>
      <w:ins w:id="80"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2.1</w:t>
        </w:r>
        <w:r>
          <w:rPr>
            <w:smallCaps w:val="0"/>
            <w:noProof/>
            <w:sz w:val="22"/>
            <w:szCs w:val="22"/>
            <w:lang w:val="en-US"/>
          </w:rPr>
          <w:tab/>
        </w:r>
        <w:r w:rsidRPr="00D3662E">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_Toc422064090 \h </w:instrText>
        </w:r>
        <w:r>
          <w:rPr>
            <w:noProof/>
            <w:webHidden/>
          </w:rPr>
        </w:r>
      </w:ins>
      <w:r>
        <w:rPr>
          <w:noProof/>
          <w:webHidden/>
        </w:rPr>
        <w:fldChar w:fldCharType="separate"/>
      </w:r>
      <w:ins w:id="81" w:author="laca" w:date="2015-06-14T16:51:00Z">
        <w:r>
          <w:rPr>
            <w:noProof/>
            <w:webHidden/>
          </w:rPr>
          <w:t>9</w:t>
        </w:r>
        <w:r>
          <w:rPr>
            <w:noProof/>
            <w:webHidden/>
          </w:rPr>
          <w:fldChar w:fldCharType="end"/>
        </w:r>
        <w:r w:rsidRPr="00D3662E">
          <w:rPr>
            <w:rStyle w:val="Hyperlink"/>
            <w:noProof/>
          </w:rPr>
          <w:fldChar w:fldCharType="end"/>
        </w:r>
      </w:ins>
    </w:p>
    <w:p w14:paraId="03F0AB06" w14:textId="77777777" w:rsidR="001129F9" w:rsidRDefault="001129F9">
      <w:pPr>
        <w:pStyle w:val="TOC2"/>
        <w:tabs>
          <w:tab w:val="left" w:pos="880"/>
        </w:tabs>
        <w:rPr>
          <w:ins w:id="82" w:author="laca" w:date="2015-06-14T16:51:00Z"/>
          <w:smallCaps w:val="0"/>
          <w:noProof/>
          <w:sz w:val="22"/>
          <w:szCs w:val="22"/>
          <w:lang w:val="en-US"/>
        </w:rPr>
      </w:pPr>
      <w:ins w:id="83"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noProof/>
          </w:rPr>
          <w:t>2.2</w:t>
        </w:r>
        <w:r>
          <w:rPr>
            <w:smallCaps w:val="0"/>
            <w:noProof/>
            <w:sz w:val="22"/>
            <w:szCs w:val="22"/>
            <w:lang w:val="en-US"/>
          </w:rPr>
          <w:tab/>
        </w:r>
        <w:r w:rsidRPr="00D3662E">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_Toc422064091 \h </w:instrText>
        </w:r>
        <w:r>
          <w:rPr>
            <w:noProof/>
            <w:webHidden/>
          </w:rPr>
        </w:r>
      </w:ins>
      <w:r>
        <w:rPr>
          <w:noProof/>
          <w:webHidden/>
        </w:rPr>
        <w:fldChar w:fldCharType="separate"/>
      </w:r>
      <w:ins w:id="84" w:author="laca" w:date="2015-06-14T16:51:00Z">
        <w:r>
          <w:rPr>
            <w:noProof/>
            <w:webHidden/>
          </w:rPr>
          <w:t>9</w:t>
        </w:r>
        <w:r>
          <w:rPr>
            <w:noProof/>
            <w:webHidden/>
          </w:rPr>
          <w:fldChar w:fldCharType="end"/>
        </w:r>
        <w:r w:rsidRPr="00D3662E">
          <w:rPr>
            <w:rStyle w:val="Hyperlink"/>
            <w:noProof/>
          </w:rPr>
          <w:fldChar w:fldCharType="end"/>
        </w:r>
      </w:ins>
    </w:p>
    <w:p w14:paraId="42DDC2C5" w14:textId="77777777" w:rsidR="001129F9" w:rsidRDefault="001129F9">
      <w:pPr>
        <w:pStyle w:val="TOC2"/>
        <w:tabs>
          <w:tab w:val="left" w:pos="880"/>
        </w:tabs>
        <w:rPr>
          <w:ins w:id="85" w:author="laca" w:date="2015-06-14T16:51:00Z"/>
          <w:smallCaps w:val="0"/>
          <w:noProof/>
          <w:sz w:val="22"/>
          <w:szCs w:val="22"/>
          <w:lang w:val="en-US"/>
        </w:rPr>
      </w:pPr>
      <w:ins w:id="86"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"_Toc422064092"</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noProof/>
          </w:rPr>
          <w:t>2.3</w:t>
        </w:r>
        <w:r>
          <w:rPr>
            <w:smallCaps w:val="0"/>
            <w:noProof/>
            <w:sz w:val="22"/>
            <w:szCs w:val="22"/>
            <w:lang w:val="en-US"/>
          </w:rPr>
          <w:tab/>
        </w:r>
        <w:r w:rsidRPr="00D3662E">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_Toc422064092 \h </w:instrText>
        </w:r>
        <w:r>
          <w:rPr>
            <w:noProof/>
            <w:webHidden/>
          </w:rPr>
        </w:r>
      </w:ins>
      <w:r>
        <w:rPr>
          <w:noProof/>
          <w:webHidden/>
        </w:rPr>
        <w:fldChar w:fldCharType="separate"/>
      </w:r>
      <w:ins w:id="87" w:author="laca" w:date="2015-06-14T16:51:00Z">
        <w:r>
          <w:rPr>
            <w:noProof/>
            <w:webHidden/>
          </w:rPr>
          <w:t>10</w:t>
        </w:r>
        <w:r>
          <w:rPr>
            <w:noProof/>
            <w:webHidden/>
          </w:rPr>
          <w:fldChar w:fldCharType="end"/>
        </w:r>
        <w:r w:rsidRPr="00D3662E">
          <w:rPr>
            <w:rStyle w:val="Hyperlink"/>
            <w:noProof/>
          </w:rPr>
          <w:fldChar w:fldCharType="end"/>
        </w:r>
      </w:ins>
    </w:p>
    <w:p w14:paraId="5085E53E" w14:textId="77777777" w:rsidR="001129F9" w:rsidRDefault="001129F9">
      <w:pPr>
        <w:pStyle w:val="TOC2"/>
        <w:tabs>
          <w:tab w:val="left" w:pos="880"/>
        </w:tabs>
        <w:rPr>
          <w:ins w:id="88" w:author="laca" w:date="2015-06-14T16:51:00Z"/>
          <w:smallCaps w:val="0"/>
          <w:noProof/>
          <w:sz w:val="22"/>
          <w:szCs w:val="22"/>
          <w:lang w:val="en-US"/>
        </w:rPr>
      </w:pPr>
      <w:ins w:id="89"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"_Toc422064093"</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2.4</w:t>
        </w:r>
        <w:r>
          <w:rPr>
            <w:smallCaps w:val="0"/>
            <w:noProof/>
            <w:sz w:val="22"/>
            <w:szCs w:val="22"/>
            <w:lang w:val="en-US"/>
          </w:rPr>
          <w:tab/>
        </w:r>
        <w:r w:rsidRPr="00D3662E">
          <w:rPr>
            <w:rStyle w:val="Hyperlink"/>
            <w:noProof/>
          </w:rPr>
          <w:t>Egyenáramú motorok</w:t>
        </w:r>
        <w:r>
          <w:rPr>
            <w:noProof/>
            <w:webHidden/>
          </w:rPr>
          <w:tab/>
        </w:r>
        <w:r>
          <w:rPr>
            <w:noProof/>
            <w:webHidden/>
          </w:rPr>
          <w:fldChar w:fldCharType="begin"/>
        </w:r>
        <w:r>
          <w:rPr>
            <w:noProof/>
            <w:webHidden/>
          </w:rPr>
          <w:instrText xml:space="preserve"> PAGEREF _Toc422064093 \h </w:instrText>
        </w:r>
        <w:r>
          <w:rPr>
            <w:noProof/>
            <w:webHidden/>
          </w:rPr>
        </w:r>
      </w:ins>
      <w:r>
        <w:rPr>
          <w:noProof/>
          <w:webHidden/>
        </w:rPr>
        <w:fldChar w:fldCharType="separate"/>
      </w:r>
      <w:ins w:id="90" w:author="laca" w:date="2015-06-14T16:51:00Z">
        <w:r>
          <w:rPr>
            <w:noProof/>
            <w:webHidden/>
          </w:rPr>
          <w:t>10</w:t>
        </w:r>
        <w:r>
          <w:rPr>
            <w:noProof/>
            <w:webHidden/>
          </w:rPr>
          <w:fldChar w:fldCharType="end"/>
        </w:r>
        <w:r w:rsidRPr="00D3662E">
          <w:rPr>
            <w:rStyle w:val="Hyperlink"/>
            <w:noProof/>
          </w:rPr>
          <w:fldChar w:fldCharType="end"/>
        </w:r>
      </w:ins>
    </w:p>
    <w:p w14:paraId="3BB86805" w14:textId="77777777" w:rsidR="001129F9" w:rsidRDefault="001129F9">
      <w:pPr>
        <w:pStyle w:val="TOC1"/>
        <w:tabs>
          <w:tab w:val="left" w:pos="440"/>
        </w:tabs>
        <w:rPr>
          <w:ins w:id="91" w:author="laca" w:date="2015-06-14T16:51:00Z"/>
          <w:b w:val="0"/>
          <w:bCs w:val="0"/>
          <w:caps w:val="0"/>
          <w:noProof/>
          <w:sz w:val="22"/>
          <w:szCs w:val="22"/>
          <w:lang w:val="en-US"/>
        </w:rPr>
      </w:pPr>
      <w:ins w:id="92"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"_Toc422064094"</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w:t>
        </w:r>
        <w:r>
          <w:rPr>
            <w:b w:val="0"/>
            <w:bCs w:val="0"/>
            <w:caps w:val="0"/>
            <w:noProof/>
            <w:sz w:val="22"/>
            <w:szCs w:val="22"/>
            <w:lang w:val="en-US"/>
          </w:rPr>
          <w:tab/>
        </w:r>
        <w:r w:rsidRPr="00D3662E">
          <w:rPr>
            <w:rStyle w:val="Hyperlink"/>
            <w:noProof/>
          </w:rPr>
          <w:t>A RENDSZER TERVEZÉSE</w:t>
        </w:r>
        <w:r>
          <w:rPr>
            <w:noProof/>
            <w:webHidden/>
          </w:rPr>
          <w:tab/>
        </w:r>
        <w:r>
          <w:rPr>
            <w:noProof/>
            <w:webHidden/>
          </w:rPr>
          <w:fldChar w:fldCharType="begin"/>
        </w:r>
        <w:r>
          <w:rPr>
            <w:noProof/>
            <w:webHidden/>
          </w:rPr>
          <w:instrText xml:space="preserve"> PAGEREF _Toc422064094 \h </w:instrText>
        </w:r>
        <w:r>
          <w:rPr>
            <w:noProof/>
            <w:webHidden/>
          </w:rPr>
        </w:r>
      </w:ins>
      <w:r>
        <w:rPr>
          <w:noProof/>
          <w:webHidden/>
        </w:rPr>
        <w:fldChar w:fldCharType="separate"/>
      </w:r>
      <w:ins w:id="93" w:author="laca" w:date="2015-06-14T16:51:00Z">
        <w:r>
          <w:rPr>
            <w:noProof/>
            <w:webHidden/>
          </w:rPr>
          <w:t>12</w:t>
        </w:r>
        <w:r>
          <w:rPr>
            <w:noProof/>
            <w:webHidden/>
          </w:rPr>
          <w:fldChar w:fldCharType="end"/>
        </w:r>
        <w:r w:rsidRPr="00D3662E">
          <w:rPr>
            <w:rStyle w:val="Hyperlink"/>
            <w:noProof/>
          </w:rPr>
          <w:fldChar w:fldCharType="end"/>
        </w:r>
      </w:ins>
    </w:p>
    <w:p w14:paraId="2C7B6242" w14:textId="77777777" w:rsidR="001129F9" w:rsidRDefault="001129F9">
      <w:pPr>
        <w:pStyle w:val="TOC2"/>
        <w:tabs>
          <w:tab w:val="left" w:pos="880"/>
        </w:tabs>
        <w:rPr>
          <w:ins w:id="94" w:author="laca" w:date="2015-06-14T16:51:00Z"/>
          <w:smallCaps w:val="0"/>
          <w:noProof/>
          <w:sz w:val="22"/>
          <w:szCs w:val="22"/>
          <w:lang w:val="en-US"/>
        </w:rPr>
      </w:pPr>
      <w:ins w:id="95"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"_Toc422064095"</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w:t>
        </w:r>
        <w:r>
          <w:rPr>
            <w:smallCaps w:val="0"/>
            <w:noProof/>
            <w:sz w:val="22"/>
            <w:szCs w:val="22"/>
            <w:lang w:val="en-US"/>
          </w:rPr>
          <w:tab/>
        </w:r>
        <w:r w:rsidRPr="00D3662E">
          <w:rPr>
            <w:rStyle w:val="Hyperlink"/>
            <w:noProof/>
          </w:rPr>
          <w:t>SZABÁLYOZÓK:</w:t>
        </w:r>
        <w:r>
          <w:rPr>
            <w:noProof/>
            <w:webHidden/>
          </w:rPr>
          <w:tab/>
        </w:r>
        <w:r>
          <w:rPr>
            <w:noProof/>
            <w:webHidden/>
          </w:rPr>
          <w:fldChar w:fldCharType="begin"/>
        </w:r>
        <w:r>
          <w:rPr>
            <w:noProof/>
            <w:webHidden/>
          </w:rPr>
          <w:instrText xml:space="preserve"> PAGEREF _Toc422064095 \h </w:instrText>
        </w:r>
        <w:r>
          <w:rPr>
            <w:noProof/>
            <w:webHidden/>
          </w:rPr>
        </w:r>
      </w:ins>
      <w:r>
        <w:rPr>
          <w:noProof/>
          <w:webHidden/>
        </w:rPr>
        <w:fldChar w:fldCharType="separate"/>
      </w:r>
      <w:ins w:id="96" w:author="laca" w:date="2015-06-14T16:51:00Z">
        <w:r>
          <w:rPr>
            <w:noProof/>
            <w:webHidden/>
          </w:rPr>
          <w:t>12</w:t>
        </w:r>
        <w:r>
          <w:rPr>
            <w:noProof/>
            <w:webHidden/>
          </w:rPr>
          <w:fldChar w:fldCharType="end"/>
        </w:r>
        <w:r w:rsidRPr="00D3662E">
          <w:rPr>
            <w:rStyle w:val="Hyperlink"/>
            <w:noProof/>
          </w:rPr>
          <w:fldChar w:fldCharType="end"/>
        </w:r>
      </w:ins>
    </w:p>
    <w:p w14:paraId="14753AAC" w14:textId="77777777" w:rsidR="001129F9" w:rsidRDefault="001129F9">
      <w:pPr>
        <w:pStyle w:val="TOC3"/>
        <w:tabs>
          <w:tab w:val="left" w:pos="1100"/>
          <w:tab w:val="right" w:leader="dot" w:pos="8756"/>
        </w:tabs>
        <w:rPr>
          <w:ins w:id="97" w:author="laca" w:date="2015-06-14T16:51:00Z"/>
          <w:i w:val="0"/>
          <w:iCs w:val="0"/>
          <w:noProof/>
          <w:sz w:val="22"/>
          <w:szCs w:val="22"/>
          <w:lang w:val="en-US"/>
        </w:rPr>
      </w:pPr>
      <w:ins w:id="98"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"_Toc422064096"</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3.1.1</w:t>
        </w:r>
        <w:r>
          <w:rPr>
            <w:i w:val="0"/>
            <w:iCs w:val="0"/>
            <w:noProof/>
            <w:sz w:val="22"/>
            <w:szCs w:val="22"/>
            <w:lang w:val="en-US"/>
          </w:rPr>
          <w:tab/>
        </w:r>
        <w:r w:rsidRPr="00D3662E">
          <w:rPr>
            <w:rStyle w:val="Hyperlink"/>
            <w:noProof/>
          </w:rPr>
          <w:t>Diszkrét Hardveres PID szabályozó</w:t>
        </w:r>
        <w:r>
          <w:rPr>
            <w:noProof/>
            <w:webHidden/>
          </w:rPr>
          <w:tab/>
        </w:r>
        <w:r>
          <w:rPr>
            <w:noProof/>
            <w:webHidden/>
          </w:rPr>
          <w:fldChar w:fldCharType="begin"/>
        </w:r>
        <w:r>
          <w:rPr>
            <w:noProof/>
            <w:webHidden/>
          </w:rPr>
          <w:instrText xml:space="preserve"> PAGEREF _Toc422064096 \h </w:instrText>
        </w:r>
        <w:r>
          <w:rPr>
            <w:noProof/>
            <w:webHidden/>
          </w:rPr>
        </w:r>
      </w:ins>
      <w:r>
        <w:rPr>
          <w:noProof/>
          <w:webHidden/>
        </w:rPr>
        <w:fldChar w:fldCharType="separate"/>
      </w:r>
      <w:ins w:id="99" w:author="laca" w:date="2015-06-14T16:51:00Z">
        <w:r>
          <w:rPr>
            <w:noProof/>
            <w:webHidden/>
          </w:rPr>
          <w:t>12</w:t>
        </w:r>
        <w:r>
          <w:rPr>
            <w:noProof/>
            <w:webHidden/>
          </w:rPr>
          <w:fldChar w:fldCharType="end"/>
        </w:r>
        <w:r w:rsidRPr="00D3662E">
          <w:rPr>
            <w:rStyle w:val="Hyperlink"/>
            <w:noProof/>
          </w:rPr>
          <w:fldChar w:fldCharType="end"/>
        </w:r>
      </w:ins>
    </w:p>
    <w:p w14:paraId="705890E7" w14:textId="77777777" w:rsidR="001129F9" w:rsidRDefault="001129F9">
      <w:pPr>
        <w:pStyle w:val="TOC4"/>
        <w:tabs>
          <w:tab w:val="left" w:pos="1540"/>
          <w:tab w:val="right" w:leader="dot" w:pos="8756"/>
        </w:tabs>
        <w:rPr>
          <w:ins w:id="100" w:author="laca" w:date="2015-06-14T16:51:00Z"/>
          <w:noProof/>
          <w:sz w:val="22"/>
          <w:szCs w:val="22"/>
          <w:lang w:val="en-US"/>
        </w:rPr>
      </w:pPr>
      <w:ins w:id="101"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"_Toc422064097"</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3.1.1.1</w:t>
        </w:r>
        <w:r>
          <w:rPr>
            <w:noProof/>
            <w:sz w:val="22"/>
            <w:szCs w:val="22"/>
            <w:lang w:val="en-US"/>
          </w:rPr>
          <w:tab/>
        </w:r>
        <w:r w:rsidRPr="00D3662E">
          <w:rPr>
            <w:rStyle w:val="Hyperlink"/>
            <w:noProof/>
          </w:rPr>
          <w:t>Megvalósítás System Generátorban</w:t>
        </w:r>
        <w:r>
          <w:rPr>
            <w:noProof/>
            <w:webHidden/>
          </w:rPr>
          <w:tab/>
        </w:r>
        <w:r>
          <w:rPr>
            <w:noProof/>
            <w:webHidden/>
          </w:rPr>
          <w:fldChar w:fldCharType="begin"/>
        </w:r>
        <w:r>
          <w:rPr>
            <w:noProof/>
            <w:webHidden/>
          </w:rPr>
          <w:instrText xml:space="preserve"> PAGEREF _Toc422064097 \h </w:instrText>
        </w:r>
        <w:r>
          <w:rPr>
            <w:noProof/>
            <w:webHidden/>
          </w:rPr>
        </w:r>
      </w:ins>
      <w:r>
        <w:rPr>
          <w:noProof/>
          <w:webHidden/>
        </w:rPr>
        <w:fldChar w:fldCharType="separate"/>
      </w:r>
      <w:ins w:id="102" w:author="laca" w:date="2015-06-14T16:51:00Z">
        <w:r>
          <w:rPr>
            <w:noProof/>
            <w:webHidden/>
          </w:rPr>
          <w:t>13</w:t>
        </w:r>
        <w:r>
          <w:rPr>
            <w:noProof/>
            <w:webHidden/>
          </w:rPr>
          <w:fldChar w:fldCharType="end"/>
        </w:r>
        <w:r w:rsidRPr="00D3662E">
          <w:rPr>
            <w:rStyle w:val="Hyperlink"/>
            <w:noProof/>
          </w:rPr>
          <w:fldChar w:fldCharType="end"/>
        </w:r>
      </w:ins>
    </w:p>
    <w:p w14:paraId="10BBE582" w14:textId="77777777" w:rsidR="001129F9" w:rsidRDefault="001129F9">
      <w:pPr>
        <w:pStyle w:val="TOC4"/>
        <w:tabs>
          <w:tab w:val="left" w:pos="1540"/>
          <w:tab w:val="right" w:leader="dot" w:pos="8756"/>
        </w:tabs>
        <w:rPr>
          <w:ins w:id="103" w:author="laca" w:date="2015-06-14T16:51:00Z"/>
          <w:noProof/>
          <w:sz w:val="22"/>
          <w:szCs w:val="22"/>
          <w:lang w:val="en-US"/>
        </w:rPr>
      </w:pPr>
      <w:ins w:id="104"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"_Toc422064098"</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3.1.1.2</w:t>
        </w:r>
        <w:r>
          <w:rPr>
            <w:noProof/>
            <w:sz w:val="22"/>
            <w:szCs w:val="22"/>
            <w:lang w:val="en-US"/>
          </w:rPr>
          <w:tab/>
        </w:r>
        <w:r w:rsidRPr="00D3662E">
          <w:rPr>
            <w:rStyle w:val="Hyperlink"/>
            <w:noProof/>
          </w:rPr>
          <w:t>Simulink szimulációs eredmények</w:t>
        </w:r>
        <w:r>
          <w:rPr>
            <w:noProof/>
            <w:webHidden/>
          </w:rPr>
          <w:tab/>
        </w:r>
        <w:r>
          <w:rPr>
            <w:noProof/>
            <w:webHidden/>
          </w:rPr>
          <w:fldChar w:fldCharType="begin"/>
        </w:r>
        <w:r>
          <w:rPr>
            <w:noProof/>
            <w:webHidden/>
          </w:rPr>
          <w:instrText xml:space="preserve"> PAGEREF _Toc422064098 \h </w:instrText>
        </w:r>
        <w:r>
          <w:rPr>
            <w:noProof/>
            <w:webHidden/>
          </w:rPr>
        </w:r>
      </w:ins>
      <w:r>
        <w:rPr>
          <w:noProof/>
          <w:webHidden/>
        </w:rPr>
        <w:fldChar w:fldCharType="separate"/>
      </w:r>
      <w:ins w:id="105" w:author="laca" w:date="2015-06-14T16:51:00Z">
        <w:r>
          <w:rPr>
            <w:noProof/>
            <w:webHidden/>
          </w:rPr>
          <w:t>14</w:t>
        </w:r>
        <w:r>
          <w:rPr>
            <w:noProof/>
            <w:webHidden/>
          </w:rPr>
          <w:fldChar w:fldCharType="end"/>
        </w:r>
        <w:r w:rsidRPr="00D3662E">
          <w:rPr>
            <w:rStyle w:val="Hyperlink"/>
            <w:noProof/>
          </w:rPr>
          <w:fldChar w:fldCharType="end"/>
        </w:r>
      </w:ins>
    </w:p>
    <w:p w14:paraId="13605BCF" w14:textId="77777777" w:rsidR="001129F9" w:rsidRDefault="001129F9">
      <w:pPr>
        <w:pStyle w:val="TOC4"/>
        <w:tabs>
          <w:tab w:val="left" w:pos="1540"/>
          <w:tab w:val="right" w:leader="dot" w:pos="8756"/>
        </w:tabs>
        <w:rPr>
          <w:ins w:id="106" w:author="laca" w:date="2015-06-14T16:51:00Z"/>
          <w:noProof/>
          <w:sz w:val="22"/>
          <w:szCs w:val="22"/>
          <w:lang w:val="en-US"/>
        </w:rPr>
      </w:pPr>
      <w:ins w:id="107"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"_Toc422064099"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3.1.1.3</w:t>
        </w:r>
        <w:r>
          <w:rPr>
            <w:noProof/>
            <w:sz w:val="22"/>
            <w:szCs w:val="22"/>
            <w:lang w:val="en-US"/>
          </w:rPr>
          <w:tab/>
        </w:r>
        <w:r w:rsidRPr="00D3662E">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Pr="00D3662E">
          <w:rPr>
            <w:rStyle w:val="Hyperlink"/>
            <w:noProof/>
          </w:rPr>
          <w:t xml:space="preserve"> alapján.</w:t>
        </w:r>
        <w:r>
          <w:rPr>
            <w:noProof/>
            <w:webHidden/>
          </w:rPr>
          <w:tab/>
        </w:r>
        <w:r>
          <w:rPr>
            <w:noProof/>
            <w:webHidden/>
          </w:rPr>
          <w:fldChar w:fldCharType="begin"/>
        </w:r>
        <w:r>
          <w:rPr>
            <w:noProof/>
            <w:webHidden/>
          </w:rPr>
          <w:instrText xml:space="preserve"> PAGEREF _Toc422064099 \h </w:instrText>
        </w:r>
        <w:r>
          <w:rPr>
            <w:noProof/>
            <w:webHidden/>
          </w:rPr>
        </w:r>
      </w:ins>
      <w:r>
        <w:rPr>
          <w:noProof/>
          <w:webHidden/>
        </w:rPr>
        <w:fldChar w:fldCharType="separate"/>
      </w:r>
      <w:ins w:id="108" w:author="laca" w:date="2015-06-14T16:51:00Z">
        <w:r>
          <w:rPr>
            <w:noProof/>
            <w:webHidden/>
          </w:rPr>
          <w:t>16</w:t>
        </w:r>
        <w:r>
          <w:rPr>
            <w:noProof/>
            <w:webHidden/>
          </w:rPr>
          <w:fldChar w:fldCharType="end"/>
        </w:r>
        <w:r w:rsidRPr="00D3662E">
          <w:rPr>
            <w:rStyle w:val="Hyperlink"/>
            <w:noProof/>
          </w:rPr>
          <w:fldChar w:fldCharType="end"/>
        </w:r>
      </w:ins>
    </w:p>
    <w:p w14:paraId="72AED4C9" w14:textId="77777777" w:rsidR="001129F9" w:rsidRDefault="001129F9">
      <w:pPr>
        <w:pStyle w:val="TOC3"/>
        <w:tabs>
          <w:tab w:val="left" w:pos="1100"/>
          <w:tab w:val="right" w:leader="dot" w:pos="8756"/>
        </w:tabs>
        <w:rPr>
          <w:ins w:id="109" w:author="laca" w:date="2015-06-14T16:51:00Z"/>
          <w:i w:val="0"/>
          <w:iCs w:val="0"/>
          <w:noProof/>
          <w:sz w:val="22"/>
          <w:szCs w:val="22"/>
          <w:lang w:val="en-US"/>
        </w:rPr>
      </w:pPr>
      <w:ins w:id="110"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3.1.2</w:t>
        </w:r>
        <w:r>
          <w:rPr>
            <w:i w:val="0"/>
            <w:iCs w:val="0"/>
            <w:noProof/>
            <w:sz w:val="22"/>
            <w:szCs w:val="22"/>
            <w:lang w:val="en-US"/>
          </w:rPr>
          <w:tab/>
        </w:r>
        <w:r w:rsidRPr="00D3662E">
          <w:rPr>
            <w:rStyle w:val="Hyperlink"/>
            <w:noProof/>
          </w:rPr>
          <w:t>Mintavételi periódus jelének A generálása</w:t>
        </w:r>
        <w:r>
          <w:rPr>
            <w:noProof/>
            <w:webHidden/>
          </w:rPr>
          <w:tab/>
        </w:r>
        <w:r>
          <w:rPr>
            <w:noProof/>
            <w:webHidden/>
          </w:rPr>
          <w:fldChar w:fldCharType="begin"/>
        </w:r>
        <w:r>
          <w:rPr>
            <w:noProof/>
            <w:webHidden/>
          </w:rPr>
          <w:instrText xml:space="preserve"> PAGEREF _Toc422064100 \h </w:instrText>
        </w:r>
        <w:r>
          <w:rPr>
            <w:noProof/>
            <w:webHidden/>
          </w:rPr>
        </w:r>
      </w:ins>
      <w:r>
        <w:rPr>
          <w:noProof/>
          <w:webHidden/>
        </w:rPr>
        <w:fldChar w:fldCharType="separate"/>
      </w:r>
      <w:ins w:id="111" w:author="laca" w:date="2015-06-14T16:51:00Z">
        <w:r>
          <w:rPr>
            <w:noProof/>
            <w:webHidden/>
          </w:rPr>
          <w:t>16</w:t>
        </w:r>
        <w:r>
          <w:rPr>
            <w:noProof/>
            <w:webHidden/>
          </w:rPr>
          <w:fldChar w:fldCharType="end"/>
        </w:r>
        <w:r w:rsidRPr="00D3662E">
          <w:rPr>
            <w:rStyle w:val="Hyperlink"/>
            <w:noProof/>
          </w:rPr>
          <w:fldChar w:fldCharType="end"/>
        </w:r>
      </w:ins>
    </w:p>
    <w:p w14:paraId="382612E3" w14:textId="77777777" w:rsidR="001129F9" w:rsidRDefault="001129F9">
      <w:pPr>
        <w:pStyle w:val="TOC3"/>
        <w:tabs>
          <w:tab w:val="left" w:pos="1100"/>
          <w:tab w:val="right" w:leader="dot" w:pos="8756"/>
        </w:tabs>
        <w:rPr>
          <w:ins w:id="112" w:author="laca" w:date="2015-06-14T16:51:00Z"/>
          <w:i w:val="0"/>
          <w:iCs w:val="0"/>
          <w:noProof/>
          <w:sz w:val="22"/>
          <w:szCs w:val="22"/>
          <w:lang w:val="en-US"/>
        </w:rPr>
      </w:pPr>
      <w:ins w:id="113"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3.1.3</w:t>
        </w:r>
        <w:r>
          <w:rPr>
            <w:i w:val="0"/>
            <w:iCs w:val="0"/>
            <w:noProof/>
            <w:sz w:val="22"/>
            <w:szCs w:val="22"/>
            <w:lang w:val="en-US"/>
          </w:rPr>
          <w:tab/>
        </w:r>
        <w:r w:rsidRPr="00D3662E">
          <w:rPr>
            <w:rStyle w:val="Hyperlink"/>
            <w:noProof/>
          </w:rPr>
          <w:t>Pozíció Szabályzása</w:t>
        </w:r>
        <w:r>
          <w:rPr>
            <w:noProof/>
            <w:webHidden/>
          </w:rPr>
          <w:tab/>
        </w:r>
        <w:r>
          <w:rPr>
            <w:noProof/>
            <w:webHidden/>
          </w:rPr>
          <w:fldChar w:fldCharType="begin"/>
        </w:r>
        <w:r>
          <w:rPr>
            <w:noProof/>
            <w:webHidden/>
          </w:rPr>
          <w:instrText xml:space="preserve"> PAGEREF _Toc422064101 \h </w:instrText>
        </w:r>
        <w:r>
          <w:rPr>
            <w:noProof/>
            <w:webHidden/>
          </w:rPr>
        </w:r>
      </w:ins>
      <w:r>
        <w:rPr>
          <w:noProof/>
          <w:webHidden/>
        </w:rPr>
        <w:fldChar w:fldCharType="separate"/>
      </w:r>
      <w:ins w:id="114" w:author="laca" w:date="2015-06-14T16:51:00Z">
        <w:r>
          <w:rPr>
            <w:noProof/>
            <w:webHidden/>
          </w:rPr>
          <w:t>17</w:t>
        </w:r>
        <w:r>
          <w:rPr>
            <w:noProof/>
            <w:webHidden/>
          </w:rPr>
          <w:fldChar w:fldCharType="end"/>
        </w:r>
        <w:r w:rsidRPr="00D3662E">
          <w:rPr>
            <w:rStyle w:val="Hyperlink"/>
            <w:noProof/>
          </w:rPr>
          <w:fldChar w:fldCharType="end"/>
        </w:r>
      </w:ins>
    </w:p>
    <w:p w14:paraId="27AF6FA6" w14:textId="77777777" w:rsidR="001129F9" w:rsidRDefault="001129F9">
      <w:pPr>
        <w:pStyle w:val="TOC4"/>
        <w:tabs>
          <w:tab w:val="left" w:pos="1540"/>
          <w:tab w:val="right" w:leader="dot" w:pos="8756"/>
        </w:tabs>
        <w:rPr>
          <w:ins w:id="115" w:author="laca" w:date="2015-06-14T16:51:00Z"/>
          <w:noProof/>
          <w:sz w:val="22"/>
          <w:szCs w:val="22"/>
          <w:lang w:val="en-US"/>
        </w:rPr>
      </w:pPr>
      <w:ins w:id="116"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"_Toc422064102"</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3.1.3.1</w:t>
        </w:r>
        <w:r>
          <w:rPr>
            <w:noProof/>
            <w:sz w:val="22"/>
            <w:szCs w:val="22"/>
            <w:lang w:val="en-US"/>
          </w:rPr>
          <w:tab/>
        </w:r>
        <w:r w:rsidRPr="00D3662E">
          <w:rPr>
            <w:rStyle w:val="Hyperlink"/>
            <w:noProof/>
          </w:rPr>
          <w:t>A szabályozó felépítése:</w:t>
        </w:r>
        <w:r>
          <w:rPr>
            <w:noProof/>
            <w:webHidden/>
          </w:rPr>
          <w:tab/>
        </w:r>
        <w:r>
          <w:rPr>
            <w:noProof/>
            <w:webHidden/>
          </w:rPr>
          <w:fldChar w:fldCharType="begin"/>
        </w:r>
        <w:r>
          <w:rPr>
            <w:noProof/>
            <w:webHidden/>
          </w:rPr>
          <w:instrText xml:space="preserve"> PAGEREF _Toc422064102 \h </w:instrText>
        </w:r>
        <w:r>
          <w:rPr>
            <w:noProof/>
            <w:webHidden/>
          </w:rPr>
        </w:r>
      </w:ins>
      <w:r>
        <w:rPr>
          <w:noProof/>
          <w:webHidden/>
        </w:rPr>
        <w:fldChar w:fldCharType="separate"/>
      </w:r>
      <w:ins w:id="117" w:author="laca" w:date="2015-06-14T16:51:00Z">
        <w:r>
          <w:rPr>
            <w:noProof/>
            <w:webHidden/>
          </w:rPr>
          <w:t>18</w:t>
        </w:r>
        <w:r>
          <w:rPr>
            <w:noProof/>
            <w:webHidden/>
          </w:rPr>
          <w:fldChar w:fldCharType="end"/>
        </w:r>
        <w:r w:rsidRPr="00D3662E">
          <w:rPr>
            <w:rStyle w:val="Hyperlink"/>
            <w:noProof/>
          </w:rPr>
          <w:fldChar w:fldCharType="end"/>
        </w:r>
      </w:ins>
    </w:p>
    <w:p w14:paraId="105AFD56" w14:textId="77777777" w:rsidR="001129F9" w:rsidRDefault="001129F9">
      <w:pPr>
        <w:pStyle w:val="TOC4"/>
        <w:tabs>
          <w:tab w:val="left" w:pos="1540"/>
          <w:tab w:val="right" w:leader="dot" w:pos="8756"/>
        </w:tabs>
        <w:rPr>
          <w:ins w:id="118" w:author="laca" w:date="2015-06-14T16:51:00Z"/>
          <w:noProof/>
          <w:sz w:val="22"/>
          <w:szCs w:val="22"/>
          <w:lang w:val="en-US"/>
        </w:rPr>
      </w:pPr>
      <w:ins w:id="119"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"_Toc422064103"</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3.1.3.2</w:t>
        </w:r>
        <w:r>
          <w:rPr>
            <w:noProof/>
            <w:sz w:val="22"/>
            <w:szCs w:val="22"/>
            <w:lang w:val="en-US"/>
          </w:rPr>
          <w:tab/>
        </w:r>
        <w:r w:rsidRPr="00D3662E">
          <w:rPr>
            <w:rStyle w:val="Hyperlink"/>
            <w:noProof/>
          </w:rPr>
          <w:t>Szabályozó szimulálása</w:t>
        </w:r>
        <w:r>
          <w:rPr>
            <w:noProof/>
            <w:webHidden/>
          </w:rPr>
          <w:tab/>
        </w:r>
        <w:r>
          <w:rPr>
            <w:noProof/>
            <w:webHidden/>
          </w:rPr>
          <w:fldChar w:fldCharType="begin"/>
        </w:r>
        <w:r>
          <w:rPr>
            <w:noProof/>
            <w:webHidden/>
          </w:rPr>
          <w:instrText xml:space="preserve"> PAGEREF _Toc422064103 \h </w:instrText>
        </w:r>
        <w:r>
          <w:rPr>
            <w:noProof/>
            <w:webHidden/>
          </w:rPr>
        </w:r>
      </w:ins>
      <w:r>
        <w:rPr>
          <w:noProof/>
          <w:webHidden/>
        </w:rPr>
        <w:fldChar w:fldCharType="separate"/>
      </w:r>
      <w:ins w:id="120" w:author="laca" w:date="2015-06-14T16:51:00Z">
        <w:r>
          <w:rPr>
            <w:noProof/>
            <w:webHidden/>
          </w:rPr>
          <w:t>18</w:t>
        </w:r>
        <w:r>
          <w:rPr>
            <w:noProof/>
            <w:webHidden/>
          </w:rPr>
          <w:fldChar w:fldCharType="end"/>
        </w:r>
        <w:r w:rsidRPr="00D3662E">
          <w:rPr>
            <w:rStyle w:val="Hyperlink"/>
            <w:noProof/>
          </w:rPr>
          <w:fldChar w:fldCharType="end"/>
        </w:r>
      </w:ins>
    </w:p>
    <w:p w14:paraId="0DB59168" w14:textId="77777777" w:rsidR="001129F9" w:rsidRDefault="001129F9">
      <w:pPr>
        <w:pStyle w:val="TOC3"/>
        <w:tabs>
          <w:tab w:val="left" w:pos="1100"/>
          <w:tab w:val="right" w:leader="dot" w:pos="8756"/>
        </w:tabs>
        <w:rPr>
          <w:ins w:id="121" w:author="laca" w:date="2015-06-14T16:51:00Z"/>
          <w:i w:val="0"/>
          <w:iCs w:val="0"/>
          <w:noProof/>
          <w:sz w:val="22"/>
          <w:szCs w:val="22"/>
          <w:lang w:val="en-US"/>
        </w:rPr>
      </w:pPr>
      <w:ins w:id="122"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"_Toc422064104"</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3.1.4</w:t>
        </w:r>
        <w:r>
          <w:rPr>
            <w:i w:val="0"/>
            <w:iCs w:val="0"/>
            <w:noProof/>
            <w:sz w:val="22"/>
            <w:szCs w:val="22"/>
            <w:lang w:val="en-US"/>
          </w:rPr>
          <w:tab/>
        </w:r>
        <w:r w:rsidRPr="00D3662E">
          <w:rPr>
            <w:rStyle w:val="Hyperlink"/>
            <w:noProof/>
          </w:rPr>
          <w:t>Hardveres mérések</w:t>
        </w:r>
        <w:r>
          <w:rPr>
            <w:noProof/>
            <w:webHidden/>
          </w:rPr>
          <w:tab/>
        </w:r>
        <w:r>
          <w:rPr>
            <w:noProof/>
            <w:webHidden/>
          </w:rPr>
          <w:fldChar w:fldCharType="begin"/>
        </w:r>
        <w:r>
          <w:rPr>
            <w:noProof/>
            <w:webHidden/>
          </w:rPr>
          <w:instrText xml:space="preserve"> PAGEREF _Toc422064104 \h </w:instrText>
        </w:r>
        <w:r>
          <w:rPr>
            <w:noProof/>
            <w:webHidden/>
          </w:rPr>
        </w:r>
      </w:ins>
      <w:r>
        <w:rPr>
          <w:noProof/>
          <w:webHidden/>
        </w:rPr>
        <w:fldChar w:fldCharType="separate"/>
      </w:r>
      <w:ins w:id="123" w:author="laca" w:date="2015-06-14T16:51:00Z">
        <w:r>
          <w:rPr>
            <w:noProof/>
            <w:webHidden/>
          </w:rPr>
          <w:t>19</w:t>
        </w:r>
        <w:r>
          <w:rPr>
            <w:noProof/>
            <w:webHidden/>
          </w:rPr>
          <w:fldChar w:fldCharType="end"/>
        </w:r>
        <w:r w:rsidRPr="00D3662E">
          <w:rPr>
            <w:rStyle w:val="Hyperlink"/>
            <w:noProof/>
          </w:rPr>
          <w:fldChar w:fldCharType="end"/>
        </w:r>
      </w:ins>
    </w:p>
    <w:p w14:paraId="0997E900" w14:textId="77777777" w:rsidR="001129F9" w:rsidRDefault="001129F9">
      <w:pPr>
        <w:pStyle w:val="TOC4"/>
        <w:tabs>
          <w:tab w:val="left" w:pos="1540"/>
          <w:tab w:val="right" w:leader="dot" w:pos="8756"/>
        </w:tabs>
        <w:rPr>
          <w:ins w:id="124" w:author="laca" w:date="2015-06-14T16:51:00Z"/>
          <w:noProof/>
          <w:sz w:val="22"/>
          <w:szCs w:val="22"/>
          <w:lang w:val="en-US"/>
        </w:rPr>
      </w:pPr>
      <w:ins w:id="125"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"_Toc422064105"</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3.1.4.1</w:t>
        </w:r>
        <w:r>
          <w:rPr>
            <w:noProof/>
            <w:sz w:val="22"/>
            <w:szCs w:val="22"/>
            <w:lang w:val="en-US"/>
          </w:rPr>
          <w:tab/>
        </w:r>
        <w:r w:rsidRPr="00D3662E">
          <w:rPr>
            <w:rStyle w:val="Hyperlink"/>
            <w:noProof/>
          </w:rPr>
          <w:t>Dc motor sebesség szabályzása mérőstandon</w:t>
        </w:r>
        <w:r>
          <w:rPr>
            <w:noProof/>
            <w:webHidden/>
          </w:rPr>
          <w:tab/>
        </w:r>
        <w:r>
          <w:rPr>
            <w:noProof/>
            <w:webHidden/>
          </w:rPr>
          <w:fldChar w:fldCharType="begin"/>
        </w:r>
        <w:r>
          <w:rPr>
            <w:noProof/>
            <w:webHidden/>
          </w:rPr>
          <w:instrText xml:space="preserve"> PAGEREF _Toc422064105 \h </w:instrText>
        </w:r>
        <w:r>
          <w:rPr>
            <w:noProof/>
            <w:webHidden/>
          </w:rPr>
        </w:r>
      </w:ins>
      <w:r>
        <w:rPr>
          <w:noProof/>
          <w:webHidden/>
        </w:rPr>
        <w:fldChar w:fldCharType="separate"/>
      </w:r>
      <w:ins w:id="126" w:author="laca" w:date="2015-06-14T16:51:00Z">
        <w:r>
          <w:rPr>
            <w:noProof/>
            <w:webHidden/>
          </w:rPr>
          <w:t>19</w:t>
        </w:r>
        <w:r>
          <w:rPr>
            <w:noProof/>
            <w:webHidden/>
          </w:rPr>
          <w:fldChar w:fldCharType="end"/>
        </w:r>
        <w:r w:rsidRPr="00D3662E">
          <w:rPr>
            <w:rStyle w:val="Hyperlink"/>
            <w:noProof/>
          </w:rPr>
          <w:fldChar w:fldCharType="end"/>
        </w:r>
      </w:ins>
    </w:p>
    <w:p w14:paraId="23D24A8B" w14:textId="77777777" w:rsidR="001129F9" w:rsidRDefault="001129F9">
      <w:pPr>
        <w:pStyle w:val="TOC4"/>
        <w:tabs>
          <w:tab w:val="left" w:pos="1540"/>
          <w:tab w:val="right" w:leader="dot" w:pos="8756"/>
        </w:tabs>
        <w:rPr>
          <w:ins w:id="127" w:author="laca" w:date="2015-06-14T16:51:00Z"/>
          <w:noProof/>
          <w:sz w:val="22"/>
          <w:szCs w:val="22"/>
          <w:lang w:val="en-US"/>
        </w:rPr>
      </w:pPr>
      <w:ins w:id="128"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"_Toc422064106"</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3.1.4.2</w:t>
        </w:r>
        <w:r>
          <w:rPr>
            <w:noProof/>
            <w:sz w:val="22"/>
            <w:szCs w:val="22"/>
            <w:lang w:val="en-US"/>
          </w:rPr>
          <w:tab/>
        </w:r>
        <w:r w:rsidRPr="00D3662E">
          <w:rPr>
            <w:rStyle w:val="Hyperlink"/>
            <w:noProof/>
          </w:rPr>
          <w:t>DC motor pozíció szabályzása mérőstandon</w:t>
        </w:r>
        <w:r>
          <w:rPr>
            <w:noProof/>
            <w:webHidden/>
          </w:rPr>
          <w:tab/>
        </w:r>
        <w:r>
          <w:rPr>
            <w:noProof/>
            <w:webHidden/>
          </w:rPr>
          <w:fldChar w:fldCharType="begin"/>
        </w:r>
        <w:r>
          <w:rPr>
            <w:noProof/>
            <w:webHidden/>
          </w:rPr>
          <w:instrText xml:space="preserve"> PAGEREF _Toc422064106 \h </w:instrText>
        </w:r>
        <w:r>
          <w:rPr>
            <w:noProof/>
            <w:webHidden/>
          </w:rPr>
        </w:r>
      </w:ins>
      <w:r>
        <w:rPr>
          <w:noProof/>
          <w:webHidden/>
        </w:rPr>
        <w:fldChar w:fldCharType="separate"/>
      </w:r>
      <w:ins w:id="129" w:author="laca" w:date="2015-06-14T16:51:00Z">
        <w:r>
          <w:rPr>
            <w:noProof/>
            <w:webHidden/>
          </w:rPr>
          <w:t>21</w:t>
        </w:r>
        <w:r>
          <w:rPr>
            <w:noProof/>
            <w:webHidden/>
          </w:rPr>
          <w:fldChar w:fldCharType="end"/>
        </w:r>
        <w:r w:rsidRPr="00D3662E">
          <w:rPr>
            <w:rStyle w:val="Hyperlink"/>
            <w:noProof/>
          </w:rPr>
          <w:fldChar w:fldCharType="end"/>
        </w:r>
      </w:ins>
    </w:p>
    <w:p w14:paraId="55826A0C" w14:textId="77777777" w:rsidR="001129F9" w:rsidRDefault="001129F9">
      <w:pPr>
        <w:pStyle w:val="TOC2"/>
        <w:tabs>
          <w:tab w:val="left" w:pos="880"/>
        </w:tabs>
        <w:rPr>
          <w:ins w:id="130" w:author="laca" w:date="2015-06-14T16:51:00Z"/>
          <w:smallCaps w:val="0"/>
          <w:noProof/>
          <w:sz w:val="22"/>
          <w:szCs w:val="22"/>
          <w:lang w:val="en-US"/>
        </w:rPr>
      </w:pPr>
      <w:ins w:id="131"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"_Toc422064107"</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3.2</w:t>
        </w:r>
        <w:r>
          <w:rPr>
            <w:smallCaps w:val="0"/>
            <w:noProof/>
            <w:sz w:val="22"/>
            <w:szCs w:val="22"/>
            <w:lang w:val="en-US"/>
          </w:rPr>
          <w:tab/>
        </w:r>
        <w:r w:rsidRPr="00D3662E">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_Toc422064107 \h </w:instrText>
        </w:r>
        <w:r>
          <w:rPr>
            <w:noProof/>
            <w:webHidden/>
          </w:rPr>
        </w:r>
      </w:ins>
      <w:r>
        <w:rPr>
          <w:noProof/>
          <w:webHidden/>
        </w:rPr>
        <w:fldChar w:fldCharType="separate"/>
      </w:r>
      <w:ins w:id="132" w:author="laca" w:date="2015-06-14T16:51:00Z">
        <w:r>
          <w:rPr>
            <w:noProof/>
            <w:webHidden/>
          </w:rPr>
          <w:t>21</w:t>
        </w:r>
        <w:r>
          <w:rPr>
            <w:noProof/>
            <w:webHidden/>
          </w:rPr>
          <w:fldChar w:fldCharType="end"/>
        </w:r>
        <w:r w:rsidRPr="00D3662E">
          <w:rPr>
            <w:rStyle w:val="Hyperlink"/>
            <w:noProof/>
          </w:rPr>
          <w:fldChar w:fldCharType="end"/>
        </w:r>
      </w:ins>
    </w:p>
    <w:p w14:paraId="072B2701" w14:textId="77777777" w:rsidR="001129F9" w:rsidRDefault="001129F9">
      <w:pPr>
        <w:pStyle w:val="TOC2"/>
        <w:tabs>
          <w:tab w:val="left" w:pos="880"/>
        </w:tabs>
        <w:rPr>
          <w:ins w:id="133" w:author="laca" w:date="2015-06-14T16:51:00Z"/>
          <w:smallCaps w:val="0"/>
          <w:noProof/>
          <w:sz w:val="22"/>
          <w:szCs w:val="22"/>
          <w:lang w:val="en-US"/>
        </w:rPr>
      </w:pPr>
      <w:ins w:id="134"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"_Toc422064108"</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w:t>
        </w:r>
        <w:r>
          <w:rPr>
            <w:smallCaps w:val="0"/>
            <w:noProof/>
            <w:sz w:val="22"/>
            <w:szCs w:val="22"/>
            <w:lang w:val="en-US"/>
          </w:rPr>
          <w:tab/>
        </w:r>
        <w:r w:rsidRPr="00D3662E">
          <w:rPr>
            <w:rStyle w:val="Hyperlink"/>
            <w:noProof/>
          </w:rPr>
          <w:t>Szenzorok</w:t>
        </w:r>
        <w:r>
          <w:rPr>
            <w:noProof/>
            <w:webHidden/>
          </w:rPr>
          <w:tab/>
        </w:r>
        <w:r>
          <w:rPr>
            <w:noProof/>
            <w:webHidden/>
          </w:rPr>
          <w:fldChar w:fldCharType="begin"/>
        </w:r>
        <w:r>
          <w:rPr>
            <w:noProof/>
            <w:webHidden/>
          </w:rPr>
          <w:instrText xml:space="preserve"> PAGEREF _Toc422064108 \h </w:instrText>
        </w:r>
        <w:r>
          <w:rPr>
            <w:noProof/>
            <w:webHidden/>
          </w:rPr>
        </w:r>
      </w:ins>
      <w:r>
        <w:rPr>
          <w:noProof/>
          <w:webHidden/>
        </w:rPr>
        <w:fldChar w:fldCharType="separate"/>
      </w:r>
      <w:ins w:id="135" w:author="laca" w:date="2015-06-14T16:51:00Z">
        <w:r>
          <w:rPr>
            <w:noProof/>
            <w:webHidden/>
          </w:rPr>
          <w:t>26</w:t>
        </w:r>
        <w:r>
          <w:rPr>
            <w:noProof/>
            <w:webHidden/>
          </w:rPr>
          <w:fldChar w:fldCharType="end"/>
        </w:r>
        <w:r w:rsidRPr="00D3662E">
          <w:rPr>
            <w:rStyle w:val="Hyperlink"/>
            <w:noProof/>
          </w:rPr>
          <w:fldChar w:fldCharType="end"/>
        </w:r>
      </w:ins>
    </w:p>
    <w:p w14:paraId="1D840045" w14:textId="77777777" w:rsidR="001129F9" w:rsidRDefault="001129F9">
      <w:pPr>
        <w:pStyle w:val="TOC3"/>
        <w:tabs>
          <w:tab w:val="left" w:pos="1100"/>
          <w:tab w:val="right" w:leader="dot" w:pos="8756"/>
        </w:tabs>
        <w:rPr>
          <w:ins w:id="136" w:author="laca" w:date="2015-06-14T16:51:00Z"/>
          <w:i w:val="0"/>
          <w:iCs w:val="0"/>
          <w:noProof/>
          <w:sz w:val="22"/>
          <w:szCs w:val="22"/>
          <w:lang w:val="en-US"/>
        </w:rPr>
      </w:pPr>
      <w:ins w:id="137"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"_Toc422064109"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3.3.1</w:t>
        </w:r>
        <w:r>
          <w:rPr>
            <w:i w:val="0"/>
            <w:iCs w:val="0"/>
            <w:noProof/>
            <w:sz w:val="22"/>
            <w:szCs w:val="22"/>
            <w:lang w:val="en-US"/>
          </w:rPr>
          <w:tab/>
        </w:r>
        <w:r w:rsidRPr="00D3662E">
          <w:rPr>
            <w:rStyle w:val="Hyperlink"/>
            <w:noProof/>
          </w:rPr>
          <w:t>InkrementálisÉrZékelő</w:t>
        </w:r>
        <w:r>
          <w:rPr>
            <w:noProof/>
            <w:webHidden/>
          </w:rPr>
          <w:tab/>
        </w:r>
        <w:r>
          <w:rPr>
            <w:noProof/>
            <w:webHidden/>
          </w:rPr>
          <w:fldChar w:fldCharType="begin"/>
        </w:r>
        <w:r>
          <w:rPr>
            <w:noProof/>
            <w:webHidden/>
          </w:rPr>
          <w:instrText xml:space="preserve"> PAGEREF _Toc422064109 \h </w:instrText>
        </w:r>
        <w:r>
          <w:rPr>
            <w:noProof/>
            <w:webHidden/>
          </w:rPr>
        </w:r>
      </w:ins>
      <w:r>
        <w:rPr>
          <w:noProof/>
          <w:webHidden/>
        </w:rPr>
        <w:fldChar w:fldCharType="separate"/>
      </w:r>
      <w:ins w:id="138" w:author="laca" w:date="2015-06-14T16:51:00Z">
        <w:r>
          <w:rPr>
            <w:noProof/>
            <w:webHidden/>
          </w:rPr>
          <w:t>26</w:t>
        </w:r>
        <w:r>
          <w:rPr>
            <w:noProof/>
            <w:webHidden/>
          </w:rPr>
          <w:fldChar w:fldCharType="end"/>
        </w:r>
        <w:r w:rsidRPr="00D3662E">
          <w:rPr>
            <w:rStyle w:val="Hyperlink"/>
            <w:noProof/>
          </w:rPr>
          <w:fldChar w:fldCharType="end"/>
        </w:r>
      </w:ins>
    </w:p>
    <w:p w14:paraId="6C0B25AA" w14:textId="77777777" w:rsidR="001129F9" w:rsidRDefault="001129F9">
      <w:pPr>
        <w:pStyle w:val="TOC4"/>
        <w:tabs>
          <w:tab w:val="left" w:pos="1540"/>
          <w:tab w:val="right" w:leader="dot" w:pos="8756"/>
        </w:tabs>
        <w:rPr>
          <w:ins w:id="139" w:author="laca" w:date="2015-06-14T16:51:00Z"/>
          <w:noProof/>
          <w:sz w:val="22"/>
          <w:szCs w:val="22"/>
          <w:lang w:val="en-US"/>
        </w:rPr>
      </w:pPr>
      <w:ins w:id="140"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3.3.1.1</w:t>
        </w:r>
        <w:r>
          <w:rPr>
            <w:noProof/>
            <w:sz w:val="22"/>
            <w:szCs w:val="22"/>
            <w:lang w:val="en-US"/>
          </w:rPr>
          <w:tab/>
        </w:r>
        <w:r w:rsidRPr="00D3662E">
          <w:rPr>
            <w:rStyle w:val="Hyperlink"/>
            <w:noProof/>
          </w:rPr>
          <w:t>Optikai inkrementális vevő felépítése</w:t>
        </w:r>
        <w:r>
          <w:rPr>
            <w:noProof/>
            <w:webHidden/>
          </w:rPr>
          <w:tab/>
        </w:r>
        <w:r>
          <w:rPr>
            <w:noProof/>
            <w:webHidden/>
          </w:rPr>
          <w:fldChar w:fldCharType="begin"/>
        </w:r>
        <w:r>
          <w:rPr>
            <w:noProof/>
            <w:webHidden/>
          </w:rPr>
          <w:instrText xml:space="preserve"> PAGEREF _Toc422064110 \h </w:instrText>
        </w:r>
        <w:r>
          <w:rPr>
            <w:noProof/>
            <w:webHidden/>
          </w:rPr>
        </w:r>
      </w:ins>
      <w:r>
        <w:rPr>
          <w:noProof/>
          <w:webHidden/>
        </w:rPr>
        <w:fldChar w:fldCharType="separate"/>
      </w:r>
      <w:ins w:id="141" w:author="laca" w:date="2015-06-14T16:51:00Z">
        <w:r>
          <w:rPr>
            <w:noProof/>
            <w:webHidden/>
          </w:rPr>
          <w:t>26</w:t>
        </w:r>
        <w:r>
          <w:rPr>
            <w:noProof/>
            <w:webHidden/>
          </w:rPr>
          <w:fldChar w:fldCharType="end"/>
        </w:r>
        <w:r w:rsidRPr="00D3662E">
          <w:rPr>
            <w:rStyle w:val="Hyperlink"/>
            <w:noProof/>
          </w:rPr>
          <w:fldChar w:fldCharType="end"/>
        </w:r>
      </w:ins>
    </w:p>
    <w:p w14:paraId="02B0D95B" w14:textId="77777777" w:rsidR="001129F9" w:rsidRDefault="001129F9">
      <w:pPr>
        <w:pStyle w:val="TOC3"/>
        <w:tabs>
          <w:tab w:val="left" w:pos="1100"/>
          <w:tab w:val="right" w:leader="dot" w:pos="8756"/>
        </w:tabs>
        <w:rPr>
          <w:ins w:id="142" w:author="laca" w:date="2015-06-14T16:51:00Z"/>
          <w:i w:val="0"/>
          <w:iCs w:val="0"/>
          <w:noProof/>
          <w:sz w:val="22"/>
          <w:szCs w:val="22"/>
          <w:lang w:val="en-US"/>
        </w:rPr>
      </w:pPr>
      <w:ins w:id="143"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3.3.2</w:t>
        </w:r>
        <w:r>
          <w:rPr>
            <w:i w:val="0"/>
            <w:iCs w:val="0"/>
            <w:noProof/>
            <w:sz w:val="22"/>
            <w:szCs w:val="22"/>
            <w:lang w:val="en-US"/>
          </w:rPr>
          <w:tab/>
        </w:r>
        <w:r w:rsidRPr="00D3662E">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_Toc422064111 \h </w:instrText>
        </w:r>
        <w:r>
          <w:rPr>
            <w:noProof/>
            <w:webHidden/>
          </w:rPr>
        </w:r>
      </w:ins>
      <w:r>
        <w:rPr>
          <w:noProof/>
          <w:webHidden/>
        </w:rPr>
        <w:fldChar w:fldCharType="separate"/>
      </w:r>
      <w:ins w:id="144" w:author="laca" w:date="2015-06-14T16:51:00Z">
        <w:r>
          <w:rPr>
            <w:noProof/>
            <w:webHidden/>
          </w:rPr>
          <w:t>27</w:t>
        </w:r>
        <w:r>
          <w:rPr>
            <w:noProof/>
            <w:webHidden/>
          </w:rPr>
          <w:fldChar w:fldCharType="end"/>
        </w:r>
        <w:r w:rsidRPr="00D3662E">
          <w:rPr>
            <w:rStyle w:val="Hyperlink"/>
            <w:noProof/>
          </w:rPr>
          <w:fldChar w:fldCharType="end"/>
        </w:r>
      </w:ins>
    </w:p>
    <w:p w14:paraId="558F2F6E" w14:textId="77777777" w:rsidR="001129F9" w:rsidRDefault="001129F9">
      <w:pPr>
        <w:pStyle w:val="TOC4"/>
        <w:tabs>
          <w:tab w:val="left" w:pos="1540"/>
          <w:tab w:val="right" w:leader="dot" w:pos="8756"/>
        </w:tabs>
        <w:rPr>
          <w:ins w:id="145" w:author="laca" w:date="2015-06-14T16:51:00Z"/>
          <w:noProof/>
          <w:sz w:val="22"/>
          <w:szCs w:val="22"/>
          <w:lang w:val="en-US"/>
        </w:rPr>
      </w:pPr>
      <w:ins w:id="146"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"_Toc422064112"</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3.3.2.1</w:t>
        </w:r>
        <w:r>
          <w:rPr>
            <w:noProof/>
            <w:sz w:val="22"/>
            <w:szCs w:val="22"/>
            <w:lang w:val="en-US"/>
          </w:rPr>
          <w:tab/>
        </w:r>
        <w:r w:rsidRPr="00D3662E">
          <w:rPr>
            <w:rStyle w:val="Hyperlink"/>
            <w:noProof/>
          </w:rPr>
          <w:t>Szimuláció System Generatorban</w:t>
        </w:r>
        <w:r>
          <w:rPr>
            <w:noProof/>
            <w:webHidden/>
          </w:rPr>
          <w:tab/>
        </w:r>
        <w:r>
          <w:rPr>
            <w:noProof/>
            <w:webHidden/>
          </w:rPr>
          <w:fldChar w:fldCharType="begin"/>
        </w:r>
        <w:r>
          <w:rPr>
            <w:noProof/>
            <w:webHidden/>
          </w:rPr>
          <w:instrText xml:space="preserve"> PAGEREF _Toc422064112 \h </w:instrText>
        </w:r>
        <w:r>
          <w:rPr>
            <w:noProof/>
            <w:webHidden/>
          </w:rPr>
        </w:r>
      </w:ins>
      <w:r>
        <w:rPr>
          <w:noProof/>
          <w:webHidden/>
        </w:rPr>
        <w:fldChar w:fldCharType="separate"/>
      </w:r>
      <w:ins w:id="147" w:author="laca" w:date="2015-06-14T16:51:00Z">
        <w:r>
          <w:rPr>
            <w:noProof/>
            <w:webHidden/>
          </w:rPr>
          <w:t>28</w:t>
        </w:r>
        <w:r>
          <w:rPr>
            <w:noProof/>
            <w:webHidden/>
          </w:rPr>
          <w:fldChar w:fldCharType="end"/>
        </w:r>
        <w:r w:rsidRPr="00D3662E">
          <w:rPr>
            <w:rStyle w:val="Hyperlink"/>
            <w:noProof/>
          </w:rPr>
          <w:fldChar w:fldCharType="end"/>
        </w:r>
      </w:ins>
    </w:p>
    <w:p w14:paraId="711B71B7" w14:textId="77777777" w:rsidR="001129F9" w:rsidRDefault="001129F9">
      <w:pPr>
        <w:pStyle w:val="TOC4"/>
        <w:tabs>
          <w:tab w:val="left" w:pos="1540"/>
          <w:tab w:val="right" w:leader="dot" w:pos="8756"/>
        </w:tabs>
        <w:rPr>
          <w:ins w:id="148" w:author="laca" w:date="2015-06-14T16:51:00Z"/>
          <w:noProof/>
          <w:sz w:val="22"/>
          <w:szCs w:val="22"/>
          <w:lang w:val="en-US"/>
        </w:rPr>
      </w:pPr>
      <w:ins w:id="149"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"_Toc422064113"</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3.3.2.2</w:t>
        </w:r>
        <w:r>
          <w:rPr>
            <w:noProof/>
            <w:sz w:val="22"/>
            <w:szCs w:val="22"/>
            <w:lang w:val="en-US"/>
          </w:rPr>
          <w:tab/>
        </w:r>
        <w:r w:rsidRPr="00D3662E">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_Toc422064113 \h </w:instrText>
        </w:r>
        <w:r>
          <w:rPr>
            <w:noProof/>
            <w:webHidden/>
          </w:rPr>
        </w:r>
      </w:ins>
      <w:r>
        <w:rPr>
          <w:noProof/>
          <w:webHidden/>
        </w:rPr>
        <w:fldChar w:fldCharType="separate"/>
      </w:r>
      <w:ins w:id="150" w:author="laca" w:date="2015-06-14T16:51:00Z">
        <w:r>
          <w:rPr>
            <w:noProof/>
            <w:webHidden/>
          </w:rPr>
          <w:t>29</w:t>
        </w:r>
        <w:r>
          <w:rPr>
            <w:noProof/>
            <w:webHidden/>
          </w:rPr>
          <w:fldChar w:fldCharType="end"/>
        </w:r>
        <w:r w:rsidRPr="00D3662E">
          <w:rPr>
            <w:rStyle w:val="Hyperlink"/>
            <w:noProof/>
          </w:rPr>
          <w:fldChar w:fldCharType="end"/>
        </w:r>
      </w:ins>
    </w:p>
    <w:p w14:paraId="44E679C2" w14:textId="77777777" w:rsidR="001129F9" w:rsidRDefault="001129F9">
      <w:pPr>
        <w:pStyle w:val="TOC4"/>
        <w:tabs>
          <w:tab w:val="left" w:pos="1540"/>
          <w:tab w:val="right" w:leader="dot" w:pos="8756"/>
        </w:tabs>
        <w:rPr>
          <w:ins w:id="151" w:author="laca" w:date="2015-06-14T16:51:00Z"/>
          <w:noProof/>
          <w:sz w:val="22"/>
          <w:szCs w:val="22"/>
          <w:lang w:val="en-US"/>
        </w:rPr>
      </w:pPr>
      <w:ins w:id="152"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"_Toc422064114"</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3.3.2.3</w:t>
        </w:r>
        <w:r>
          <w:rPr>
            <w:noProof/>
            <w:sz w:val="22"/>
            <w:szCs w:val="22"/>
            <w:lang w:val="en-US"/>
          </w:rPr>
          <w:tab/>
        </w:r>
        <w:r w:rsidRPr="00D3662E">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_Toc422064114 \h </w:instrText>
        </w:r>
        <w:r>
          <w:rPr>
            <w:noProof/>
            <w:webHidden/>
          </w:rPr>
        </w:r>
      </w:ins>
      <w:r>
        <w:rPr>
          <w:noProof/>
          <w:webHidden/>
        </w:rPr>
        <w:fldChar w:fldCharType="separate"/>
      </w:r>
      <w:ins w:id="153" w:author="laca" w:date="2015-06-14T16:51:00Z">
        <w:r>
          <w:rPr>
            <w:noProof/>
            <w:webHidden/>
          </w:rPr>
          <w:t>30</w:t>
        </w:r>
        <w:r>
          <w:rPr>
            <w:noProof/>
            <w:webHidden/>
          </w:rPr>
          <w:fldChar w:fldCharType="end"/>
        </w:r>
        <w:r w:rsidRPr="00D3662E">
          <w:rPr>
            <w:rStyle w:val="Hyperlink"/>
            <w:noProof/>
          </w:rPr>
          <w:fldChar w:fldCharType="end"/>
        </w:r>
      </w:ins>
    </w:p>
    <w:p w14:paraId="58D9E01E" w14:textId="77777777" w:rsidR="001129F9" w:rsidRDefault="001129F9">
      <w:pPr>
        <w:pStyle w:val="TOC2"/>
        <w:tabs>
          <w:tab w:val="left" w:pos="880"/>
        </w:tabs>
        <w:rPr>
          <w:ins w:id="154" w:author="laca" w:date="2015-06-14T16:51:00Z"/>
          <w:smallCaps w:val="0"/>
          <w:noProof/>
          <w:sz w:val="22"/>
          <w:szCs w:val="22"/>
          <w:lang w:val="en-US"/>
        </w:rPr>
      </w:pPr>
      <w:ins w:id="155"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"_Toc422064115"</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noProof/>
          </w:rPr>
          <w:t>3.4</w:t>
        </w:r>
        <w:r>
          <w:rPr>
            <w:smallCaps w:val="0"/>
            <w:noProof/>
            <w:sz w:val="22"/>
            <w:szCs w:val="22"/>
            <w:lang w:val="en-US"/>
          </w:rPr>
          <w:tab/>
        </w:r>
        <w:r w:rsidRPr="00D3662E">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_Toc422064115 \h </w:instrText>
        </w:r>
        <w:r>
          <w:rPr>
            <w:noProof/>
            <w:webHidden/>
          </w:rPr>
        </w:r>
      </w:ins>
      <w:r>
        <w:rPr>
          <w:noProof/>
          <w:webHidden/>
        </w:rPr>
        <w:fldChar w:fldCharType="separate"/>
      </w:r>
      <w:ins w:id="156" w:author="laca" w:date="2015-06-14T16:51:00Z">
        <w:r>
          <w:rPr>
            <w:noProof/>
            <w:webHidden/>
          </w:rPr>
          <w:t>33</w:t>
        </w:r>
        <w:r>
          <w:rPr>
            <w:noProof/>
            <w:webHidden/>
          </w:rPr>
          <w:fldChar w:fldCharType="end"/>
        </w:r>
        <w:r w:rsidRPr="00D3662E">
          <w:rPr>
            <w:rStyle w:val="Hyperlink"/>
            <w:noProof/>
          </w:rPr>
          <w:fldChar w:fldCharType="end"/>
        </w:r>
      </w:ins>
    </w:p>
    <w:p w14:paraId="3977B42B" w14:textId="77777777" w:rsidR="001129F9" w:rsidRDefault="001129F9">
      <w:pPr>
        <w:pStyle w:val="TOC2"/>
        <w:tabs>
          <w:tab w:val="left" w:pos="880"/>
        </w:tabs>
        <w:rPr>
          <w:ins w:id="157" w:author="laca" w:date="2015-06-14T16:51:00Z"/>
          <w:smallCaps w:val="0"/>
          <w:noProof/>
          <w:sz w:val="22"/>
          <w:szCs w:val="22"/>
          <w:lang w:val="en-US"/>
        </w:rPr>
      </w:pPr>
      <w:ins w:id="158"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"_Toc422064116"</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3.5</w:t>
        </w:r>
        <w:r>
          <w:rPr>
            <w:smallCaps w:val="0"/>
            <w:noProof/>
            <w:sz w:val="22"/>
            <w:szCs w:val="22"/>
            <w:lang w:val="en-US"/>
          </w:rPr>
          <w:tab/>
        </w:r>
        <w:r w:rsidRPr="00D3662E">
          <w:rPr>
            <w:rStyle w:val="Hyperlink"/>
            <w:noProof/>
          </w:rPr>
          <w:t>Beavatkozó elemek:</w:t>
        </w:r>
        <w:r>
          <w:rPr>
            <w:noProof/>
            <w:webHidden/>
          </w:rPr>
          <w:tab/>
        </w:r>
        <w:r>
          <w:rPr>
            <w:noProof/>
            <w:webHidden/>
          </w:rPr>
          <w:fldChar w:fldCharType="begin"/>
        </w:r>
        <w:r>
          <w:rPr>
            <w:noProof/>
            <w:webHidden/>
          </w:rPr>
          <w:instrText xml:space="preserve"> PAGEREF _Toc422064116 \h </w:instrText>
        </w:r>
        <w:r>
          <w:rPr>
            <w:noProof/>
            <w:webHidden/>
          </w:rPr>
        </w:r>
      </w:ins>
      <w:r>
        <w:rPr>
          <w:noProof/>
          <w:webHidden/>
        </w:rPr>
        <w:fldChar w:fldCharType="separate"/>
      </w:r>
      <w:ins w:id="159" w:author="laca" w:date="2015-06-14T16:51:00Z">
        <w:r>
          <w:rPr>
            <w:noProof/>
            <w:webHidden/>
          </w:rPr>
          <w:t>33</w:t>
        </w:r>
        <w:r>
          <w:rPr>
            <w:noProof/>
            <w:webHidden/>
          </w:rPr>
          <w:fldChar w:fldCharType="end"/>
        </w:r>
        <w:r w:rsidRPr="00D3662E">
          <w:rPr>
            <w:rStyle w:val="Hyperlink"/>
            <w:noProof/>
          </w:rPr>
          <w:fldChar w:fldCharType="end"/>
        </w:r>
      </w:ins>
    </w:p>
    <w:p w14:paraId="4047A439" w14:textId="77777777" w:rsidR="001129F9" w:rsidRDefault="001129F9">
      <w:pPr>
        <w:pStyle w:val="TOC3"/>
        <w:tabs>
          <w:tab w:val="left" w:pos="1100"/>
          <w:tab w:val="right" w:leader="dot" w:pos="8756"/>
        </w:tabs>
        <w:rPr>
          <w:ins w:id="160" w:author="laca" w:date="2015-06-14T16:51:00Z"/>
          <w:i w:val="0"/>
          <w:iCs w:val="0"/>
          <w:noProof/>
          <w:sz w:val="22"/>
          <w:szCs w:val="22"/>
          <w:lang w:val="en-US"/>
        </w:rPr>
      </w:pPr>
      <w:ins w:id="161"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"_Toc422064117"</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3.5.1</w:t>
        </w:r>
        <w:r>
          <w:rPr>
            <w:i w:val="0"/>
            <w:iCs w:val="0"/>
            <w:noProof/>
            <w:sz w:val="22"/>
            <w:szCs w:val="22"/>
            <w:lang w:val="en-US"/>
          </w:rPr>
          <w:tab/>
        </w:r>
        <w:r w:rsidRPr="00D3662E">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_Toc422064117 \h </w:instrText>
        </w:r>
        <w:r>
          <w:rPr>
            <w:noProof/>
            <w:webHidden/>
          </w:rPr>
        </w:r>
      </w:ins>
      <w:r>
        <w:rPr>
          <w:noProof/>
          <w:webHidden/>
        </w:rPr>
        <w:fldChar w:fldCharType="separate"/>
      </w:r>
      <w:ins w:id="162" w:author="laca" w:date="2015-06-14T16:51:00Z">
        <w:r>
          <w:rPr>
            <w:noProof/>
            <w:webHidden/>
          </w:rPr>
          <w:t>33</w:t>
        </w:r>
        <w:r>
          <w:rPr>
            <w:noProof/>
            <w:webHidden/>
          </w:rPr>
          <w:fldChar w:fldCharType="end"/>
        </w:r>
        <w:r w:rsidRPr="00D3662E">
          <w:rPr>
            <w:rStyle w:val="Hyperlink"/>
            <w:noProof/>
          </w:rPr>
          <w:fldChar w:fldCharType="end"/>
        </w:r>
      </w:ins>
    </w:p>
    <w:p w14:paraId="1773E6F1" w14:textId="77777777" w:rsidR="001129F9" w:rsidRDefault="001129F9">
      <w:pPr>
        <w:pStyle w:val="TOC4"/>
        <w:tabs>
          <w:tab w:val="left" w:pos="1540"/>
          <w:tab w:val="right" w:leader="dot" w:pos="8756"/>
        </w:tabs>
        <w:rPr>
          <w:ins w:id="163" w:author="laca" w:date="2015-06-14T16:51:00Z"/>
          <w:noProof/>
          <w:sz w:val="22"/>
          <w:szCs w:val="22"/>
          <w:lang w:val="en-US"/>
        </w:rPr>
      </w:pPr>
      <w:ins w:id="164"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"_Toc422064118"</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3.5.1.1</w:t>
        </w:r>
        <w:r>
          <w:rPr>
            <w:noProof/>
            <w:sz w:val="22"/>
            <w:szCs w:val="22"/>
            <w:lang w:val="en-US"/>
          </w:rPr>
          <w:tab/>
        </w:r>
        <w:r w:rsidRPr="00D3662E">
          <w:rPr>
            <w:rStyle w:val="Hyperlink"/>
            <w:noProof/>
          </w:rPr>
          <w:t>Megvalósítás</w:t>
        </w:r>
        <w:r>
          <w:rPr>
            <w:noProof/>
            <w:webHidden/>
          </w:rPr>
          <w:tab/>
        </w:r>
        <w:r>
          <w:rPr>
            <w:noProof/>
            <w:webHidden/>
          </w:rPr>
          <w:fldChar w:fldCharType="begin"/>
        </w:r>
        <w:r>
          <w:rPr>
            <w:noProof/>
            <w:webHidden/>
          </w:rPr>
          <w:instrText xml:space="preserve"> PAGEREF _Toc422064118 \h </w:instrText>
        </w:r>
        <w:r>
          <w:rPr>
            <w:noProof/>
            <w:webHidden/>
          </w:rPr>
        </w:r>
      </w:ins>
      <w:r>
        <w:rPr>
          <w:noProof/>
          <w:webHidden/>
        </w:rPr>
        <w:fldChar w:fldCharType="separate"/>
      </w:r>
      <w:ins w:id="165" w:author="laca" w:date="2015-06-14T16:51:00Z">
        <w:r>
          <w:rPr>
            <w:noProof/>
            <w:webHidden/>
          </w:rPr>
          <w:t>33</w:t>
        </w:r>
        <w:r>
          <w:rPr>
            <w:noProof/>
            <w:webHidden/>
          </w:rPr>
          <w:fldChar w:fldCharType="end"/>
        </w:r>
        <w:r w:rsidRPr="00D3662E">
          <w:rPr>
            <w:rStyle w:val="Hyperlink"/>
            <w:noProof/>
          </w:rPr>
          <w:fldChar w:fldCharType="end"/>
        </w:r>
      </w:ins>
    </w:p>
    <w:p w14:paraId="546F62EC" w14:textId="77777777" w:rsidR="001129F9" w:rsidRDefault="001129F9">
      <w:pPr>
        <w:pStyle w:val="TOC2"/>
        <w:tabs>
          <w:tab w:val="left" w:pos="880"/>
        </w:tabs>
        <w:rPr>
          <w:ins w:id="166" w:author="laca" w:date="2015-06-14T16:51:00Z"/>
          <w:smallCaps w:val="0"/>
          <w:noProof/>
          <w:sz w:val="22"/>
          <w:szCs w:val="22"/>
          <w:lang w:val="en-US"/>
        </w:rPr>
      </w:pPr>
      <w:ins w:id="167"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"_Toc422064119"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w:t>
        </w:r>
        <w:r>
          <w:rPr>
            <w:smallCaps w:val="0"/>
            <w:noProof/>
            <w:sz w:val="22"/>
            <w:szCs w:val="22"/>
            <w:lang w:val="en-US"/>
          </w:rPr>
          <w:tab/>
        </w:r>
        <w:r w:rsidRPr="00D3662E">
          <w:rPr>
            <w:rStyle w:val="Hyperlink"/>
            <w:noProof/>
          </w:rPr>
          <w:t>Elektronika</w:t>
        </w:r>
        <w:r>
          <w:rPr>
            <w:noProof/>
            <w:webHidden/>
          </w:rPr>
          <w:tab/>
        </w:r>
        <w:r>
          <w:rPr>
            <w:noProof/>
            <w:webHidden/>
          </w:rPr>
          <w:fldChar w:fldCharType="begin"/>
        </w:r>
        <w:r>
          <w:rPr>
            <w:noProof/>
            <w:webHidden/>
          </w:rPr>
          <w:instrText xml:space="preserve"> PAGEREF _Toc422064119 \h </w:instrText>
        </w:r>
        <w:r>
          <w:rPr>
            <w:noProof/>
            <w:webHidden/>
          </w:rPr>
        </w:r>
      </w:ins>
      <w:r>
        <w:rPr>
          <w:noProof/>
          <w:webHidden/>
        </w:rPr>
        <w:fldChar w:fldCharType="separate"/>
      </w:r>
      <w:ins w:id="168" w:author="laca" w:date="2015-06-14T16:51:00Z">
        <w:r>
          <w:rPr>
            <w:noProof/>
            <w:webHidden/>
          </w:rPr>
          <w:t>35</w:t>
        </w:r>
        <w:r>
          <w:rPr>
            <w:noProof/>
            <w:webHidden/>
          </w:rPr>
          <w:fldChar w:fldCharType="end"/>
        </w:r>
        <w:r w:rsidRPr="00D3662E">
          <w:rPr>
            <w:rStyle w:val="Hyperlink"/>
            <w:noProof/>
          </w:rPr>
          <w:fldChar w:fldCharType="end"/>
        </w:r>
      </w:ins>
    </w:p>
    <w:p w14:paraId="5032DA7D" w14:textId="77777777" w:rsidR="001129F9" w:rsidRDefault="001129F9">
      <w:pPr>
        <w:pStyle w:val="TOC3"/>
        <w:tabs>
          <w:tab w:val="left" w:pos="1100"/>
          <w:tab w:val="right" w:leader="dot" w:pos="8756"/>
        </w:tabs>
        <w:rPr>
          <w:ins w:id="169" w:author="laca" w:date="2015-06-14T16:51:00Z"/>
          <w:i w:val="0"/>
          <w:iCs w:val="0"/>
          <w:noProof/>
          <w:sz w:val="22"/>
          <w:szCs w:val="22"/>
          <w:lang w:val="en-US"/>
        </w:rPr>
      </w:pPr>
      <w:ins w:id="170"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3.6.1</w:t>
        </w:r>
        <w:r>
          <w:rPr>
            <w:i w:val="0"/>
            <w:iCs w:val="0"/>
            <w:noProof/>
            <w:sz w:val="22"/>
            <w:szCs w:val="22"/>
            <w:lang w:val="en-US"/>
          </w:rPr>
          <w:tab/>
        </w:r>
        <w:r w:rsidRPr="00D3662E">
          <w:rPr>
            <w:rStyle w:val="Hyperlink"/>
            <w:noProof/>
          </w:rPr>
          <w:t>Digitális Elektronika</w:t>
        </w:r>
        <w:r>
          <w:rPr>
            <w:noProof/>
            <w:webHidden/>
          </w:rPr>
          <w:tab/>
        </w:r>
        <w:r>
          <w:rPr>
            <w:noProof/>
            <w:webHidden/>
          </w:rPr>
          <w:fldChar w:fldCharType="begin"/>
        </w:r>
        <w:r>
          <w:rPr>
            <w:noProof/>
            <w:webHidden/>
          </w:rPr>
          <w:instrText xml:space="preserve"> PAGEREF _Toc422064120 \h </w:instrText>
        </w:r>
        <w:r>
          <w:rPr>
            <w:noProof/>
            <w:webHidden/>
          </w:rPr>
        </w:r>
      </w:ins>
      <w:r>
        <w:rPr>
          <w:noProof/>
          <w:webHidden/>
        </w:rPr>
        <w:fldChar w:fldCharType="separate"/>
      </w:r>
      <w:ins w:id="171" w:author="laca" w:date="2015-06-14T16:51:00Z">
        <w:r>
          <w:rPr>
            <w:noProof/>
            <w:webHidden/>
          </w:rPr>
          <w:t>35</w:t>
        </w:r>
        <w:r>
          <w:rPr>
            <w:noProof/>
            <w:webHidden/>
          </w:rPr>
          <w:fldChar w:fldCharType="end"/>
        </w:r>
        <w:r w:rsidRPr="00D3662E">
          <w:rPr>
            <w:rStyle w:val="Hyperlink"/>
            <w:noProof/>
          </w:rPr>
          <w:fldChar w:fldCharType="end"/>
        </w:r>
      </w:ins>
    </w:p>
    <w:p w14:paraId="49F4D6AF" w14:textId="77777777" w:rsidR="001129F9" w:rsidRDefault="001129F9">
      <w:pPr>
        <w:pStyle w:val="TOC3"/>
        <w:tabs>
          <w:tab w:val="left" w:pos="1100"/>
          <w:tab w:val="right" w:leader="dot" w:pos="8756"/>
        </w:tabs>
        <w:rPr>
          <w:ins w:id="172" w:author="laca" w:date="2015-06-14T16:51:00Z"/>
          <w:i w:val="0"/>
          <w:iCs w:val="0"/>
          <w:noProof/>
          <w:sz w:val="22"/>
          <w:szCs w:val="22"/>
          <w:lang w:val="en-US"/>
        </w:rPr>
      </w:pPr>
      <w:ins w:id="173"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3.6.2</w:t>
        </w:r>
        <w:r>
          <w:rPr>
            <w:i w:val="0"/>
            <w:iCs w:val="0"/>
            <w:noProof/>
            <w:sz w:val="22"/>
            <w:szCs w:val="22"/>
            <w:lang w:val="en-US"/>
          </w:rPr>
          <w:tab/>
        </w:r>
        <w:r w:rsidRPr="00D3662E">
          <w:rPr>
            <w:rStyle w:val="Hyperlink"/>
            <w:noProof/>
          </w:rPr>
          <w:t>FPGA Rendszer Felépítése</w:t>
        </w:r>
        <w:r>
          <w:rPr>
            <w:noProof/>
            <w:webHidden/>
          </w:rPr>
          <w:tab/>
        </w:r>
        <w:r>
          <w:rPr>
            <w:noProof/>
            <w:webHidden/>
          </w:rPr>
          <w:fldChar w:fldCharType="begin"/>
        </w:r>
        <w:r>
          <w:rPr>
            <w:noProof/>
            <w:webHidden/>
          </w:rPr>
          <w:instrText xml:space="preserve"> PAGEREF _Toc422064121 \h </w:instrText>
        </w:r>
        <w:r>
          <w:rPr>
            <w:noProof/>
            <w:webHidden/>
          </w:rPr>
        </w:r>
      </w:ins>
      <w:r>
        <w:rPr>
          <w:noProof/>
          <w:webHidden/>
        </w:rPr>
        <w:fldChar w:fldCharType="separate"/>
      </w:r>
      <w:ins w:id="174" w:author="laca" w:date="2015-06-14T16:51:00Z">
        <w:r>
          <w:rPr>
            <w:noProof/>
            <w:webHidden/>
          </w:rPr>
          <w:t>35</w:t>
        </w:r>
        <w:r>
          <w:rPr>
            <w:noProof/>
            <w:webHidden/>
          </w:rPr>
          <w:fldChar w:fldCharType="end"/>
        </w:r>
        <w:r w:rsidRPr="00D3662E">
          <w:rPr>
            <w:rStyle w:val="Hyperlink"/>
            <w:noProof/>
          </w:rPr>
          <w:fldChar w:fldCharType="end"/>
        </w:r>
      </w:ins>
    </w:p>
    <w:p w14:paraId="50DCD948" w14:textId="77777777" w:rsidR="001129F9" w:rsidRDefault="001129F9">
      <w:pPr>
        <w:pStyle w:val="TOC4"/>
        <w:tabs>
          <w:tab w:val="left" w:pos="1540"/>
          <w:tab w:val="right" w:leader="dot" w:pos="8756"/>
        </w:tabs>
        <w:rPr>
          <w:ins w:id="175" w:author="laca" w:date="2015-06-14T16:51:00Z"/>
          <w:noProof/>
          <w:sz w:val="22"/>
          <w:szCs w:val="22"/>
          <w:lang w:val="en-US"/>
        </w:rPr>
      </w:pPr>
      <w:ins w:id="176"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"_Toc422064122"</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3.6.2.1</w:t>
        </w:r>
        <w:r>
          <w:rPr>
            <w:noProof/>
            <w:sz w:val="22"/>
            <w:szCs w:val="22"/>
            <w:lang w:val="en-US"/>
          </w:rPr>
          <w:tab/>
        </w:r>
        <w:r w:rsidRPr="00D3662E">
          <w:rPr>
            <w:rStyle w:val="Hyperlink"/>
            <w:noProof/>
          </w:rPr>
          <w:t>Zybo FPGA fejlesztőlap</w:t>
        </w:r>
        <w:r>
          <w:rPr>
            <w:noProof/>
            <w:webHidden/>
          </w:rPr>
          <w:tab/>
        </w:r>
        <w:r>
          <w:rPr>
            <w:noProof/>
            <w:webHidden/>
          </w:rPr>
          <w:fldChar w:fldCharType="begin"/>
        </w:r>
        <w:r>
          <w:rPr>
            <w:noProof/>
            <w:webHidden/>
          </w:rPr>
          <w:instrText xml:space="preserve"> PAGEREF _Toc422064122 \h </w:instrText>
        </w:r>
        <w:r>
          <w:rPr>
            <w:noProof/>
            <w:webHidden/>
          </w:rPr>
        </w:r>
      </w:ins>
      <w:r>
        <w:rPr>
          <w:noProof/>
          <w:webHidden/>
        </w:rPr>
        <w:fldChar w:fldCharType="separate"/>
      </w:r>
      <w:ins w:id="177" w:author="laca" w:date="2015-06-14T16:51:00Z">
        <w:r>
          <w:rPr>
            <w:noProof/>
            <w:webHidden/>
          </w:rPr>
          <w:t>36</w:t>
        </w:r>
        <w:r>
          <w:rPr>
            <w:noProof/>
            <w:webHidden/>
          </w:rPr>
          <w:fldChar w:fldCharType="end"/>
        </w:r>
        <w:r w:rsidRPr="00D3662E">
          <w:rPr>
            <w:rStyle w:val="Hyperlink"/>
            <w:noProof/>
          </w:rPr>
          <w:fldChar w:fldCharType="end"/>
        </w:r>
      </w:ins>
    </w:p>
    <w:p w14:paraId="4388739A" w14:textId="77777777" w:rsidR="001129F9" w:rsidRDefault="001129F9">
      <w:pPr>
        <w:pStyle w:val="TOC4"/>
        <w:tabs>
          <w:tab w:val="left" w:pos="1540"/>
          <w:tab w:val="right" w:leader="dot" w:pos="8756"/>
        </w:tabs>
        <w:rPr>
          <w:ins w:id="178" w:author="laca" w:date="2015-06-14T16:51:00Z"/>
          <w:noProof/>
          <w:sz w:val="22"/>
          <w:szCs w:val="22"/>
          <w:lang w:val="en-US"/>
        </w:rPr>
      </w:pPr>
      <w:ins w:id="179"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"_Toc422064123"</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3.6.2.2</w:t>
        </w:r>
        <w:r>
          <w:rPr>
            <w:noProof/>
            <w:sz w:val="22"/>
            <w:szCs w:val="22"/>
            <w:lang w:val="en-US"/>
          </w:rPr>
          <w:tab/>
        </w:r>
        <w:r w:rsidRPr="00D3662E">
          <w:rPr>
            <w:rStyle w:val="Hyperlink"/>
            <w:noProof/>
          </w:rPr>
          <w:t>Spartan3e FPGA fejlesztőlap</w:t>
        </w:r>
        <w:r>
          <w:rPr>
            <w:noProof/>
            <w:webHidden/>
          </w:rPr>
          <w:tab/>
        </w:r>
        <w:r>
          <w:rPr>
            <w:noProof/>
            <w:webHidden/>
          </w:rPr>
          <w:fldChar w:fldCharType="begin"/>
        </w:r>
        <w:r>
          <w:rPr>
            <w:noProof/>
            <w:webHidden/>
          </w:rPr>
          <w:instrText xml:space="preserve"> PAGEREF _Toc422064123 \h </w:instrText>
        </w:r>
        <w:r>
          <w:rPr>
            <w:noProof/>
            <w:webHidden/>
          </w:rPr>
        </w:r>
      </w:ins>
      <w:r>
        <w:rPr>
          <w:noProof/>
          <w:webHidden/>
        </w:rPr>
        <w:fldChar w:fldCharType="separate"/>
      </w:r>
      <w:ins w:id="180" w:author="laca" w:date="2015-06-14T16:51:00Z">
        <w:r>
          <w:rPr>
            <w:noProof/>
            <w:webHidden/>
          </w:rPr>
          <w:t>38</w:t>
        </w:r>
        <w:r>
          <w:rPr>
            <w:noProof/>
            <w:webHidden/>
          </w:rPr>
          <w:fldChar w:fldCharType="end"/>
        </w:r>
        <w:r w:rsidRPr="00D3662E">
          <w:rPr>
            <w:rStyle w:val="Hyperlink"/>
            <w:noProof/>
          </w:rPr>
          <w:fldChar w:fldCharType="end"/>
        </w:r>
      </w:ins>
    </w:p>
    <w:p w14:paraId="64C7A99E" w14:textId="77777777" w:rsidR="001129F9" w:rsidRDefault="001129F9">
      <w:pPr>
        <w:pStyle w:val="TOC4"/>
        <w:tabs>
          <w:tab w:val="left" w:pos="1540"/>
          <w:tab w:val="right" w:leader="dot" w:pos="8756"/>
        </w:tabs>
        <w:rPr>
          <w:ins w:id="181" w:author="laca" w:date="2015-06-14T16:51:00Z"/>
          <w:noProof/>
          <w:sz w:val="22"/>
          <w:szCs w:val="22"/>
          <w:lang w:val="en-US"/>
        </w:rPr>
      </w:pPr>
      <w:ins w:id="182"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"_Toc422064124"</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3.6.2.3</w:t>
        </w:r>
        <w:r>
          <w:rPr>
            <w:noProof/>
            <w:sz w:val="22"/>
            <w:szCs w:val="22"/>
            <w:lang w:val="en-US"/>
          </w:rPr>
          <w:tab/>
        </w:r>
        <w:r w:rsidRPr="00D3662E">
          <w:rPr>
            <w:rStyle w:val="Hyperlink"/>
            <w:noProof/>
          </w:rPr>
          <w:t>Kommunikációs protokollok</w:t>
        </w:r>
        <w:r>
          <w:rPr>
            <w:noProof/>
            <w:webHidden/>
          </w:rPr>
          <w:tab/>
        </w:r>
        <w:r>
          <w:rPr>
            <w:noProof/>
            <w:webHidden/>
          </w:rPr>
          <w:fldChar w:fldCharType="begin"/>
        </w:r>
        <w:r>
          <w:rPr>
            <w:noProof/>
            <w:webHidden/>
          </w:rPr>
          <w:instrText xml:space="preserve"> PAGEREF _Toc422064124 \h </w:instrText>
        </w:r>
        <w:r>
          <w:rPr>
            <w:noProof/>
            <w:webHidden/>
          </w:rPr>
        </w:r>
      </w:ins>
      <w:r>
        <w:rPr>
          <w:noProof/>
          <w:webHidden/>
        </w:rPr>
        <w:fldChar w:fldCharType="separate"/>
      </w:r>
      <w:ins w:id="183" w:author="laca" w:date="2015-06-14T16:51:00Z">
        <w:r>
          <w:rPr>
            <w:noProof/>
            <w:webHidden/>
          </w:rPr>
          <w:t>39</w:t>
        </w:r>
        <w:r>
          <w:rPr>
            <w:noProof/>
            <w:webHidden/>
          </w:rPr>
          <w:fldChar w:fldCharType="end"/>
        </w:r>
        <w:r w:rsidRPr="00D3662E">
          <w:rPr>
            <w:rStyle w:val="Hyperlink"/>
            <w:noProof/>
          </w:rPr>
          <w:fldChar w:fldCharType="end"/>
        </w:r>
      </w:ins>
    </w:p>
    <w:p w14:paraId="5AC307F6" w14:textId="77777777" w:rsidR="001129F9" w:rsidRDefault="001129F9">
      <w:pPr>
        <w:pStyle w:val="TOC3"/>
        <w:tabs>
          <w:tab w:val="left" w:pos="1100"/>
          <w:tab w:val="right" w:leader="dot" w:pos="8756"/>
        </w:tabs>
        <w:rPr>
          <w:ins w:id="184" w:author="laca" w:date="2015-06-14T16:51:00Z"/>
          <w:i w:val="0"/>
          <w:iCs w:val="0"/>
          <w:noProof/>
          <w:sz w:val="22"/>
          <w:szCs w:val="22"/>
          <w:lang w:val="en-US"/>
        </w:rPr>
      </w:pPr>
      <w:ins w:id="185"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"_Toc422064126"</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3.6.3</w:t>
        </w:r>
        <w:r>
          <w:rPr>
            <w:i w:val="0"/>
            <w:iCs w:val="0"/>
            <w:noProof/>
            <w:sz w:val="22"/>
            <w:szCs w:val="22"/>
            <w:lang w:val="en-US"/>
          </w:rPr>
          <w:tab/>
        </w:r>
        <w:r w:rsidRPr="00D3662E">
          <w:rPr>
            <w:rStyle w:val="Hyperlink"/>
            <w:noProof/>
          </w:rPr>
          <w:t>Feladatok Elosztása</w:t>
        </w:r>
        <w:r>
          <w:rPr>
            <w:noProof/>
            <w:webHidden/>
          </w:rPr>
          <w:tab/>
        </w:r>
        <w:r>
          <w:rPr>
            <w:noProof/>
            <w:webHidden/>
          </w:rPr>
          <w:fldChar w:fldCharType="begin"/>
        </w:r>
        <w:r>
          <w:rPr>
            <w:noProof/>
            <w:webHidden/>
          </w:rPr>
          <w:instrText xml:space="preserve"> PAGEREF _Toc422064126 \h </w:instrText>
        </w:r>
        <w:r>
          <w:rPr>
            <w:noProof/>
            <w:webHidden/>
          </w:rPr>
        </w:r>
      </w:ins>
      <w:r>
        <w:rPr>
          <w:noProof/>
          <w:webHidden/>
        </w:rPr>
        <w:fldChar w:fldCharType="separate"/>
      </w:r>
      <w:ins w:id="186" w:author="laca" w:date="2015-06-14T16:51:00Z">
        <w:r>
          <w:rPr>
            <w:noProof/>
            <w:webHidden/>
          </w:rPr>
          <w:t>42</w:t>
        </w:r>
        <w:r>
          <w:rPr>
            <w:noProof/>
            <w:webHidden/>
          </w:rPr>
          <w:fldChar w:fldCharType="end"/>
        </w:r>
        <w:r w:rsidRPr="00D3662E">
          <w:rPr>
            <w:rStyle w:val="Hyperlink"/>
            <w:noProof/>
          </w:rPr>
          <w:fldChar w:fldCharType="end"/>
        </w:r>
      </w:ins>
    </w:p>
    <w:p w14:paraId="071541FC" w14:textId="77777777" w:rsidR="001129F9" w:rsidRDefault="001129F9">
      <w:pPr>
        <w:pStyle w:val="TOC4"/>
        <w:tabs>
          <w:tab w:val="left" w:pos="1540"/>
          <w:tab w:val="right" w:leader="dot" w:pos="8756"/>
        </w:tabs>
        <w:rPr>
          <w:ins w:id="187" w:author="laca" w:date="2015-06-14T16:51:00Z"/>
          <w:noProof/>
          <w:sz w:val="22"/>
          <w:szCs w:val="22"/>
          <w:lang w:val="en-US"/>
        </w:rPr>
      </w:pPr>
      <w:ins w:id="188"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"_Toc422064127"</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3.6.3.1</w:t>
        </w:r>
        <w:r>
          <w:rPr>
            <w:noProof/>
            <w:sz w:val="22"/>
            <w:szCs w:val="22"/>
            <w:lang w:val="en-US"/>
          </w:rPr>
          <w:tab/>
        </w:r>
        <w:r w:rsidRPr="00D3662E">
          <w:rPr>
            <w:rStyle w:val="Hyperlink"/>
            <w:noProof/>
          </w:rPr>
          <w:t>Zybo fejlesztőlap</w:t>
        </w:r>
        <w:r>
          <w:rPr>
            <w:noProof/>
            <w:webHidden/>
          </w:rPr>
          <w:tab/>
        </w:r>
        <w:r>
          <w:rPr>
            <w:noProof/>
            <w:webHidden/>
          </w:rPr>
          <w:fldChar w:fldCharType="begin"/>
        </w:r>
        <w:r>
          <w:rPr>
            <w:noProof/>
            <w:webHidden/>
          </w:rPr>
          <w:instrText xml:space="preserve"> PAGEREF _Toc422064127 \h </w:instrText>
        </w:r>
        <w:r>
          <w:rPr>
            <w:noProof/>
            <w:webHidden/>
          </w:rPr>
        </w:r>
      </w:ins>
      <w:r>
        <w:rPr>
          <w:noProof/>
          <w:webHidden/>
        </w:rPr>
        <w:fldChar w:fldCharType="separate"/>
      </w:r>
      <w:ins w:id="189" w:author="laca" w:date="2015-06-14T16:51:00Z">
        <w:r>
          <w:rPr>
            <w:noProof/>
            <w:webHidden/>
          </w:rPr>
          <w:t>42</w:t>
        </w:r>
        <w:r>
          <w:rPr>
            <w:noProof/>
            <w:webHidden/>
          </w:rPr>
          <w:fldChar w:fldCharType="end"/>
        </w:r>
        <w:r w:rsidRPr="00D3662E">
          <w:rPr>
            <w:rStyle w:val="Hyperlink"/>
            <w:noProof/>
          </w:rPr>
          <w:fldChar w:fldCharType="end"/>
        </w:r>
      </w:ins>
    </w:p>
    <w:p w14:paraId="55911D50" w14:textId="77777777" w:rsidR="001129F9" w:rsidRDefault="001129F9">
      <w:pPr>
        <w:pStyle w:val="TOC4"/>
        <w:tabs>
          <w:tab w:val="left" w:pos="1540"/>
          <w:tab w:val="right" w:leader="dot" w:pos="8756"/>
        </w:tabs>
        <w:rPr>
          <w:ins w:id="190" w:author="laca" w:date="2015-06-14T16:51:00Z"/>
          <w:noProof/>
          <w:sz w:val="22"/>
          <w:szCs w:val="22"/>
          <w:lang w:val="en-US"/>
        </w:rPr>
      </w:pPr>
      <w:ins w:id="191"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"_Toc422064128"</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3.6.3.2</w:t>
        </w:r>
        <w:r>
          <w:rPr>
            <w:noProof/>
            <w:sz w:val="22"/>
            <w:szCs w:val="22"/>
            <w:lang w:val="en-US"/>
          </w:rPr>
          <w:tab/>
        </w:r>
        <w:r w:rsidRPr="00D3662E">
          <w:rPr>
            <w:rStyle w:val="Hyperlink"/>
            <w:noProof/>
          </w:rPr>
          <w:t>Spartan fejlesztőlap</w:t>
        </w:r>
        <w:r>
          <w:rPr>
            <w:noProof/>
            <w:webHidden/>
          </w:rPr>
          <w:tab/>
        </w:r>
        <w:r>
          <w:rPr>
            <w:noProof/>
            <w:webHidden/>
          </w:rPr>
          <w:fldChar w:fldCharType="begin"/>
        </w:r>
        <w:r>
          <w:rPr>
            <w:noProof/>
            <w:webHidden/>
          </w:rPr>
          <w:instrText xml:space="preserve"> PAGEREF _Toc422064128 \h </w:instrText>
        </w:r>
        <w:r>
          <w:rPr>
            <w:noProof/>
            <w:webHidden/>
          </w:rPr>
        </w:r>
      </w:ins>
      <w:r>
        <w:rPr>
          <w:noProof/>
          <w:webHidden/>
        </w:rPr>
        <w:fldChar w:fldCharType="separate"/>
      </w:r>
      <w:ins w:id="192" w:author="laca" w:date="2015-06-14T16:51:00Z">
        <w:r>
          <w:rPr>
            <w:noProof/>
            <w:webHidden/>
          </w:rPr>
          <w:t>42</w:t>
        </w:r>
        <w:r>
          <w:rPr>
            <w:noProof/>
            <w:webHidden/>
          </w:rPr>
          <w:fldChar w:fldCharType="end"/>
        </w:r>
        <w:r w:rsidRPr="00D3662E">
          <w:rPr>
            <w:rStyle w:val="Hyperlink"/>
            <w:noProof/>
          </w:rPr>
          <w:fldChar w:fldCharType="end"/>
        </w:r>
      </w:ins>
    </w:p>
    <w:p w14:paraId="3B1E6BD1" w14:textId="77777777" w:rsidR="001129F9" w:rsidRDefault="001129F9">
      <w:pPr>
        <w:pStyle w:val="TOC2"/>
        <w:tabs>
          <w:tab w:val="left" w:pos="880"/>
        </w:tabs>
        <w:rPr>
          <w:ins w:id="193" w:author="laca" w:date="2015-06-14T16:51:00Z"/>
          <w:smallCaps w:val="0"/>
          <w:noProof/>
          <w:sz w:val="22"/>
          <w:szCs w:val="22"/>
          <w:lang w:val="en-US"/>
        </w:rPr>
      </w:pPr>
      <w:ins w:id="194"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"_Toc422064129"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3.7</w:t>
        </w:r>
        <w:r>
          <w:rPr>
            <w:smallCaps w:val="0"/>
            <w:noProof/>
            <w:sz w:val="22"/>
            <w:szCs w:val="22"/>
            <w:lang w:val="en-US"/>
          </w:rPr>
          <w:tab/>
        </w:r>
        <w:r w:rsidRPr="00D3662E">
          <w:rPr>
            <w:rStyle w:val="Hyperlink"/>
            <w:noProof/>
          </w:rPr>
          <w:t>GUI felépítése</w:t>
        </w:r>
        <w:r>
          <w:rPr>
            <w:noProof/>
            <w:webHidden/>
          </w:rPr>
          <w:tab/>
        </w:r>
        <w:r>
          <w:rPr>
            <w:noProof/>
            <w:webHidden/>
          </w:rPr>
          <w:fldChar w:fldCharType="begin"/>
        </w:r>
        <w:r>
          <w:rPr>
            <w:noProof/>
            <w:webHidden/>
          </w:rPr>
          <w:instrText xml:space="preserve"> PAGEREF _Toc422064129 \h </w:instrText>
        </w:r>
        <w:r>
          <w:rPr>
            <w:noProof/>
            <w:webHidden/>
          </w:rPr>
        </w:r>
      </w:ins>
      <w:r>
        <w:rPr>
          <w:noProof/>
          <w:webHidden/>
        </w:rPr>
        <w:fldChar w:fldCharType="separate"/>
      </w:r>
      <w:ins w:id="195" w:author="laca" w:date="2015-06-14T16:51:00Z">
        <w:r>
          <w:rPr>
            <w:noProof/>
            <w:webHidden/>
          </w:rPr>
          <w:t>43</w:t>
        </w:r>
        <w:r>
          <w:rPr>
            <w:noProof/>
            <w:webHidden/>
          </w:rPr>
          <w:fldChar w:fldCharType="end"/>
        </w:r>
        <w:r w:rsidRPr="00D3662E">
          <w:rPr>
            <w:rStyle w:val="Hyperlink"/>
            <w:noProof/>
          </w:rPr>
          <w:fldChar w:fldCharType="end"/>
        </w:r>
      </w:ins>
    </w:p>
    <w:p w14:paraId="191AFE08" w14:textId="77777777" w:rsidR="001129F9" w:rsidRDefault="001129F9">
      <w:pPr>
        <w:pStyle w:val="TOC2"/>
        <w:tabs>
          <w:tab w:val="left" w:pos="880"/>
        </w:tabs>
        <w:rPr>
          <w:ins w:id="196" w:author="laca" w:date="2015-06-14T16:51:00Z"/>
          <w:smallCaps w:val="0"/>
          <w:noProof/>
          <w:sz w:val="22"/>
          <w:szCs w:val="22"/>
          <w:lang w:val="en-US"/>
        </w:rPr>
      </w:pPr>
      <w:ins w:id="197"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"_Toc422064130"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3.8</w:t>
        </w:r>
        <w:r>
          <w:rPr>
            <w:smallCaps w:val="0"/>
            <w:noProof/>
            <w:sz w:val="22"/>
            <w:szCs w:val="22"/>
            <w:lang w:val="en-US"/>
          </w:rPr>
          <w:tab/>
        </w:r>
        <w:r w:rsidRPr="00D3662E">
          <w:rPr>
            <w:rStyle w:val="Hyperlink"/>
            <w:noProof/>
          </w:rPr>
          <w:t>Teljesítmény elektronika</w:t>
        </w:r>
        <w:r>
          <w:rPr>
            <w:noProof/>
            <w:webHidden/>
          </w:rPr>
          <w:tab/>
        </w:r>
        <w:r>
          <w:rPr>
            <w:noProof/>
            <w:webHidden/>
          </w:rPr>
          <w:fldChar w:fldCharType="begin"/>
        </w:r>
        <w:r>
          <w:rPr>
            <w:noProof/>
            <w:webHidden/>
          </w:rPr>
          <w:instrText xml:space="preserve"> PAGEREF _Toc422064130 \h </w:instrText>
        </w:r>
        <w:r>
          <w:rPr>
            <w:noProof/>
            <w:webHidden/>
          </w:rPr>
        </w:r>
      </w:ins>
      <w:r>
        <w:rPr>
          <w:noProof/>
          <w:webHidden/>
        </w:rPr>
        <w:fldChar w:fldCharType="separate"/>
      </w:r>
      <w:ins w:id="198" w:author="laca" w:date="2015-06-14T16:51:00Z">
        <w:r>
          <w:rPr>
            <w:noProof/>
            <w:webHidden/>
          </w:rPr>
          <w:t>43</w:t>
        </w:r>
        <w:r>
          <w:rPr>
            <w:noProof/>
            <w:webHidden/>
          </w:rPr>
          <w:fldChar w:fldCharType="end"/>
        </w:r>
        <w:r w:rsidRPr="00D3662E">
          <w:rPr>
            <w:rStyle w:val="Hyperlink"/>
            <w:noProof/>
          </w:rPr>
          <w:fldChar w:fldCharType="end"/>
        </w:r>
      </w:ins>
    </w:p>
    <w:p w14:paraId="3B9028DC" w14:textId="77777777" w:rsidR="001129F9" w:rsidRDefault="001129F9">
      <w:pPr>
        <w:pStyle w:val="TOC3"/>
        <w:tabs>
          <w:tab w:val="left" w:pos="1100"/>
          <w:tab w:val="right" w:leader="dot" w:pos="8756"/>
        </w:tabs>
        <w:rPr>
          <w:ins w:id="199" w:author="laca" w:date="2015-06-14T16:51:00Z"/>
          <w:i w:val="0"/>
          <w:iCs w:val="0"/>
          <w:noProof/>
          <w:sz w:val="22"/>
          <w:szCs w:val="22"/>
          <w:lang w:val="en-US"/>
        </w:rPr>
      </w:pPr>
      <w:ins w:id="200"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"_Toc422064131"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3.8.1</w:t>
        </w:r>
        <w:r>
          <w:rPr>
            <w:i w:val="0"/>
            <w:iCs w:val="0"/>
            <w:noProof/>
            <w:sz w:val="22"/>
            <w:szCs w:val="22"/>
            <w:lang w:val="en-US"/>
          </w:rPr>
          <w:tab/>
        </w:r>
        <w:r w:rsidRPr="00D3662E">
          <w:rPr>
            <w:rStyle w:val="Hyperlink"/>
            <w:noProof/>
          </w:rPr>
          <w:t>Bootstrampmüködése</w:t>
        </w:r>
        <w:r>
          <w:rPr>
            <w:noProof/>
            <w:webHidden/>
          </w:rPr>
          <w:tab/>
        </w:r>
        <w:r>
          <w:rPr>
            <w:noProof/>
            <w:webHidden/>
          </w:rPr>
          <w:fldChar w:fldCharType="begin"/>
        </w:r>
        <w:r>
          <w:rPr>
            <w:noProof/>
            <w:webHidden/>
          </w:rPr>
          <w:instrText xml:space="preserve"> PAGEREF _Toc422064131 \h </w:instrText>
        </w:r>
        <w:r>
          <w:rPr>
            <w:noProof/>
            <w:webHidden/>
          </w:rPr>
        </w:r>
      </w:ins>
      <w:r>
        <w:rPr>
          <w:noProof/>
          <w:webHidden/>
        </w:rPr>
        <w:fldChar w:fldCharType="separate"/>
      </w:r>
      <w:ins w:id="201" w:author="laca" w:date="2015-06-14T16:51:00Z">
        <w:r>
          <w:rPr>
            <w:noProof/>
            <w:webHidden/>
          </w:rPr>
          <w:t>49</w:t>
        </w:r>
        <w:r>
          <w:rPr>
            <w:noProof/>
            <w:webHidden/>
          </w:rPr>
          <w:fldChar w:fldCharType="end"/>
        </w:r>
        <w:r w:rsidRPr="00D3662E">
          <w:rPr>
            <w:rStyle w:val="Hyperlink"/>
            <w:noProof/>
          </w:rPr>
          <w:fldChar w:fldCharType="end"/>
        </w:r>
      </w:ins>
    </w:p>
    <w:p w14:paraId="247C635B" w14:textId="77777777" w:rsidR="001129F9" w:rsidRDefault="001129F9">
      <w:pPr>
        <w:pStyle w:val="TOC4"/>
        <w:tabs>
          <w:tab w:val="left" w:pos="1540"/>
          <w:tab w:val="right" w:leader="dot" w:pos="8756"/>
        </w:tabs>
        <w:rPr>
          <w:ins w:id="202" w:author="laca" w:date="2015-06-14T16:51:00Z"/>
          <w:noProof/>
          <w:sz w:val="22"/>
          <w:szCs w:val="22"/>
          <w:lang w:val="en-US"/>
        </w:rPr>
      </w:pPr>
      <w:ins w:id="203"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"_Toc422064132"</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3.8.1.1</w:t>
        </w:r>
        <w:r>
          <w:rPr>
            <w:noProof/>
            <w:sz w:val="22"/>
            <w:szCs w:val="22"/>
            <w:lang w:val="en-US"/>
          </w:rPr>
          <w:tab/>
        </w:r>
        <w:r w:rsidRPr="00D3662E">
          <w:rPr>
            <w:rStyle w:val="Hyperlink"/>
            <w:noProof/>
          </w:rPr>
          <w:t>Szimuláció simulink környezetben</w:t>
        </w:r>
        <w:r>
          <w:rPr>
            <w:noProof/>
            <w:webHidden/>
          </w:rPr>
          <w:tab/>
        </w:r>
        <w:r>
          <w:rPr>
            <w:noProof/>
            <w:webHidden/>
          </w:rPr>
          <w:fldChar w:fldCharType="begin"/>
        </w:r>
        <w:r>
          <w:rPr>
            <w:noProof/>
            <w:webHidden/>
          </w:rPr>
          <w:instrText xml:space="preserve"> PAGEREF _Toc422064132 \h </w:instrText>
        </w:r>
        <w:r>
          <w:rPr>
            <w:noProof/>
            <w:webHidden/>
          </w:rPr>
        </w:r>
      </w:ins>
      <w:r>
        <w:rPr>
          <w:noProof/>
          <w:webHidden/>
        </w:rPr>
        <w:fldChar w:fldCharType="separate"/>
      </w:r>
      <w:ins w:id="204" w:author="laca" w:date="2015-06-14T16:51:00Z">
        <w:r>
          <w:rPr>
            <w:noProof/>
            <w:webHidden/>
          </w:rPr>
          <w:t>50</w:t>
        </w:r>
        <w:r>
          <w:rPr>
            <w:noProof/>
            <w:webHidden/>
          </w:rPr>
          <w:fldChar w:fldCharType="end"/>
        </w:r>
        <w:r w:rsidRPr="00D3662E">
          <w:rPr>
            <w:rStyle w:val="Hyperlink"/>
            <w:noProof/>
          </w:rPr>
          <w:fldChar w:fldCharType="end"/>
        </w:r>
      </w:ins>
    </w:p>
    <w:p w14:paraId="52FC4EF5" w14:textId="77777777" w:rsidR="001129F9" w:rsidRDefault="001129F9">
      <w:pPr>
        <w:pStyle w:val="TOC2"/>
        <w:tabs>
          <w:tab w:val="left" w:pos="880"/>
        </w:tabs>
        <w:rPr>
          <w:ins w:id="205" w:author="laca" w:date="2015-06-14T16:51:00Z"/>
          <w:smallCaps w:val="0"/>
          <w:noProof/>
          <w:sz w:val="22"/>
          <w:szCs w:val="22"/>
          <w:lang w:val="en-US"/>
        </w:rPr>
      </w:pPr>
      <w:ins w:id="206"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"_Toc422064139"</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3.9</w:t>
        </w:r>
        <w:r>
          <w:rPr>
            <w:smallCaps w:val="0"/>
            <w:noProof/>
            <w:sz w:val="22"/>
            <w:szCs w:val="22"/>
            <w:lang w:val="en-US"/>
          </w:rPr>
          <w:tab/>
        </w:r>
        <w:r w:rsidRPr="00D3662E">
          <w:rPr>
            <w:rStyle w:val="Hyperlink"/>
            <w:noProof/>
          </w:rPr>
          <w:t>Robot Modell</w:t>
        </w:r>
        <w:r>
          <w:rPr>
            <w:noProof/>
            <w:webHidden/>
          </w:rPr>
          <w:tab/>
        </w:r>
        <w:r>
          <w:rPr>
            <w:noProof/>
            <w:webHidden/>
          </w:rPr>
          <w:fldChar w:fldCharType="begin"/>
        </w:r>
        <w:r>
          <w:rPr>
            <w:noProof/>
            <w:webHidden/>
          </w:rPr>
          <w:instrText xml:space="preserve"> PAGEREF _Toc422064139 \h </w:instrText>
        </w:r>
        <w:r>
          <w:rPr>
            <w:noProof/>
            <w:webHidden/>
          </w:rPr>
        </w:r>
      </w:ins>
      <w:r>
        <w:rPr>
          <w:noProof/>
          <w:webHidden/>
        </w:rPr>
        <w:fldChar w:fldCharType="separate"/>
      </w:r>
      <w:ins w:id="207" w:author="laca" w:date="2015-06-14T16:51:00Z">
        <w:r>
          <w:rPr>
            <w:noProof/>
            <w:webHidden/>
          </w:rPr>
          <w:t>52</w:t>
        </w:r>
        <w:r>
          <w:rPr>
            <w:noProof/>
            <w:webHidden/>
          </w:rPr>
          <w:fldChar w:fldCharType="end"/>
        </w:r>
        <w:r w:rsidRPr="00D3662E">
          <w:rPr>
            <w:rStyle w:val="Hyperlink"/>
            <w:noProof/>
          </w:rPr>
          <w:fldChar w:fldCharType="end"/>
        </w:r>
      </w:ins>
    </w:p>
    <w:p w14:paraId="346DEFFC" w14:textId="77777777" w:rsidR="001129F9" w:rsidRDefault="001129F9">
      <w:pPr>
        <w:pStyle w:val="TOC1"/>
        <w:tabs>
          <w:tab w:val="left" w:pos="440"/>
        </w:tabs>
        <w:rPr>
          <w:ins w:id="208" w:author="laca" w:date="2015-06-14T16:51:00Z"/>
          <w:b w:val="0"/>
          <w:bCs w:val="0"/>
          <w:caps w:val="0"/>
          <w:noProof/>
          <w:sz w:val="22"/>
          <w:szCs w:val="22"/>
          <w:lang w:val="en-US"/>
        </w:rPr>
      </w:pPr>
      <w:ins w:id="209"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"_Toc422064140"</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cs="Times New Roman"/>
            <w:noProof/>
          </w:rPr>
          <w:t>4</w:t>
        </w:r>
        <w:r>
          <w:rPr>
            <w:b w:val="0"/>
            <w:bCs w:val="0"/>
            <w:caps w:val="0"/>
            <w:noProof/>
            <w:sz w:val="22"/>
            <w:szCs w:val="22"/>
            <w:lang w:val="en-US"/>
          </w:rPr>
          <w:tab/>
        </w:r>
        <w:r w:rsidRPr="00D3662E">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_Toc422064140 \h </w:instrText>
        </w:r>
        <w:r>
          <w:rPr>
            <w:noProof/>
            <w:webHidden/>
          </w:rPr>
        </w:r>
      </w:ins>
      <w:r>
        <w:rPr>
          <w:noProof/>
          <w:webHidden/>
        </w:rPr>
        <w:fldChar w:fldCharType="separate"/>
      </w:r>
      <w:ins w:id="210" w:author="laca" w:date="2015-06-14T16:51:00Z">
        <w:r>
          <w:rPr>
            <w:noProof/>
            <w:webHidden/>
          </w:rPr>
          <w:t>55</w:t>
        </w:r>
        <w:r>
          <w:rPr>
            <w:noProof/>
            <w:webHidden/>
          </w:rPr>
          <w:fldChar w:fldCharType="end"/>
        </w:r>
        <w:r w:rsidRPr="00D3662E">
          <w:rPr>
            <w:rStyle w:val="Hyperlink"/>
            <w:noProof/>
          </w:rPr>
          <w:fldChar w:fldCharType="end"/>
        </w:r>
      </w:ins>
    </w:p>
    <w:p w14:paraId="789C6E5C" w14:textId="77777777" w:rsidR="001129F9" w:rsidRDefault="001129F9">
      <w:pPr>
        <w:pStyle w:val="TOC1"/>
        <w:tabs>
          <w:tab w:val="left" w:pos="440"/>
        </w:tabs>
        <w:rPr>
          <w:ins w:id="211" w:author="laca" w:date="2015-06-14T16:51:00Z"/>
          <w:b w:val="0"/>
          <w:bCs w:val="0"/>
          <w:caps w:val="0"/>
          <w:noProof/>
          <w:sz w:val="22"/>
          <w:szCs w:val="22"/>
          <w:lang w:val="en-US"/>
        </w:rPr>
      </w:pPr>
      <w:ins w:id="212"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"_Toc422064141"</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noProof/>
          </w:rPr>
          <w:t>5</w:t>
        </w:r>
        <w:r>
          <w:rPr>
            <w:b w:val="0"/>
            <w:bCs w:val="0"/>
            <w:caps w:val="0"/>
            <w:noProof/>
            <w:sz w:val="22"/>
            <w:szCs w:val="22"/>
            <w:lang w:val="en-US"/>
          </w:rPr>
          <w:tab/>
        </w:r>
        <w:r w:rsidRPr="00D3662E">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_Toc422064141 \h </w:instrText>
        </w:r>
        <w:r>
          <w:rPr>
            <w:noProof/>
            <w:webHidden/>
          </w:rPr>
        </w:r>
      </w:ins>
      <w:r>
        <w:rPr>
          <w:noProof/>
          <w:webHidden/>
        </w:rPr>
        <w:fldChar w:fldCharType="separate"/>
      </w:r>
      <w:ins w:id="213" w:author="laca" w:date="2015-06-14T16:51:00Z">
        <w:r>
          <w:rPr>
            <w:noProof/>
            <w:webHidden/>
          </w:rPr>
          <w:t>57</w:t>
        </w:r>
        <w:r>
          <w:rPr>
            <w:noProof/>
            <w:webHidden/>
          </w:rPr>
          <w:fldChar w:fldCharType="end"/>
        </w:r>
        <w:r w:rsidRPr="00D3662E">
          <w:rPr>
            <w:rStyle w:val="Hyperlink"/>
            <w:noProof/>
          </w:rPr>
          <w:fldChar w:fldCharType="end"/>
        </w:r>
      </w:ins>
    </w:p>
    <w:p w14:paraId="2442BB21" w14:textId="77777777" w:rsidR="001129F9" w:rsidRDefault="001129F9">
      <w:pPr>
        <w:pStyle w:val="TOC1"/>
        <w:tabs>
          <w:tab w:val="left" w:pos="440"/>
        </w:tabs>
        <w:rPr>
          <w:ins w:id="214" w:author="laca" w:date="2015-06-14T16:51:00Z"/>
          <w:b w:val="0"/>
          <w:bCs w:val="0"/>
          <w:caps w:val="0"/>
          <w:noProof/>
          <w:sz w:val="22"/>
          <w:szCs w:val="22"/>
          <w:lang w:val="en-US"/>
        </w:rPr>
      </w:pPr>
      <w:ins w:id="215"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"_Toc422064145"</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noProof/>
          </w:rPr>
          <w:t>6</w:t>
        </w:r>
        <w:r>
          <w:rPr>
            <w:b w:val="0"/>
            <w:bCs w:val="0"/>
            <w:caps w:val="0"/>
            <w:noProof/>
            <w:sz w:val="22"/>
            <w:szCs w:val="22"/>
            <w:lang w:val="en-US"/>
          </w:rPr>
          <w:tab/>
        </w:r>
        <w:r w:rsidRPr="00D3662E">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_Toc422064145 \h </w:instrText>
        </w:r>
        <w:r>
          <w:rPr>
            <w:noProof/>
            <w:webHidden/>
          </w:rPr>
        </w:r>
      </w:ins>
      <w:r>
        <w:rPr>
          <w:noProof/>
          <w:webHidden/>
        </w:rPr>
        <w:fldChar w:fldCharType="separate"/>
      </w:r>
      <w:ins w:id="216" w:author="laca" w:date="2015-06-14T16:51:00Z">
        <w:r>
          <w:rPr>
            <w:noProof/>
            <w:webHidden/>
          </w:rPr>
          <w:t>57</w:t>
        </w:r>
        <w:r>
          <w:rPr>
            <w:noProof/>
            <w:webHidden/>
          </w:rPr>
          <w:fldChar w:fldCharType="end"/>
        </w:r>
        <w:r w:rsidRPr="00D3662E">
          <w:rPr>
            <w:rStyle w:val="Hyperlink"/>
            <w:noProof/>
          </w:rPr>
          <w:fldChar w:fldCharType="end"/>
        </w:r>
      </w:ins>
    </w:p>
    <w:p w14:paraId="2F11B6A2" w14:textId="77777777" w:rsidR="001129F9" w:rsidRDefault="001129F9">
      <w:pPr>
        <w:pStyle w:val="TOC1"/>
        <w:tabs>
          <w:tab w:val="left" w:pos="440"/>
        </w:tabs>
        <w:rPr>
          <w:ins w:id="217" w:author="laca" w:date="2015-06-14T16:51:00Z"/>
          <w:b w:val="0"/>
          <w:bCs w:val="0"/>
          <w:caps w:val="0"/>
          <w:noProof/>
          <w:sz w:val="22"/>
          <w:szCs w:val="22"/>
          <w:lang w:val="en-US"/>
        </w:rPr>
      </w:pPr>
      <w:ins w:id="218" w:author="laca" w:date="2015-06-14T16:51:00Z">
        <w:r w:rsidRPr="00D3662E">
          <w:rPr>
            <w:rStyle w:val="Hyperlink"/>
            <w:noProof/>
          </w:rPr>
          <w:lastRenderedPageBreak/>
          <w:fldChar w:fldCharType="begin"/>
        </w:r>
        <w:r w:rsidRPr="00D3662E">
          <w:rPr>
            <w:rStyle w:val="Hyperlink"/>
            <w:noProof/>
          </w:rPr>
          <w:instrText xml:space="preserve"> </w:instrText>
        </w:r>
        <w:r>
          <w:rPr>
            <w:noProof/>
          </w:rPr>
          <w:instrText>HYPERLINK \l "_Toc422064146"</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rFonts w:ascii="Times New Roman" w:hAnsi="Times New Roman" w:cs="Times New Roman"/>
            <w:noProof/>
          </w:rPr>
          <w:t>7</w:t>
        </w:r>
        <w:r>
          <w:rPr>
            <w:b w:val="0"/>
            <w:bCs w:val="0"/>
            <w:caps w:val="0"/>
            <w:noProof/>
            <w:sz w:val="22"/>
            <w:szCs w:val="22"/>
            <w:lang w:val="en-US"/>
          </w:rPr>
          <w:tab/>
        </w:r>
        <w:r w:rsidRPr="00D3662E">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_Toc422064146 \h </w:instrText>
        </w:r>
        <w:r>
          <w:rPr>
            <w:noProof/>
            <w:webHidden/>
          </w:rPr>
        </w:r>
      </w:ins>
      <w:r>
        <w:rPr>
          <w:noProof/>
          <w:webHidden/>
        </w:rPr>
        <w:fldChar w:fldCharType="separate"/>
      </w:r>
      <w:ins w:id="219" w:author="laca" w:date="2015-06-14T16:51:00Z">
        <w:r>
          <w:rPr>
            <w:noProof/>
            <w:webHidden/>
          </w:rPr>
          <w:t>59</w:t>
        </w:r>
        <w:r>
          <w:rPr>
            <w:noProof/>
            <w:webHidden/>
          </w:rPr>
          <w:fldChar w:fldCharType="end"/>
        </w:r>
        <w:r w:rsidRPr="00D3662E">
          <w:rPr>
            <w:rStyle w:val="Hyperlink"/>
            <w:noProof/>
          </w:rPr>
          <w:fldChar w:fldCharType="end"/>
        </w:r>
      </w:ins>
    </w:p>
    <w:p w14:paraId="55982FEE" w14:textId="77777777" w:rsidR="001129F9" w:rsidRDefault="001129F9">
      <w:pPr>
        <w:pStyle w:val="TOC1"/>
        <w:tabs>
          <w:tab w:val="left" w:pos="440"/>
        </w:tabs>
        <w:rPr>
          <w:ins w:id="220" w:author="laca" w:date="2015-06-14T16:51:00Z"/>
          <w:b w:val="0"/>
          <w:bCs w:val="0"/>
          <w:caps w:val="0"/>
          <w:noProof/>
          <w:sz w:val="22"/>
          <w:szCs w:val="22"/>
          <w:lang w:val="en-US"/>
        </w:rPr>
      </w:pPr>
      <w:ins w:id="221" w:author="laca" w:date="2015-06-14T16:51:00Z">
        <w:r w:rsidRPr="00D3662E">
          <w:rPr>
            <w:rStyle w:val="Hyperlink"/>
            <w:noProof/>
          </w:rPr>
          <w:fldChar w:fldCharType="begin"/>
        </w:r>
        <w:r w:rsidRPr="00D3662E">
          <w:rPr>
            <w:rStyle w:val="Hyperlink"/>
            <w:noProof/>
          </w:rPr>
          <w:instrText xml:space="preserve"> </w:instrText>
        </w:r>
        <w:r>
          <w:rPr>
            <w:noProof/>
          </w:rPr>
          <w:instrText>HYPERLINK \l "_Toc422064147"</w:instrText>
        </w:r>
        <w:r w:rsidRPr="00D3662E">
          <w:rPr>
            <w:rStyle w:val="Hyperlink"/>
            <w:noProof/>
          </w:rPr>
          <w:instrText xml:space="preserve"> </w:instrText>
        </w:r>
        <w:r w:rsidRPr="00D3662E">
          <w:rPr>
            <w:rStyle w:val="Hyperlink"/>
            <w:noProof/>
          </w:rPr>
        </w:r>
        <w:r w:rsidRPr="00D3662E">
          <w:rPr>
            <w:rStyle w:val="Hyperlink"/>
            <w:noProof/>
          </w:rPr>
          <w:fldChar w:fldCharType="separate"/>
        </w:r>
        <w:r w:rsidRPr="00D3662E">
          <w:rPr>
            <w:rStyle w:val="Hyperlink"/>
            <w:noProof/>
          </w:rPr>
          <w:t>8</w:t>
        </w:r>
        <w:r>
          <w:rPr>
            <w:b w:val="0"/>
            <w:bCs w:val="0"/>
            <w:caps w:val="0"/>
            <w:noProof/>
            <w:sz w:val="22"/>
            <w:szCs w:val="22"/>
            <w:lang w:val="en-US"/>
          </w:rPr>
          <w:tab/>
        </w:r>
        <w:r w:rsidRPr="00D3662E">
          <w:rPr>
            <w:rStyle w:val="Hyperlink"/>
            <w:noProof/>
          </w:rPr>
          <w:t>FÜGGELÉK</w:t>
        </w:r>
        <w:r>
          <w:rPr>
            <w:noProof/>
            <w:webHidden/>
          </w:rPr>
          <w:tab/>
        </w:r>
        <w:r>
          <w:rPr>
            <w:noProof/>
            <w:webHidden/>
          </w:rPr>
          <w:fldChar w:fldCharType="begin"/>
        </w:r>
        <w:r>
          <w:rPr>
            <w:noProof/>
            <w:webHidden/>
          </w:rPr>
          <w:instrText xml:space="preserve"> PAGEREF _Toc422064147 \h </w:instrText>
        </w:r>
        <w:r>
          <w:rPr>
            <w:noProof/>
            <w:webHidden/>
          </w:rPr>
        </w:r>
      </w:ins>
      <w:r>
        <w:rPr>
          <w:noProof/>
          <w:webHidden/>
        </w:rPr>
        <w:fldChar w:fldCharType="separate"/>
      </w:r>
      <w:ins w:id="222" w:author="laca" w:date="2015-06-14T16:51:00Z">
        <w:r>
          <w:rPr>
            <w:noProof/>
            <w:webHidden/>
          </w:rPr>
          <w:t>60</w:t>
        </w:r>
        <w:r>
          <w:rPr>
            <w:noProof/>
            <w:webHidden/>
          </w:rPr>
          <w:fldChar w:fldCharType="end"/>
        </w:r>
        <w:r w:rsidRPr="00D3662E">
          <w:rPr>
            <w:rStyle w:val="Hyperlink"/>
            <w:noProof/>
          </w:rPr>
          <w:fldChar w:fldCharType="end"/>
        </w:r>
      </w:ins>
    </w:p>
    <w:p w14:paraId="181812B1" w14:textId="77777777" w:rsidR="001129F9" w:rsidDel="001129F9" w:rsidRDefault="001129F9" w:rsidP="0071433B">
      <w:pPr>
        <w:pStyle w:val="TOC1"/>
        <w:spacing w:line="360" w:lineRule="auto"/>
        <w:rPr>
          <w:del w:id="223" w:author="laca" w:date="2015-06-14T16:51:00Z"/>
          <w:noProof/>
        </w:rPr>
      </w:pPr>
    </w:p>
    <w:p w14:paraId="07F8B5E9" w14:textId="77777777" w:rsidR="00096DBB" w:rsidRPr="00FE5CC9" w:rsidDel="001129F9" w:rsidRDefault="00096DBB" w:rsidP="0071433B">
      <w:pPr>
        <w:pStyle w:val="TOC1"/>
        <w:spacing w:line="360" w:lineRule="auto"/>
        <w:rPr>
          <w:del w:id="224" w:author="laca" w:date="2015-06-14T16:51:00Z"/>
          <w:noProof/>
          <w:rPrChange w:id="225" w:author="laca" w:date="2015-06-14T16:50:00Z">
            <w:rPr>
              <w:del w:id="226" w:author="laca" w:date="2015-06-14T16:51:00Z"/>
              <w:noProof/>
            </w:rPr>
          </w:rPrChange>
        </w:rPr>
        <w:pPrChange w:id="227" w:author="laca" w:date="2015-06-14T14:00:00Z">
          <w:pPr>
            <w:pStyle w:val="TOC1"/>
          </w:pPr>
        </w:pPrChange>
      </w:pPr>
    </w:p>
    <w:p w14:paraId="6B675AB2" w14:textId="77777777" w:rsidR="00096DBB" w:rsidRPr="00FE5CC9" w:rsidDel="001129F9" w:rsidRDefault="00096DBB" w:rsidP="0071433B">
      <w:pPr>
        <w:pStyle w:val="TOC1"/>
        <w:spacing w:line="360" w:lineRule="auto"/>
        <w:rPr>
          <w:del w:id="228" w:author="laca" w:date="2015-06-14T16:51:00Z"/>
          <w:b w:val="0"/>
          <w:bCs w:val="0"/>
          <w:caps w:val="0"/>
          <w:noProof/>
          <w:sz w:val="22"/>
          <w:szCs w:val="22"/>
          <w:rPrChange w:id="229" w:author="laca" w:date="2015-06-14T16:50:00Z">
            <w:rPr>
              <w:del w:id="230" w:author="laca" w:date="2015-06-14T16:51:00Z"/>
              <w:b w:val="0"/>
              <w:bCs w:val="0"/>
              <w:caps w:val="0"/>
              <w:noProof/>
              <w:sz w:val="22"/>
              <w:szCs w:val="22"/>
            </w:rPr>
          </w:rPrChange>
        </w:rPr>
        <w:pPrChange w:id="231" w:author="laca" w:date="2015-06-14T14:00:00Z">
          <w:pPr>
            <w:pStyle w:val="TOC1"/>
          </w:pPr>
        </w:pPrChange>
      </w:pPr>
      <w:del w:id="232" w:author="laca" w:date="2015-06-14T16:51:00Z">
        <w:r w:rsidRPr="001129F9" w:rsidDel="001129F9">
          <w:rPr>
            <w:rFonts w:ascii="Times New Roman" w:hAnsi="Times New Roman"/>
            <w:noProof/>
            <w:rPrChange w:id="233" w:author="laca" w:date="2015-06-14T16:51:00Z">
              <w:rPr>
                <w:rStyle w:val="Hyperlink"/>
                <w:rFonts w:ascii="Times New Roman" w:hAnsi="Times New Roman"/>
                <w:noProof/>
              </w:rPr>
            </w:rPrChange>
          </w:rPr>
          <w:delText>Ábrák,táblázatokjegyzéke</w:delText>
        </w:r>
        <w:r w:rsidRPr="00FE5CC9" w:rsidDel="001129F9">
          <w:rPr>
            <w:noProof/>
            <w:webHidden/>
            <w:rPrChange w:id="234" w:author="laca" w:date="2015-06-14T16:50:00Z">
              <w:rPr>
                <w:noProof/>
                <w:webHidden/>
              </w:rPr>
            </w:rPrChange>
          </w:rPr>
          <w:tab/>
          <w:delText>4</w:delText>
        </w:r>
      </w:del>
    </w:p>
    <w:p w14:paraId="770F6190" w14:textId="77777777" w:rsidR="00096DBB" w:rsidRPr="00FE5CC9" w:rsidDel="001129F9" w:rsidRDefault="00ED22AB" w:rsidP="0071433B">
      <w:pPr>
        <w:pStyle w:val="TOC1"/>
        <w:tabs>
          <w:tab w:val="left" w:pos="440"/>
        </w:tabs>
        <w:spacing w:line="360" w:lineRule="auto"/>
        <w:rPr>
          <w:del w:id="235" w:author="laca" w:date="2015-06-14T16:51:00Z"/>
          <w:b w:val="0"/>
          <w:bCs w:val="0"/>
          <w:caps w:val="0"/>
          <w:noProof/>
          <w:sz w:val="22"/>
          <w:szCs w:val="22"/>
          <w:rPrChange w:id="236" w:author="laca" w:date="2015-06-14T16:50:00Z">
            <w:rPr>
              <w:del w:id="237" w:author="laca" w:date="2015-06-14T16:51:00Z"/>
              <w:b w:val="0"/>
              <w:bCs w:val="0"/>
              <w:caps w:val="0"/>
              <w:noProof/>
              <w:sz w:val="22"/>
              <w:szCs w:val="22"/>
            </w:rPr>
          </w:rPrChange>
        </w:rPr>
        <w:pPrChange w:id="238" w:author="laca" w:date="2015-06-14T14:00:00Z">
          <w:pPr>
            <w:pStyle w:val="TOC1"/>
            <w:tabs>
              <w:tab w:val="left" w:pos="440"/>
            </w:tabs>
          </w:pPr>
        </w:pPrChange>
      </w:pPr>
      <w:del w:id="239" w:author="laca" w:date="2015-06-14T16:51:00Z">
        <w:r w:rsidRPr="001129F9" w:rsidDel="001129F9">
          <w:rPr>
            <w:noProof/>
            <w:rPrChange w:id="240" w:author="laca" w:date="2015-06-14T16:51:00Z">
              <w:rPr>
                <w:rStyle w:val="Hyperlink"/>
                <w:noProof/>
              </w:rPr>
            </w:rPrChange>
          </w:rPr>
          <w:delText>1</w:delText>
        </w:r>
        <w:r w:rsidRPr="00FE5CC9" w:rsidDel="001129F9">
          <w:rPr>
            <w:b w:val="0"/>
            <w:bCs w:val="0"/>
            <w:caps w:val="0"/>
            <w:noProof/>
            <w:sz w:val="22"/>
            <w:szCs w:val="22"/>
            <w:rPrChange w:id="241" w:author="laca" w:date="2015-06-14T16:50:00Z">
              <w:rPr>
                <w:b w:val="0"/>
                <w:bCs w:val="0"/>
                <w:caps w:val="0"/>
                <w:noProof/>
                <w:sz w:val="22"/>
                <w:szCs w:val="22"/>
              </w:rPr>
            </w:rPrChange>
          </w:rPr>
          <w:tab/>
        </w:r>
        <w:r w:rsidR="00096DBB" w:rsidRPr="001129F9" w:rsidDel="001129F9">
          <w:rPr>
            <w:noProof/>
            <w:rPrChange w:id="242" w:author="laca" w:date="2015-06-14T16:51:00Z">
              <w:rPr>
                <w:rStyle w:val="Hyperlink"/>
                <w:noProof/>
              </w:rPr>
            </w:rPrChange>
          </w:rPr>
          <w:delText>Bevevezető</w:delText>
        </w:r>
        <w:r w:rsidRPr="00FE5CC9" w:rsidDel="001129F9">
          <w:rPr>
            <w:noProof/>
            <w:webHidden/>
            <w:rPrChange w:id="243" w:author="laca" w:date="2015-06-14T16:50:00Z">
              <w:rPr>
                <w:noProof/>
                <w:webHidden/>
              </w:rPr>
            </w:rPrChange>
          </w:rPr>
          <w:tab/>
          <w:delText>7</w:delText>
        </w:r>
      </w:del>
    </w:p>
    <w:p w14:paraId="241EB7BE" w14:textId="77777777" w:rsidR="00096DBB" w:rsidRPr="00FE5CC9" w:rsidDel="001129F9" w:rsidRDefault="00ED22AB" w:rsidP="0071433B">
      <w:pPr>
        <w:pStyle w:val="TOC1"/>
        <w:tabs>
          <w:tab w:val="left" w:pos="440"/>
        </w:tabs>
        <w:spacing w:line="360" w:lineRule="auto"/>
        <w:rPr>
          <w:del w:id="244" w:author="laca" w:date="2015-06-14T16:51:00Z"/>
          <w:b w:val="0"/>
          <w:bCs w:val="0"/>
          <w:caps w:val="0"/>
          <w:noProof/>
          <w:sz w:val="22"/>
          <w:szCs w:val="22"/>
          <w:rPrChange w:id="245" w:author="laca" w:date="2015-06-14T16:50:00Z">
            <w:rPr>
              <w:del w:id="246" w:author="laca" w:date="2015-06-14T16:51:00Z"/>
              <w:b w:val="0"/>
              <w:bCs w:val="0"/>
              <w:caps w:val="0"/>
              <w:noProof/>
              <w:sz w:val="22"/>
              <w:szCs w:val="22"/>
            </w:rPr>
          </w:rPrChange>
        </w:rPr>
        <w:pPrChange w:id="247" w:author="laca" w:date="2015-06-14T14:00:00Z">
          <w:pPr>
            <w:pStyle w:val="TOC1"/>
            <w:tabs>
              <w:tab w:val="left" w:pos="440"/>
            </w:tabs>
          </w:pPr>
        </w:pPrChange>
      </w:pPr>
      <w:del w:id="248" w:author="laca" w:date="2015-06-14T16:51:00Z">
        <w:r w:rsidRPr="001129F9" w:rsidDel="001129F9">
          <w:rPr>
            <w:rFonts w:ascii="Times New Roman" w:hAnsi="Times New Roman" w:cs="Times New Roman"/>
            <w:iCs/>
            <w:noProof/>
            <w:rPrChange w:id="249" w:author="laca" w:date="2015-06-14T16:51:00Z">
              <w:rPr>
                <w:rStyle w:val="Hyperlink"/>
                <w:rFonts w:ascii="Times New Roman" w:hAnsi="Times New Roman" w:cs="Times New Roman"/>
                <w:iCs/>
                <w:noProof/>
              </w:rPr>
            </w:rPrChange>
          </w:rPr>
          <w:delText>2</w:delText>
        </w:r>
        <w:r w:rsidRPr="00FE5CC9" w:rsidDel="001129F9">
          <w:rPr>
            <w:b w:val="0"/>
            <w:bCs w:val="0"/>
            <w:caps w:val="0"/>
            <w:noProof/>
            <w:sz w:val="22"/>
            <w:szCs w:val="22"/>
            <w:rPrChange w:id="250" w:author="laca" w:date="2015-06-14T16:50:00Z">
              <w:rPr>
                <w:b w:val="0"/>
                <w:bCs w:val="0"/>
                <w:caps w:val="0"/>
                <w:noProof/>
                <w:sz w:val="22"/>
                <w:szCs w:val="22"/>
              </w:rPr>
            </w:rPrChange>
          </w:rPr>
          <w:tab/>
        </w:r>
        <w:r w:rsidR="00096DBB" w:rsidRPr="001129F9" w:rsidDel="001129F9">
          <w:rPr>
            <w:rFonts w:ascii="Times New Roman" w:hAnsi="Times New Roman" w:cs="Times New Roman"/>
            <w:iCs/>
            <w:noProof/>
            <w:rPrChange w:id="251" w:author="laca" w:date="2015-06-14T16:51:00Z">
              <w:rPr>
                <w:rStyle w:val="Hyperlink"/>
                <w:rFonts w:ascii="Times New Roman" w:hAnsi="Times New Roman" w:cs="Times New Roman"/>
                <w:iCs/>
                <w:noProof/>
              </w:rPr>
            </w:rPrChange>
          </w:rPr>
          <w:delText>BIBLIOGRÁFIAI TAN</w:delText>
        </w:r>
        <w:r w:rsidRPr="001129F9" w:rsidDel="001129F9">
          <w:rPr>
            <w:rFonts w:ascii="Times New Roman" w:hAnsi="Times New Roman" w:cs="Times New Roman"/>
            <w:iCs/>
            <w:noProof/>
            <w:rPrChange w:id="252" w:author="laca" w:date="2015-06-14T16:51:00Z">
              <w:rPr>
                <w:rStyle w:val="Hyperlink"/>
                <w:rFonts w:ascii="Times New Roman" w:hAnsi="Times New Roman" w:cs="Times New Roman"/>
                <w:iCs/>
                <w:noProof/>
              </w:rPr>
            </w:rPrChange>
          </w:rPr>
          <w:delText>ULMÁNY</w:delText>
        </w:r>
        <w:r w:rsidRPr="00FE5CC9" w:rsidDel="001129F9">
          <w:rPr>
            <w:noProof/>
            <w:webHidden/>
            <w:rPrChange w:id="253" w:author="laca" w:date="2015-06-14T16:50:00Z">
              <w:rPr>
                <w:noProof/>
                <w:webHidden/>
              </w:rPr>
            </w:rPrChange>
          </w:rPr>
          <w:tab/>
          <w:delText>9</w:delText>
        </w:r>
      </w:del>
    </w:p>
    <w:p w14:paraId="497BB330" w14:textId="77777777" w:rsidR="00096DBB" w:rsidRPr="00FE5CC9" w:rsidDel="001129F9" w:rsidRDefault="00ED22AB" w:rsidP="0071433B">
      <w:pPr>
        <w:pStyle w:val="TOC2"/>
        <w:tabs>
          <w:tab w:val="left" w:pos="880"/>
        </w:tabs>
        <w:spacing w:line="360" w:lineRule="auto"/>
        <w:rPr>
          <w:del w:id="254" w:author="laca" w:date="2015-06-14T16:51:00Z"/>
          <w:smallCaps w:val="0"/>
          <w:noProof/>
          <w:sz w:val="22"/>
          <w:szCs w:val="22"/>
          <w:rPrChange w:id="255" w:author="laca" w:date="2015-06-14T16:50:00Z">
            <w:rPr>
              <w:del w:id="256" w:author="laca" w:date="2015-06-14T16:51:00Z"/>
              <w:smallCaps w:val="0"/>
              <w:noProof/>
              <w:sz w:val="22"/>
              <w:szCs w:val="22"/>
            </w:rPr>
          </w:rPrChange>
        </w:rPr>
        <w:pPrChange w:id="257" w:author="laca" w:date="2015-06-14T14:00:00Z">
          <w:pPr>
            <w:pStyle w:val="TOC2"/>
            <w:tabs>
              <w:tab w:val="left" w:pos="880"/>
            </w:tabs>
          </w:pPr>
        </w:pPrChange>
      </w:pPr>
      <w:del w:id="258" w:author="laca" w:date="2015-06-14T16:51:00Z">
        <w:r w:rsidRPr="001129F9" w:rsidDel="001129F9">
          <w:rPr>
            <w:noProof/>
            <w:rPrChange w:id="259" w:author="laca" w:date="2015-06-14T16:51:00Z">
              <w:rPr>
                <w:rStyle w:val="Hyperlink"/>
                <w:noProof/>
              </w:rPr>
            </w:rPrChange>
          </w:rPr>
          <w:delText>2.1</w:delText>
        </w:r>
        <w:r w:rsidRPr="00FE5CC9" w:rsidDel="001129F9">
          <w:rPr>
            <w:smallCaps w:val="0"/>
            <w:noProof/>
            <w:sz w:val="22"/>
            <w:szCs w:val="22"/>
            <w:rPrChange w:id="260" w:author="laca" w:date="2015-06-14T16:50:00Z">
              <w:rPr>
                <w:smallCaps w:val="0"/>
                <w:noProof/>
                <w:sz w:val="22"/>
                <w:szCs w:val="22"/>
              </w:rPr>
            </w:rPrChange>
          </w:rPr>
          <w:tab/>
        </w:r>
        <w:r w:rsidR="00096DBB" w:rsidRPr="001129F9" w:rsidDel="001129F9">
          <w:rPr>
            <w:noProof/>
            <w:rPrChange w:id="261" w:author="laca" w:date="2015-06-14T16:51:00Z">
              <w:rPr>
                <w:rStyle w:val="Hyperlink"/>
                <w:noProof/>
              </w:rPr>
            </w:rPrChange>
          </w:rPr>
          <w:delText>Hasonló FPGA fejlesztőrendszeren megvalósított PID szabályzók</w:delText>
        </w:r>
        <w:r w:rsidRPr="00FE5CC9" w:rsidDel="001129F9">
          <w:rPr>
            <w:noProof/>
            <w:webHidden/>
            <w:rPrChange w:id="262" w:author="laca" w:date="2015-06-14T16:50:00Z">
              <w:rPr>
                <w:noProof/>
                <w:webHidden/>
              </w:rPr>
            </w:rPrChange>
          </w:rPr>
          <w:tab/>
          <w:delText>9</w:delText>
        </w:r>
      </w:del>
    </w:p>
    <w:p w14:paraId="29961700" w14:textId="77777777" w:rsidR="00096DBB" w:rsidRPr="00FE5CC9" w:rsidDel="001129F9" w:rsidRDefault="00ED22AB" w:rsidP="0071433B">
      <w:pPr>
        <w:pStyle w:val="TOC2"/>
        <w:tabs>
          <w:tab w:val="left" w:pos="880"/>
        </w:tabs>
        <w:spacing w:line="360" w:lineRule="auto"/>
        <w:rPr>
          <w:del w:id="263" w:author="laca" w:date="2015-06-14T16:51:00Z"/>
          <w:smallCaps w:val="0"/>
          <w:noProof/>
          <w:sz w:val="22"/>
          <w:szCs w:val="22"/>
          <w:rPrChange w:id="264" w:author="laca" w:date="2015-06-14T16:50:00Z">
            <w:rPr>
              <w:del w:id="265" w:author="laca" w:date="2015-06-14T16:51:00Z"/>
              <w:smallCaps w:val="0"/>
              <w:noProof/>
              <w:sz w:val="22"/>
              <w:szCs w:val="22"/>
            </w:rPr>
          </w:rPrChange>
        </w:rPr>
        <w:pPrChange w:id="266" w:author="laca" w:date="2015-06-14T14:00:00Z">
          <w:pPr>
            <w:pStyle w:val="TOC2"/>
            <w:tabs>
              <w:tab w:val="left" w:pos="880"/>
            </w:tabs>
          </w:pPr>
        </w:pPrChange>
      </w:pPr>
      <w:del w:id="267" w:author="laca" w:date="2015-06-14T16:51:00Z">
        <w:r w:rsidRPr="001129F9" w:rsidDel="001129F9">
          <w:rPr>
            <w:rFonts w:ascii="Times New Roman" w:hAnsi="Times New Roman"/>
            <w:noProof/>
            <w:rPrChange w:id="268" w:author="laca" w:date="2015-06-14T16:51:00Z">
              <w:rPr>
                <w:rStyle w:val="Hyperlink"/>
                <w:rFonts w:ascii="Times New Roman" w:hAnsi="Times New Roman"/>
                <w:noProof/>
              </w:rPr>
            </w:rPrChange>
          </w:rPr>
          <w:delText>2.2</w:delText>
        </w:r>
        <w:r w:rsidRPr="00FE5CC9" w:rsidDel="001129F9">
          <w:rPr>
            <w:smallCaps w:val="0"/>
            <w:noProof/>
            <w:sz w:val="22"/>
            <w:szCs w:val="22"/>
            <w:rPrChange w:id="269" w:author="laca" w:date="2015-06-14T16:50:00Z">
              <w:rPr>
                <w:smallCaps w:val="0"/>
                <w:noProof/>
                <w:sz w:val="22"/>
                <w:szCs w:val="22"/>
              </w:rPr>
            </w:rPrChange>
          </w:rPr>
          <w:tab/>
        </w:r>
        <w:r w:rsidR="00096DBB" w:rsidRPr="001129F9" w:rsidDel="001129F9">
          <w:rPr>
            <w:rFonts w:ascii="Times New Roman" w:hAnsi="Times New Roman"/>
            <w:noProof/>
            <w:rPrChange w:id="270" w:author="laca" w:date="2015-06-14T16:51:00Z">
              <w:rPr>
                <w:rStyle w:val="Hyperlink"/>
                <w:rFonts w:ascii="Times New Roman" w:hAnsi="Times New Roman"/>
                <w:noProof/>
              </w:rPr>
            </w:rPrChange>
          </w:rPr>
          <w:delText>Inkrementális érzékelő</w:delText>
        </w:r>
        <w:r w:rsidRPr="00FE5CC9" w:rsidDel="001129F9">
          <w:rPr>
            <w:noProof/>
            <w:webHidden/>
            <w:rPrChange w:id="271" w:author="laca" w:date="2015-06-14T16:50:00Z">
              <w:rPr>
                <w:noProof/>
                <w:webHidden/>
              </w:rPr>
            </w:rPrChange>
          </w:rPr>
          <w:tab/>
          <w:delText>9</w:delText>
        </w:r>
      </w:del>
    </w:p>
    <w:p w14:paraId="7DFD1750" w14:textId="77777777" w:rsidR="00096DBB" w:rsidRPr="00FE5CC9" w:rsidDel="001129F9" w:rsidRDefault="00ED22AB" w:rsidP="0071433B">
      <w:pPr>
        <w:pStyle w:val="TOC2"/>
        <w:tabs>
          <w:tab w:val="left" w:pos="880"/>
        </w:tabs>
        <w:spacing w:line="360" w:lineRule="auto"/>
        <w:rPr>
          <w:del w:id="272" w:author="laca" w:date="2015-06-14T16:51:00Z"/>
          <w:smallCaps w:val="0"/>
          <w:noProof/>
          <w:sz w:val="22"/>
          <w:szCs w:val="22"/>
          <w:rPrChange w:id="273" w:author="laca" w:date="2015-06-14T16:50:00Z">
            <w:rPr>
              <w:del w:id="274" w:author="laca" w:date="2015-06-14T16:51:00Z"/>
              <w:smallCaps w:val="0"/>
              <w:noProof/>
              <w:sz w:val="22"/>
              <w:szCs w:val="22"/>
            </w:rPr>
          </w:rPrChange>
        </w:rPr>
        <w:pPrChange w:id="275" w:author="laca" w:date="2015-06-14T14:00:00Z">
          <w:pPr>
            <w:pStyle w:val="TOC2"/>
            <w:tabs>
              <w:tab w:val="left" w:pos="880"/>
            </w:tabs>
          </w:pPr>
        </w:pPrChange>
      </w:pPr>
      <w:del w:id="276" w:author="laca" w:date="2015-06-14T16:51:00Z">
        <w:r w:rsidRPr="001129F9" w:rsidDel="001129F9">
          <w:rPr>
            <w:rFonts w:ascii="Times New Roman" w:hAnsi="Times New Roman"/>
            <w:noProof/>
            <w:rPrChange w:id="277" w:author="laca" w:date="2015-06-14T16:51:00Z">
              <w:rPr>
                <w:rStyle w:val="Hyperlink"/>
                <w:rFonts w:ascii="Times New Roman" w:hAnsi="Times New Roman"/>
                <w:noProof/>
              </w:rPr>
            </w:rPrChange>
          </w:rPr>
          <w:delText>2.3</w:delText>
        </w:r>
        <w:r w:rsidRPr="00FE5CC9" w:rsidDel="001129F9">
          <w:rPr>
            <w:smallCaps w:val="0"/>
            <w:noProof/>
            <w:sz w:val="22"/>
            <w:szCs w:val="22"/>
            <w:rPrChange w:id="278" w:author="laca" w:date="2015-06-14T16:50:00Z">
              <w:rPr>
                <w:smallCaps w:val="0"/>
                <w:noProof/>
                <w:sz w:val="22"/>
                <w:szCs w:val="22"/>
              </w:rPr>
            </w:rPrChange>
          </w:rPr>
          <w:tab/>
        </w:r>
        <w:r w:rsidR="00096DBB" w:rsidRPr="001129F9" w:rsidDel="001129F9">
          <w:rPr>
            <w:rFonts w:ascii="Times New Roman" w:hAnsi="Times New Roman"/>
            <w:noProof/>
            <w:rPrChange w:id="279" w:author="laca" w:date="2015-06-14T16:51:00Z">
              <w:rPr>
                <w:rStyle w:val="Hyperlink"/>
                <w:rFonts w:ascii="Times New Roman" w:hAnsi="Times New Roman"/>
                <w:noProof/>
              </w:rPr>
            </w:rPrChange>
          </w:rPr>
          <w:delText>Szögsebesség mérése FPGA segítségével</w:delText>
        </w:r>
        <w:r w:rsidRPr="00FE5CC9" w:rsidDel="001129F9">
          <w:rPr>
            <w:noProof/>
            <w:webHidden/>
            <w:rPrChange w:id="280" w:author="laca" w:date="2015-06-14T16:50:00Z">
              <w:rPr>
                <w:noProof/>
                <w:webHidden/>
              </w:rPr>
            </w:rPrChange>
          </w:rPr>
          <w:tab/>
          <w:delText>10</w:delText>
        </w:r>
      </w:del>
    </w:p>
    <w:p w14:paraId="717460BB" w14:textId="77777777" w:rsidR="00096DBB" w:rsidRPr="00FE5CC9" w:rsidDel="001129F9" w:rsidRDefault="00ED22AB" w:rsidP="0071433B">
      <w:pPr>
        <w:pStyle w:val="TOC2"/>
        <w:tabs>
          <w:tab w:val="left" w:pos="880"/>
        </w:tabs>
        <w:spacing w:line="360" w:lineRule="auto"/>
        <w:rPr>
          <w:del w:id="281" w:author="laca" w:date="2015-06-14T16:51:00Z"/>
          <w:smallCaps w:val="0"/>
          <w:noProof/>
          <w:sz w:val="22"/>
          <w:szCs w:val="22"/>
          <w:rPrChange w:id="282" w:author="laca" w:date="2015-06-14T16:50:00Z">
            <w:rPr>
              <w:del w:id="283" w:author="laca" w:date="2015-06-14T16:51:00Z"/>
              <w:smallCaps w:val="0"/>
              <w:noProof/>
              <w:sz w:val="22"/>
              <w:szCs w:val="22"/>
            </w:rPr>
          </w:rPrChange>
        </w:rPr>
        <w:pPrChange w:id="284" w:author="laca" w:date="2015-06-14T14:00:00Z">
          <w:pPr>
            <w:pStyle w:val="TOC2"/>
            <w:tabs>
              <w:tab w:val="left" w:pos="880"/>
            </w:tabs>
          </w:pPr>
        </w:pPrChange>
      </w:pPr>
      <w:del w:id="285" w:author="laca" w:date="2015-06-14T16:51:00Z">
        <w:r w:rsidRPr="001129F9" w:rsidDel="001129F9">
          <w:rPr>
            <w:noProof/>
            <w:rPrChange w:id="286" w:author="laca" w:date="2015-06-14T16:51:00Z">
              <w:rPr>
                <w:rStyle w:val="Hyperlink"/>
                <w:noProof/>
              </w:rPr>
            </w:rPrChange>
          </w:rPr>
          <w:delText>2.4</w:delText>
        </w:r>
        <w:r w:rsidRPr="00FE5CC9" w:rsidDel="001129F9">
          <w:rPr>
            <w:smallCaps w:val="0"/>
            <w:noProof/>
            <w:sz w:val="22"/>
            <w:szCs w:val="22"/>
            <w:rPrChange w:id="287" w:author="laca" w:date="2015-06-14T16:50:00Z">
              <w:rPr>
                <w:smallCaps w:val="0"/>
                <w:noProof/>
                <w:sz w:val="22"/>
                <w:szCs w:val="22"/>
              </w:rPr>
            </w:rPrChange>
          </w:rPr>
          <w:tab/>
        </w:r>
        <w:r w:rsidR="00096DBB" w:rsidRPr="001129F9" w:rsidDel="001129F9">
          <w:rPr>
            <w:noProof/>
            <w:rPrChange w:id="288" w:author="laca" w:date="2015-06-14T16:51:00Z">
              <w:rPr>
                <w:rStyle w:val="Hyperlink"/>
                <w:noProof/>
              </w:rPr>
            </w:rPrChange>
          </w:rPr>
          <w:delText>Egyenáramú szervo motorok</w:delText>
        </w:r>
        <w:r w:rsidRPr="00FE5CC9" w:rsidDel="001129F9">
          <w:rPr>
            <w:noProof/>
            <w:webHidden/>
            <w:rPrChange w:id="289" w:author="laca" w:date="2015-06-14T16:50:00Z">
              <w:rPr>
                <w:noProof/>
                <w:webHidden/>
              </w:rPr>
            </w:rPrChange>
          </w:rPr>
          <w:tab/>
          <w:delText>10</w:delText>
        </w:r>
      </w:del>
    </w:p>
    <w:p w14:paraId="18AFCBC4" w14:textId="77777777" w:rsidR="00096DBB" w:rsidRPr="00FE5CC9" w:rsidDel="001129F9" w:rsidRDefault="00ED22AB" w:rsidP="0071433B">
      <w:pPr>
        <w:pStyle w:val="TOC1"/>
        <w:tabs>
          <w:tab w:val="left" w:pos="440"/>
        </w:tabs>
        <w:spacing w:line="360" w:lineRule="auto"/>
        <w:rPr>
          <w:del w:id="290" w:author="laca" w:date="2015-06-14T16:51:00Z"/>
          <w:b w:val="0"/>
          <w:bCs w:val="0"/>
          <w:caps w:val="0"/>
          <w:noProof/>
          <w:sz w:val="22"/>
          <w:szCs w:val="22"/>
          <w:rPrChange w:id="291" w:author="laca" w:date="2015-06-14T16:50:00Z">
            <w:rPr>
              <w:del w:id="292" w:author="laca" w:date="2015-06-14T16:51:00Z"/>
              <w:b w:val="0"/>
              <w:bCs w:val="0"/>
              <w:caps w:val="0"/>
              <w:noProof/>
              <w:sz w:val="22"/>
              <w:szCs w:val="22"/>
            </w:rPr>
          </w:rPrChange>
        </w:rPr>
        <w:pPrChange w:id="293" w:author="laca" w:date="2015-06-14T14:00:00Z">
          <w:pPr>
            <w:pStyle w:val="TOC1"/>
            <w:tabs>
              <w:tab w:val="left" w:pos="440"/>
            </w:tabs>
          </w:pPr>
        </w:pPrChange>
      </w:pPr>
      <w:del w:id="294" w:author="laca" w:date="2015-06-14T16:51:00Z">
        <w:r w:rsidRPr="001129F9" w:rsidDel="001129F9">
          <w:rPr>
            <w:noProof/>
            <w:rPrChange w:id="295" w:author="laca" w:date="2015-06-14T16:51:00Z">
              <w:rPr>
                <w:rStyle w:val="Hyperlink"/>
                <w:noProof/>
              </w:rPr>
            </w:rPrChange>
          </w:rPr>
          <w:delText>3</w:delText>
        </w:r>
        <w:r w:rsidRPr="00FE5CC9" w:rsidDel="001129F9">
          <w:rPr>
            <w:b w:val="0"/>
            <w:bCs w:val="0"/>
            <w:caps w:val="0"/>
            <w:noProof/>
            <w:sz w:val="22"/>
            <w:szCs w:val="22"/>
            <w:rPrChange w:id="296" w:author="laca" w:date="2015-06-14T16:50:00Z">
              <w:rPr>
                <w:b w:val="0"/>
                <w:bCs w:val="0"/>
                <w:caps w:val="0"/>
                <w:noProof/>
                <w:sz w:val="22"/>
                <w:szCs w:val="22"/>
              </w:rPr>
            </w:rPrChange>
          </w:rPr>
          <w:tab/>
        </w:r>
        <w:r w:rsidR="00096DBB" w:rsidRPr="001129F9" w:rsidDel="001129F9">
          <w:rPr>
            <w:noProof/>
            <w:rPrChange w:id="297" w:author="laca" w:date="2015-06-14T16:51:00Z">
              <w:rPr>
                <w:rStyle w:val="Hyperlink"/>
                <w:noProof/>
              </w:rPr>
            </w:rPrChange>
          </w:rPr>
          <w:delText xml:space="preserve">A RENDSZER </w:delText>
        </w:r>
        <w:r w:rsidRPr="001129F9" w:rsidDel="001129F9">
          <w:rPr>
            <w:noProof/>
            <w:rPrChange w:id="298" w:author="laca" w:date="2015-06-14T16:51:00Z">
              <w:rPr>
                <w:rStyle w:val="Hyperlink"/>
                <w:noProof/>
              </w:rPr>
            </w:rPrChange>
          </w:rPr>
          <w:delText>TERVEZÉSE</w:delText>
        </w:r>
        <w:r w:rsidRPr="00FE5CC9" w:rsidDel="001129F9">
          <w:rPr>
            <w:noProof/>
            <w:webHidden/>
            <w:rPrChange w:id="299" w:author="laca" w:date="2015-06-14T16:50:00Z">
              <w:rPr>
                <w:noProof/>
                <w:webHidden/>
              </w:rPr>
            </w:rPrChange>
          </w:rPr>
          <w:tab/>
          <w:delText>12</w:delText>
        </w:r>
      </w:del>
    </w:p>
    <w:p w14:paraId="2B28CBFC" w14:textId="77777777" w:rsidR="00096DBB" w:rsidRPr="00FE5CC9" w:rsidDel="001129F9" w:rsidRDefault="00ED22AB" w:rsidP="0071433B">
      <w:pPr>
        <w:pStyle w:val="TOC2"/>
        <w:tabs>
          <w:tab w:val="left" w:pos="880"/>
        </w:tabs>
        <w:spacing w:line="360" w:lineRule="auto"/>
        <w:rPr>
          <w:del w:id="300" w:author="laca" w:date="2015-06-14T16:51:00Z"/>
          <w:smallCaps w:val="0"/>
          <w:noProof/>
          <w:sz w:val="22"/>
          <w:szCs w:val="22"/>
          <w:rPrChange w:id="301" w:author="laca" w:date="2015-06-14T16:50:00Z">
            <w:rPr>
              <w:del w:id="302" w:author="laca" w:date="2015-06-14T16:51:00Z"/>
              <w:smallCaps w:val="0"/>
              <w:noProof/>
              <w:sz w:val="22"/>
              <w:szCs w:val="22"/>
            </w:rPr>
          </w:rPrChange>
        </w:rPr>
        <w:pPrChange w:id="303" w:author="laca" w:date="2015-06-14T14:00:00Z">
          <w:pPr>
            <w:pStyle w:val="TOC2"/>
            <w:tabs>
              <w:tab w:val="left" w:pos="880"/>
            </w:tabs>
          </w:pPr>
        </w:pPrChange>
      </w:pPr>
      <w:del w:id="304" w:author="laca" w:date="2015-06-14T16:51:00Z">
        <w:r w:rsidRPr="001129F9" w:rsidDel="001129F9">
          <w:rPr>
            <w:noProof/>
            <w:rPrChange w:id="305" w:author="laca" w:date="2015-06-14T16:51:00Z">
              <w:rPr>
                <w:rStyle w:val="Hyperlink"/>
                <w:noProof/>
              </w:rPr>
            </w:rPrChange>
          </w:rPr>
          <w:delText>3.1</w:delText>
        </w:r>
        <w:r w:rsidRPr="00FE5CC9" w:rsidDel="001129F9">
          <w:rPr>
            <w:smallCaps w:val="0"/>
            <w:noProof/>
            <w:sz w:val="22"/>
            <w:szCs w:val="22"/>
            <w:rPrChange w:id="306" w:author="laca" w:date="2015-06-14T16:50:00Z">
              <w:rPr>
                <w:smallCaps w:val="0"/>
                <w:noProof/>
                <w:sz w:val="22"/>
                <w:szCs w:val="22"/>
              </w:rPr>
            </w:rPrChange>
          </w:rPr>
          <w:tab/>
        </w:r>
        <w:r w:rsidR="00096DBB" w:rsidRPr="001129F9" w:rsidDel="001129F9">
          <w:rPr>
            <w:noProof/>
            <w:rPrChange w:id="307" w:author="laca" w:date="2015-06-14T16:51:00Z">
              <w:rPr>
                <w:rStyle w:val="Hyperlink"/>
                <w:noProof/>
              </w:rPr>
            </w:rPrChange>
          </w:rPr>
          <w:delText>SZABÁLYOZÓK:</w:delText>
        </w:r>
        <w:r w:rsidRPr="00FE5CC9" w:rsidDel="001129F9">
          <w:rPr>
            <w:noProof/>
            <w:webHidden/>
            <w:rPrChange w:id="308" w:author="laca" w:date="2015-06-14T16:50:00Z">
              <w:rPr>
                <w:noProof/>
                <w:webHidden/>
              </w:rPr>
            </w:rPrChange>
          </w:rPr>
          <w:tab/>
          <w:delText>12</w:delText>
        </w:r>
      </w:del>
    </w:p>
    <w:p w14:paraId="57265BB6" w14:textId="77777777" w:rsidR="00096DBB" w:rsidRPr="00FE5CC9" w:rsidDel="001129F9" w:rsidRDefault="00ED22AB" w:rsidP="0071433B">
      <w:pPr>
        <w:pStyle w:val="TOC3"/>
        <w:tabs>
          <w:tab w:val="left" w:pos="1100"/>
          <w:tab w:val="right" w:leader="dot" w:pos="8756"/>
        </w:tabs>
        <w:spacing w:line="360" w:lineRule="auto"/>
        <w:rPr>
          <w:del w:id="309" w:author="laca" w:date="2015-06-14T16:51:00Z"/>
          <w:i w:val="0"/>
          <w:iCs w:val="0"/>
          <w:noProof/>
          <w:sz w:val="22"/>
          <w:szCs w:val="22"/>
          <w:rPrChange w:id="310" w:author="laca" w:date="2015-06-14T16:50:00Z">
            <w:rPr>
              <w:del w:id="311" w:author="laca" w:date="2015-06-14T16:51:00Z"/>
              <w:i w:val="0"/>
              <w:iCs w:val="0"/>
              <w:noProof/>
              <w:sz w:val="22"/>
              <w:szCs w:val="22"/>
            </w:rPr>
          </w:rPrChange>
        </w:rPr>
        <w:pPrChange w:id="312" w:author="laca" w:date="2015-06-14T14:00:00Z">
          <w:pPr>
            <w:pStyle w:val="TOC3"/>
            <w:tabs>
              <w:tab w:val="left" w:pos="1100"/>
              <w:tab w:val="right" w:leader="dot" w:pos="8756"/>
            </w:tabs>
          </w:pPr>
        </w:pPrChange>
      </w:pPr>
      <w:del w:id="313" w:author="laca" w:date="2015-06-14T16:51:00Z">
        <w:r w:rsidRPr="001129F9" w:rsidDel="001129F9">
          <w:rPr>
            <w:noProof/>
            <w:rPrChange w:id="314" w:author="laca" w:date="2015-06-14T16:51:00Z">
              <w:rPr>
                <w:rStyle w:val="Hyperlink"/>
                <w:noProof/>
              </w:rPr>
            </w:rPrChange>
          </w:rPr>
          <w:delText>3.1.1</w:delText>
        </w:r>
        <w:r w:rsidRPr="00FE5CC9" w:rsidDel="001129F9">
          <w:rPr>
            <w:i w:val="0"/>
            <w:iCs w:val="0"/>
            <w:noProof/>
            <w:sz w:val="22"/>
            <w:szCs w:val="22"/>
            <w:rPrChange w:id="315" w:author="laca" w:date="2015-06-14T16:50:00Z">
              <w:rPr>
                <w:i w:val="0"/>
                <w:iCs w:val="0"/>
                <w:noProof/>
                <w:sz w:val="22"/>
                <w:szCs w:val="22"/>
              </w:rPr>
            </w:rPrChange>
          </w:rPr>
          <w:tab/>
        </w:r>
        <w:r w:rsidR="00096DBB" w:rsidRPr="001129F9" w:rsidDel="001129F9">
          <w:rPr>
            <w:noProof/>
            <w:rPrChange w:id="316" w:author="laca" w:date="2015-06-14T16:51:00Z">
              <w:rPr>
                <w:rStyle w:val="Hyperlink"/>
                <w:noProof/>
              </w:rPr>
            </w:rPrChange>
          </w:rPr>
          <w:delText>Diszkrét Hardveres PID szabályozó</w:delText>
        </w:r>
        <w:r w:rsidRPr="00FE5CC9" w:rsidDel="001129F9">
          <w:rPr>
            <w:noProof/>
            <w:webHidden/>
            <w:rPrChange w:id="317" w:author="laca" w:date="2015-06-14T16:50:00Z">
              <w:rPr>
                <w:noProof/>
                <w:webHidden/>
              </w:rPr>
            </w:rPrChange>
          </w:rPr>
          <w:tab/>
          <w:delText>12</w:delText>
        </w:r>
      </w:del>
    </w:p>
    <w:p w14:paraId="759934CC" w14:textId="77777777" w:rsidR="00096DBB" w:rsidRPr="00FE5CC9" w:rsidDel="001129F9" w:rsidRDefault="00ED22AB" w:rsidP="0071433B">
      <w:pPr>
        <w:pStyle w:val="TOC4"/>
        <w:tabs>
          <w:tab w:val="left" w:pos="1540"/>
          <w:tab w:val="right" w:leader="dot" w:pos="8756"/>
        </w:tabs>
        <w:spacing w:line="360" w:lineRule="auto"/>
        <w:rPr>
          <w:del w:id="318" w:author="laca" w:date="2015-06-14T16:51:00Z"/>
          <w:noProof/>
          <w:sz w:val="22"/>
          <w:szCs w:val="22"/>
          <w:rPrChange w:id="319" w:author="laca" w:date="2015-06-14T16:50:00Z">
            <w:rPr>
              <w:del w:id="320" w:author="laca" w:date="2015-06-14T16:51:00Z"/>
              <w:noProof/>
              <w:sz w:val="22"/>
              <w:szCs w:val="22"/>
            </w:rPr>
          </w:rPrChange>
        </w:rPr>
        <w:pPrChange w:id="321" w:author="laca" w:date="2015-06-14T14:00:00Z">
          <w:pPr>
            <w:pStyle w:val="TOC4"/>
            <w:tabs>
              <w:tab w:val="left" w:pos="1540"/>
              <w:tab w:val="right" w:leader="dot" w:pos="8756"/>
            </w:tabs>
          </w:pPr>
        </w:pPrChange>
      </w:pPr>
      <w:del w:id="322" w:author="laca" w:date="2015-06-14T16:51:00Z">
        <w:r w:rsidRPr="001129F9" w:rsidDel="001129F9">
          <w:rPr>
            <w:noProof/>
            <w:rPrChange w:id="323" w:author="laca" w:date="2015-06-14T16:51:00Z">
              <w:rPr>
                <w:rStyle w:val="Hyperlink"/>
                <w:noProof/>
              </w:rPr>
            </w:rPrChange>
          </w:rPr>
          <w:delText>3.1.1.1</w:delText>
        </w:r>
        <w:r w:rsidRPr="00FE5CC9" w:rsidDel="001129F9">
          <w:rPr>
            <w:noProof/>
            <w:sz w:val="22"/>
            <w:szCs w:val="22"/>
            <w:rPrChange w:id="324" w:author="laca" w:date="2015-06-14T16:50:00Z">
              <w:rPr>
                <w:noProof/>
                <w:sz w:val="22"/>
                <w:szCs w:val="22"/>
              </w:rPr>
            </w:rPrChange>
          </w:rPr>
          <w:tab/>
        </w:r>
        <w:r w:rsidR="00096DBB" w:rsidRPr="001129F9" w:rsidDel="001129F9">
          <w:rPr>
            <w:noProof/>
            <w:rPrChange w:id="325" w:author="laca" w:date="2015-06-14T16:51:00Z">
              <w:rPr>
                <w:rStyle w:val="Hyperlink"/>
                <w:noProof/>
              </w:rPr>
            </w:rPrChange>
          </w:rPr>
          <w:delText>Megvalósítás System Generátorban</w:delText>
        </w:r>
        <w:r w:rsidRPr="00FE5CC9" w:rsidDel="001129F9">
          <w:rPr>
            <w:noProof/>
            <w:webHidden/>
            <w:rPrChange w:id="326" w:author="laca" w:date="2015-06-14T16:50:00Z">
              <w:rPr>
                <w:noProof/>
                <w:webHidden/>
              </w:rPr>
            </w:rPrChange>
          </w:rPr>
          <w:tab/>
          <w:delText>13</w:delText>
        </w:r>
      </w:del>
    </w:p>
    <w:p w14:paraId="118B7497" w14:textId="77777777" w:rsidR="00096DBB" w:rsidRPr="00FE5CC9" w:rsidDel="001129F9" w:rsidRDefault="00ED22AB" w:rsidP="0071433B">
      <w:pPr>
        <w:pStyle w:val="TOC4"/>
        <w:tabs>
          <w:tab w:val="left" w:pos="1540"/>
          <w:tab w:val="right" w:leader="dot" w:pos="8756"/>
        </w:tabs>
        <w:spacing w:line="360" w:lineRule="auto"/>
        <w:rPr>
          <w:del w:id="327" w:author="laca" w:date="2015-06-14T16:51:00Z"/>
          <w:noProof/>
          <w:sz w:val="22"/>
          <w:szCs w:val="22"/>
          <w:rPrChange w:id="328" w:author="laca" w:date="2015-06-14T16:50:00Z">
            <w:rPr>
              <w:del w:id="329" w:author="laca" w:date="2015-06-14T16:51:00Z"/>
              <w:noProof/>
              <w:sz w:val="22"/>
              <w:szCs w:val="22"/>
            </w:rPr>
          </w:rPrChange>
        </w:rPr>
        <w:pPrChange w:id="330" w:author="laca" w:date="2015-06-14T14:00:00Z">
          <w:pPr>
            <w:pStyle w:val="TOC4"/>
            <w:tabs>
              <w:tab w:val="left" w:pos="1540"/>
              <w:tab w:val="right" w:leader="dot" w:pos="8756"/>
            </w:tabs>
          </w:pPr>
        </w:pPrChange>
      </w:pPr>
      <w:del w:id="331" w:author="laca" w:date="2015-06-14T16:51:00Z">
        <w:r w:rsidRPr="001129F9" w:rsidDel="001129F9">
          <w:rPr>
            <w:noProof/>
            <w:rPrChange w:id="332" w:author="laca" w:date="2015-06-14T16:51:00Z">
              <w:rPr>
                <w:rStyle w:val="Hyperlink"/>
                <w:noProof/>
              </w:rPr>
            </w:rPrChange>
          </w:rPr>
          <w:delText>3.1.1.2</w:delText>
        </w:r>
        <w:r w:rsidRPr="00FE5CC9" w:rsidDel="001129F9">
          <w:rPr>
            <w:noProof/>
            <w:sz w:val="22"/>
            <w:szCs w:val="22"/>
            <w:rPrChange w:id="333" w:author="laca" w:date="2015-06-14T16:50:00Z">
              <w:rPr>
                <w:noProof/>
                <w:sz w:val="22"/>
                <w:szCs w:val="22"/>
              </w:rPr>
            </w:rPrChange>
          </w:rPr>
          <w:tab/>
        </w:r>
        <w:r w:rsidR="00096DBB" w:rsidRPr="001129F9" w:rsidDel="001129F9">
          <w:rPr>
            <w:noProof/>
            <w:rPrChange w:id="334" w:author="laca" w:date="2015-06-14T16:51:00Z">
              <w:rPr>
                <w:rStyle w:val="Hyperlink"/>
                <w:noProof/>
              </w:rPr>
            </w:rPrChange>
          </w:rPr>
          <w:delText>Szoftveres Szimulációs eredmények</w:delText>
        </w:r>
        <w:r w:rsidRPr="00FE5CC9" w:rsidDel="001129F9">
          <w:rPr>
            <w:noProof/>
            <w:webHidden/>
            <w:rPrChange w:id="335" w:author="laca" w:date="2015-06-14T16:50:00Z">
              <w:rPr>
                <w:noProof/>
                <w:webHidden/>
              </w:rPr>
            </w:rPrChange>
          </w:rPr>
          <w:tab/>
          <w:delText>14</w:delText>
        </w:r>
      </w:del>
    </w:p>
    <w:p w14:paraId="2E048FB6" w14:textId="77777777" w:rsidR="00096DBB" w:rsidRPr="00FE5CC9" w:rsidDel="001129F9" w:rsidRDefault="00ED22AB" w:rsidP="0071433B">
      <w:pPr>
        <w:pStyle w:val="TOC4"/>
        <w:tabs>
          <w:tab w:val="left" w:pos="1540"/>
          <w:tab w:val="right" w:leader="dot" w:pos="8756"/>
        </w:tabs>
        <w:spacing w:line="360" w:lineRule="auto"/>
        <w:rPr>
          <w:del w:id="336" w:author="laca" w:date="2015-06-14T16:51:00Z"/>
          <w:noProof/>
          <w:sz w:val="22"/>
          <w:szCs w:val="22"/>
          <w:rPrChange w:id="337" w:author="laca" w:date="2015-06-14T16:50:00Z">
            <w:rPr>
              <w:del w:id="338" w:author="laca" w:date="2015-06-14T16:51:00Z"/>
              <w:noProof/>
              <w:sz w:val="22"/>
              <w:szCs w:val="22"/>
            </w:rPr>
          </w:rPrChange>
        </w:rPr>
        <w:pPrChange w:id="339" w:author="laca" w:date="2015-06-14T14:00:00Z">
          <w:pPr>
            <w:pStyle w:val="TOC4"/>
            <w:tabs>
              <w:tab w:val="left" w:pos="1540"/>
              <w:tab w:val="right" w:leader="dot" w:pos="8756"/>
            </w:tabs>
          </w:pPr>
        </w:pPrChange>
      </w:pPr>
      <w:del w:id="340" w:author="laca" w:date="2015-06-14T16:51:00Z">
        <w:r w:rsidRPr="001129F9" w:rsidDel="001129F9">
          <w:rPr>
            <w:noProof/>
            <w:rPrChange w:id="341" w:author="laca" w:date="2015-06-14T16:51:00Z">
              <w:rPr>
                <w:rStyle w:val="Hyperlink"/>
                <w:noProof/>
              </w:rPr>
            </w:rPrChange>
          </w:rPr>
          <w:delText>3.1.1.3</w:delText>
        </w:r>
        <w:r w:rsidRPr="00FE5CC9" w:rsidDel="001129F9">
          <w:rPr>
            <w:noProof/>
            <w:sz w:val="22"/>
            <w:szCs w:val="22"/>
            <w:rPrChange w:id="342" w:author="laca" w:date="2015-06-14T16:50:00Z">
              <w:rPr>
                <w:noProof/>
                <w:sz w:val="22"/>
                <w:szCs w:val="22"/>
              </w:rPr>
            </w:rPrChange>
          </w:rPr>
          <w:tab/>
        </w:r>
        <w:r w:rsidR="00096DBB" w:rsidRPr="001129F9" w:rsidDel="001129F9">
          <w:rPr>
            <w:noProof/>
            <w:rPrChange w:id="343" w:author="laca" w:date="2015-06-14T16:51:00Z">
              <w:rPr>
                <w:rStyle w:val="Hyperlink"/>
                <w:noProof/>
              </w:rPr>
            </w:rPrChange>
          </w:rPr>
          <w:delText xml:space="preserve">Q paraméterek számolása </w:delText>
        </w:r>
        <m:oMath>
          <m:r>
            <m:rPr>
              <m:sty m:val="p"/>
            </m:rPr>
            <w:rPr>
              <w:rFonts w:ascii="Cambria Math" w:hAnsi="Cambria Math"/>
              <w:noProof/>
              <w:rPrChange w:id="344" w:author="laca" w:date="2015-06-14T16:51:00Z">
                <w:rPr>
                  <w:rStyle w:val="Hyperlink"/>
                  <w:rFonts w:ascii="Cambria Math" w:hAnsi="Cambria Math"/>
                  <w:noProof/>
                </w:rPr>
              </w:rPrChange>
            </w:rPr>
            <m:t>Ti, Td, Kp, Ts</m:t>
          </m:r>
        </m:oMath>
        <w:r w:rsidRPr="001129F9" w:rsidDel="001129F9">
          <w:rPr>
            <w:noProof/>
            <w:rPrChange w:id="345" w:author="laca" w:date="2015-06-14T16:51:00Z">
              <w:rPr>
                <w:rStyle w:val="Hyperlink"/>
                <w:noProof/>
              </w:rPr>
            </w:rPrChange>
          </w:rPr>
          <w:delText xml:space="preserve"> alapján.</w:delText>
        </w:r>
        <w:r w:rsidRPr="00FE5CC9" w:rsidDel="001129F9">
          <w:rPr>
            <w:noProof/>
            <w:webHidden/>
            <w:rPrChange w:id="346" w:author="laca" w:date="2015-06-14T16:50:00Z">
              <w:rPr>
                <w:noProof/>
                <w:webHidden/>
              </w:rPr>
            </w:rPrChange>
          </w:rPr>
          <w:tab/>
          <w:delText>16</w:delText>
        </w:r>
      </w:del>
    </w:p>
    <w:p w14:paraId="0009FE35" w14:textId="77777777" w:rsidR="00096DBB" w:rsidRPr="00FE5CC9" w:rsidDel="001129F9" w:rsidRDefault="00ED22AB" w:rsidP="0071433B">
      <w:pPr>
        <w:pStyle w:val="TOC3"/>
        <w:tabs>
          <w:tab w:val="left" w:pos="1100"/>
          <w:tab w:val="right" w:leader="dot" w:pos="8756"/>
        </w:tabs>
        <w:spacing w:line="360" w:lineRule="auto"/>
        <w:rPr>
          <w:del w:id="347" w:author="laca" w:date="2015-06-14T16:51:00Z"/>
          <w:i w:val="0"/>
          <w:iCs w:val="0"/>
          <w:noProof/>
          <w:sz w:val="22"/>
          <w:szCs w:val="22"/>
          <w:rPrChange w:id="348" w:author="laca" w:date="2015-06-14T16:50:00Z">
            <w:rPr>
              <w:del w:id="349" w:author="laca" w:date="2015-06-14T16:51:00Z"/>
              <w:i w:val="0"/>
              <w:iCs w:val="0"/>
              <w:noProof/>
              <w:sz w:val="22"/>
              <w:szCs w:val="22"/>
            </w:rPr>
          </w:rPrChange>
        </w:rPr>
        <w:pPrChange w:id="350" w:author="laca" w:date="2015-06-14T14:00:00Z">
          <w:pPr>
            <w:pStyle w:val="TOC3"/>
            <w:tabs>
              <w:tab w:val="left" w:pos="1100"/>
              <w:tab w:val="right" w:leader="dot" w:pos="8756"/>
            </w:tabs>
          </w:pPr>
        </w:pPrChange>
      </w:pPr>
      <w:del w:id="351" w:author="laca" w:date="2015-06-14T16:51:00Z">
        <w:r w:rsidRPr="001129F9" w:rsidDel="001129F9">
          <w:rPr>
            <w:noProof/>
            <w:rPrChange w:id="352" w:author="laca" w:date="2015-06-14T16:51:00Z">
              <w:rPr>
                <w:rStyle w:val="Hyperlink"/>
                <w:noProof/>
              </w:rPr>
            </w:rPrChange>
          </w:rPr>
          <w:delText>3.1.2</w:delText>
        </w:r>
        <w:r w:rsidRPr="00FE5CC9" w:rsidDel="001129F9">
          <w:rPr>
            <w:i w:val="0"/>
            <w:iCs w:val="0"/>
            <w:noProof/>
            <w:sz w:val="22"/>
            <w:szCs w:val="22"/>
            <w:rPrChange w:id="353" w:author="laca" w:date="2015-06-14T16:50:00Z">
              <w:rPr>
                <w:i w:val="0"/>
                <w:iCs w:val="0"/>
                <w:noProof/>
                <w:sz w:val="22"/>
                <w:szCs w:val="22"/>
              </w:rPr>
            </w:rPrChange>
          </w:rPr>
          <w:tab/>
        </w:r>
        <w:r w:rsidR="00096DBB" w:rsidRPr="001129F9" w:rsidDel="001129F9">
          <w:rPr>
            <w:noProof/>
            <w:rPrChange w:id="354" w:author="laca" w:date="2015-06-14T16:51:00Z">
              <w:rPr>
                <w:rStyle w:val="Hyperlink"/>
                <w:noProof/>
              </w:rPr>
            </w:rPrChange>
          </w:rPr>
          <w:delText>Mintavételi periódus jelének A generálása</w:delText>
        </w:r>
        <w:r w:rsidRPr="00FE5CC9" w:rsidDel="001129F9">
          <w:rPr>
            <w:noProof/>
            <w:webHidden/>
            <w:rPrChange w:id="355" w:author="laca" w:date="2015-06-14T16:50:00Z">
              <w:rPr>
                <w:noProof/>
                <w:webHidden/>
              </w:rPr>
            </w:rPrChange>
          </w:rPr>
          <w:tab/>
          <w:delText>16</w:delText>
        </w:r>
      </w:del>
    </w:p>
    <w:p w14:paraId="1A69D680" w14:textId="77777777" w:rsidR="00096DBB" w:rsidRPr="00FE5CC9" w:rsidDel="001129F9" w:rsidRDefault="00ED22AB" w:rsidP="0071433B">
      <w:pPr>
        <w:pStyle w:val="TOC3"/>
        <w:tabs>
          <w:tab w:val="left" w:pos="1100"/>
          <w:tab w:val="right" w:leader="dot" w:pos="8756"/>
        </w:tabs>
        <w:spacing w:line="360" w:lineRule="auto"/>
        <w:rPr>
          <w:del w:id="356" w:author="laca" w:date="2015-06-14T16:51:00Z"/>
          <w:i w:val="0"/>
          <w:iCs w:val="0"/>
          <w:noProof/>
          <w:sz w:val="22"/>
          <w:szCs w:val="22"/>
          <w:rPrChange w:id="357" w:author="laca" w:date="2015-06-14T16:50:00Z">
            <w:rPr>
              <w:del w:id="358" w:author="laca" w:date="2015-06-14T16:51:00Z"/>
              <w:i w:val="0"/>
              <w:iCs w:val="0"/>
              <w:noProof/>
              <w:sz w:val="22"/>
              <w:szCs w:val="22"/>
            </w:rPr>
          </w:rPrChange>
        </w:rPr>
        <w:pPrChange w:id="359" w:author="laca" w:date="2015-06-14T14:00:00Z">
          <w:pPr>
            <w:pStyle w:val="TOC3"/>
            <w:tabs>
              <w:tab w:val="left" w:pos="1100"/>
              <w:tab w:val="right" w:leader="dot" w:pos="8756"/>
            </w:tabs>
          </w:pPr>
        </w:pPrChange>
      </w:pPr>
      <w:del w:id="360" w:author="laca" w:date="2015-06-14T16:51:00Z">
        <w:r w:rsidRPr="001129F9" w:rsidDel="001129F9">
          <w:rPr>
            <w:noProof/>
            <w:rPrChange w:id="361" w:author="laca" w:date="2015-06-14T16:51:00Z">
              <w:rPr>
                <w:rStyle w:val="Hyperlink"/>
                <w:noProof/>
              </w:rPr>
            </w:rPrChange>
          </w:rPr>
          <w:delText>3.1.3</w:delText>
        </w:r>
        <w:r w:rsidRPr="00FE5CC9" w:rsidDel="001129F9">
          <w:rPr>
            <w:i w:val="0"/>
            <w:iCs w:val="0"/>
            <w:noProof/>
            <w:sz w:val="22"/>
            <w:szCs w:val="22"/>
            <w:rPrChange w:id="362" w:author="laca" w:date="2015-06-14T16:50:00Z">
              <w:rPr>
                <w:i w:val="0"/>
                <w:iCs w:val="0"/>
                <w:noProof/>
                <w:sz w:val="22"/>
                <w:szCs w:val="22"/>
              </w:rPr>
            </w:rPrChange>
          </w:rPr>
          <w:tab/>
        </w:r>
        <w:r w:rsidR="00096DBB" w:rsidRPr="001129F9" w:rsidDel="001129F9">
          <w:rPr>
            <w:noProof/>
            <w:rPrChange w:id="363" w:author="laca" w:date="2015-06-14T16:51:00Z">
              <w:rPr>
                <w:rStyle w:val="Hyperlink"/>
                <w:noProof/>
              </w:rPr>
            </w:rPrChange>
          </w:rPr>
          <w:delText>Pozíció Szabályzása</w:delText>
        </w:r>
        <w:r w:rsidRPr="00FE5CC9" w:rsidDel="001129F9">
          <w:rPr>
            <w:noProof/>
            <w:webHidden/>
            <w:rPrChange w:id="364" w:author="laca" w:date="2015-06-14T16:50:00Z">
              <w:rPr>
                <w:noProof/>
                <w:webHidden/>
              </w:rPr>
            </w:rPrChange>
          </w:rPr>
          <w:tab/>
          <w:delText>17</w:delText>
        </w:r>
      </w:del>
    </w:p>
    <w:p w14:paraId="6956BC86" w14:textId="77777777" w:rsidR="00096DBB" w:rsidRPr="00FE5CC9" w:rsidDel="001129F9" w:rsidRDefault="00ED22AB" w:rsidP="0071433B">
      <w:pPr>
        <w:pStyle w:val="TOC4"/>
        <w:tabs>
          <w:tab w:val="left" w:pos="1540"/>
          <w:tab w:val="right" w:leader="dot" w:pos="8756"/>
        </w:tabs>
        <w:spacing w:line="360" w:lineRule="auto"/>
        <w:rPr>
          <w:del w:id="365" w:author="laca" w:date="2015-06-14T16:51:00Z"/>
          <w:noProof/>
          <w:sz w:val="22"/>
          <w:szCs w:val="22"/>
          <w:rPrChange w:id="366" w:author="laca" w:date="2015-06-14T16:50:00Z">
            <w:rPr>
              <w:del w:id="367" w:author="laca" w:date="2015-06-14T16:51:00Z"/>
              <w:noProof/>
              <w:sz w:val="22"/>
              <w:szCs w:val="22"/>
            </w:rPr>
          </w:rPrChange>
        </w:rPr>
        <w:pPrChange w:id="368" w:author="laca" w:date="2015-06-14T14:00:00Z">
          <w:pPr>
            <w:pStyle w:val="TOC4"/>
            <w:tabs>
              <w:tab w:val="left" w:pos="1540"/>
              <w:tab w:val="right" w:leader="dot" w:pos="8756"/>
            </w:tabs>
          </w:pPr>
        </w:pPrChange>
      </w:pPr>
      <w:del w:id="369" w:author="laca" w:date="2015-06-14T16:51:00Z">
        <w:r w:rsidRPr="001129F9" w:rsidDel="001129F9">
          <w:rPr>
            <w:noProof/>
            <w:rPrChange w:id="370" w:author="laca" w:date="2015-06-14T16:51:00Z">
              <w:rPr>
                <w:rStyle w:val="Hyperlink"/>
                <w:noProof/>
              </w:rPr>
            </w:rPrChange>
          </w:rPr>
          <w:delText>3.1.3.1</w:delText>
        </w:r>
        <w:r w:rsidRPr="00FE5CC9" w:rsidDel="001129F9">
          <w:rPr>
            <w:noProof/>
            <w:sz w:val="22"/>
            <w:szCs w:val="22"/>
            <w:rPrChange w:id="371" w:author="laca" w:date="2015-06-14T16:50:00Z">
              <w:rPr>
                <w:noProof/>
                <w:sz w:val="22"/>
                <w:szCs w:val="22"/>
              </w:rPr>
            </w:rPrChange>
          </w:rPr>
          <w:tab/>
        </w:r>
        <w:r w:rsidR="00096DBB" w:rsidRPr="001129F9" w:rsidDel="001129F9">
          <w:rPr>
            <w:noProof/>
            <w:rPrChange w:id="372" w:author="laca" w:date="2015-06-14T16:51:00Z">
              <w:rPr>
                <w:rStyle w:val="Hyperlink"/>
                <w:noProof/>
              </w:rPr>
            </w:rPrChange>
          </w:rPr>
          <w:delText>A szabályozó felépítése:</w:delText>
        </w:r>
        <w:r w:rsidRPr="00FE5CC9" w:rsidDel="001129F9">
          <w:rPr>
            <w:noProof/>
            <w:webHidden/>
            <w:rPrChange w:id="373" w:author="laca" w:date="2015-06-14T16:50:00Z">
              <w:rPr>
                <w:noProof/>
                <w:webHidden/>
              </w:rPr>
            </w:rPrChange>
          </w:rPr>
          <w:tab/>
          <w:delText>17</w:delText>
        </w:r>
      </w:del>
    </w:p>
    <w:p w14:paraId="3F8B47E0" w14:textId="77777777" w:rsidR="00096DBB" w:rsidRPr="00FE5CC9" w:rsidDel="001129F9" w:rsidRDefault="00ED22AB" w:rsidP="0071433B">
      <w:pPr>
        <w:pStyle w:val="TOC4"/>
        <w:tabs>
          <w:tab w:val="left" w:pos="1540"/>
          <w:tab w:val="right" w:leader="dot" w:pos="8756"/>
        </w:tabs>
        <w:spacing w:line="360" w:lineRule="auto"/>
        <w:rPr>
          <w:del w:id="374" w:author="laca" w:date="2015-06-14T16:51:00Z"/>
          <w:noProof/>
          <w:sz w:val="22"/>
          <w:szCs w:val="22"/>
          <w:rPrChange w:id="375" w:author="laca" w:date="2015-06-14T16:50:00Z">
            <w:rPr>
              <w:del w:id="376" w:author="laca" w:date="2015-06-14T16:51:00Z"/>
              <w:noProof/>
              <w:sz w:val="22"/>
              <w:szCs w:val="22"/>
            </w:rPr>
          </w:rPrChange>
        </w:rPr>
        <w:pPrChange w:id="377" w:author="laca" w:date="2015-06-14T14:00:00Z">
          <w:pPr>
            <w:pStyle w:val="TOC4"/>
            <w:tabs>
              <w:tab w:val="left" w:pos="1540"/>
              <w:tab w:val="right" w:leader="dot" w:pos="8756"/>
            </w:tabs>
          </w:pPr>
        </w:pPrChange>
      </w:pPr>
      <w:del w:id="378" w:author="laca" w:date="2015-06-14T16:51:00Z">
        <w:r w:rsidRPr="001129F9" w:rsidDel="001129F9">
          <w:rPr>
            <w:noProof/>
            <w:rPrChange w:id="379" w:author="laca" w:date="2015-06-14T16:51:00Z">
              <w:rPr>
                <w:rStyle w:val="Hyperlink"/>
                <w:noProof/>
              </w:rPr>
            </w:rPrChange>
          </w:rPr>
          <w:delText>3.1.3.2</w:delText>
        </w:r>
        <w:r w:rsidRPr="00FE5CC9" w:rsidDel="001129F9">
          <w:rPr>
            <w:noProof/>
            <w:sz w:val="22"/>
            <w:szCs w:val="22"/>
            <w:rPrChange w:id="380" w:author="laca" w:date="2015-06-14T16:50:00Z">
              <w:rPr>
                <w:noProof/>
                <w:sz w:val="22"/>
                <w:szCs w:val="22"/>
              </w:rPr>
            </w:rPrChange>
          </w:rPr>
          <w:tab/>
        </w:r>
        <w:r w:rsidR="00096DBB" w:rsidRPr="001129F9" w:rsidDel="001129F9">
          <w:rPr>
            <w:noProof/>
            <w:rPrChange w:id="381" w:author="laca" w:date="2015-06-14T16:51:00Z">
              <w:rPr>
                <w:rStyle w:val="Hyperlink"/>
                <w:noProof/>
              </w:rPr>
            </w:rPrChange>
          </w:rPr>
          <w:delText>Szabályozó szimulálása</w:delText>
        </w:r>
        <w:r w:rsidRPr="00FE5CC9" w:rsidDel="001129F9">
          <w:rPr>
            <w:noProof/>
            <w:webHidden/>
            <w:rPrChange w:id="382" w:author="laca" w:date="2015-06-14T16:50:00Z">
              <w:rPr>
                <w:noProof/>
                <w:webHidden/>
              </w:rPr>
            </w:rPrChange>
          </w:rPr>
          <w:tab/>
          <w:delText>18</w:delText>
        </w:r>
      </w:del>
    </w:p>
    <w:p w14:paraId="5D5132EA" w14:textId="77777777" w:rsidR="00096DBB" w:rsidRPr="00FE5CC9" w:rsidDel="001129F9" w:rsidRDefault="00ED22AB" w:rsidP="0071433B">
      <w:pPr>
        <w:pStyle w:val="TOC3"/>
        <w:tabs>
          <w:tab w:val="left" w:pos="1100"/>
          <w:tab w:val="right" w:leader="dot" w:pos="8756"/>
        </w:tabs>
        <w:spacing w:line="360" w:lineRule="auto"/>
        <w:rPr>
          <w:del w:id="383" w:author="laca" w:date="2015-06-14T16:51:00Z"/>
          <w:i w:val="0"/>
          <w:iCs w:val="0"/>
          <w:noProof/>
          <w:sz w:val="22"/>
          <w:szCs w:val="22"/>
          <w:rPrChange w:id="384" w:author="laca" w:date="2015-06-14T16:50:00Z">
            <w:rPr>
              <w:del w:id="385" w:author="laca" w:date="2015-06-14T16:51:00Z"/>
              <w:i w:val="0"/>
              <w:iCs w:val="0"/>
              <w:noProof/>
              <w:sz w:val="22"/>
              <w:szCs w:val="22"/>
            </w:rPr>
          </w:rPrChange>
        </w:rPr>
        <w:pPrChange w:id="386" w:author="laca" w:date="2015-06-14T14:00:00Z">
          <w:pPr>
            <w:pStyle w:val="TOC3"/>
            <w:tabs>
              <w:tab w:val="left" w:pos="1100"/>
              <w:tab w:val="right" w:leader="dot" w:pos="8756"/>
            </w:tabs>
          </w:pPr>
        </w:pPrChange>
      </w:pPr>
      <w:del w:id="387" w:author="laca" w:date="2015-06-14T16:51:00Z">
        <w:r w:rsidRPr="001129F9" w:rsidDel="001129F9">
          <w:rPr>
            <w:noProof/>
            <w:rPrChange w:id="388" w:author="laca" w:date="2015-06-14T16:51:00Z">
              <w:rPr>
                <w:rStyle w:val="Hyperlink"/>
                <w:noProof/>
              </w:rPr>
            </w:rPrChange>
          </w:rPr>
          <w:delText>3.1.4</w:delText>
        </w:r>
        <w:r w:rsidRPr="00FE5CC9" w:rsidDel="001129F9">
          <w:rPr>
            <w:i w:val="0"/>
            <w:iCs w:val="0"/>
            <w:noProof/>
            <w:sz w:val="22"/>
            <w:szCs w:val="22"/>
            <w:rPrChange w:id="389" w:author="laca" w:date="2015-06-14T16:50:00Z">
              <w:rPr>
                <w:i w:val="0"/>
                <w:iCs w:val="0"/>
                <w:noProof/>
                <w:sz w:val="22"/>
                <w:szCs w:val="22"/>
              </w:rPr>
            </w:rPrChange>
          </w:rPr>
          <w:tab/>
        </w:r>
        <w:r w:rsidR="00096DBB" w:rsidRPr="001129F9" w:rsidDel="001129F9">
          <w:rPr>
            <w:noProof/>
            <w:rPrChange w:id="390" w:author="laca" w:date="2015-06-14T16:51:00Z">
              <w:rPr>
                <w:rStyle w:val="Hyperlink"/>
                <w:noProof/>
              </w:rPr>
            </w:rPrChange>
          </w:rPr>
          <w:delText>Hardveres méré</w:delText>
        </w:r>
        <w:r w:rsidRPr="001129F9" w:rsidDel="001129F9">
          <w:rPr>
            <w:noProof/>
            <w:rPrChange w:id="391" w:author="laca" w:date="2015-06-14T16:51:00Z">
              <w:rPr>
                <w:rStyle w:val="Hyperlink"/>
                <w:noProof/>
              </w:rPr>
            </w:rPrChange>
          </w:rPr>
          <w:delText>sek</w:delText>
        </w:r>
        <w:r w:rsidRPr="00FE5CC9" w:rsidDel="001129F9">
          <w:rPr>
            <w:noProof/>
            <w:webHidden/>
            <w:rPrChange w:id="392" w:author="laca" w:date="2015-06-14T16:50:00Z">
              <w:rPr>
                <w:noProof/>
                <w:webHidden/>
              </w:rPr>
            </w:rPrChange>
          </w:rPr>
          <w:tab/>
          <w:delText>19</w:delText>
        </w:r>
      </w:del>
    </w:p>
    <w:p w14:paraId="0F1B3359" w14:textId="77777777" w:rsidR="00096DBB" w:rsidRPr="00FE5CC9" w:rsidDel="001129F9" w:rsidRDefault="00ED22AB" w:rsidP="0071433B">
      <w:pPr>
        <w:pStyle w:val="TOC4"/>
        <w:tabs>
          <w:tab w:val="left" w:pos="1540"/>
          <w:tab w:val="right" w:leader="dot" w:pos="8756"/>
        </w:tabs>
        <w:spacing w:line="360" w:lineRule="auto"/>
        <w:rPr>
          <w:del w:id="393" w:author="laca" w:date="2015-06-14T16:51:00Z"/>
          <w:noProof/>
          <w:sz w:val="22"/>
          <w:szCs w:val="22"/>
          <w:rPrChange w:id="394" w:author="laca" w:date="2015-06-14T16:50:00Z">
            <w:rPr>
              <w:del w:id="395" w:author="laca" w:date="2015-06-14T16:51:00Z"/>
              <w:noProof/>
              <w:sz w:val="22"/>
              <w:szCs w:val="22"/>
            </w:rPr>
          </w:rPrChange>
        </w:rPr>
        <w:pPrChange w:id="396" w:author="laca" w:date="2015-06-14T14:00:00Z">
          <w:pPr>
            <w:pStyle w:val="TOC4"/>
            <w:tabs>
              <w:tab w:val="left" w:pos="1540"/>
              <w:tab w:val="right" w:leader="dot" w:pos="8756"/>
            </w:tabs>
          </w:pPr>
        </w:pPrChange>
      </w:pPr>
      <w:del w:id="397" w:author="laca" w:date="2015-06-14T16:51:00Z">
        <w:r w:rsidRPr="001129F9" w:rsidDel="001129F9">
          <w:rPr>
            <w:noProof/>
            <w:rPrChange w:id="398" w:author="laca" w:date="2015-06-14T16:51:00Z">
              <w:rPr>
                <w:rStyle w:val="Hyperlink"/>
                <w:noProof/>
              </w:rPr>
            </w:rPrChange>
          </w:rPr>
          <w:delText>3.1.4.1</w:delText>
        </w:r>
        <w:r w:rsidRPr="00FE5CC9" w:rsidDel="001129F9">
          <w:rPr>
            <w:noProof/>
            <w:sz w:val="22"/>
            <w:szCs w:val="22"/>
            <w:rPrChange w:id="399" w:author="laca" w:date="2015-06-14T16:50:00Z">
              <w:rPr>
                <w:noProof/>
                <w:sz w:val="22"/>
                <w:szCs w:val="22"/>
              </w:rPr>
            </w:rPrChange>
          </w:rPr>
          <w:tab/>
        </w:r>
        <w:r w:rsidR="00096DBB" w:rsidRPr="001129F9" w:rsidDel="001129F9">
          <w:rPr>
            <w:noProof/>
            <w:rPrChange w:id="400" w:author="laca" w:date="2015-06-14T16:51:00Z">
              <w:rPr>
                <w:rStyle w:val="Hyperlink"/>
                <w:noProof/>
              </w:rPr>
            </w:rPrChange>
          </w:rPr>
          <w:delText xml:space="preserve">Dc motor sebesség </w:delText>
        </w:r>
        <w:r w:rsidRPr="001129F9" w:rsidDel="001129F9">
          <w:rPr>
            <w:noProof/>
            <w:rPrChange w:id="401" w:author="laca" w:date="2015-06-14T16:51:00Z">
              <w:rPr>
                <w:rStyle w:val="Hyperlink"/>
                <w:noProof/>
              </w:rPr>
            </w:rPrChange>
          </w:rPr>
          <w:delText>szabályzása mérőstandon</w:delText>
        </w:r>
        <w:r w:rsidRPr="00FE5CC9" w:rsidDel="001129F9">
          <w:rPr>
            <w:noProof/>
            <w:webHidden/>
            <w:rPrChange w:id="402" w:author="laca" w:date="2015-06-14T16:50:00Z">
              <w:rPr>
                <w:noProof/>
                <w:webHidden/>
              </w:rPr>
            </w:rPrChange>
          </w:rPr>
          <w:tab/>
          <w:delText>19</w:delText>
        </w:r>
      </w:del>
    </w:p>
    <w:p w14:paraId="218D85DF" w14:textId="77777777" w:rsidR="00096DBB" w:rsidRPr="00FE5CC9" w:rsidDel="001129F9" w:rsidRDefault="00ED22AB" w:rsidP="0071433B">
      <w:pPr>
        <w:pStyle w:val="TOC4"/>
        <w:tabs>
          <w:tab w:val="left" w:pos="1540"/>
          <w:tab w:val="right" w:leader="dot" w:pos="8756"/>
        </w:tabs>
        <w:spacing w:line="360" w:lineRule="auto"/>
        <w:rPr>
          <w:del w:id="403" w:author="laca" w:date="2015-06-14T16:51:00Z"/>
          <w:noProof/>
          <w:sz w:val="22"/>
          <w:szCs w:val="22"/>
          <w:rPrChange w:id="404" w:author="laca" w:date="2015-06-14T16:50:00Z">
            <w:rPr>
              <w:del w:id="405" w:author="laca" w:date="2015-06-14T16:51:00Z"/>
              <w:noProof/>
              <w:sz w:val="22"/>
              <w:szCs w:val="22"/>
            </w:rPr>
          </w:rPrChange>
        </w:rPr>
        <w:pPrChange w:id="406" w:author="laca" w:date="2015-06-14T14:00:00Z">
          <w:pPr>
            <w:pStyle w:val="TOC4"/>
            <w:tabs>
              <w:tab w:val="left" w:pos="1540"/>
              <w:tab w:val="right" w:leader="dot" w:pos="8756"/>
            </w:tabs>
          </w:pPr>
        </w:pPrChange>
      </w:pPr>
      <w:del w:id="407" w:author="laca" w:date="2015-06-14T16:51:00Z">
        <w:r w:rsidRPr="001129F9" w:rsidDel="001129F9">
          <w:rPr>
            <w:noProof/>
            <w:rPrChange w:id="408" w:author="laca" w:date="2015-06-14T16:51:00Z">
              <w:rPr>
                <w:rStyle w:val="Hyperlink"/>
                <w:noProof/>
              </w:rPr>
            </w:rPrChange>
          </w:rPr>
          <w:delText>3.1.4.2</w:delText>
        </w:r>
        <w:r w:rsidRPr="00FE5CC9" w:rsidDel="001129F9">
          <w:rPr>
            <w:noProof/>
            <w:sz w:val="22"/>
            <w:szCs w:val="22"/>
            <w:rPrChange w:id="409" w:author="laca" w:date="2015-06-14T16:50:00Z">
              <w:rPr>
                <w:noProof/>
                <w:sz w:val="22"/>
                <w:szCs w:val="22"/>
              </w:rPr>
            </w:rPrChange>
          </w:rPr>
          <w:tab/>
        </w:r>
        <w:r w:rsidR="00096DBB" w:rsidRPr="001129F9" w:rsidDel="001129F9">
          <w:rPr>
            <w:noProof/>
            <w:rPrChange w:id="410" w:author="laca" w:date="2015-06-14T16:51:00Z">
              <w:rPr>
                <w:rStyle w:val="Hyperlink"/>
                <w:noProof/>
              </w:rPr>
            </w:rPrChange>
          </w:rPr>
          <w:delText>Dc motor pozíció szabályzása mérőstandon</w:delText>
        </w:r>
        <w:r w:rsidRPr="00FE5CC9" w:rsidDel="001129F9">
          <w:rPr>
            <w:noProof/>
            <w:webHidden/>
            <w:rPrChange w:id="411" w:author="laca" w:date="2015-06-14T16:50:00Z">
              <w:rPr>
                <w:noProof/>
                <w:webHidden/>
              </w:rPr>
            </w:rPrChange>
          </w:rPr>
          <w:tab/>
          <w:delText>20</w:delText>
        </w:r>
      </w:del>
    </w:p>
    <w:p w14:paraId="4D5579C1" w14:textId="77777777" w:rsidR="00096DBB" w:rsidRPr="00FE5CC9" w:rsidDel="001129F9" w:rsidRDefault="00ED22AB" w:rsidP="0071433B">
      <w:pPr>
        <w:pStyle w:val="TOC2"/>
        <w:tabs>
          <w:tab w:val="left" w:pos="880"/>
        </w:tabs>
        <w:spacing w:line="360" w:lineRule="auto"/>
        <w:rPr>
          <w:del w:id="412" w:author="laca" w:date="2015-06-14T16:51:00Z"/>
          <w:smallCaps w:val="0"/>
          <w:noProof/>
          <w:sz w:val="22"/>
          <w:szCs w:val="22"/>
          <w:rPrChange w:id="413" w:author="laca" w:date="2015-06-14T16:50:00Z">
            <w:rPr>
              <w:del w:id="414" w:author="laca" w:date="2015-06-14T16:51:00Z"/>
              <w:smallCaps w:val="0"/>
              <w:noProof/>
              <w:sz w:val="22"/>
              <w:szCs w:val="22"/>
            </w:rPr>
          </w:rPrChange>
        </w:rPr>
        <w:pPrChange w:id="415" w:author="laca" w:date="2015-06-14T14:00:00Z">
          <w:pPr>
            <w:pStyle w:val="TOC2"/>
            <w:tabs>
              <w:tab w:val="left" w:pos="880"/>
            </w:tabs>
          </w:pPr>
        </w:pPrChange>
      </w:pPr>
      <w:del w:id="416" w:author="laca" w:date="2015-06-14T16:51:00Z">
        <w:r w:rsidRPr="001129F9" w:rsidDel="001129F9">
          <w:rPr>
            <w:noProof/>
            <w:rPrChange w:id="417" w:author="laca" w:date="2015-06-14T16:51:00Z">
              <w:rPr>
                <w:rStyle w:val="Hyperlink"/>
                <w:noProof/>
              </w:rPr>
            </w:rPrChange>
          </w:rPr>
          <w:delText>3.2</w:delText>
        </w:r>
        <w:r w:rsidRPr="00FE5CC9" w:rsidDel="001129F9">
          <w:rPr>
            <w:smallCaps w:val="0"/>
            <w:noProof/>
            <w:sz w:val="22"/>
            <w:szCs w:val="22"/>
            <w:rPrChange w:id="418" w:author="laca" w:date="2015-06-14T16:50:00Z">
              <w:rPr>
                <w:smallCaps w:val="0"/>
                <w:noProof/>
                <w:sz w:val="22"/>
                <w:szCs w:val="22"/>
              </w:rPr>
            </w:rPrChange>
          </w:rPr>
          <w:tab/>
        </w:r>
        <w:r w:rsidR="00096DBB" w:rsidRPr="001129F9" w:rsidDel="001129F9">
          <w:rPr>
            <w:noProof/>
            <w:rPrChange w:id="419" w:author="laca" w:date="2015-06-14T16:51:00Z">
              <w:rPr>
                <w:rStyle w:val="Hyperlink"/>
                <w:noProof/>
              </w:rPr>
            </w:rPrChange>
          </w:rPr>
          <w:delText>Sebesség és pozíció szabályozót tartalmazó IP m</w:delText>
        </w:r>
        <w:r w:rsidRPr="001129F9" w:rsidDel="001129F9">
          <w:rPr>
            <w:noProof/>
            <w:rPrChange w:id="420" w:author="laca" w:date="2015-06-14T16:51:00Z">
              <w:rPr>
                <w:rStyle w:val="Hyperlink"/>
                <w:noProof/>
              </w:rPr>
            </w:rPrChange>
          </w:rPr>
          <w:delText>ag generálása System Generator-ban</w:delText>
        </w:r>
        <w:r w:rsidRPr="00FE5CC9" w:rsidDel="001129F9">
          <w:rPr>
            <w:noProof/>
            <w:webHidden/>
            <w:rPrChange w:id="421" w:author="laca" w:date="2015-06-14T16:50:00Z">
              <w:rPr>
                <w:noProof/>
                <w:webHidden/>
              </w:rPr>
            </w:rPrChange>
          </w:rPr>
          <w:tab/>
          <w:delText>21</w:delText>
        </w:r>
      </w:del>
    </w:p>
    <w:p w14:paraId="632CAE5D" w14:textId="77777777" w:rsidR="00096DBB" w:rsidRPr="00FE5CC9" w:rsidDel="001129F9" w:rsidRDefault="00ED22AB" w:rsidP="0071433B">
      <w:pPr>
        <w:pStyle w:val="TOC2"/>
        <w:tabs>
          <w:tab w:val="left" w:pos="880"/>
        </w:tabs>
        <w:spacing w:line="360" w:lineRule="auto"/>
        <w:rPr>
          <w:del w:id="422" w:author="laca" w:date="2015-06-14T16:51:00Z"/>
          <w:smallCaps w:val="0"/>
          <w:noProof/>
          <w:sz w:val="22"/>
          <w:szCs w:val="22"/>
          <w:rPrChange w:id="423" w:author="laca" w:date="2015-06-14T16:50:00Z">
            <w:rPr>
              <w:del w:id="424" w:author="laca" w:date="2015-06-14T16:51:00Z"/>
              <w:smallCaps w:val="0"/>
              <w:noProof/>
              <w:sz w:val="22"/>
              <w:szCs w:val="22"/>
            </w:rPr>
          </w:rPrChange>
        </w:rPr>
        <w:pPrChange w:id="425" w:author="laca" w:date="2015-06-14T14:00:00Z">
          <w:pPr>
            <w:pStyle w:val="TOC2"/>
            <w:tabs>
              <w:tab w:val="left" w:pos="880"/>
            </w:tabs>
          </w:pPr>
        </w:pPrChange>
      </w:pPr>
      <w:del w:id="426" w:author="laca" w:date="2015-06-14T16:51:00Z">
        <w:r w:rsidRPr="001129F9" w:rsidDel="001129F9">
          <w:rPr>
            <w:noProof/>
            <w:rPrChange w:id="427" w:author="laca" w:date="2015-06-14T16:51:00Z">
              <w:rPr>
                <w:rStyle w:val="Hyperlink"/>
                <w:noProof/>
              </w:rPr>
            </w:rPrChange>
          </w:rPr>
          <w:delText>3.3</w:delText>
        </w:r>
        <w:r w:rsidRPr="00FE5CC9" w:rsidDel="001129F9">
          <w:rPr>
            <w:smallCaps w:val="0"/>
            <w:noProof/>
            <w:sz w:val="22"/>
            <w:szCs w:val="22"/>
            <w:rPrChange w:id="428" w:author="laca" w:date="2015-06-14T16:50:00Z">
              <w:rPr>
                <w:smallCaps w:val="0"/>
                <w:noProof/>
                <w:sz w:val="22"/>
                <w:szCs w:val="22"/>
              </w:rPr>
            </w:rPrChange>
          </w:rPr>
          <w:tab/>
        </w:r>
        <w:r w:rsidR="00096DBB" w:rsidRPr="001129F9" w:rsidDel="001129F9">
          <w:rPr>
            <w:noProof/>
            <w:rPrChange w:id="429" w:author="laca" w:date="2015-06-14T16:51:00Z">
              <w:rPr>
                <w:rStyle w:val="Hyperlink"/>
                <w:noProof/>
              </w:rPr>
            </w:rPrChange>
          </w:rPr>
          <w:delText>Szenzorok</w:delText>
        </w:r>
        <w:r w:rsidRPr="00FE5CC9" w:rsidDel="001129F9">
          <w:rPr>
            <w:noProof/>
            <w:webHidden/>
            <w:rPrChange w:id="430" w:author="laca" w:date="2015-06-14T16:50:00Z">
              <w:rPr>
                <w:noProof/>
                <w:webHidden/>
              </w:rPr>
            </w:rPrChange>
          </w:rPr>
          <w:tab/>
          <w:delText>25</w:delText>
        </w:r>
      </w:del>
    </w:p>
    <w:p w14:paraId="442A0A0A" w14:textId="77777777" w:rsidR="00096DBB" w:rsidRPr="00FE5CC9" w:rsidDel="001129F9" w:rsidRDefault="00ED22AB" w:rsidP="0071433B">
      <w:pPr>
        <w:pStyle w:val="TOC3"/>
        <w:tabs>
          <w:tab w:val="left" w:pos="1100"/>
          <w:tab w:val="right" w:leader="dot" w:pos="8756"/>
        </w:tabs>
        <w:spacing w:line="360" w:lineRule="auto"/>
        <w:rPr>
          <w:del w:id="431" w:author="laca" w:date="2015-06-14T16:51:00Z"/>
          <w:i w:val="0"/>
          <w:iCs w:val="0"/>
          <w:noProof/>
          <w:sz w:val="22"/>
          <w:szCs w:val="22"/>
          <w:rPrChange w:id="432" w:author="laca" w:date="2015-06-14T16:50:00Z">
            <w:rPr>
              <w:del w:id="433" w:author="laca" w:date="2015-06-14T16:51:00Z"/>
              <w:i w:val="0"/>
              <w:iCs w:val="0"/>
              <w:noProof/>
              <w:sz w:val="22"/>
              <w:szCs w:val="22"/>
            </w:rPr>
          </w:rPrChange>
        </w:rPr>
        <w:pPrChange w:id="434" w:author="laca" w:date="2015-06-14T14:00:00Z">
          <w:pPr>
            <w:pStyle w:val="TOC3"/>
            <w:tabs>
              <w:tab w:val="left" w:pos="1100"/>
              <w:tab w:val="right" w:leader="dot" w:pos="8756"/>
            </w:tabs>
          </w:pPr>
        </w:pPrChange>
      </w:pPr>
      <w:del w:id="435" w:author="laca" w:date="2015-06-14T16:51:00Z">
        <w:r w:rsidRPr="001129F9" w:rsidDel="001129F9">
          <w:rPr>
            <w:noProof/>
            <w:rPrChange w:id="436" w:author="laca" w:date="2015-06-14T16:51:00Z">
              <w:rPr>
                <w:rStyle w:val="Hyperlink"/>
                <w:noProof/>
              </w:rPr>
            </w:rPrChange>
          </w:rPr>
          <w:delText>3.3.1</w:delText>
        </w:r>
        <w:r w:rsidRPr="00FE5CC9" w:rsidDel="001129F9">
          <w:rPr>
            <w:i w:val="0"/>
            <w:iCs w:val="0"/>
            <w:noProof/>
            <w:sz w:val="22"/>
            <w:szCs w:val="22"/>
            <w:rPrChange w:id="437" w:author="laca" w:date="2015-06-14T16:50:00Z">
              <w:rPr>
                <w:i w:val="0"/>
                <w:iCs w:val="0"/>
                <w:noProof/>
                <w:sz w:val="22"/>
                <w:szCs w:val="22"/>
              </w:rPr>
            </w:rPrChange>
          </w:rPr>
          <w:tab/>
        </w:r>
        <w:r w:rsidR="00096DBB" w:rsidRPr="001129F9" w:rsidDel="001129F9">
          <w:rPr>
            <w:noProof/>
            <w:rPrChange w:id="438" w:author="laca" w:date="2015-06-14T16:51:00Z">
              <w:rPr>
                <w:rStyle w:val="Hyperlink"/>
                <w:noProof/>
              </w:rPr>
            </w:rPrChange>
          </w:rPr>
          <w:delText>Inkrementális ÉrZékelő</w:delText>
        </w:r>
        <w:r w:rsidRPr="00FE5CC9" w:rsidDel="001129F9">
          <w:rPr>
            <w:noProof/>
            <w:webHidden/>
            <w:rPrChange w:id="439" w:author="laca" w:date="2015-06-14T16:50:00Z">
              <w:rPr>
                <w:noProof/>
                <w:webHidden/>
              </w:rPr>
            </w:rPrChange>
          </w:rPr>
          <w:tab/>
          <w:delText>25</w:delText>
        </w:r>
      </w:del>
    </w:p>
    <w:p w14:paraId="1BCFFCD3" w14:textId="77777777" w:rsidR="00096DBB" w:rsidRPr="00FE5CC9" w:rsidDel="001129F9" w:rsidRDefault="00ED22AB" w:rsidP="0071433B">
      <w:pPr>
        <w:pStyle w:val="TOC4"/>
        <w:tabs>
          <w:tab w:val="left" w:pos="1540"/>
          <w:tab w:val="right" w:leader="dot" w:pos="8756"/>
        </w:tabs>
        <w:spacing w:line="360" w:lineRule="auto"/>
        <w:rPr>
          <w:del w:id="440" w:author="laca" w:date="2015-06-14T16:51:00Z"/>
          <w:noProof/>
          <w:sz w:val="22"/>
          <w:szCs w:val="22"/>
          <w:rPrChange w:id="441" w:author="laca" w:date="2015-06-14T16:50:00Z">
            <w:rPr>
              <w:del w:id="442" w:author="laca" w:date="2015-06-14T16:51:00Z"/>
              <w:noProof/>
              <w:sz w:val="22"/>
              <w:szCs w:val="22"/>
            </w:rPr>
          </w:rPrChange>
        </w:rPr>
        <w:pPrChange w:id="443" w:author="laca" w:date="2015-06-14T14:00:00Z">
          <w:pPr>
            <w:pStyle w:val="TOC4"/>
            <w:tabs>
              <w:tab w:val="left" w:pos="1540"/>
              <w:tab w:val="right" w:leader="dot" w:pos="8756"/>
            </w:tabs>
          </w:pPr>
        </w:pPrChange>
      </w:pPr>
      <w:del w:id="444" w:author="laca" w:date="2015-06-14T16:51:00Z">
        <w:r w:rsidRPr="001129F9" w:rsidDel="001129F9">
          <w:rPr>
            <w:noProof/>
            <w:rPrChange w:id="445" w:author="laca" w:date="2015-06-14T16:51:00Z">
              <w:rPr>
                <w:rStyle w:val="Hyperlink"/>
                <w:noProof/>
              </w:rPr>
            </w:rPrChange>
          </w:rPr>
          <w:delText>3.3.1.1</w:delText>
        </w:r>
        <w:r w:rsidRPr="00FE5CC9" w:rsidDel="001129F9">
          <w:rPr>
            <w:noProof/>
            <w:sz w:val="22"/>
            <w:szCs w:val="22"/>
            <w:rPrChange w:id="446" w:author="laca" w:date="2015-06-14T16:50:00Z">
              <w:rPr>
                <w:noProof/>
                <w:sz w:val="22"/>
                <w:szCs w:val="22"/>
              </w:rPr>
            </w:rPrChange>
          </w:rPr>
          <w:tab/>
        </w:r>
        <w:r w:rsidR="00096DBB" w:rsidRPr="001129F9" w:rsidDel="001129F9">
          <w:rPr>
            <w:noProof/>
            <w:rPrChange w:id="447" w:author="laca" w:date="2015-06-14T16:51:00Z">
              <w:rPr>
                <w:rStyle w:val="Hyperlink"/>
                <w:noProof/>
              </w:rPr>
            </w:rPrChange>
          </w:rPr>
          <w:delText>Optikai inkrementális vevő felépítése</w:delText>
        </w:r>
        <w:r w:rsidRPr="00FE5CC9" w:rsidDel="001129F9">
          <w:rPr>
            <w:noProof/>
            <w:webHidden/>
            <w:rPrChange w:id="448" w:author="laca" w:date="2015-06-14T16:50:00Z">
              <w:rPr>
                <w:noProof/>
                <w:webHidden/>
              </w:rPr>
            </w:rPrChange>
          </w:rPr>
          <w:tab/>
          <w:delText>25</w:delText>
        </w:r>
      </w:del>
    </w:p>
    <w:p w14:paraId="1522E04E" w14:textId="77777777" w:rsidR="00096DBB" w:rsidRPr="00FE5CC9" w:rsidDel="001129F9" w:rsidRDefault="00ED22AB" w:rsidP="0071433B">
      <w:pPr>
        <w:pStyle w:val="TOC3"/>
        <w:tabs>
          <w:tab w:val="left" w:pos="1100"/>
          <w:tab w:val="right" w:leader="dot" w:pos="8756"/>
        </w:tabs>
        <w:spacing w:line="360" w:lineRule="auto"/>
        <w:rPr>
          <w:del w:id="449" w:author="laca" w:date="2015-06-14T16:51:00Z"/>
          <w:i w:val="0"/>
          <w:iCs w:val="0"/>
          <w:noProof/>
          <w:sz w:val="22"/>
          <w:szCs w:val="22"/>
          <w:rPrChange w:id="450" w:author="laca" w:date="2015-06-14T16:50:00Z">
            <w:rPr>
              <w:del w:id="451" w:author="laca" w:date="2015-06-14T16:51:00Z"/>
              <w:i w:val="0"/>
              <w:iCs w:val="0"/>
              <w:noProof/>
              <w:sz w:val="22"/>
              <w:szCs w:val="22"/>
            </w:rPr>
          </w:rPrChange>
        </w:rPr>
        <w:pPrChange w:id="452" w:author="laca" w:date="2015-06-14T14:00:00Z">
          <w:pPr>
            <w:pStyle w:val="TOC3"/>
            <w:tabs>
              <w:tab w:val="left" w:pos="1100"/>
              <w:tab w:val="right" w:leader="dot" w:pos="8756"/>
            </w:tabs>
          </w:pPr>
        </w:pPrChange>
      </w:pPr>
      <w:del w:id="453" w:author="laca" w:date="2015-06-14T16:51:00Z">
        <w:r w:rsidRPr="001129F9" w:rsidDel="001129F9">
          <w:rPr>
            <w:noProof/>
            <w:rPrChange w:id="454" w:author="laca" w:date="2015-06-14T16:51:00Z">
              <w:rPr>
                <w:rStyle w:val="Hyperlink"/>
                <w:noProof/>
              </w:rPr>
            </w:rPrChange>
          </w:rPr>
          <w:delText>3.3.2</w:delText>
        </w:r>
        <w:r w:rsidRPr="00FE5CC9" w:rsidDel="001129F9">
          <w:rPr>
            <w:i w:val="0"/>
            <w:iCs w:val="0"/>
            <w:noProof/>
            <w:sz w:val="22"/>
            <w:szCs w:val="22"/>
            <w:rPrChange w:id="455" w:author="laca" w:date="2015-06-14T16:50:00Z">
              <w:rPr>
                <w:i w:val="0"/>
                <w:iCs w:val="0"/>
                <w:noProof/>
                <w:sz w:val="22"/>
                <w:szCs w:val="22"/>
              </w:rPr>
            </w:rPrChange>
          </w:rPr>
          <w:tab/>
        </w:r>
        <w:r w:rsidR="00096DBB" w:rsidRPr="001129F9" w:rsidDel="001129F9">
          <w:rPr>
            <w:noProof/>
            <w:rPrChange w:id="456" w:author="laca" w:date="2015-06-14T16:51:00Z">
              <w:rPr>
                <w:rStyle w:val="Hyperlink"/>
                <w:noProof/>
              </w:rPr>
            </w:rPrChange>
          </w:rPr>
          <w:delText>Inkrementális érzékelő jeleinek a feldolgozása FPGA áramkör segítségével</w:delText>
        </w:r>
        <w:r w:rsidRPr="00FE5CC9" w:rsidDel="001129F9">
          <w:rPr>
            <w:noProof/>
            <w:webHidden/>
            <w:rPrChange w:id="457" w:author="laca" w:date="2015-06-14T16:50:00Z">
              <w:rPr>
                <w:noProof/>
                <w:webHidden/>
              </w:rPr>
            </w:rPrChange>
          </w:rPr>
          <w:tab/>
          <w:delText>26</w:delText>
        </w:r>
      </w:del>
    </w:p>
    <w:p w14:paraId="7603C5E8" w14:textId="77777777" w:rsidR="00096DBB" w:rsidRPr="00FE5CC9" w:rsidDel="001129F9" w:rsidRDefault="00ED22AB" w:rsidP="0071433B">
      <w:pPr>
        <w:pStyle w:val="TOC4"/>
        <w:tabs>
          <w:tab w:val="left" w:pos="1540"/>
          <w:tab w:val="right" w:leader="dot" w:pos="8756"/>
        </w:tabs>
        <w:spacing w:line="360" w:lineRule="auto"/>
        <w:rPr>
          <w:del w:id="458" w:author="laca" w:date="2015-06-14T16:51:00Z"/>
          <w:noProof/>
          <w:sz w:val="22"/>
          <w:szCs w:val="22"/>
          <w:rPrChange w:id="459" w:author="laca" w:date="2015-06-14T16:50:00Z">
            <w:rPr>
              <w:del w:id="460" w:author="laca" w:date="2015-06-14T16:51:00Z"/>
              <w:noProof/>
              <w:sz w:val="22"/>
              <w:szCs w:val="22"/>
            </w:rPr>
          </w:rPrChange>
        </w:rPr>
        <w:pPrChange w:id="461" w:author="laca" w:date="2015-06-14T14:00:00Z">
          <w:pPr>
            <w:pStyle w:val="TOC4"/>
            <w:tabs>
              <w:tab w:val="left" w:pos="1540"/>
              <w:tab w:val="right" w:leader="dot" w:pos="8756"/>
            </w:tabs>
          </w:pPr>
        </w:pPrChange>
      </w:pPr>
      <w:del w:id="462" w:author="laca" w:date="2015-06-14T16:51:00Z">
        <w:r w:rsidRPr="001129F9" w:rsidDel="001129F9">
          <w:rPr>
            <w:noProof/>
            <w:rPrChange w:id="463" w:author="laca" w:date="2015-06-14T16:51:00Z">
              <w:rPr>
                <w:rStyle w:val="Hyperlink"/>
                <w:noProof/>
              </w:rPr>
            </w:rPrChange>
          </w:rPr>
          <w:delText>3.3.2.1</w:delText>
        </w:r>
        <w:r w:rsidRPr="00FE5CC9" w:rsidDel="001129F9">
          <w:rPr>
            <w:noProof/>
            <w:sz w:val="22"/>
            <w:szCs w:val="22"/>
            <w:rPrChange w:id="464" w:author="laca" w:date="2015-06-14T16:50:00Z">
              <w:rPr>
                <w:noProof/>
                <w:sz w:val="22"/>
                <w:szCs w:val="22"/>
              </w:rPr>
            </w:rPrChange>
          </w:rPr>
          <w:tab/>
        </w:r>
        <w:r w:rsidR="00096DBB" w:rsidRPr="001129F9" w:rsidDel="001129F9">
          <w:rPr>
            <w:noProof/>
            <w:rPrChange w:id="465" w:author="laca" w:date="2015-06-14T16:51:00Z">
              <w:rPr>
                <w:rStyle w:val="Hyperlink"/>
                <w:noProof/>
              </w:rPr>
            </w:rPrChange>
          </w:rPr>
          <w:delText>Szimuláció System Generatorban</w:delText>
        </w:r>
        <w:r w:rsidRPr="00FE5CC9" w:rsidDel="001129F9">
          <w:rPr>
            <w:noProof/>
            <w:webHidden/>
            <w:rPrChange w:id="466" w:author="laca" w:date="2015-06-14T16:50:00Z">
              <w:rPr>
                <w:noProof/>
                <w:webHidden/>
              </w:rPr>
            </w:rPrChange>
          </w:rPr>
          <w:tab/>
          <w:delText>27</w:delText>
        </w:r>
      </w:del>
    </w:p>
    <w:p w14:paraId="09CC509E" w14:textId="77777777" w:rsidR="00096DBB" w:rsidRPr="00FE5CC9" w:rsidDel="001129F9" w:rsidRDefault="00ED22AB" w:rsidP="0071433B">
      <w:pPr>
        <w:pStyle w:val="TOC4"/>
        <w:tabs>
          <w:tab w:val="left" w:pos="1540"/>
          <w:tab w:val="right" w:leader="dot" w:pos="8756"/>
        </w:tabs>
        <w:spacing w:line="360" w:lineRule="auto"/>
        <w:rPr>
          <w:del w:id="467" w:author="laca" w:date="2015-06-14T16:51:00Z"/>
          <w:noProof/>
          <w:sz w:val="22"/>
          <w:szCs w:val="22"/>
          <w:rPrChange w:id="468" w:author="laca" w:date="2015-06-14T16:50:00Z">
            <w:rPr>
              <w:del w:id="469" w:author="laca" w:date="2015-06-14T16:51:00Z"/>
              <w:noProof/>
              <w:sz w:val="22"/>
              <w:szCs w:val="22"/>
            </w:rPr>
          </w:rPrChange>
        </w:rPr>
        <w:pPrChange w:id="470" w:author="laca" w:date="2015-06-14T14:00:00Z">
          <w:pPr>
            <w:pStyle w:val="TOC4"/>
            <w:tabs>
              <w:tab w:val="left" w:pos="1540"/>
              <w:tab w:val="right" w:leader="dot" w:pos="8756"/>
            </w:tabs>
          </w:pPr>
        </w:pPrChange>
      </w:pPr>
      <w:del w:id="471" w:author="laca" w:date="2015-06-14T16:51:00Z">
        <w:r w:rsidRPr="001129F9" w:rsidDel="001129F9">
          <w:rPr>
            <w:noProof/>
            <w:rPrChange w:id="472" w:author="laca" w:date="2015-06-14T16:51:00Z">
              <w:rPr>
                <w:rStyle w:val="Hyperlink"/>
                <w:noProof/>
              </w:rPr>
            </w:rPrChange>
          </w:rPr>
          <w:delText>3.3.2.2</w:delText>
        </w:r>
        <w:r w:rsidRPr="00FE5CC9" w:rsidDel="001129F9">
          <w:rPr>
            <w:noProof/>
            <w:sz w:val="22"/>
            <w:szCs w:val="22"/>
            <w:rPrChange w:id="473" w:author="laca" w:date="2015-06-14T16:50:00Z">
              <w:rPr>
                <w:noProof/>
                <w:sz w:val="22"/>
                <w:szCs w:val="22"/>
              </w:rPr>
            </w:rPrChange>
          </w:rPr>
          <w:tab/>
        </w:r>
        <w:r w:rsidR="00096DBB" w:rsidRPr="001129F9" w:rsidDel="001129F9">
          <w:rPr>
            <w:noProof/>
            <w:rPrChange w:id="474" w:author="laca" w:date="2015-06-14T16:51:00Z">
              <w:rPr>
                <w:rStyle w:val="Hyperlink"/>
                <w:noProof/>
              </w:rPr>
            </w:rPrChange>
          </w:rPr>
          <w:delText>Pozíció mérése Inkrementális adó segítségével</w:delText>
        </w:r>
        <w:r w:rsidRPr="00FE5CC9" w:rsidDel="001129F9">
          <w:rPr>
            <w:noProof/>
            <w:webHidden/>
            <w:rPrChange w:id="475" w:author="laca" w:date="2015-06-14T16:50:00Z">
              <w:rPr>
                <w:noProof/>
                <w:webHidden/>
              </w:rPr>
            </w:rPrChange>
          </w:rPr>
          <w:tab/>
          <w:delText>28</w:delText>
        </w:r>
      </w:del>
    </w:p>
    <w:p w14:paraId="7E3D7045" w14:textId="77777777" w:rsidR="00096DBB" w:rsidRPr="00FE5CC9" w:rsidDel="001129F9" w:rsidRDefault="00ED22AB" w:rsidP="0071433B">
      <w:pPr>
        <w:pStyle w:val="TOC4"/>
        <w:tabs>
          <w:tab w:val="left" w:pos="1540"/>
          <w:tab w:val="right" w:leader="dot" w:pos="8756"/>
        </w:tabs>
        <w:spacing w:line="360" w:lineRule="auto"/>
        <w:rPr>
          <w:del w:id="476" w:author="laca" w:date="2015-06-14T16:51:00Z"/>
          <w:noProof/>
          <w:sz w:val="22"/>
          <w:szCs w:val="22"/>
          <w:rPrChange w:id="477" w:author="laca" w:date="2015-06-14T16:50:00Z">
            <w:rPr>
              <w:del w:id="478" w:author="laca" w:date="2015-06-14T16:51:00Z"/>
              <w:noProof/>
              <w:sz w:val="22"/>
              <w:szCs w:val="22"/>
            </w:rPr>
          </w:rPrChange>
        </w:rPr>
        <w:pPrChange w:id="479" w:author="laca" w:date="2015-06-14T14:00:00Z">
          <w:pPr>
            <w:pStyle w:val="TOC4"/>
            <w:tabs>
              <w:tab w:val="left" w:pos="1540"/>
              <w:tab w:val="right" w:leader="dot" w:pos="8756"/>
            </w:tabs>
          </w:pPr>
        </w:pPrChange>
      </w:pPr>
      <w:del w:id="480" w:author="laca" w:date="2015-06-14T16:51:00Z">
        <w:r w:rsidRPr="001129F9" w:rsidDel="001129F9">
          <w:rPr>
            <w:noProof/>
            <w:rPrChange w:id="481" w:author="laca" w:date="2015-06-14T16:51:00Z">
              <w:rPr>
                <w:rStyle w:val="Hyperlink"/>
                <w:noProof/>
              </w:rPr>
            </w:rPrChange>
          </w:rPr>
          <w:delText>3.3.2.3</w:delText>
        </w:r>
        <w:r w:rsidRPr="00FE5CC9" w:rsidDel="001129F9">
          <w:rPr>
            <w:noProof/>
            <w:sz w:val="22"/>
            <w:szCs w:val="22"/>
            <w:rPrChange w:id="482" w:author="laca" w:date="2015-06-14T16:50:00Z">
              <w:rPr>
                <w:noProof/>
                <w:sz w:val="22"/>
                <w:szCs w:val="22"/>
              </w:rPr>
            </w:rPrChange>
          </w:rPr>
          <w:tab/>
        </w:r>
        <w:r w:rsidR="00096DBB" w:rsidRPr="001129F9" w:rsidDel="001129F9">
          <w:rPr>
            <w:noProof/>
            <w:rPrChange w:id="483" w:author="laca" w:date="2015-06-14T16:51:00Z">
              <w:rPr>
                <w:rStyle w:val="Hyperlink"/>
                <w:noProof/>
              </w:rPr>
            </w:rPrChange>
          </w:rPr>
          <w:delText>Sz</w:delText>
        </w:r>
        <w:r w:rsidRPr="001129F9" w:rsidDel="001129F9">
          <w:rPr>
            <w:noProof/>
            <w:rPrChange w:id="484" w:author="laca" w:date="2015-06-14T16:51:00Z">
              <w:rPr>
                <w:rStyle w:val="Hyperlink"/>
                <w:noProof/>
              </w:rPr>
            </w:rPrChange>
          </w:rPr>
          <w:delText>ögsebesség mérése Inkrementális adó segítségével</w:delText>
        </w:r>
        <w:r w:rsidRPr="00FE5CC9" w:rsidDel="001129F9">
          <w:rPr>
            <w:noProof/>
            <w:webHidden/>
            <w:rPrChange w:id="485" w:author="laca" w:date="2015-06-14T16:50:00Z">
              <w:rPr>
                <w:noProof/>
                <w:webHidden/>
              </w:rPr>
            </w:rPrChange>
          </w:rPr>
          <w:tab/>
          <w:delText>29</w:delText>
        </w:r>
      </w:del>
    </w:p>
    <w:p w14:paraId="16091416" w14:textId="77777777" w:rsidR="00096DBB" w:rsidRPr="00FE5CC9" w:rsidDel="001129F9" w:rsidRDefault="00ED22AB" w:rsidP="0071433B">
      <w:pPr>
        <w:pStyle w:val="TOC2"/>
        <w:tabs>
          <w:tab w:val="left" w:pos="880"/>
        </w:tabs>
        <w:spacing w:line="360" w:lineRule="auto"/>
        <w:rPr>
          <w:del w:id="486" w:author="laca" w:date="2015-06-14T16:51:00Z"/>
          <w:smallCaps w:val="0"/>
          <w:noProof/>
          <w:sz w:val="22"/>
          <w:szCs w:val="22"/>
          <w:rPrChange w:id="487" w:author="laca" w:date="2015-06-14T16:50:00Z">
            <w:rPr>
              <w:del w:id="488" w:author="laca" w:date="2015-06-14T16:51:00Z"/>
              <w:smallCaps w:val="0"/>
              <w:noProof/>
              <w:sz w:val="22"/>
              <w:szCs w:val="22"/>
            </w:rPr>
          </w:rPrChange>
        </w:rPr>
        <w:pPrChange w:id="489" w:author="laca" w:date="2015-06-14T14:00:00Z">
          <w:pPr>
            <w:pStyle w:val="TOC2"/>
            <w:tabs>
              <w:tab w:val="left" w:pos="880"/>
            </w:tabs>
          </w:pPr>
        </w:pPrChange>
      </w:pPr>
      <w:del w:id="490" w:author="laca" w:date="2015-06-14T16:51:00Z">
        <w:r w:rsidRPr="001129F9" w:rsidDel="001129F9">
          <w:rPr>
            <w:rFonts w:ascii="Times New Roman" w:hAnsi="Times New Roman"/>
            <w:noProof/>
            <w:rPrChange w:id="491" w:author="laca" w:date="2015-06-14T16:51:00Z">
              <w:rPr>
                <w:rStyle w:val="Hyperlink"/>
                <w:rFonts w:ascii="Times New Roman" w:hAnsi="Times New Roman"/>
                <w:noProof/>
              </w:rPr>
            </w:rPrChange>
          </w:rPr>
          <w:delText>3.4</w:delText>
        </w:r>
        <w:r w:rsidRPr="00FE5CC9" w:rsidDel="001129F9">
          <w:rPr>
            <w:smallCaps w:val="0"/>
            <w:noProof/>
            <w:sz w:val="22"/>
            <w:szCs w:val="22"/>
            <w:rPrChange w:id="492" w:author="laca" w:date="2015-06-14T16:50:00Z">
              <w:rPr>
                <w:smallCaps w:val="0"/>
                <w:noProof/>
                <w:sz w:val="22"/>
                <w:szCs w:val="22"/>
              </w:rPr>
            </w:rPrChange>
          </w:rPr>
          <w:tab/>
        </w:r>
        <w:r w:rsidR="00096DBB" w:rsidRPr="001129F9" w:rsidDel="001129F9">
          <w:rPr>
            <w:rFonts w:ascii="Times New Roman" w:hAnsi="Times New Roman"/>
            <w:noProof/>
            <w:rPrChange w:id="493" w:author="laca" w:date="2015-06-14T16:51:00Z">
              <w:rPr>
                <w:rStyle w:val="Hyperlink"/>
                <w:rFonts w:ascii="Times New Roman" w:hAnsi="Times New Roman"/>
                <w:noProof/>
              </w:rPr>
            </w:rPrChange>
          </w:rPr>
          <w:delText>MPU-6050 giroszkóp és gyorsulásmérő</w:delText>
        </w:r>
        <w:r w:rsidRPr="00FE5CC9" w:rsidDel="001129F9">
          <w:rPr>
            <w:noProof/>
            <w:webHidden/>
            <w:rPrChange w:id="494" w:author="laca" w:date="2015-06-14T16:50:00Z">
              <w:rPr>
                <w:noProof/>
                <w:webHidden/>
              </w:rPr>
            </w:rPrChange>
          </w:rPr>
          <w:tab/>
          <w:delText>32</w:delText>
        </w:r>
      </w:del>
    </w:p>
    <w:p w14:paraId="75543DC5" w14:textId="77777777" w:rsidR="00096DBB" w:rsidRPr="00FE5CC9" w:rsidDel="001129F9" w:rsidRDefault="00ED22AB" w:rsidP="0071433B">
      <w:pPr>
        <w:pStyle w:val="TOC2"/>
        <w:tabs>
          <w:tab w:val="left" w:pos="880"/>
        </w:tabs>
        <w:spacing w:line="360" w:lineRule="auto"/>
        <w:rPr>
          <w:del w:id="495" w:author="laca" w:date="2015-06-14T16:51:00Z"/>
          <w:smallCaps w:val="0"/>
          <w:noProof/>
          <w:sz w:val="22"/>
          <w:szCs w:val="22"/>
          <w:rPrChange w:id="496" w:author="laca" w:date="2015-06-14T16:50:00Z">
            <w:rPr>
              <w:del w:id="497" w:author="laca" w:date="2015-06-14T16:51:00Z"/>
              <w:smallCaps w:val="0"/>
              <w:noProof/>
              <w:sz w:val="22"/>
              <w:szCs w:val="22"/>
            </w:rPr>
          </w:rPrChange>
        </w:rPr>
        <w:pPrChange w:id="498" w:author="laca" w:date="2015-06-14T14:00:00Z">
          <w:pPr>
            <w:pStyle w:val="TOC2"/>
            <w:tabs>
              <w:tab w:val="left" w:pos="880"/>
            </w:tabs>
          </w:pPr>
        </w:pPrChange>
      </w:pPr>
      <w:del w:id="499" w:author="laca" w:date="2015-06-14T16:51:00Z">
        <w:r w:rsidRPr="001129F9" w:rsidDel="001129F9">
          <w:rPr>
            <w:noProof/>
            <w:rPrChange w:id="500" w:author="laca" w:date="2015-06-14T16:51:00Z">
              <w:rPr>
                <w:rStyle w:val="Hyperlink"/>
                <w:noProof/>
              </w:rPr>
            </w:rPrChange>
          </w:rPr>
          <w:delText>3.5</w:delText>
        </w:r>
        <w:r w:rsidRPr="00FE5CC9" w:rsidDel="001129F9">
          <w:rPr>
            <w:smallCaps w:val="0"/>
            <w:noProof/>
            <w:sz w:val="22"/>
            <w:szCs w:val="22"/>
            <w:rPrChange w:id="501" w:author="laca" w:date="2015-06-14T16:50:00Z">
              <w:rPr>
                <w:smallCaps w:val="0"/>
                <w:noProof/>
                <w:sz w:val="22"/>
                <w:szCs w:val="22"/>
              </w:rPr>
            </w:rPrChange>
          </w:rPr>
          <w:tab/>
        </w:r>
        <w:r w:rsidR="00096DBB" w:rsidRPr="001129F9" w:rsidDel="001129F9">
          <w:rPr>
            <w:noProof/>
            <w:rPrChange w:id="502" w:author="laca" w:date="2015-06-14T16:51:00Z">
              <w:rPr>
                <w:rStyle w:val="Hyperlink"/>
                <w:noProof/>
              </w:rPr>
            </w:rPrChange>
          </w:rPr>
          <w:delText>Beavatkozó elemek:</w:delText>
        </w:r>
        <w:r w:rsidRPr="00FE5CC9" w:rsidDel="001129F9">
          <w:rPr>
            <w:noProof/>
            <w:webHidden/>
            <w:rPrChange w:id="503" w:author="laca" w:date="2015-06-14T16:50:00Z">
              <w:rPr>
                <w:noProof/>
                <w:webHidden/>
              </w:rPr>
            </w:rPrChange>
          </w:rPr>
          <w:tab/>
          <w:delText>32</w:delText>
        </w:r>
      </w:del>
    </w:p>
    <w:p w14:paraId="3BD2AE18" w14:textId="77777777" w:rsidR="00096DBB" w:rsidRPr="00FE5CC9" w:rsidDel="001129F9" w:rsidRDefault="00ED22AB" w:rsidP="0071433B">
      <w:pPr>
        <w:pStyle w:val="TOC3"/>
        <w:tabs>
          <w:tab w:val="left" w:pos="1100"/>
          <w:tab w:val="right" w:leader="dot" w:pos="8756"/>
        </w:tabs>
        <w:spacing w:line="360" w:lineRule="auto"/>
        <w:rPr>
          <w:del w:id="504" w:author="laca" w:date="2015-06-14T16:51:00Z"/>
          <w:i w:val="0"/>
          <w:iCs w:val="0"/>
          <w:noProof/>
          <w:sz w:val="22"/>
          <w:szCs w:val="22"/>
          <w:rPrChange w:id="505" w:author="laca" w:date="2015-06-14T16:50:00Z">
            <w:rPr>
              <w:del w:id="506" w:author="laca" w:date="2015-06-14T16:51:00Z"/>
              <w:i w:val="0"/>
              <w:iCs w:val="0"/>
              <w:noProof/>
              <w:sz w:val="22"/>
              <w:szCs w:val="22"/>
            </w:rPr>
          </w:rPrChange>
        </w:rPr>
        <w:pPrChange w:id="507" w:author="laca" w:date="2015-06-14T14:00:00Z">
          <w:pPr>
            <w:pStyle w:val="TOC3"/>
            <w:tabs>
              <w:tab w:val="left" w:pos="1100"/>
              <w:tab w:val="right" w:leader="dot" w:pos="8756"/>
            </w:tabs>
          </w:pPr>
        </w:pPrChange>
      </w:pPr>
      <w:del w:id="508" w:author="laca" w:date="2015-06-14T16:51:00Z">
        <w:r w:rsidRPr="001129F9" w:rsidDel="001129F9">
          <w:rPr>
            <w:noProof/>
            <w:rPrChange w:id="509" w:author="laca" w:date="2015-06-14T16:51:00Z">
              <w:rPr>
                <w:rStyle w:val="Hyperlink"/>
                <w:noProof/>
              </w:rPr>
            </w:rPrChange>
          </w:rPr>
          <w:delText>3.5.1</w:delText>
        </w:r>
        <w:r w:rsidRPr="00FE5CC9" w:rsidDel="001129F9">
          <w:rPr>
            <w:i w:val="0"/>
            <w:iCs w:val="0"/>
            <w:noProof/>
            <w:sz w:val="22"/>
            <w:szCs w:val="22"/>
            <w:rPrChange w:id="510" w:author="laca" w:date="2015-06-14T16:50:00Z">
              <w:rPr>
                <w:i w:val="0"/>
                <w:iCs w:val="0"/>
                <w:noProof/>
                <w:sz w:val="22"/>
                <w:szCs w:val="22"/>
              </w:rPr>
            </w:rPrChange>
          </w:rPr>
          <w:tab/>
        </w:r>
        <w:r w:rsidR="00096DBB" w:rsidRPr="001129F9" w:rsidDel="001129F9">
          <w:rPr>
            <w:noProof/>
            <w:rPrChange w:id="511" w:author="laca" w:date="2015-06-14T16:51:00Z">
              <w:rPr>
                <w:rStyle w:val="Hyperlink"/>
                <w:noProof/>
              </w:rPr>
            </w:rPrChange>
          </w:rPr>
          <w:delText>Pwm Generátor megvalósítása FPGA áramkörön System Generator</w:delText>
        </w:r>
        <w:r w:rsidRPr="001129F9" w:rsidDel="001129F9">
          <w:rPr>
            <w:noProof/>
            <w:rPrChange w:id="512" w:author="laca" w:date="2015-06-14T16:51:00Z">
              <w:rPr>
                <w:rStyle w:val="Hyperlink"/>
                <w:noProof/>
              </w:rPr>
            </w:rPrChange>
          </w:rPr>
          <w:delText xml:space="preserve"> környezetben.</w:delText>
        </w:r>
        <w:r w:rsidRPr="00FE5CC9" w:rsidDel="001129F9">
          <w:rPr>
            <w:noProof/>
            <w:webHidden/>
            <w:rPrChange w:id="513" w:author="laca" w:date="2015-06-14T16:50:00Z">
              <w:rPr>
                <w:noProof/>
                <w:webHidden/>
              </w:rPr>
            </w:rPrChange>
          </w:rPr>
          <w:tab/>
          <w:delText>32</w:delText>
        </w:r>
      </w:del>
    </w:p>
    <w:p w14:paraId="1C6DAE8E" w14:textId="77777777" w:rsidR="00096DBB" w:rsidRPr="00FE5CC9" w:rsidDel="001129F9" w:rsidRDefault="00ED22AB" w:rsidP="0071433B">
      <w:pPr>
        <w:pStyle w:val="TOC4"/>
        <w:tabs>
          <w:tab w:val="left" w:pos="1540"/>
          <w:tab w:val="right" w:leader="dot" w:pos="8756"/>
        </w:tabs>
        <w:spacing w:line="360" w:lineRule="auto"/>
        <w:rPr>
          <w:del w:id="514" w:author="laca" w:date="2015-06-14T16:51:00Z"/>
          <w:noProof/>
          <w:sz w:val="22"/>
          <w:szCs w:val="22"/>
          <w:rPrChange w:id="515" w:author="laca" w:date="2015-06-14T16:50:00Z">
            <w:rPr>
              <w:del w:id="516" w:author="laca" w:date="2015-06-14T16:51:00Z"/>
              <w:noProof/>
              <w:sz w:val="22"/>
              <w:szCs w:val="22"/>
            </w:rPr>
          </w:rPrChange>
        </w:rPr>
        <w:pPrChange w:id="517" w:author="laca" w:date="2015-06-14T14:00:00Z">
          <w:pPr>
            <w:pStyle w:val="TOC4"/>
            <w:tabs>
              <w:tab w:val="left" w:pos="1540"/>
              <w:tab w:val="right" w:leader="dot" w:pos="8756"/>
            </w:tabs>
          </w:pPr>
        </w:pPrChange>
      </w:pPr>
      <w:del w:id="518" w:author="laca" w:date="2015-06-14T16:51:00Z">
        <w:r w:rsidRPr="001129F9" w:rsidDel="001129F9">
          <w:rPr>
            <w:noProof/>
            <w:rPrChange w:id="519" w:author="laca" w:date="2015-06-14T16:51:00Z">
              <w:rPr>
                <w:rStyle w:val="Hyperlink"/>
                <w:noProof/>
              </w:rPr>
            </w:rPrChange>
          </w:rPr>
          <w:delText>3.5.1.1</w:delText>
        </w:r>
        <w:r w:rsidRPr="00FE5CC9" w:rsidDel="001129F9">
          <w:rPr>
            <w:noProof/>
            <w:sz w:val="22"/>
            <w:szCs w:val="22"/>
            <w:rPrChange w:id="520" w:author="laca" w:date="2015-06-14T16:50:00Z">
              <w:rPr>
                <w:noProof/>
                <w:sz w:val="22"/>
                <w:szCs w:val="22"/>
              </w:rPr>
            </w:rPrChange>
          </w:rPr>
          <w:tab/>
        </w:r>
        <w:r w:rsidR="00096DBB" w:rsidRPr="001129F9" w:rsidDel="001129F9">
          <w:rPr>
            <w:noProof/>
            <w:rPrChange w:id="521" w:author="laca" w:date="2015-06-14T16:51:00Z">
              <w:rPr>
                <w:rStyle w:val="Hyperlink"/>
                <w:noProof/>
              </w:rPr>
            </w:rPrChange>
          </w:rPr>
          <w:delText>Megvalósítás</w:delText>
        </w:r>
        <w:r w:rsidRPr="00FE5CC9" w:rsidDel="001129F9">
          <w:rPr>
            <w:noProof/>
            <w:webHidden/>
            <w:rPrChange w:id="522" w:author="laca" w:date="2015-06-14T16:50:00Z">
              <w:rPr>
                <w:noProof/>
                <w:webHidden/>
              </w:rPr>
            </w:rPrChange>
          </w:rPr>
          <w:tab/>
          <w:delText>32</w:delText>
        </w:r>
      </w:del>
    </w:p>
    <w:p w14:paraId="36CE3D47" w14:textId="77777777" w:rsidR="00096DBB" w:rsidRPr="00FE5CC9" w:rsidDel="001129F9" w:rsidRDefault="00ED22AB" w:rsidP="0071433B">
      <w:pPr>
        <w:pStyle w:val="TOC2"/>
        <w:tabs>
          <w:tab w:val="left" w:pos="880"/>
        </w:tabs>
        <w:spacing w:line="360" w:lineRule="auto"/>
        <w:rPr>
          <w:del w:id="523" w:author="laca" w:date="2015-06-14T16:51:00Z"/>
          <w:smallCaps w:val="0"/>
          <w:noProof/>
          <w:sz w:val="22"/>
          <w:szCs w:val="22"/>
          <w:rPrChange w:id="524" w:author="laca" w:date="2015-06-14T16:50:00Z">
            <w:rPr>
              <w:del w:id="525" w:author="laca" w:date="2015-06-14T16:51:00Z"/>
              <w:smallCaps w:val="0"/>
              <w:noProof/>
              <w:sz w:val="22"/>
              <w:szCs w:val="22"/>
            </w:rPr>
          </w:rPrChange>
        </w:rPr>
        <w:pPrChange w:id="526" w:author="laca" w:date="2015-06-14T14:00:00Z">
          <w:pPr>
            <w:pStyle w:val="TOC2"/>
            <w:tabs>
              <w:tab w:val="left" w:pos="880"/>
            </w:tabs>
          </w:pPr>
        </w:pPrChange>
      </w:pPr>
      <w:del w:id="527" w:author="laca" w:date="2015-06-14T16:51:00Z">
        <w:r w:rsidRPr="001129F9" w:rsidDel="001129F9">
          <w:rPr>
            <w:noProof/>
            <w:rPrChange w:id="528" w:author="laca" w:date="2015-06-14T16:51:00Z">
              <w:rPr>
                <w:rStyle w:val="Hyperlink"/>
                <w:noProof/>
              </w:rPr>
            </w:rPrChange>
          </w:rPr>
          <w:delText>3.6</w:delText>
        </w:r>
        <w:r w:rsidRPr="00FE5CC9" w:rsidDel="001129F9">
          <w:rPr>
            <w:smallCaps w:val="0"/>
            <w:noProof/>
            <w:sz w:val="22"/>
            <w:szCs w:val="22"/>
            <w:rPrChange w:id="529" w:author="laca" w:date="2015-06-14T16:50:00Z">
              <w:rPr>
                <w:smallCaps w:val="0"/>
                <w:noProof/>
                <w:sz w:val="22"/>
                <w:szCs w:val="22"/>
              </w:rPr>
            </w:rPrChange>
          </w:rPr>
          <w:tab/>
        </w:r>
        <w:r w:rsidR="00096DBB" w:rsidRPr="001129F9" w:rsidDel="001129F9">
          <w:rPr>
            <w:noProof/>
            <w:rPrChange w:id="530" w:author="laca" w:date="2015-06-14T16:51:00Z">
              <w:rPr>
                <w:rStyle w:val="Hyperlink"/>
                <w:noProof/>
              </w:rPr>
            </w:rPrChange>
          </w:rPr>
          <w:delText>Elektronika</w:delText>
        </w:r>
        <w:r w:rsidRPr="00FE5CC9" w:rsidDel="001129F9">
          <w:rPr>
            <w:noProof/>
            <w:webHidden/>
            <w:rPrChange w:id="531" w:author="laca" w:date="2015-06-14T16:50:00Z">
              <w:rPr>
                <w:noProof/>
                <w:webHidden/>
              </w:rPr>
            </w:rPrChange>
          </w:rPr>
          <w:tab/>
          <w:delText>34</w:delText>
        </w:r>
      </w:del>
    </w:p>
    <w:p w14:paraId="21118F68" w14:textId="77777777" w:rsidR="00096DBB" w:rsidRPr="00FE5CC9" w:rsidDel="001129F9" w:rsidRDefault="00ED22AB" w:rsidP="0071433B">
      <w:pPr>
        <w:pStyle w:val="TOC3"/>
        <w:tabs>
          <w:tab w:val="left" w:pos="1100"/>
          <w:tab w:val="right" w:leader="dot" w:pos="8756"/>
        </w:tabs>
        <w:spacing w:line="360" w:lineRule="auto"/>
        <w:rPr>
          <w:del w:id="532" w:author="laca" w:date="2015-06-14T16:51:00Z"/>
          <w:i w:val="0"/>
          <w:iCs w:val="0"/>
          <w:noProof/>
          <w:sz w:val="22"/>
          <w:szCs w:val="22"/>
          <w:rPrChange w:id="533" w:author="laca" w:date="2015-06-14T16:50:00Z">
            <w:rPr>
              <w:del w:id="534" w:author="laca" w:date="2015-06-14T16:51:00Z"/>
              <w:i w:val="0"/>
              <w:iCs w:val="0"/>
              <w:noProof/>
              <w:sz w:val="22"/>
              <w:szCs w:val="22"/>
            </w:rPr>
          </w:rPrChange>
        </w:rPr>
        <w:pPrChange w:id="535" w:author="laca" w:date="2015-06-14T14:00:00Z">
          <w:pPr>
            <w:pStyle w:val="TOC3"/>
            <w:tabs>
              <w:tab w:val="left" w:pos="1100"/>
              <w:tab w:val="right" w:leader="dot" w:pos="8756"/>
            </w:tabs>
          </w:pPr>
        </w:pPrChange>
      </w:pPr>
      <w:del w:id="536" w:author="laca" w:date="2015-06-14T16:51:00Z">
        <w:r w:rsidRPr="001129F9" w:rsidDel="001129F9">
          <w:rPr>
            <w:noProof/>
            <w:rPrChange w:id="537" w:author="laca" w:date="2015-06-14T16:51:00Z">
              <w:rPr>
                <w:rStyle w:val="Hyperlink"/>
                <w:noProof/>
              </w:rPr>
            </w:rPrChange>
          </w:rPr>
          <w:delText>3.6.1</w:delText>
        </w:r>
        <w:r w:rsidRPr="00FE5CC9" w:rsidDel="001129F9">
          <w:rPr>
            <w:i w:val="0"/>
            <w:iCs w:val="0"/>
            <w:noProof/>
            <w:sz w:val="22"/>
            <w:szCs w:val="22"/>
            <w:rPrChange w:id="538" w:author="laca" w:date="2015-06-14T16:50:00Z">
              <w:rPr>
                <w:i w:val="0"/>
                <w:iCs w:val="0"/>
                <w:noProof/>
                <w:sz w:val="22"/>
                <w:szCs w:val="22"/>
              </w:rPr>
            </w:rPrChange>
          </w:rPr>
          <w:tab/>
        </w:r>
        <w:r w:rsidR="00096DBB" w:rsidRPr="001129F9" w:rsidDel="001129F9">
          <w:rPr>
            <w:noProof/>
            <w:rPrChange w:id="539" w:author="laca" w:date="2015-06-14T16:51:00Z">
              <w:rPr>
                <w:rStyle w:val="Hyperlink"/>
                <w:noProof/>
              </w:rPr>
            </w:rPrChange>
          </w:rPr>
          <w:delText>Digitális Elektronika</w:delText>
        </w:r>
        <w:r w:rsidRPr="00FE5CC9" w:rsidDel="001129F9">
          <w:rPr>
            <w:noProof/>
            <w:webHidden/>
            <w:rPrChange w:id="540" w:author="laca" w:date="2015-06-14T16:50:00Z">
              <w:rPr>
                <w:noProof/>
                <w:webHidden/>
              </w:rPr>
            </w:rPrChange>
          </w:rPr>
          <w:tab/>
          <w:delText>34</w:delText>
        </w:r>
      </w:del>
    </w:p>
    <w:p w14:paraId="39B74E9D" w14:textId="77777777" w:rsidR="00096DBB" w:rsidRPr="00FE5CC9" w:rsidDel="001129F9" w:rsidRDefault="00ED22AB" w:rsidP="0071433B">
      <w:pPr>
        <w:pStyle w:val="TOC3"/>
        <w:tabs>
          <w:tab w:val="left" w:pos="1100"/>
          <w:tab w:val="right" w:leader="dot" w:pos="8756"/>
        </w:tabs>
        <w:spacing w:line="360" w:lineRule="auto"/>
        <w:rPr>
          <w:del w:id="541" w:author="laca" w:date="2015-06-14T16:51:00Z"/>
          <w:i w:val="0"/>
          <w:iCs w:val="0"/>
          <w:noProof/>
          <w:sz w:val="22"/>
          <w:szCs w:val="22"/>
          <w:rPrChange w:id="542" w:author="laca" w:date="2015-06-14T16:50:00Z">
            <w:rPr>
              <w:del w:id="543" w:author="laca" w:date="2015-06-14T16:51:00Z"/>
              <w:i w:val="0"/>
              <w:iCs w:val="0"/>
              <w:noProof/>
              <w:sz w:val="22"/>
              <w:szCs w:val="22"/>
            </w:rPr>
          </w:rPrChange>
        </w:rPr>
        <w:pPrChange w:id="544" w:author="laca" w:date="2015-06-14T14:00:00Z">
          <w:pPr>
            <w:pStyle w:val="TOC3"/>
            <w:tabs>
              <w:tab w:val="left" w:pos="1100"/>
              <w:tab w:val="right" w:leader="dot" w:pos="8756"/>
            </w:tabs>
          </w:pPr>
        </w:pPrChange>
      </w:pPr>
      <w:del w:id="545" w:author="laca" w:date="2015-06-14T16:51:00Z">
        <w:r w:rsidRPr="001129F9" w:rsidDel="001129F9">
          <w:rPr>
            <w:noProof/>
            <w:rPrChange w:id="546" w:author="laca" w:date="2015-06-14T16:51:00Z">
              <w:rPr>
                <w:rStyle w:val="Hyperlink"/>
                <w:noProof/>
              </w:rPr>
            </w:rPrChange>
          </w:rPr>
          <w:delText>3.6.2</w:delText>
        </w:r>
        <w:r w:rsidRPr="00FE5CC9" w:rsidDel="001129F9">
          <w:rPr>
            <w:i w:val="0"/>
            <w:iCs w:val="0"/>
            <w:noProof/>
            <w:sz w:val="22"/>
            <w:szCs w:val="22"/>
            <w:rPrChange w:id="547" w:author="laca" w:date="2015-06-14T16:50:00Z">
              <w:rPr>
                <w:i w:val="0"/>
                <w:iCs w:val="0"/>
                <w:noProof/>
                <w:sz w:val="22"/>
                <w:szCs w:val="22"/>
              </w:rPr>
            </w:rPrChange>
          </w:rPr>
          <w:tab/>
        </w:r>
        <w:r w:rsidR="00096DBB" w:rsidRPr="001129F9" w:rsidDel="001129F9">
          <w:rPr>
            <w:noProof/>
            <w:rPrChange w:id="548" w:author="laca" w:date="2015-06-14T16:51:00Z">
              <w:rPr>
                <w:rStyle w:val="Hyperlink"/>
                <w:noProof/>
              </w:rPr>
            </w:rPrChange>
          </w:rPr>
          <w:delText>FPGA Rendszer Felépítése</w:delText>
        </w:r>
        <w:r w:rsidRPr="00FE5CC9" w:rsidDel="001129F9">
          <w:rPr>
            <w:noProof/>
            <w:webHidden/>
            <w:rPrChange w:id="549" w:author="laca" w:date="2015-06-14T16:50:00Z">
              <w:rPr>
                <w:noProof/>
                <w:webHidden/>
              </w:rPr>
            </w:rPrChange>
          </w:rPr>
          <w:tab/>
          <w:delText>35</w:delText>
        </w:r>
      </w:del>
    </w:p>
    <w:p w14:paraId="484FC1F7" w14:textId="77777777" w:rsidR="00096DBB" w:rsidRPr="00FE5CC9" w:rsidDel="001129F9" w:rsidRDefault="00ED22AB" w:rsidP="0071433B">
      <w:pPr>
        <w:pStyle w:val="TOC4"/>
        <w:tabs>
          <w:tab w:val="left" w:pos="1540"/>
          <w:tab w:val="right" w:leader="dot" w:pos="8756"/>
        </w:tabs>
        <w:spacing w:line="360" w:lineRule="auto"/>
        <w:rPr>
          <w:del w:id="550" w:author="laca" w:date="2015-06-14T16:51:00Z"/>
          <w:noProof/>
          <w:sz w:val="22"/>
          <w:szCs w:val="22"/>
          <w:rPrChange w:id="551" w:author="laca" w:date="2015-06-14T16:50:00Z">
            <w:rPr>
              <w:del w:id="552" w:author="laca" w:date="2015-06-14T16:51:00Z"/>
              <w:noProof/>
              <w:sz w:val="22"/>
              <w:szCs w:val="22"/>
            </w:rPr>
          </w:rPrChange>
        </w:rPr>
        <w:pPrChange w:id="553" w:author="laca" w:date="2015-06-14T14:00:00Z">
          <w:pPr>
            <w:pStyle w:val="TOC4"/>
            <w:tabs>
              <w:tab w:val="left" w:pos="1540"/>
              <w:tab w:val="right" w:leader="dot" w:pos="8756"/>
            </w:tabs>
          </w:pPr>
        </w:pPrChange>
      </w:pPr>
      <w:del w:id="554" w:author="laca" w:date="2015-06-14T16:51:00Z">
        <w:r w:rsidRPr="001129F9" w:rsidDel="001129F9">
          <w:rPr>
            <w:noProof/>
            <w:rPrChange w:id="555" w:author="laca" w:date="2015-06-14T16:51:00Z">
              <w:rPr>
                <w:rStyle w:val="Hyperlink"/>
                <w:noProof/>
              </w:rPr>
            </w:rPrChange>
          </w:rPr>
          <w:delText>3.6.2.1</w:delText>
        </w:r>
        <w:r w:rsidRPr="00FE5CC9" w:rsidDel="001129F9">
          <w:rPr>
            <w:noProof/>
            <w:sz w:val="22"/>
            <w:szCs w:val="22"/>
            <w:rPrChange w:id="556" w:author="laca" w:date="2015-06-14T16:50:00Z">
              <w:rPr>
                <w:noProof/>
                <w:sz w:val="22"/>
                <w:szCs w:val="22"/>
              </w:rPr>
            </w:rPrChange>
          </w:rPr>
          <w:tab/>
        </w:r>
        <w:r w:rsidR="00096DBB" w:rsidRPr="001129F9" w:rsidDel="001129F9">
          <w:rPr>
            <w:noProof/>
            <w:rPrChange w:id="557" w:author="laca" w:date="2015-06-14T16:51:00Z">
              <w:rPr>
                <w:rStyle w:val="Hyperlink"/>
                <w:noProof/>
              </w:rPr>
            </w:rPrChange>
          </w:rPr>
          <w:delText>Zybo FPGA fejlesztőlap</w:delText>
        </w:r>
        <w:r w:rsidRPr="00FE5CC9" w:rsidDel="001129F9">
          <w:rPr>
            <w:noProof/>
            <w:webHidden/>
            <w:rPrChange w:id="558" w:author="laca" w:date="2015-06-14T16:50:00Z">
              <w:rPr>
                <w:noProof/>
                <w:webHidden/>
              </w:rPr>
            </w:rPrChange>
          </w:rPr>
          <w:tab/>
          <w:delText>35</w:delText>
        </w:r>
      </w:del>
    </w:p>
    <w:p w14:paraId="36D0EDE8" w14:textId="77777777" w:rsidR="00096DBB" w:rsidRPr="00FE5CC9" w:rsidDel="001129F9" w:rsidRDefault="00ED22AB" w:rsidP="0071433B">
      <w:pPr>
        <w:pStyle w:val="TOC4"/>
        <w:tabs>
          <w:tab w:val="left" w:pos="1540"/>
          <w:tab w:val="right" w:leader="dot" w:pos="8756"/>
        </w:tabs>
        <w:spacing w:line="360" w:lineRule="auto"/>
        <w:rPr>
          <w:del w:id="559" w:author="laca" w:date="2015-06-14T16:51:00Z"/>
          <w:noProof/>
          <w:sz w:val="22"/>
          <w:szCs w:val="22"/>
          <w:rPrChange w:id="560" w:author="laca" w:date="2015-06-14T16:50:00Z">
            <w:rPr>
              <w:del w:id="561" w:author="laca" w:date="2015-06-14T16:51:00Z"/>
              <w:noProof/>
              <w:sz w:val="22"/>
              <w:szCs w:val="22"/>
            </w:rPr>
          </w:rPrChange>
        </w:rPr>
        <w:pPrChange w:id="562" w:author="laca" w:date="2015-06-14T14:00:00Z">
          <w:pPr>
            <w:pStyle w:val="TOC4"/>
            <w:tabs>
              <w:tab w:val="left" w:pos="1540"/>
              <w:tab w:val="right" w:leader="dot" w:pos="8756"/>
            </w:tabs>
          </w:pPr>
        </w:pPrChange>
      </w:pPr>
      <w:del w:id="563" w:author="laca" w:date="2015-06-14T16:51:00Z">
        <w:r w:rsidRPr="001129F9" w:rsidDel="001129F9">
          <w:rPr>
            <w:noProof/>
            <w:rPrChange w:id="564" w:author="laca" w:date="2015-06-14T16:51:00Z">
              <w:rPr>
                <w:rStyle w:val="Hyperlink"/>
                <w:noProof/>
              </w:rPr>
            </w:rPrChange>
          </w:rPr>
          <w:delText>3.6.2.2</w:delText>
        </w:r>
        <w:r w:rsidRPr="00FE5CC9" w:rsidDel="001129F9">
          <w:rPr>
            <w:noProof/>
            <w:sz w:val="22"/>
            <w:szCs w:val="22"/>
            <w:rPrChange w:id="565" w:author="laca" w:date="2015-06-14T16:50:00Z">
              <w:rPr>
                <w:noProof/>
                <w:sz w:val="22"/>
                <w:szCs w:val="22"/>
              </w:rPr>
            </w:rPrChange>
          </w:rPr>
          <w:tab/>
        </w:r>
        <w:r w:rsidR="00096DBB" w:rsidRPr="001129F9" w:rsidDel="001129F9">
          <w:rPr>
            <w:noProof/>
            <w:rPrChange w:id="566" w:author="laca" w:date="2015-06-14T16:51:00Z">
              <w:rPr>
                <w:rStyle w:val="Hyperlink"/>
                <w:noProof/>
              </w:rPr>
            </w:rPrChange>
          </w:rPr>
          <w:delText>Spartan3e FPGA fejlesztőlap</w:delText>
        </w:r>
        <w:r w:rsidRPr="00FE5CC9" w:rsidDel="001129F9">
          <w:rPr>
            <w:noProof/>
            <w:webHidden/>
            <w:rPrChange w:id="567" w:author="laca" w:date="2015-06-14T16:50:00Z">
              <w:rPr>
                <w:noProof/>
                <w:webHidden/>
              </w:rPr>
            </w:rPrChange>
          </w:rPr>
          <w:tab/>
          <w:delText>38</w:delText>
        </w:r>
      </w:del>
    </w:p>
    <w:p w14:paraId="0843BA92" w14:textId="77777777" w:rsidR="00096DBB" w:rsidRPr="00FE5CC9" w:rsidDel="001129F9" w:rsidRDefault="00ED22AB" w:rsidP="0071433B">
      <w:pPr>
        <w:pStyle w:val="TOC4"/>
        <w:tabs>
          <w:tab w:val="left" w:pos="1540"/>
          <w:tab w:val="right" w:leader="dot" w:pos="8756"/>
        </w:tabs>
        <w:spacing w:line="360" w:lineRule="auto"/>
        <w:rPr>
          <w:del w:id="568" w:author="laca" w:date="2015-06-14T16:51:00Z"/>
          <w:noProof/>
          <w:sz w:val="22"/>
          <w:szCs w:val="22"/>
          <w:rPrChange w:id="569" w:author="laca" w:date="2015-06-14T16:50:00Z">
            <w:rPr>
              <w:del w:id="570" w:author="laca" w:date="2015-06-14T16:51:00Z"/>
              <w:noProof/>
              <w:sz w:val="22"/>
              <w:szCs w:val="22"/>
            </w:rPr>
          </w:rPrChange>
        </w:rPr>
        <w:pPrChange w:id="571" w:author="laca" w:date="2015-06-14T14:00:00Z">
          <w:pPr>
            <w:pStyle w:val="TOC4"/>
            <w:tabs>
              <w:tab w:val="left" w:pos="1540"/>
              <w:tab w:val="right" w:leader="dot" w:pos="8756"/>
            </w:tabs>
          </w:pPr>
        </w:pPrChange>
      </w:pPr>
      <w:del w:id="572" w:author="laca" w:date="2015-06-14T16:51:00Z">
        <w:r w:rsidRPr="001129F9" w:rsidDel="001129F9">
          <w:rPr>
            <w:noProof/>
            <w:rPrChange w:id="573" w:author="laca" w:date="2015-06-14T16:51:00Z">
              <w:rPr>
                <w:rStyle w:val="Hyperlink"/>
                <w:noProof/>
              </w:rPr>
            </w:rPrChange>
          </w:rPr>
          <w:delText>3.6.2.3</w:delText>
        </w:r>
        <w:r w:rsidRPr="00FE5CC9" w:rsidDel="001129F9">
          <w:rPr>
            <w:noProof/>
            <w:sz w:val="22"/>
            <w:szCs w:val="22"/>
            <w:rPrChange w:id="574" w:author="laca" w:date="2015-06-14T16:50:00Z">
              <w:rPr>
                <w:noProof/>
                <w:sz w:val="22"/>
                <w:szCs w:val="22"/>
              </w:rPr>
            </w:rPrChange>
          </w:rPr>
          <w:tab/>
        </w:r>
        <w:r w:rsidR="00096DBB" w:rsidRPr="001129F9" w:rsidDel="001129F9">
          <w:rPr>
            <w:noProof/>
            <w:rPrChange w:id="575" w:author="laca" w:date="2015-06-14T16:51:00Z">
              <w:rPr>
                <w:rStyle w:val="Hyperlink"/>
                <w:noProof/>
              </w:rPr>
            </w:rPrChange>
          </w:rPr>
          <w:delText>Kommunikációs protokollok</w:delText>
        </w:r>
        <w:r w:rsidRPr="00FE5CC9" w:rsidDel="001129F9">
          <w:rPr>
            <w:noProof/>
            <w:webHidden/>
            <w:rPrChange w:id="576" w:author="laca" w:date="2015-06-14T16:50:00Z">
              <w:rPr>
                <w:noProof/>
                <w:webHidden/>
              </w:rPr>
            </w:rPrChange>
          </w:rPr>
          <w:tab/>
          <w:delText>38</w:delText>
        </w:r>
      </w:del>
    </w:p>
    <w:p w14:paraId="29592BFC" w14:textId="77777777" w:rsidR="00096DBB" w:rsidRPr="00FE5CC9" w:rsidDel="001129F9" w:rsidRDefault="00ED22AB" w:rsidP="0071433B">
      <w:pPr>
        <w:pStyle w:val="TOC3"/>
        <w:tabs>
          <w:tab w:val="left" w:pos="1100"/>
          <w:tab w:val="right" w:leader="dot" w:pos="8756"/>
        </w:tabs>
        <w:spacing w:line="360" w:lineRule="auto"/>
        <w:rPr>
          <w:del w:id="577" w:author="laca" w:date="2015-06-14T16:51:00Z"/>
          <w:i w:val="0"/>
          <w:iCs w:val="0"/>
          <w:noProof/>
          <w:sz w:val="22"/>
          <w:szCs w:val="22"/>
          <w:rPrChange w:id="578" w:author="laca" w:date="2015-06-14T16:50:00Z">
            <w:rPr>
              <w:del w:id="579" w:author="laca" w:date="2015-06-14T16:51:00Z"/>
              <w:i w:val="0"/>
              <w:iCs w:val="0"/>
              <w:noProof/>
              <w:sz w:val="22"/>
              <w:szCs w:val="22"/>
            </w:rPr>
          </w:rPrChange>
        </w:rPr>
        <w:pPrChange w:id="580" w:author="laca" w:date="2015-06-14T14:00:00Z">
          <w:pPr>
            <w:pStyle w:val="TOC3"/>
            <w:tabs>
              <w:tab w:val="left" w:pos="1100"/>
              <w:tab w:val="right" w:leader="dot" w:pos="8756"/>
            </w:tabs>
          </w:pPr>
        </w:pPrChange>
      </w:pPr>
      <w:del w:id="581" w:author="laca" w:date="2015-06-14T16:51:00Z">
        <w:r w:rsidRPr="001129F9" w:rsidDel="001129F9">
          <w:rPr>
            <w:noProof/>
            <w:rPrChange w:id="582" w:author="laca" w:date="2015-06-14T16:51:00Z">
              <w:rPr>
                <w:rStyle w:val="Hyperlink"/>
                <w:noProof/>
              </w:rPr>
            </w:rPrChange>
          </w:rPr>
          <w:delText>3.6.3</w:delText>
        </w:r>
        <w:r w:rsidRPr="00FE5CC9" w:rsidDel="001129F9">
          <w:rPr>
            <w:i w:val="0"/>
            <w:iCs w:val="0"/>
            <w:noProof/>
            <w:sz w:val="22"/>
            <w:szCs w:val="22"/>
            <w:rPrChange w:id="583" w:author="laca" w:date="2015-06-14T16:50:00Z">
              <w:rPr>
                <w:i w:val="0"/>
                <w:iCs w:val="0"/>
                <w:noProof/>
                <w:sz w:val="22"/>
                <w:szCs w:val="22"/>
              </w:rPr>
            </w:rPrChange>
          </w:rPr>
          <w:tab/>
        </w:r>
        <w:r w:rsidR="00096DBB" w:rsidRPr="001129F9" w:rsidDel="001129F9">
          <w:rPr>
            <w:noProof/>
            <w:rPrChange w:id="584" w:author="laca" w:date="2015-06-14T16:51:00Z">
              <w:rPr>
                <w:rStyle w:val="Hyperlink"/>
                <w:noProof/>
              </w:rPr>
            </w:rPrChange>
          </w:rPr>
          <w:delText>Feladatok Elosztása</w:delText>
        </w:r>
        <w:r w:rsidRPr="00FE5CC9" w:rsidDel="001129F9">
          <w:rPr>
            <w:noProof/>
            <w:webHidden/>
            <w:rPrChange w:id="585" w:author="laca" w:date="2015-06-14T16:50:00Z">
              <w:rPr>
                <w:noProof/>
                <w:webHidden/>
              </w:rPr>
            </w:rPrChange>
          </w:rPr>
          <w:tab/>
          <w:delText>39</w:delText>
        </w:r>
      </w:del>
    </w:p>
    <w:p w14:paraId="5CF93E2F" w14:textId="77777777" w:rsidR="00096DBB" w:rsidRPr="00FE5CC9" w:rsidDel="001129F9" w:rsidRDefault="00ED22AB" w:rsidP="0071433B">
      <w:pPr>
        <w:pStyle w:val="TOC4"/>
        <w:tabs>
          <w:tab w:val="left" w:pos="1540"/>
          <w:tab w:val="right" w:leader="dot" w:pos="8756"/>
        </w:tabs>
        <w:spacing w:line="360" w:lineRule="auto"/>
        <w:rPr>
          <w:del w:id="586" w:author="laca" w:date="2015-06-14T16:51:00Z"/>
          <w:noProof/>
          <w:sz w:val="22"/>
          <w:szCs w:val="22"/>
          <w:rPrChange w:id="587" w:author="laca" w:date="2015-06-14T16:50:00Z">
            <w:rPr>
              <w:del w:id="588" w:author="laca" w:date="2015-06-14T16:51:00Z"/>
              <w:noProof/>
              <w:sz w:val="22"/>
              <w:szCs w:val="22"/>
            </w:rPr>
          </w:rPrChange>
        </w:rPr>
        <w:pPrChange w:id="589" w:author="laca" w:date="2015-06-14T14:00:00Z">
          <w:pPr>
            <w:pStyle w:val="TOC4"/>
            <w:tabs>
              <w:tab w:val="left" w:pos="1540"/>
              <w:tab w:val="right" w:leader="dot" w:pos="8756"/>
            </w:tabs>
          </w:pPr>
        </w:pPrChange>
      </w:pPr>
      <w:del w:id="590" w:author="laca" w:date="2015-06-14T16:51:00Z">
        <w:r w:rsidRPr="001129F9" w:rsidDel="001129F9">
          <w:rPr>
            <w:noProof/>
            <w:rPrChange w:id="591" w:author="laca" w:date="2015-06-14T16:51:00Z">
              <w:rPr>
                <w:rStyle w:val="Hyperlink"/>
                <w:noProof/>
              </w:rPr>
            </w:rPrChange>
          </w:rPr>
          <w:delText>3.6.3.1</w:delText>
        </w:r>
        <w:r w:rsidRPr="00FE5CC9" w:rsidDel="001129F9">
          <w:rPr>
            <w:noProof/>
            <w:sz w:val="22"/>
            <w:szCs w:val="22"/>
            <w:rPrChange w:id="592" w:author="laca" w:date="2015-06-14T16:50:00Z">
              <w:rPr>
                <w:noProof/>
                <w:sz w:val="22"/>
                <w:szCs w:val="22"/>
              </w:rPr>
            </w:rPrChange>
          </w:rPr>
          <w:tab/>
        </w:r>
        <w:r w:rsidR="00096DBB" w:rsidRPr="001129F9" w:rsidDel="001129F9">
          <w:rPr>
            <w:noProof/>
            <w:rPrChange w:id="593" w:author="laca" w:date="2015-06-14T16:51:00Z">
              <w:rPr>
                <w:rStyle w:val="Hyperlink"/>
                <w:noProof/>
              </w:rPr>
            </w:rPrChange>
          </w:rPr>
          <w:delText>Zybo fejlesztőlap</w:delText>
        </w:r>
        <w:r w:rsidRPr="00FE5CC9" w:rsidDel="001129F9">
          <w:rPr>
            <w:noProof/>
            <w:webHidden/>
            <w:rPrChange w:id="594" w:author="laca" w:date="2015-06-14T16:50:00Z">
              <w:rPr>
                <w:noProof/>
                <w:webHidden/>
              </w:rPr>
            </w:rPrChange>
          </w:rPr>
          <w:tab/>
          <w:delText>39</w:delText>
        </w:r>
      </w:del>
    </w:p>
    <w:p w14:paraId="60D37088" w14:textId="77777777" w:rsidR="00096DBB" w:rsidRPr="00FE5CC9" w:rsidDel="001129F9" w:rsidRDefault="00ED22AB" w:rsidP="0071433B">
      <w:pPr>
        <w:pStyle w:val="TOC4"/>
        <w:tabs>
          <w:tab w:val="left" w:pos="1540"/>
          <w:tab w:val="right" w:leader="dot" w:pos="8756"/>
        </w:tabs>
        <w:spacing w:line="360" w:lineRule="auto"/>
        <w:rPr>
          <w:del w:id="595" w:author="laca" w:date="2015-06-14T16:51:00Z"/>
          <w:noProof/>
          <w:sz w:val="22"/>
          <w:szCs w:val="22"/>
          <w:rPrChange w:id="596" w:author="laca" w:date="2015-06-14T16:50:00Z">
            <w:rPr>
              <w:del w:id="597" w:author="laca" w:date="2015-06-14T16:51:00Z"/>
              <w:noProof/>
              <w:sz w:val="22"/>
              <w:szCs w:val="22"/>
            </w:rPr>
          </w:rPrChange>
        </w:rPr>
        <w:pPrChange w:id="598" w:author="laca" w:date="2015-06-14T14:00:00Z">
          <w:pPr>
            <w:pStyle w:val="TOC4"/>
            <w:tabs>
              <w:tab w:val="left" w:pos="1540"/>
              <w:tab w:val="right" w:leader="dot" w:pos="8756"/>
            </w:tabs>
          </w:pPr>
        </w:pPrChange>
      </w:pPr>
      <w:del w:id="599" w:author="laca" w:date="2015-06-14T16:51:00Z">
        <w:r w:rsidRPr="001129F9" w:rsidDel="001129F9">
          <w:rPr>
            <w:noProof/>
            <w:rPrChange w:id="600" w:author="laca" w:date="2015-06-14T16:51:00Z">
              <w:rPr>
                <w:rStyle w:val="Hyperlink"/>
                <w:noProof/>
              </w:rPr>
            </w:rPrChange>
          </w:rPr>
          <w:delText>3.6.3.2</w:delText>
        </w:r>
        <w:r w:rsidRPr="00FE5CC9" w:rsidDel="001129F9">
          <w:rPr>
            <w:noProof/>
            <w:sz w:val="22"/>
            <w:szCs w:val="22"/>
            <w:rPrChange w:id="601" w:author="laca" w:date="2015-06-14T16:50:00Z">
              <w:rPr>
                <w:noProof/>
                <w:sz w:val="22"/>
                <w:szCs w:val="22"/>
              </w:rPr>
            </w:rPrChange>
          </w:rPr>
          <w:tab/>
        </w:r>
        <w:r w:rsidR="00096DBB" w:rsidRPr="001129F9" w:rsidDel="001129F9">
          <w:rPr>
            <w:noProof/>
            <w:rPrChange w:id="602" w:author="laca" w:date="2015-06-14T16:51:00Z">
              <w:rPr>
                <w:rStyle w:val="Hyperlink"/>
                <w:noProof/>
              </w:rPr>
            </w:rPrChange>
          </w:rPr>
          <w:delText>Spartan fejlesztőlap</w:delText>
        </w:r>
        <w:r w:rsidRPr="00FE5CC9" w:rsidDel="001129F9">
          <w:rPr>
            <w:noProof/>
            <w:webHidden/>
            <w:rPrChange w:id="603" w:author="laca" w:date="2015-06-14T16:50:00Z">
              <w:rPr>
                <w:noProof/>
                <w:webHidden/>
              </w:rPr>
            </w:rPrChange>
          </w:rPr>
          <w:tab/>
          <w:delText>40</w:delText>
        </w:r>
      </w:del>
    </w:p>
    <w:p w14:paraId="2A90FAFB" w14:textId="77777777" w:rsidR="00096DBB" w:rsidRPr="00FE5CC9" w:rsidDel="001129F9" w:rsidRDefault="00ED22AB" w:rsidP="0071433B">
      <w:pPr>
        <w:pStyle w:val="TOC2"/>
        <w:tabs>
          <w:tab w:val="left" w:pos="880"/>
        </w:tabs>
        <w:spacing w:line="360" w:lineRule="auto"/>
        <w:rPr>
          <w:del w:id="604" w:author="laca" w:date="2015-06-14T16:51:00Z"/>
          <w:smallCaps w:val="0"/>
          <w:noProof/>
          <w:sz w:val="22"/>
          <w:szCs w:val="22"/>
          <w:rPrChange w:id="605" w:author="laca" w:date="2015-06-14T16:50:00Z">
            <w:rPr>
              <w:del w:id="606" w:author="laca" w:date="2015-06-14T16:51:00Z"/>
              <w:smallCaps w:val="0"/>
              <w:noProof/>
              <w:sz w:val="22"/>
              <w:szCs w:val="22"/>
            </w:rPr>
          </w:rPrChange>
        </w:rPr>
        <w:pPrChange w:id="607" w:author="laca" w:date="2015-06-14T14:00:00Z">
          <w:pPr>
            <w:pStyle w:val="TOC2"/>
            <w:tabs>
              <w:tab w:val="left" w:pos="880"/>
            </w:tabs>
          </w:pPr>
        </w:pPrChange>
      </w:pPr>
      <w:del w:id="608" w:author="laca" w:date="2015-06-14T16:51:00Z">
        <w:r w:rsidRPr="001129F9" w:rsidDel="001129F9">
          <w:rPr>
            <w:noProof/>
            <w:rPrChange w:id="609" w:author="laca" w:date="2015-06-14T16:51:00Z">
              <w:rPr>
                <w:rStyle w:val="Hyperlink"/>
                <w:noProof/>
              </w:rPr>
            </w:rPrChange>
          </w:rPr>
          <w:delText>3.7</w:delText>
        </w:r>
        <w:r w:rsidRPr="00FE5CC9" w:rsidDel="001129F9">
          <w:rPr>
            <w:smallCaps w:val="0"/>
            <w:noProof/>
            <w:sz w:val="22"/>
            <w:szCs w:val="22"/>
            <w:rPrChange w:id="610" w:author="laca" w:date="2015-06-14T16:50:00Z">
              <w:rPr>
                <w:smallCaps w:val="0"/>
                <w:noProof/>
                <w:sz w:val="22"/>
                <w:szCs w:val="22"/>
              </w:rPr>
            </w:rPrChange>
          </w:rPr>
          <w:tab/>
        </w:r>
        <w:r w:rsidR="00096DBB" w:rsidRPr="001129F9" w:rsidDel="001129F9">
          <w:rPr>
            <w:noProof/>
            <w:rPrChange w:id="611" w:author="laca" w:date="2015-06-14T16:51:00Z">
              <w:rPr>
                <w:rStyle w:val="Hyperlink"/>
                <w:noProof/>
              </w:rPr>
            </w:rPrChange>
          </w:rPr>
          <w:delText>GUI felépítése</w:delText>
        </w:r>
        <w:r w:rsidRPr="00FE5CC9" w:rsidDel="001129F9">
          <w:rPr>
            <w:noProof/>
            <w:webHidden/>
            <w:rPrChange w:id="612" w:author="laca" w:date="2015-06-14T16:50:00Z">
              <w:rPr>
                <w:noProof/>
                <w:webHidden/>
              </w:rPr>
            </w:rPrChange>
          </w:rPr>
          <w:tab/>
          <w:delText>40</w:delText>
        </w:r>
      </w:del>
    </w:p>
    <w:p w14:paraId="16F94667" w14:textId="77777777" w:rsidR="00096DBB" w:rsidRPr="00FE5CC9" w:rsidDel="001129F9" w:rsidRDefault="00ED22AB" w:rsidP="0071433B">
      <w:pPr>
        <w:pStyle w:val="TOC2"/>
        <w:tabs>
          <w:tab w:val="left" w:pos="880"/>
        </w:tabs>
        <w:spacing w:line="360" w:lineRule="auto"/>
        <w:rPr>
          <w:del w:id="613" w:author="laca" w:date="2015-06-14T16:51:00Z"/>
          <w:smallCaps w:val="0"/>
          <w:noProof/>
          <w:sz w:val="22"/>
          <w:szCs w:val="22"/>
          <w:rPrChange w:id="614" w:author="laca" w:date="2015-06-14T16:50:00Z">
            <w:rPr>
              <w:del w:id="615" w:author="laca" w:date="2015-06-14T16:51:00Z"/>
              <w:smallCaps w:val="0"/>
              <w:noProof/>
              <w:sz w:val="22"/>
              <w:szCs w:val="22"/>
            </w:rPr>
          </w:rPrChange>
        </w:rPr>
        <w:pPrChange w:id="616" w:author="laca" w:date="2015-06-14T14:00:00Z">
          <w:pPr>
            <w:pStyle w:val="TOC2"/>
            <w:tabs>
              <w:tab w:val="left" w:pos="880"/>
            </w:tabs>
          </w:pPr>
        </w:pPrChange>
      </w:pPr>
      <w:del w:id="617" w:author="laca" w:date="2015-06-14T16:51:00Z">
        <w:r w:rsidRPr="001129F9" w:rsidDel="001129F9">
          <w:rPr>
            <w:noProof/>
            <w:rPrChange w:id="618" w:author="laca" w:date="2015-06-14T16:51:00Z">
              <w:rPr>
                <w:rStyle w:val="Hyperlink"/>
                <w:noProof/>
              </w:rPr>
            </w:rPrChange>
          </w:rPr>
          <w:delText>3.8</w:delText>
        </w:r>
        <w:r w:rsidRPr="00FE5CC9" w:rsidDel="001129F9">
          <w:rPr>
            <w:smallCaps w:val="0"/>
            <w:noProof/>
            <w:sz w:val="22"/>
            <w:szCs w:val="22"/>
            <w:rPrChange w:id="619" w:author="laca" w:date="2015-06-14T16:50:00Z">
              <w:rPr>
                <w:smallCaps w:val="0"/>
                <w:noProof/>
                <w:sz w:val="22"/>
                <w:szCs w:val="22"/>
              </w:rPr>
            </w:rPrChange>
          </w:rPr>
          <w:tab/>
        </w:r>
        <w:r w:rsidR="00096DBB" w:rsidRPr="001129F9" w:rsidDel="001129F9">
          <w:rPr>
            <w:noProof/>
            <w:rPrChange w:id="620" w:author="laca" w:date="2015-06-14T16:51:00Z">
              <w:rPr>
                <w:rStyle w:val="Hyperlink"/>
                <w:noProof/>
              </w:rPr>
            </w:rPrChange>
          </w:rPr>
          <w:delText>Teljesítmény elektronika</w:delText>
        </w:r>
        <w:r w:rsidRPr="00FE5CC9" w:rsidDel="001129F9">
          <w:rPr>
            <w:noProof/>
            <w:webHidden/>
            <w:rPrChange w:id="621" w:author="laca" w:date="2015-06-14T16:50:00Z">
              <w:rPr>
                <w:noProof/>
                <w:webHidden/>
              </w:rPr>
            </w:rPrChange>
          </w:rPr>
          <w:tab/>
          <w:delText>40</w:delText>
        </w:r>
      </w:del>
    </w:p>
    <w:p w14:paraId="740EA160" w14:textId="77777777" w:rsidR="00096DBB" w:rsidRPr="00FE5CC9" w:rsidDel="001129F9" w:rsidRDefault="00ED22AB" w:rsidP="0071433B">
      <w:pPr>
        <w:pStyle w:val="TOC3"/>
        <w:tabs>
          <w:tab w:val="left" w:pos="1100"/>
          <w:tab w:val="right" w:leader="dot" w:pos="8756"/>
        </w:tabs>
        <w:spacing w:line="360" w:lineRule="auto"/>
        <w:rPr>
          <w:del w:id="622" w:author="laca" w:date="2015-06-14T16:51:00Z"/>
          <w:i w:val="0"/>
          <w:iCs w:val="0"/>
          <w:noProof/>
          <w:sz w:val="22"/>
          <w:szCs w:val="22"/>
          <w:rPrChange w:id="623" w:author="laca" w:date="2015-06-14T16:50:00Z">
            <w:rPr>
              <w:del w:id="624" w:author="laca" w:date="2015-06-14T16:51:00Z"/>
              <w:i w:val="0"/>
              <w:iCs w:val="0"/>
              <w:noProof/>
              <w:sz w:val="22"/>
              <w:szCs w:val="22"/>
            </w:rPr>
          </w:rPrChange>
        </w:rPr>
        <w:pPrChange w:id="625" w:author="laca" w:date="2015-06-14T14:00:00Z">
          <w:pPr>
            <w:pStyle w:val="TOC3"/>
            <w:tabs>
              <w:tab w:val="left" w:pos="1100"/>
              <w:tab w:val="right" w:leader="dot" w:pos="8756"/>
            </w:tabs>
          </w:pPr>
        </w:pPrChange>
      </w:pPr>
      <w:del w:id="626" w:author="laca" w:date="2015-06-14T16:51:00Z">
        <w:r w:rsidRPr="001129F9" w:rsidDel="001129F9">
          <w:rPr>
            <w:noProof/>
            <w:rPrChange w:id="627" w:author="laca" w:date="2015-06-14T16:51:00Z">
              <w:rPr>
                <w:rStyle w:val="Hyperlink"/>
                <w:noProof/>
              </w:rPr>
            </w:rPrChange>
          </w:rPr>
          <w:delText>3.8.1</w:delText>
        </w:r>
        <w:r w:rsidRPr="00FE5CC9" w:rsidDel="001129F9">
          <w:rPr>
            <w:i w:val="0"/>
            <w:iCs w:val="0"/>
            <w:noProof/>
            <w:sz w:val="22"/>
            <w:szCs w:val="22"/>
            <w:rPrChange w:id="628" w:author="laca" w:date="2015-06-14T16:50:00Z">
              <w:rPr>
                <w:i w:val="0"/>
                <w:iCs w:val="0"/>
                <w:noProof/>
                <w:sz w:val="22"/>
                <w:szCs w:val="22"/>
              </w:rPr>
            </w:rPrChange>
          </w:rPr>
          <w:tab/>
        </w:r>
        <w:r w:rsidR="00096DBB" w:rsidRPr="001129F9" w:rsidDel="001129F9">
          <w:rPr>
            <w:noProof/>
            <w:rPrChange w:id="629" w:author="laca" w:date="2015-06-14T16:51:00Z">
              <w:rPr>
                <w:rStyle w:val="Hyperlink"/>
                <w:noProof/>
              </w:rPr>
            </w:rPrChange>
          </w:rPr>
          <w:delText>Bootstramp m</w:delText>
        </w:r>
        <w:r w:rsidRPr="001129F9" w:rsidDel="001129F9">
          <w:rPr>
            <w:noProof/>
            <w:rPrChange w:id="630" w:author="laca" w:date="2015-06-14T16:51:00Z">
              <w:rPr>
                <w:rStyle w:val="Hyperlink"/>
                <w:noProof/>
              </w:rPr>
            </w:rPrChange>
          </w:rPr>
          <w:delText>üködése</w:delText>
        </w:r>
        <w:r w:rsidRPr="00FE5CC9" w:rsidDel="001129F9">
          <w:rPr>
            <w:noProof/>
            <w:webHidden/>
            <w:rPrChange w:id="631" w:author="laca" w:date="2015-06-14T16:50:00Z">
              <w:rPr>
                <w:noProof/>
                <w:webHidden/>
              </w:rPr>
            </w:rPrChange>
          </w:rPr>
          <w:tab/>
          <w:delText>45</w:delText>
        </w:r>
      </w:del>
    </w:p>
    <w:p w14:paraId="7051D669" w14:textId="77777777" w:rsidR="00096DBB" w:rsidRPr="00FE5CC9" w:rsidDel="001129F9" w:rsidRDefault="00ED22AB" w:rsidP="0071433B">
      <w:pPr>
        <w:pStyle w:val="TOC2"/>
        <w:tabs>
          <w:tab w:val="left" w:pos="880"/>
        </w:tabs>
        <w:spacing w:line="360" w:lineRule="auto"/>
        <w:rPr>
          <w:del w:id="632" w:author="laca" w:date="2015-06-14T16:51:00Z"/>
          <w:smallCaps w:val="0"/>
          <w:noProof/>
          <w:sz w:val="22"/>
          <w:szCs w:val="22"/>
          <w:rPrChange w:id="633" w:author="laca" w:date="2015-06-14T16:50:00Z">
            <w:rPr>
              <w:del w:id="634" w:author="laca" w:date="2015-06-14T16:51:00Z"/>
              <w:smallCaps w:val="0"/>
              <w:noProof/>
              <w:sz w:val="22"/>
              <w:szCs w:val="22"/>
            </w:rPr>
          </w:rPrChange>
        </w:rPr>
        <w:pPrChange w:id="635" w:author="laca" w:date="2015-06-14T14:00:00Z">
          <w:pPr>
            <w:pStyle w:val="TOC2"/>
            <w:tabs>
              <w:tab w:val="left" w:pos="880"/>
            </w:tabs>
          </w:pPr>
        </w:pPrChange>
      </w:pPr>
      <w:del w:id="636" w:author="laca" w:date="2015-06-14T16:51:00Z">
        <w:r w:rsidRPr="001129F9" w:rsidDel="001129F9">
          <w:rPr>
            <w:noProof/>
            <w:rPrChange w:id="637" w:author="laca" w:date="2015-06-14T16:51:00Z">
              <w:rPr>
                <w:rStyle w:val="Hyperlink"/>
                <w:noProof/>
              </w:rPr>
            </w:rPrChange>
          </w:rPr>
          <w:delText>3.9</w:delText>
        </w:r>
        <w:r w:rsidRPr="00FE5CC9" w:rsidDel="001129F9">
          <w:rPr>
            <w:smallCaps w:val="0"/>
            <w:noProof/>
            <w:sz w:val="22"/>
            <w:szCs w:val="22"/>
            <w:rPrChange w:id="638" w:author="laca" w:date="2015-06-14T16:50:00Z">
              <w:rPr>
                <w:smallCaps w:val="0"/>
                <w:noProof/>
                <w:sz w:val="22"/>
                <w:szCs w:val="22"/>
              </w:rPr>
            </w:rPrChange>
          </w:rPr>
          <w:tab/>
        </w:r>
        <w:r w:rsidR="00096DBB" w:rsidRPr="001129F9" w:rsidDel="001129F9">
          <w:rPr>
            <w:noProof/>
            <w:rPrChange w:id="639" w:author="laca" w:date="2015-06-14T16:51:00Z">
              <w:rPr>
                <w:rStyle w:val="Hyperlink"/>
                <w:noProof/>
              </w:rPr>
            </w:rPrChange>
          </w:rPr>
          <w:delText>Robot Modell</w:delText>
        </w:r>
        <w:r w:rsidRPr="00FE5CC9" w:rsidDel="001129F9">
          <w:rPr>
            <w:noProof/>
            <w:webHidden/>
            <w:rPrChange w:id="640" w:author="laca" w:date="2015-06-14T16:50:00Z">
              <w:rPr>
                <w:noProof/>
                <w:webHidden/>
              </w:rPr>
            </w:rPrChange>
          </w:rPr>
          <w:tab/>
          <w:delText>46</w:delText>
        </w:r>
      </w:del>
    </w:p>
    <w:p w14:paraId="0E9B61C6" w14:textId="77777777" w:rsidR="00096DBB" w:rsidRPr="00FE5CC9" w:rsidDel="001129F9" w:rsidRDefault="00ED22AB" w:rsidP="0071433B">
      <w:pPr>
        <w:pStyle w:val="TOC1"/>
        <w:tabs>
          <w:tab w:val="left" w:pos="440"/>
        </w:tabs>
        <w:spacing w:line="360" w:lineRule="auto"/>
        <w:rPr>
          <w:del w:id="641" w:author="laca" w:date="2015-06-14T16:51:00Z"/>
          <w:b w:val="0"/>
          <w:bCs w:val="0"/>
          <w:caps w:val="0"/>
          <w:noProof/>
          <w:sz w:val="22"/>
          <w:szCs w:val="22"/>
          <w:rPrChange w:id="642" w:author="laca" w:date="2015-06-14T16:50:00Z">
            <w:rPr>
              <w:del w:id="643" w:author="laca" w:date="2015-06-14T16:51:00Z"/>
              <w:b w:val="0"/>
              <w:bCs w:val="0"/>
              <w:caps w:val="0"/>
              <w:noProof/>
              <w:sz w:val="22"/>
              <w:szCs w:val="22"/>
            </w:rPr>
          </w:rPrChange>
        </w:rPr>
        <w:pPrChange w:id="644" w:author="laca" w:date="2015-06-14T14:00:00Z">
          <w:pPr>
            <w:pStyle w:val="TOC1"/>
            <w:tabs>
              <w:tab w:val="left" w:pos="440"/>
            </w:tabs>
          </w:pPr>
        </w:pPrChange>
      </w:pPr>
      <w:del w:id="645" w:author="laca" w:date="2015-06-14T16:51:00Z">
        <w:r w:rsidRPr="001129F9" w:rsidDel="001129F9">
          <w:rPr>
            <w:rFonts w:ascii="Times New Roman" w:hAnsi="Times New Roman" w:cs="Times New Roman"/>
            <w:noProof/>
            <w:rPrChange w:id="646" w:author="laca" w:date="2015-06-14T16:51:00Z">
              <w:rPr>
                <w:rStyle w:val="Hyperlink"/>
                <w:rFonts w:ascii="Times New Roman" w:hAnsi="Times New Roman" w:cs="Times New Roman"/>
                <w:noProof/>
              </w:rPr>
            </w:rPrChange>
          </w:rPr>
          <w:delText>4</w:delText>
        </w:r>
        <w:r w:rsidRPr="00FE5CC9" w:rsidDel="001129F9">
          <w:rPr>
            <w:b w:val="0"/>
            <w:bCs w:val="0"/>
            <w:caps w:val="0"/>
            <w:noProof/>
            <w:sz w:val="22"/>
            <w:szCs w:val="22"/>
            <w:rPrChange w:id="647" w:author="laca" w:date="2015-06-14T16:50:00Z">
              <w:rPr>
                <w:b w:val="0"/>
                <w:bCs w:val="0"/>
                <w:caps w:val="0"/>
                <w:noProof/>
                <w:sz w:val="22"/>
                <w:szCs w:val="22"/>
              </w:rPr>
            </w:rPrChange>
          </w:rPr>
          <w:tab/>
        </w:r>
        <w:r w:rsidR="00096DBB" w:rsidRPr="001129F9" w:rsidDel="001129F9">
          <w:rPr>
            <w:rFonts w:ascii="Times New Roman" w:hAnsi="Times New Roman" w:cs="Times New Roman"/>
            <w:noProof/>
            <w:rPrChange w:id="648" w:author="laca" w:date="2015-06-14T16:51:00Z">
              <w:rPr>
                <w:rStyle w:val="Hyperlink"/>
                <w:rFonts w:ascii="Times New Roman" w:hAnsi="Times New Roman" w:cs="Times New Roman"/>
                <w:noProof/>
              </w:rPr>
            </w:rPrChange>
          </w:rPr>
          <w:delText>Robot Mechanikai Felépítése</w:delText>
        </w:r>
        <w:r w:rsidRPr="00FE5CC9" w:rsidDel="001129F9">
          <w:rPr>
            <w:noProof/>
            <w:webHidden/>
            <w:rPrChange w:id="649" w:author="laca" w:date="2015-06-14T16:50:00Z">
              <w:rPr>
                <w:noProof/>
                <w:webHidden/>
              </w:rPr>
            </w:rPrChange>
          </w:rPr>
          <w:tab/>
          <w:delText>50</w:delText>
        </w:r>
      </w:del>
    </w:p>
    <w:p w14:paraId="7A02A47F" w14:textId="77777777" w:rsidR="00096DBB" w:rsidRPr="00FE5CC9" w:rsidDel="001129F9" w:rsidRDefault="00ED22AB" w:rsidP="0071433B">
      <w:pPr>
        <w:pStyle w:val="TOC1"/>
        <w:tabs>
          <w:tab w:val="left" w:pos="440"/>
        </w:tabs>
        <w:spacing w:line="360" w:lineRule="auto"/>
        <w:rPr>
          <w:del w:id="650" w:author="laca" w:date="2015-06-14T16:51:00Z"/>
          <w:b w:val="0"/>
          <w:bCs w:val="0"/>
          <w:caps w:val="0"/>
          <w:noProof/>
          <w:sz w:val="22"/>
          <w:szCs w:val="22"/>
          <w:rPrChange w:id="651" w:author="laca" w:date="2015-06-14T16:50:00Z">
            <w:rPr>
              <w:del w:id="652" w:author="laca" w:date="2015-06-14T16:51:00Z"/>
              <w:b w:val="0"/>
              <w:bCs w:val="0"/>
              <w:caps w:val="0"/>
              <w:noProof/>
              <w:sz w:val="22"/>
              <w:szCs w:val="22"/>
            </w:rPr>
          </w:rPrChange>
        </w:rPr>
        <w:pPrChange w:id="653" w:author="laca" w:date="2015-06-14T14:00:00Z">
          <w:pPr>
            <w:pStyle w:val="TOC1"/>
            <w:tabs>
              <w:tab w:val="left" w:pos="440"/>
            </w:tabs>
          </w:pPr>
        </w:pPrChange>
      </w:pPr>
      <w:del w:id="654" w:author="laca" w:date="2015-06-14T16:51:00Z">
        <w:r w:rsidRPr="001129F9" w:rsidDel="001129F9">
          <w:rPr>
            <w:rFonts w:ascii="Times New Roman" w:hAnsi="Times New Roman"/>
            <w:noProof/>
            <w:rPrChange w:id="655" w:author="laca" w:date="2015-06-14T16:51:00Z">
              <w:rPr>
                <w:rStyle w:val="Hyperlink"/>
                <w:rFonts w:ascii="Times New Roman" w:hAnsi="Times New Roman"/>
                <w:noProof/>
              </w:rPr>
            </w:rPrChange>
          </w:rPr>
          <w:delText>5</w:delText>
        </w:r>
        <w:r w:rsidRPr="00FE5CC9" w:rsidDel="001129F9">
          <w:rPr>
            <w:b w:val="0"/>
            <w:bCs w:val="0"/>
            <w:caps w:val="0"/>
            <w:noProof/>
            <w:sz w:val="22"/>
            <w:szCs w:val="22"/>
            <w:rPrChange w:id="656" w:author="laca" w:date="2015-06-14T16:50:00Z">
              <w:rPr>
                <w:b w:val="0"/>
                <w:bCs w:val="0"/>
                <w:caps w:val="0"/>
                <w:noProof/>
                <w:sz w:val="22"/>
                <w:szCs w:val="22"/>
              </w:rPr>
            </w:rPrChange>
          </w:rPr>
          <w:tab/>
        </w:r>
        <w:r w:rsidR="00096DBB" w:rsidRPr="001129F9" w:rsidDel="001129F9">
          <w:rPr>
            <w:rFonts w:ascii="Times New Roman" w:hAnsi="Times New Roman"/>
            <w:noProof/>
            <w:rPrChange w:id="657" w:author="laca" w:date="2015-06-14T16:51:00Z">
              <w:rPr>
                <w:rStyle w:val="Hyperlink"/>
                <w:rFonts w:ascii="Times New Roman" w:hAnsi="Times New Roman"/>
                <w:noProof/>
              </w:rPr>
            </w:rPrChange>
          </w:rPr>
          <w:delText>E</w:delText>
        </w:r>
        <w:r w:rsidRPr="001129F9" w:rsidDel="001129F9">
          <w:rPr>
            <w:rFonts w:ascii="Times New Roman" w:hAnsi="Times New Roman"/>
            <w:noProof/>
            <w:rPrChange w:id="658" w:author="laca" w:date="2015-06-14T16:51:00Z">
              <w:rPr>
                <w:rStyle w:val="Hyperlink"/>
                <w:rFonts w:ascii="Times New Roman" w:hAnsi="Times New Roman"/>
                <w:noProof/>
              </w:rPr>
            </w:rPrChange>
          </w:rPr>
          <w:delText>lért eredmények, magvalósítások:</w:delText>
        </w:r>
        <w:r w:rsidRPr="00FE5CC9" w:rsidDel="001129F9">
          <w:rPr>
            <w:noProof/>
            <w:webHidden/>
            <w:rPrChange w:id="659" w:author="laca" w:date="2015-06-14T16:50:00Z">
              <w:rPr>
                <w:noProof/>
                <w:webHidden/>
              </w:rPr>
            </w:rPrChange>
          </w:rPr>
          <w:tab/>
          <w:delText>52</w:delText>
        </w:r>
      </w:del>
    </w:p>
    <w:p w14:paraId="526D857C" w14:textId="77777777" w:rsidR="00096DBB" w:rsidRPr="00FE5CC9" w:rsidDel="001129F9" w:rsidRDefault="00ED22AB" w:rsidP="0071433B">
      <w:pPr>
        <w:pStyle w:val="TOC1"/>
        <w:tabs>
          <w:tab w:val="left" w:pos="440"/>
        </w:tabs>
        <w:spacing w:line="360" w:lineRule="auto"/>
        <w:rPr>
          <w:del w:id="660" w:author="laca" w:date="2015-06-14T16:51:00Z"/>
          <w:b w:val="0"/>
          <w:bCs w:val="0"/>
          <w:caps w:val="0"/>
          <w:noProof/>
          <w:sz w:val="22"/>
          <w:szCs w:val="22"/>
          <w:rPrChange w:id="661" w:author="laca" w:date="2015-06-14T16:50:00Z">
            <w:rPr>
              <w:del w:id="662" w:author="laca" w:date="2015-06-14T16:51:00Z"/>
              <w:b w:val="0"/>
              <w:bCs w:val="0"/>
              <w:caps w:val="0"/>
              <w:noProof/>
              <w:sz w:val="22"/>
              <w:szCs w:val="22"/>
            </w:rPr>
          </w:rPrChange>
        </w:rPr>
        <w:pPrChange w:id="663" w:author="laca" w:date="2015-06-14T14:00:00Z">
          <w:pPr>
            <w:pStyle w:val="TOC1"/>
            <w:tabs>
              <w:tab w:val="left" w:pos="440"/>
            </w:tabs>
          </w:pPr>
        </w:pPrChange>
      </w:pPr>
      <w:del w:id="664" w:author="laca" w:date="2015-06-14T16:51:00Z">
        <w:r w:rsidRPr="001129F9" w:rsidDel="001129F9">
          <w:rPr>
            <w:rFonts w:ascii="Times New Roman" w:hAnsi="Times New Roman" w:cs="Times New Roman"/>
            <w:noProof/>
            <w:rPrChange w:id="665" w:author="laca" w:date="2015-06-14T16:51:00Z">
              <w:rPr>
                <w:rStyle w:val="Hyperlink"/>
                <w:rFonts w:ascii="Times New Roman" w:hAnsi="Times New Roman" w:cs="Times New Roman"/>
                <w:noProof/>
              </w:rPr>
            </w:rPrChange>
          </w:rPr>
          <w:delText>6</w:delText>
        </w:r>
        <w:r w:rsidRPr="00FE5CC9" w:rsidDel="001129F9">
          <w:rPr>
            <w:b w:val="0"/>
            <w:bCs w:val="0"/>
            <w:caps w:val="0"/>
            <w:noProof/>
            <w:sz w:val="22"/>
            <w:szCs w:val="22"/>
            <w:rPrChange w:id="666" w:author="laca" w:date="2015-06-14T16:50:00Z">
              <w:rPr>
                <w:b w:val="0"/>
                <w:bCs w:val="0"/>
                <w:caps w:val="0"/>
                <w:noProof/>
                <w:sz w:val="22"/>
                <w:szCs w:val="22"/>
              </w:rPr>
            </w:rPrChange>
          </w:rPr>
          <w:tab/>
        </w:r>
        <w:r w:rsidR="00096DBB" w:rsidRPr="001129F9" w:rsidDel="001129F9">
          <w:rPr>
            <w:rFonts w:ascii="Times New Roman" w:hAnsi="Times New Roman" w:cs="Times New Roman"/>
            <w:noProof/>
            <w:rPrChange w:id="667" w:author="laca" w:date="2015-06-14T16:51:00Z">
              <w:rPr>
                <w:rStyle w:val="Hyperlink"/>
                <w:rFonts w:ascii="Times New Roman" w:hAnsi="Times New Roman" w:cs="Times New Roman"/>
                <w:noProof/>
              </w:rPr>
            </w:rPrChange>
          </w:rPr>
          <w:delText>Bibliography</w:delText>
        </w:r>
        <w:r w:rsidRPr="00FE5CC9" w:rsidDel="001129F9">
          <w:rPr>
            <w:noProof/>
            <w:webHidden/>
            <w:rPrChange w:id="668" w:author="laca" w:date="2015-06-14T16:50:00Z">
              <w:rPr>
                <w:noProof/>
                <w:webHidden/>
              </w:rPr>
            </w:rPrChange>
          </w:rPr>
          <w:tab/>
          <w:delText>53</w:delText>
        </w:r>
      </w:del>
    </w:p>
    <w:p w14:paraId="4EA6CEDF" w14:textId="77777777" w:rsidR="00096DBB" w:rsidRPr="00FE5CC9" w:rsidDel="001129F9" w:rsidRDefault="00ED22AB" w:rsidP="0071433B">
      <w:pPr>
        <w:pStyle w:val="TOC1"/>
        <w:tabs>
          <w:tab w:val="left" w:pos="440"/>
        </w:tabs>
        <w:spacing w:line="360" w:lineRule="auto"/>
        <w:rPr>
          <w:del w:id="669" w:author="laca" w:date="2015-06-14T16:51:00Z"/>
          <w:b w:val="0"/>
          <w:bCs w:val="0"/>
          <w:caps w:val="0"/>
          <w:noProof/>
          <w:sz w:val="22"/>
          <w:szCs w:val="22"/>
          <w:rPrChange w:id="670" w:author="laca" w:date="2015-06-14T16:50:00Z">
            <w:rPr>
              <w:del w:id="671" w:author="laca" w:date="2015-06-14T16:51:00Z"/>
              <w:b w:val="0"/>
              <w:bCs w:val="0"/>
              <w:caps w:val="0"/>
              <w:noProof/>
              <w:sz w:val="22"/>
              <w:szCs w:val="22"/>
            </w:rPr>
          </w:rPrChange>
        </w:rPr>
        <w:pPrChange w:id="672" w:author="laca" w:date="2015-06-14T14:00:00Z">
          <w:pPr>
            <w:pStyle w:val="TOC1"/>
            <w:tabs>
              <w:tab w:val="left" w:pos="440"/>
            </w:tabs>
          </w:pPr>
        </w:pPrChange>
      </w:pPr>
      <w:del w:id="673" w:author="laca" w:date="2015-06-14T16:51:00Z">
        <w:r w:rsidRPr="001129F9" w:rsidDel="001129F9">
          <w:rPr>
            <w:noProof/>
            <w:rPrChange w:id="674" w:author="laca" w:date="2015-06-14T16:51:00Z">
              <w:rPr>
                <w:rStyle w:val="Hyperlink"/>
                <w:noProof/>
              </w:rPr>
            </w:rPrChange>
          </w:rPr>
          <w:delText>7</w:delText>
        </w:r>
        <w:r w:rsidRPr="00FE5CC9" w:rsidDel="001129F9">
          <w:rPr>
            <w:b w:val="0"/>
            <w:bCs w:val="0"/>
            <w:caps w:val="0"/>
            <w:noProof/>
            <w:sz w:val="22"/>
            <w:szCs w:val="22"/>
            <w:rPrChange w:id="675" w:author="laca" w:date="2015-06-14T16:50:00Z">
              <w:rPr>
                <w:b w:val="0"/>
                <w:bCs w:val="0"/>
                <w:caps w:val="0"/>
                <w:noProof/>
                <w:sz w:val="22"/>
                <w:szCs w:val="22"/>
              </w:rPr>
            </w:rPrChange>
          </w:rPr>
          <w:tab/>
        </w:r>
        <w:r w:rsidR="00096DBB" w:rsidRPr="001129F9" w:rsidDel="001129F9">
          <w:rPr>
            <w:noProof/>
            <w:rPrChange w:id="676" w:author="laca" w:date="2015-06-14T16:51:00Z">
              <w:rPr>
                <w:rStyle w:val="Hyperlink"/>
                <w:noProof/>
              </w:rPr>
            </w:rPrChange>
          </w:rPr>
          <w:delText>FÜGGELÉK</w:delText>
        </w:r>
        <w:r w:rsidRPr="00FE5CC9" w:rsidDel="001129F9">
          <w:rPr>
            <w:noProof/>
            <w:webHidden/>
            <w:rPrChange w:id="677" w:author="laca" w:date="2015-06-14T16:50:00Z">
              <w:rPr>
                <w:noProof/>
                <w:webHidden/>
              </w:rPr>
            </w:rPrChange>
          </w:rPr>
          <w:tab/>
          <w:delText>53</w:delText>
        </w:r>
      </w:del>
    </w:p>
    <w:p w14:paraId="705B1F45" w14:textId="77777777" w:rsidR="00B31E0B" w:rsidRPr="00FE5CC9" w:rsidRDefault="00ED22AB" w:rsidP="0071433B">
      <w:pPr>
        <w:spacing w:after="0" w:line="360" w:lineRule="auto"/>
        <w:jc w:val="both"/>
        <w:rPr>
          <w:rStyle w:val="IntenseEmphasis"/>
          <w:rFonts w:ascii="Times New Roman" w:hAnsi="Times New Roman"/>
          <w:rPrChange w:id="678" w:author="laca" w:date="2015-06-14T16:50:00Z">
            <w:rPr>
              <w:rStyle w:val="IntenseEmphasis"/>
              <w:rFonts w:ascii="Times New Roman" w:hAnsi="Times New Roman"/>
            </w:rPr>
          </w:rPrChange>
        </w:rPr>
      </w:pPr>
      <w:r w:rsidRPr="00FE5CC9">
        <w:rPr>
          <w:rStyle w:val="IntenseEmphasis"/>
          <w:rFonts w:ascii="Times New Roman" w:hAnsi="Times New Roman"/>
          <w:rPrChange w:id="679" w:author="laca" w:date="2015-06-14T16:50:00Z">
            <w:rPr>
              <w:rStyle w:val="IntenseEmphasis"/>
              <w:rFonts w:ascii="Times New Roman" w:hAnsi="Times New Roman"/>
            </w:rPr>
          </w:rPrChange>
        </w:rPr>
        <w:fldChar w:fldCharType="end"/>
      </w:r>
      <w:r w:rsidR="00B31E0B" w:rsidRPr="00FE5CC9">
        <w:rPr>
          <w:rStyle w:val="IntenseEmphasis"/>
          <w:rFonts w:ascii="Times New Roman" w:hAnsi="Times New Roman"/>
          <w:rPrChange w:id="680" w:author="laca" w:date="2015-06-14T16:50:00Z">
            <w:rPr>
              <w:rStyle w:val="IntenseEmphasis"/>
              <w:rFonts w:ascii="Times New Roman" w:hAnsi="Times New Roman"/>
            </w:rPr>
          </w:rPrChange>
        </w:rPr>
        <w:br w:type="page"/>
      </w:r>
    </w:p>
    <w:p w14:paraId="72CB873C" w14:textId="77777777" w:rsidR="00950F00" w:rsidRPr="00FE5CC9" w:rsidRDefault="00950F00" w:rsidP="0071433B">
      <w:pPr>
        <w:pStyle w:val="ListParagraph"/>
        <w:pageBreakBefore/>
        <w:autoSpaceDE w:val="0"/>
        <w:spacing w:after="0" w:line="360" w:lineRule="auto"/>
        <w:ind w:left="0"/>
        <w:jc w:val="both"/>
        <w:outlineLvl w:val="0"/>
        <w:rPr>
          <w:rFonts w:ascii="Times New Roman" w:hAnsi="Times New Roman"/>
          <w:sz w:val="56"/>
          <w:szCs w:val="56"/>
          <w:rPrChange w:id="681" w:author="laca" w:date="2015-06-14T16:50:00Z">
            <w:rPr>
              <w:rFonts w:ascii="Times New Roman" w:hAnsi="Times New Roman"/>
              <w:sz w:val="56"/>
              <w:szCs w:val="56"/>
            </w:rPr>
          </w:rPrChange>
        </w:rPr>
      </w:pPr>
      <w:bookmarkStart w:id="682" w:name="_Toc422064087"/>
      <w:r w:rsidRPr="00FE5CC9">
        <w:rPr>
          <w:rFonts w:ascii="Times New Roman" w:hAnsi="Times New Roman"/>
          <w:sz w:val="56"/>
          <w:szCs w:val="56"/>
          <w:rPrChange w:id="683" w:author="laca" w:date="2015-06-14T16:50:00Z">
            <w:rPr>
              <w:rFonts w:ascii="Times New Roman" w:hAnsi="Times New Roman"/>
              <w:sz w:val="56"/>
              <w:szCs w:val="56"/>
            </w:rPr>
          </w:rPrChange>
        </w:rPr>
        <w:lastRenderedPageBreak/>
        <w:t>Ábrák</w:t>
      </w:r>
      <w:proofErr w:type="gramStart"/>
      <w:r w:rsidRPr="00FE5CC9">
        <w:rPr>
          <w:rFonts w:ascii="Times New Roman" w:hAnsi="Times New Roman"/>
          <w:sz w:val="56"/>
          <w:szCs w:val="56"/>
          <w:rPrChange w:id="684" w:author="laca" w:date="2015-06-14T16:50:00Z">
            <w:rPr>
              <w:rFonts w:ascii="Times New Roman" w:hAnsi="Times New Roman"/>
              <w:sz w:val="56"/>
              <w:szCs w:val="56"/>
            </w:rPr>
          </w:rPrChange>
        </w:rPr>
        <w:t>,</w:t>
      </w:r>
      <w:proofErr w:type="spellStart"/>
      <w:r w:rsidRPr="00FE5CC9">
        <w:rPr>
          <w:rFonts w:ascii="Times New Roman" w:hAnsi="Times New Roman"/>
          <w:sz w:val="56"/>
          <w:szCs w:val="56"/>
          <w:rPrChange w:id="685" w:author="laca" w:date="2015-06-14T16:50:00Z">
            <w:rPr>
              <w:rFonts w:ascii="Times New Roman" w:hAnsi="Times New Roman"/>
              <w:sz w:val="56"/>
              <w:szCs w:val="56"/>
            </w:rPr>
          </w:rPrChange>
        </w:rPr>
        <w:t>táblázatok</w:t>
      </w:r>
      <w:r w:rsidR="00ED22AB" w:rsidRPr="00FE5CC9">
        <w:rPr>
          <w:rFonts w:ascii="Times New Roman" w:hAnsi="Times New Roman"/>
          <w:sz w:val="56"/>
          <w:szCs w:val="56"/>
          <w:rPrChange w:id="686" w:author="laca" w:date="2015-06-14T16:50:00Z">
            <w:rPr>
              <w:rFonts w:ascii="Times New Roman" w:hAnsi="Times New Roman"/>
              <w:sz w:val="56"/>
              <w:szCs w:val="56"/>
            </w:rPr>
          </w:rPrChange>
        </w:rPr>
        <w:t>jegyzéke</w:t>
      </w:r>
      <w:bookmarkEnd w:id="682"/>
      <w:proofErr w:type="spellEnd"/>
      <w:proofErr w:type="gramEnd"/>
    </w:p>
    <w:p w14:paraId="2548FBB3" w14:textId="77777777" w:rsidR="001129F9" w:rsidRDefault="00ED22AB">
      <w:pPr>
        <w:pStyle w:val="TableofFigures"/>
        <w:tabs>
          <w:tab w:val="right" w:leader="dot" w:pos="8756"/>
        </w:tabs>
        <w:rPr>
          <w:ins w:id="687" w:author="laca" w:date="2015-06-14T16:51:00Z"/>
          <w:noProof/>
          <w:lang w:val="en-US"/>
        </w:rPr>
      </w:pPr>
      <w:r w:rsidRPr="00FE5CC9">
        <w:rPr>
          <w:rStyle w:val="IntenseEmphasis"/>
          <w:rFonts w:ascii="Times New Roman" w:hAnsi="Times New Roman"/>
          <w:rPrChange w:id="688" w:author="laca" w:date="2015-06-14T16:50:00Z">
            <w:rPr>
              <w:rStyle w:val="IntenseEmphasis"/>
              <w:rFonts w:ascii="Times New Roman" w:hAnsi="Times New Roman"/>
            </w:rPr>
          </w:rPrChange>
        </w:rPr>
        <w:fldChar w:fldCharType="begin"/>
      </w:r>
      <w:r w:rsidRPr="00FE5CC9">
        <w:rPr>
          <w:rStyle w:val="IntenseEmphasis"/>
          <w:rFonts w:ascii="Times New Roman" w:hAnsi="Times New Roman"/>
          <w:rPrChange w:id="689" w:author="laca" w:date="2015-06-14T16:50:00Z">
            <w:rPr>
              <w:rStyle w:val="IntenseEmphasis"/>
              <w:rFonts w:ascii="Times New Roman" w:hAnsi="Times New Roman"/>
            </w:rPr>
          </w:rPrChange>
        </w:rPr>
        <w:instrText xml:space="preserve"> TOC \h \z \c "Kép." </w:instrText>
      </w:r>
      <w:r w:rsidRPr="00FE5CC9">
        <w:rPr>
          <w:rStyle w:val="IntenseEmphasis"/>
          <w:rFonts w:ascii="Times New Roman" w:hAnsi="Times New Roman"/>
          <w:rPrChange w:id="690" w:author="laca" w:date="2015-06-14T16:50:00Z">
            <w:rPr>
              <w:rStyle w:val="IntenseEmphasis"/>
              <w:rFonts w:ascii="Times New Roman" w:hAnsi="Times New Roman"/>
            </w:rPr>
          </w:rPrChange>
        </w:rPr>
        <w:fldChar w:fldCharType="separate"/>
      </w:r>
      <w:ins w:id="691" w:author="laca" w:date="2015-06-14T16:51:00Z">
        <w:r w:rsidR="001129F9" w:rsidRPr="00435911">
          <w:rPr>
            <w:rStyle w:val="Hyperlink"/>
            <w:noProof/>
          </w:rPr>
          <w:fldChar w:fldCharType="begin"/>
        </w:r>
        <w:r w:rsidR="001129F9" w:rsidRPr="00435911">
          <w:rPr>
            <w:rStyle w:val="Hyperlink"/>
            <w:noProof/>
          </w:rPr>
          <w:instrText xml:space="preserve"> </w:instrText>
        </w:r>
        <w:r w:rsidR="001129F9">
          <w:rPr>
            <w:noProof/>
          </w:rPr>
          <w:instrText>HYPERLINK "C:\\Users\\laca\\Desktop\\Allamvizsga\\Dolgozat\\Allamvizsgadolgozat\\GaborSzabolcsLaszlo_v3.docx" \l "_Toc422064026"</w:instrText>
        </w:r>
        <w:r w:rsidR="001129F9" w:rsidRPr="00435911">
          <w:rPr>
            <w:rStyle w:val="Hyperlink"/>
            <w:noProof/>
          </w:rPr>
          <w:instrText xml:space="preserve"> </w:instrText>
        </w:r>
        <w:r w:rsidR="001129F9" w:rsidRPr="00435911">
          <w:rPr>
            <w:rStyle w:val="Hyperlink"/>
            <w:noProof/>
          </w:rPr>
        </w:r>
        <w:r w:rsidR="001129F9" w:rsidRPr="00435911">
          <w:rPr>
            <w:rStyle w:val="Hyperlink"/>
            <w:noProof/>
          </w:rPr>
          <w:fldChar w:fldCharType="separate"/>
        </w:r>
        <w:r w:rsidR="001129F9" w:rsidRPr="00435911">
          <w:rPr>
            <w:rStyle w:val="Hyperlink"/>
            <w:noProof/>
          </w:rPr>
          <w:t>Kép. 2.1Inkrementális érzékelő jelek</w:t>
        </w:r>
        <w:r w:rsidR="001129F9">
          <w:rPr>
            <w:noProof/>
            <w:webHidden/>
          </w:rPr>
          <w:tab/>
        </w:r>
        <w:r w:rsidR="001129F9">
          <w:rPr>
            <w:noProof/>
            <w:webHidden/>
          </w:rPr>
          <w:fldChar w:fldCharType="begin"/>
        </w:r>
        <w:r w:rsidR="001129F9">
          <w:rPr>
            <w:noProof/>
            <w:webHidden/>
          </w:rPr>
          <w:instrText xml:space="preserve"> PAGEREF _Toc422064026 \h </w:instrText>
        </w:r>
        <w:r w:rsidR="001129F9">
          <w:rPr>
            <w:noProof/>
            <w:webHidden/>
          </w:rPr>
        </w:r>
      </w:ins>
      <w:r w:rsidR="001129F9">
        <w:rPr>
          <w:noProof/>
          <w:webHidden/>
        </w:rPr>
        <w:fldChar w:fldCharType="separate"/>
      </w:r>
      <w:ins w:id="692" w:author="laca" w:date="2015-06-14T16:51:00Z">
        <w:r w:rsidR="001129F9">
          <w:rPr>
            <w:noProof/>
            <w:webHidden/>
          </w:rPr>
          <w:t>10</w:t>
        </w:r>
        <w:r w:rsidR="001129F9">
          <w:rPr>
            <w:noProof/>
            <w:webHidden/>
          </w:rPr>
          <w:fldChar w:fldCharType="end"/>
        </w:r>
        <w:r w:rsidR="001129F9" w:rsidRPr="00435911">
          <w:rPr>
            <w:rStyle w:val="Hyperlink"/>
            <w:noProof/>
          </w:rPr>
          <w:fldChar w:fldCharType="end"/>
        </w:r>
      </w:ins>
    </w:p>
    <w:p w14:paraId="7BECD99D" w14:textId="77777777" w:rsidR="001129F9" w:rsidRDefault="001129F9">
      <w:pPr>
        <w:pStyle w:val="TableofFigures"/>
        <w:tabs>
          <w:tab w:val="right" w:leader="dot" w:pos="8756"/>
        </w:tabs>
        <w:rPr>
          <w:ins w:id="693" w:author="laca" w:date="2015-06-14T16:51:00Z"/>
          <w:noProof/>
          <w:lang w:val="en-US"/>
        </w:rPr>
      </w:pPr>
      <w:ins w:id="69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"_Toc422064027"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 a Pozíció és a sebesség szabályzási hurok elvi strukturális felépítése</w:t>
        </w:r>
        <w:r>
          <w:rPr>
            <w:noProof/>
            <w:webHidden/>
          </w:rPr>
          <w:tab/>
        </w:r>
        <w:r>
          <w:rPr>
            <w:noProof/>
            <w:webHidden/>
          </w:rPr>
          <w:fldChar w:fldCharType="begin"/>
        </w:r>
        <w:r>
          <w:rPr>
            <w:noProof/>
            <w:webHidden/>
          </w:rPr>
          <w:instrText xml:space="preserve"> PAGEREF _Toc422064027 \h </w:instrText>
        </w:r>
        <w:r>
          <w:rPr>
            <w:noProof/>
            <w:webHidden/>
          </w:rPr>
        </w:r>
      </w:ins>
      <w:r>
        <w:rPr>
          <w:noProof/>
          <w:webHidden/>
        </w:rPr>
        <w:fldChar w:fldCharType="separate"/>
      </w:r>
      <w:ins w:id="695" w:author="laca" w:date="2015-06-14T16:51:00Z">
        <w:r>
          <w:rPr>
            <w:noProof/>
            <w:webHidden/>
          </w:rPr>
          <w:t>13</w:t>
        </w:r>
        <w:r>
          <w:rPr>
            <w:noProof/>
            <w:webHidden/>
          </w:rPr>
          <w:fldChar w:fldCharType="end"/>
        </w:r>
        <w:r w:rsidRPr="00435911">
          <w:rPr>
            <w:rStyle w:val="Hyperlink"/>
            <w:noProof/>
          </w:rPr>
          <w:fldChar w:fldCharType="end"/>
        </w:r>
      </w:ins>
    </w:p>
    <w:p w14:paraId="48656933" w14:textId="77777777" w:rsidR="001129F9" w:rsidRDefault="001129F9">
      <w:pPr>
        <w:pStyle w:val="TableofFigures"/>
        <w:tabs>
          <w:tab w:val="right" w:leader="dot" w:pos="8756"/>
        </w:tabs>
        <w:rPr>
          <w:ins w:id="696" w:author="laca" w:date="2015-06-14T16:51:00Z"/>
          <w:noProof/>
          <w:lang w:val="en-US"/>
        </w:rPr>
      </w:pPr>
      <w:ins w:id="697"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"_Toc422064028"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 Állapot automata, amely leírja a Diszkrét PID szabály ózót</w:t>
        </w:r>
        <w:r>
          <w:rPr>
            <w:noProof/>
            <w:webHidden/>
          </w:rPr>
          <w:tab/>
        </w:r>
        <w:r>
          <w:rPr>
            <w:noProof/>
            <w:webHidden/>
          </w:rPr>
          <w:fldChar w:fldCharType="begin"/>
        </w:r>
        <w:r>
          <w:rPr>
            <w:noProof/>
            <w:webHidden/>
          </w:rPr>
          <w:instrText xml:space="preserve"> PAGEREF _Toc422064028 \h </w:instrText>
        </w:r>
        <w:r>
          <w:rPr>
            <w:noProof/>
            <w:webHidden/>
          </w:rPr>
        </w:r>
      </w:ins>
      <w:r>
        <w:rPr>
          <w:noProof/>
          <w:webHidden/>
        </w:rPr>
        <w:fldChar w:fldCharType="separate"/>
      </w:r>
      <w:ins w:id="698" w:author="laca" w:date="2015-06-14T16:51:00Z">
        <w:r>
          <w:rPr>
            <w:noProof/>
            <w:webHidden/>
          </w:rPr>
          <w:t>14</w:t>
        </w:r>
        <w:r>
          <w:rPr>
            <w:noProof/>
            <w:webHidden/>
          </w:rPr>
          <w:fldChar w:fldCharType="end"/>
        </w:r>
        <w:r w:rsidRPr="00435911">
          <w:rPr>
            <w:rStyle w:val="Hyperlink"/>
            <w:noProof/>
          </w:rPr>
          <w:fldChar w:fldCharType="end"/>
        </w:r>
      </w:ins>
    </w:p>
    <w:p w14:paraId="7581AB75" w14:textId="77777777" w:rsidR="001129F9" w:rsidRDefault="001129F9">
      <w:pPr>
        <w:pStyle w:val="TableofFigures"/>
        <w:tabs>
          <w:tab w:val="right" w:leader="dot" w:pos="8756"/>
        </w:tabs>
        <w:rPr>
          <w:ins w:id="699" w:author="laca" w:date="2015-06-14T16:51:00Z"/>
          <w:noProof/>
          <w:lang w:val="en-US"/>
        </w:rPr>
      </w:pPr>
      <w:ins w:id="70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"_Toc422064029"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 A PID felépítése System Generatorban</w:t>
        </w:r>
        <w:r>
          <w:rPr>
            <w:noProof/>
            <w:webHidden/>
          </w:rPr>
          <w:tab/>
        </w:r>
        <w:r>
          <w:rPr>
            <w:noProof/>
            <w:webHidden/>
          </w:rPr>
          <w:fldChar w:fldCharType="begin"/>
        </w:r>
        <w:r>
          <w:rPr>
            <w:noProof/>
            <w:webHidden/>
          </w:rPr>
          <w:instrText xml:space="preserve"> PAGEREF _Toc422064029 \h </w:instrText>
        </w:r>
        <w:r>
          <w:rPr>
            <w:noProof/>
            <w:webHidden/>
          </w:rPr>
        </w:r>
      </w:ins>
      <w:r>
        <w:rPr>
          <w:noProof/>
          <w:webHidden/>
        </w:rPr>
        <w:fldChar w:fldCharType="separate"/>
      </w:r>
      <w:ins w:id="701" w:author="laca" w:date="2015-06-14T16:51:00Z">
        <w:r>
          <w:rPr>
            <w:noProof/>
            <w:webHidden/>
          </w:rPr>
          <w:t>15</w:t>
        </w:r>
        <w:r>
          <w:rPr>
            <w:noProof/>
            <w:webHidden/>
          </w:rPr>
          <w:fldChar w:fldCharType="end"/>
        </w:r>
        <w:r w:rsidRPr="00435911">
          <w:rPr>
            <w:rStyle w:val="Hyperlink"/>
            <w:noProof/>
          </w:rPr>
          <w:fldChar w:fldCharType="end"/>
        </w:r>
      </w:ins>
    </w:p>
    <w:p w14:paraId="0A9B90DB" w14:textId="77777777" w:rsidR="001129F9" w:rsidRDefault="001129F9">
      <w:pPr>
        <w:pStyle w:val="TableofFigures"/>
        <w:tabs>
          <w:tab w:val="right" w:leader="dot" w:pos="8756"/>
        </w:tabs>
        <w:rPr>
          <w:ins w:id="702" w:author="laca" w:date="2015-06-14T16:51:00Z"/>
          <w:noProof/>
          <w:lang w:val="en-US"/>
        </w:rPr>
      </w:pPr>
      <w:ins w:id="703"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 PID Simulink szimulációs model</w:t>
        </w:r>
        <w:r>
          <w:rPr>
            <w:noProof/>
            <w:webHidden/>
          </w:rPr>
          <w:tab/>
        </w:r>
        <w:r>
          <w:rPr>
            <w:noProof/>
            <w:webHidden/>
          </w:rPr>
          <w:fldChar w:fldCharType="begin"/>
        </w:r>
        <w:r>
          <w:rPr>
            <w:noProof/>
            <w:webHidden/>
          </w:rPr>
          <w:instrText xml:space="preserve"> PAGEREF _Toc422064030 \h </w:instrText>
        </w:r>
        <w:r>
          <w:rPr>
            <w:noProof/>
            <w:webHidden/>
          </w:rPr>
        </w:r>
      </w:ins>
      <w:r>
        <w:rPr>
          <w:noProof/>
          <w:webHidden/>
        </w:rPr>
        <w:fldChar w:fldCharType="separate"/>
      </w:r>
      <w:ins w:id="704" w:author="laca" w:date="2015-06-14T16:51:00Z">
        <w:r>
          <w:rPr>
            <w:noProof/>
            <w:webHidden/>
          </w:rPr>
          <w:t>15</w:t>
        </w:r>
        <w:r>
          <w:rPr>
            <w:noProof/>
            <w:webHidden/>
          </w:rPr>
          <w:fldChar w:fldCharType="end"/>
        </w:r>
        <w:r w:rsidRPr="00435911">
          <w:rPr>
            <w:rStyle w:val="Hyperlink"/>
            <w:noProof/>
          </w:rPr>
          <w:fldChar w:fldCharType="end"/>
        </w:r>
      </w:ins>
    </w:p>
    <w:p w14:paraId="0D10E406" w14:textId="77777777" w:rsidR="001129F9" w:rsidRDefault="001129F9">
      <w:pPr>
        <w:pStyle w:val="TableofFigures"/>
        <w:tabs>
          <w:tab w:val="right" w:leader="dot" w:pos="8756"/>
        </w:tabs>
        <w:rPr>
          <w:ins w:id="705" w:author="laca" w:date="2015-06-14T16:51:00Z"/>
          <w:noProof/>
          <w:lang w:val="en-US"/>
        </w:rPr>
      </w:pPr>
      <w:ins w:id="70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3.5 Szimulációs eredmény amely tükrözi a konstans bementre a számolási lépéseket</w:t>
        </w:r>
        <w:r>
          <w:rPr>
            <w:noProof/>
            <w:webHidden/>
          </w:rPr>
          <w:tab/>
        </w:r>
        <w:r>
          <w:rPr>
            <w:noProof/>
            <w:webHidden/>
          </w:rPr>
          <w:fldChar w:fldCharType="begin"/>
        </w:r>
        <w:r>
          <w:rPr>
            <w:noProof/>
            <w:webHidden/>
          </w:rPr>
          <w:instrText xml:space="preserve"> PAGEREF _Toc422064031 \h </w:instrText>
        </w:r>
        <w:r>
          <w:rPr>
            <w:noProof/>
            <w:webHidden/>
          </w:rPr>
        </w:r>
      </w:ins>
      <w:r>
        <w:rPr>
          <w:noProof/>
          <w:webHidden/>
        </w:rPr>
        <w:fldChar w:fldCharType="separate"/>
      </w:r>
      <w:ins w:id="707" w:author="laca" w:date="2015-06-14T16:51:00Z">
        <w:r>
          <w:rPr>
            <w:noProof/>
            <w:webHidden/>
          </w:rPr>
          <w:t>16</w:t>
        </w:r>
        <w:r>
          <w:rPr>
            <w:noProof/>
            <w:webHidden/>
          </w:rPr>
          <w:fldChar w:fldCharType="end"/>
        </w:r>
        <w:r w:rsidRPr="00435911">
          <w:rPr>
            <w:rStyle w:val="Hyperlink"/>
            <w:noProof/>
          </w:rPr>
          <w:fldChar w:fldCharType="end"/>
        </w:r>
      </w:ins>
    </w:p>
    <w:p w14:paraId="5C087213" w14:textId="77777777" w:rsidR="001129F9" w:rsidRDefault="001129F9">
      <w:pPr>
        <w:pStyle w:val="TableofFigures"/>
        <w:tabs>
          <w:tab w:val="right" w:leader="dot" w:pos="8756"/>
        </w:tabs>
        <w:rPr>
          <w:ins w:id="708" w:author="laca" w:date="2015-06-14T16:51:00Z"/>
          <w:noProof/>
          <w:lang w:val="en-US"/>
        </w:rPr>
      </w:pPr>
      <w:ins w:id="709"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3.6 PID minimális periódusa</w:t>
        </w:r>
        <w:r>
          <w:rPr>
            <w:noProof/>
            <w:webHidden/>
          </w:rPr>
          <w:tab/>
        </w:r>
        <w:r>
          <w:rPr>
            <w:noProof/>
            <w:webHidden/>
          </w:rPr>
          <w:fldChar w:fldCharType="begin"/>
        </w:r>
        <w:r>
          <w:rPr>
            <w:noProof/>
            <w:webHidden/>
          </w:rPr>
          <w:instrText xml:space="preserve"> PAGEREF _Toc422064032 \h </w:instrText>
        </w:r>
        <w:r>
          <w:rPr>
            <w:noProof/>
            <w:webHidden/>
          </w:rPr>
        </w:r>
      </w:ins>
      <w:r>
        <w:rPr>
          <w:noProof/>
          <w:webHidden/>
        </w:rPr>
        <w:fldChar w:fldCharType="separate"/>
      </w:r>
      <w:ins w:id="710" w:author="laca" w:date="2015-06-14T16:51:00Z">
        <w:r>
          <w:rPr>
            <w:noProof/>
            <w:webHidden/>
          </w:rPr>
          <w:t>17</w:t>
        </w:r>
        <w:r>
          <w:rPr>
            <w:noProof/>
            <w:webHidden/>
          </w:rPr>
          <w:fldChar w:fldCharType="end"/>
        </w:r>
        <w:r w:rsidRPr="00435911">
          <w:rPr>
            <w:rStyle w:val="Hyperlink"/>
            <w:noProof/>
          </w:rPr>
          <w:fldChar w:fldCharType="end"/>
        </w:r>
      </w:ins>
    </w:p>
    <w:p w14:paraId="4B0D3013" w14:textId="77777777" w:rsidR="001129F9" w:rsidRDefault="001129F9">
      <w:pPr>
        <w:pStyle w:val="TableofFigures"/>
        <w:tabs>
          <w:tab w:val="right" w:leader="dot" w:pos="8756"/>
        </w:tabs>
        <w:rPr>
          <w:ins w:id="711" w:author="laca" w:date="2015-06-14T16:51:00Z"/>
          <w:noProof/>
          <w:lang w:val="en-US"/>
        </w:rPr>
      </w:pPr>
      <w:ins w:id="71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3.7 Mintavételi taktust generáló modul</w:t>
        </w:r>
        <w:r>
          <w:rPr>
            <w:noProof/>
            <w:webHidden/>
          </w:rPr>
          <w:tab/>
        </w:r>
        <w:r>
          <w:rPr>
            <w:noProof/>
            <w:webHidden/>
          </w:rPr>
          <w:fldChar w:fldCharType="begin"/>
        </w:r>
        <w:r>
          <w:rPr>
            <w:noProof/>
            <w:webHidden/>
          </w:rPr>
          <w:instrText xml:space="preserve"> PAGEREF _Toc422064033 \h </w:instrText>
        </w:r>
        <w:r>
          <w:rPr>
            <w:noProof/>
            <w:webHidden/>
          </w:rPr>
        </w:r>
      </w:ins>
      <w:r>
        <w:rPr>
          <w:noProof/>
          <w:webHidden/>
        </w:rPr>
        <w:fldChar w:fldCharType="separate"/>
      </w:r>
      <w:ins w:id="713" w:author="laca" w:date="2015-06-14T16:51:00Z">
        <w:r>
          <w:rPr>
            <w:noProof/>
            <w:webHidden/>
          </w:rPr>
          <w:t>17</w:t>
        </w:r>
        <w:r>
          <w:rPr>
            <w:noProof/>
            <w:webHidden/>
          </w:rPr>
          <w:fldChar w:fldCharType="end"/>
        </w:r>
        <w:r w:rsidRPr="00435911">
          <w:rPr>
            <w:rStyle w:val="Hyperlink"/>
            <w:noProof/>
          </w:rPr>
          <w:fldChar w:fldCharType="end"/>
        </w:r>
      </w:ins>
    </w:p>
    <w:p w14:paraId="53FA1554" w14:textId="77777777" w:rsidR="001129F9" w:rsidRDefault="001129F9">
      <w:pPr>
        <w:pStyle w:val="TableofFigures"/>
        <w:tabs>
          <w:tab w:val="right" w:leader="dot" w:pos="8756"/>
        </w:tabs>
        <w:rPr>
          <w:ins w:id="714" w:author="laca" w:date="2015-06-14T16:51:00Z"/>
          <w:noProof/>
          <w:lang w:val="en-US"/>
        </w:rPr>
      </w:pPr>
      <w:ins w:id="71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3.8 Szimulációs eredmények mintavételi jelgenerátor.</w:t>
        </w:r>
        <w:r>
          <w:rPr>
            <w:noProof/>
            <w:webHidden/>
          </w:rPr>
          <w:tab/>
        </w:r>
        <w:r>
          <w:rPr>
            <w:noProof/>
            <w:webHidden/>
          </w:rPr>
          <w:fldChar w:fldCharType="begin"/>
        </w:r>
        <w:r>
          <w:rPr>
            <w:noProof/>
            <w:webHidden/>
          </w:rPr>
          <w:instrText xml:space="preserve"> PAGEREF _Toc422064034 \h </w:instrText>
        </w:r>
        <w:r>
          <w:rPr>
            <w:noProof/>
            <w:webHidden/>
          </w:rPr>
        </w:r>
      </w:ins>
      <w:r>
        <w:rPr>
          <w:noProof/>
          <w:webHidden/>
        </w:rPr>
        <w:fldChar w:fldCharType="separate"/>
      </w:r>
      <w:ins w:id="716" w:author="laca" w:date="2015-06-14T16:51:00Z">
        <w:r>
          <w:rPr>
            <w:noProof/>
            <w:webHidden/>
          </w:rPr>
          <w:t>18</w:t>
        </w:r>
        <w:r>
          <w:rPr>
            <w:noProof/>
            <w:webHidden/>
          </w:rPr>
          <w:fldChar w:fldCharType="end"/>
        </w:r>
        <w:r w:rsidRPr="00435911">
          <w:rPr>
            <w:rStyle w:val="Hyperlink"/>
            <w:noProof/>
          </w:rPr>
          <w:fldChar w:fldCharType="end"/>
        </w:r>
      </w:ins>
    </w:p>
    <w:p w14:paraId="3C111BD8" w14:textId="77777777" w:rsidR="001129F9" w:rsidRDefault="001129F9">
      <w:pPr>
        <w:pStyle w:val="TableofFigures"/>
        <w:tabs>
          <w:tab w:val="right" w:leader="dot" w:pos="8756"/>
        </w:tabs>
        <w:rPr>
          <w:ins w:id="717" w:author="laca" w:date="2015-06-14T16:51:00Z"/>
          <w:noProof/>
          <w:lang w:val="en-US"/>
        </w:rPr>
      </w:pPr>
      <w:ins w:id="71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3.9 A Pozíció szabályozó System generátoros felépítése</w:t>
        </w:r>
        <w:r>
          <w:rPr>
            <w:noProof/>
            <w:webHidden/>
          </w:rPr>
          <w:tab/>
        </w:r>
        <w:r>
          <w:rPr>
            <w:noProof/>
            <w:webHidden/>
          </w:rPr>
          <w:fldChar w:fldCharType="begin"/>
        </w:r>
        <w:r>
          <w:rPr>
            <w:noProof/>
            <w:webHidden/>
          </w:rPr>
          <w:instrText xml:space="preserve"> PAGEREF _Toc422064035 \h </w:instrText>
        </w:r>
        <w:r>
          <w:rPr>
            <w:noProof/>
            <w:webHidden/>
          </w:rPr>
        </w:r>
      </w:ins>
      <w:r>
        <w:rPr>
          <w:noProof/>
          <w:webHidden/>
        </w:rPr>
        <w:fldChar w:fldCharType="separate"/>
      </w:r>
      <w:ins w:id="719" w:author="laca" w:date="2015-06-14T16:51:00Z">
        <w:r>
          <w:rPr>
            <w:noProof/>
            <w:webHidden/>
          </w:rPr>
          <w:t>19</w:t>
        </w:r>
        <w:r>
          <w:rPr>
            <w:noProof/>
            <w:webHidden/>
          </w:rPr>
          <w:fldChar w:fldCharType="end"/>
        </w:r>
        <w:r w:rsidRPr="00435911">
          <w:rPr>
            <w:rStyle w:val="Hyperlink"/>
            <w:noProof/>
          </w:rPr>
          <w:fldChar w:fldCharType="end"/>
        </w:r>
      </w:ins>
    </w:p>
    <w:p w14:paraId="77660F9F" w14:textId="77777777" w:rsidR="001129F9" w:rsidRDefault="001129F9">
      <w:pPr>
        <w:pStyle w:val="TableofFigures"/>
        <w:tabs>
          <w:tab w:val="right" w:leader="dot" w:pos="8756"/>
        </w:tabs>
        <w:rPr>
          <w:ins w:id="720" w:author="laca" w:date="2015-06-14T16:51:00Z"/>
          <w:noProof/>
          <w:lang w:val="en-US"/>
        </w:rPr>
      </w:pPr>
      <w:ins w:id="721"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3.10 a pozíció szabályzás moduláris felépítése System Genrator környezetben</w:t>
        </w:r>
        <w:r>
          <w:rPr>
            <w:noProof/>
            <w:webHidden/>
          </w:rPr>
          <w:tab/>
        </w:r>
        <w:r>
          <w:rPr>
            <w:noProof/>
            <w:webHidden/>
          </w:rPr>
          <w:fldChar w:fldCharType="begin"/>
        </w:r>
        <w:r>
          <w:rPr>
            <w:noProof/>
            <w:webHidden/>
          </w:rPr>
          <w:instrText xml:space="preserve"> PAGEREF _Toc422064036 \h </w:instrText>
        </w:r>
        <w:r>
          <w:rPr>
            <w:noProof/>
            <w:webHidden/>
          </w:rPr>
        </w:r>
      </w:ins>
      <w:r>
        <w:rPr>
          <w:noProof/>
          <w:webHidden/>
        </w:rPr>
        <w:fldChar w:fldCharType="separate"/>
      </w:r>
      <w:ins w:id="722" w:author="laca" w:date="2015-06-14T16:51:00Z">
        <w:r>
          <w:rPr>
            <w:noProof/>
            <w:webHidden/>
          </w:rPr>
          <w:t>20</w:t>
        </w:r>
        <w:r>
          <w:rPr>
            <w:noProof/>
            <w:webHidden/>
          </w:rPr>
          <w:fldChar w:fldCharType="end"/>
        </w:r>
        <w:r w:rsidRPr="00435911">
          <w:rPr>
            <w:rStyle w:val="Hyperlink"/>
            <w:noProof/>
          </w:rPr>
          <w:fldChar w:fldCharType="end"/>
        </w:r>
      </w:ins>
    </w:p>
    <w:p w14:paraId="21724505" w14:textId="77777777" w:rsidR="001129F9" w:rsidRDefault="001129F9">
      <w:pPr>
        <w:pStyle w:val="TableofFigures"/>
        <w:tabs>
          <w:tab w:val="right" w:leader="dot" w:pos="8756"/>
        </w:tabs>
        <w:rPr>
          <w:ins w:id="723" w:author="laca" w:date="2015-06-14T16:51:00Z"/>
          <w:noProof/>
          <w:lang w:val="en-US"/>
        </w:rPr>
      </w:pPr>
      <w:ins w:id="72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3.11 a pozíció szabályozó bemenete (pozíció hiba), valamint a Szabályozó kimenti jele.</w:t>
        </w:r>
        <w:r>
          <w:rPr>
            <w:noProof/>
            <w:webHidden/>
          </w:rPr>
          <w:tab/>
        </w:r>
        <w:r>
          <w:rPr>
            <w:noProof/>
            <w:webHidden/>
          </w:rPr>
          <w:fldChar w:fldCharType="begin"/>
        </w:r>
        <w:r>
          <w:rPr>
            <w:noProof/>
            <w:webHidden/>
          </w:rPr>
          <w:instrText xml:space="preserve"> PAGEREF _Toc422064037 \h </w:instrText>
        </w:r>
        <w:r>
          <w:rPr>
            <w:noProof/>
            <w:webHidden/>
          </w:rPr>
        </w:r>
      </w:ins>
      <w:r>
        <w:rPr>
          <w:noProof/>
          <w:webHidden/>
        </w:rPr>
        <w:fldChar w:fldCharType="separate"/>
      </w:r>
      <w:ins w:id="725" w:author="laca" w:date="2015-06-14T16:51:00Z">
        <w:r>
          <w:rPr>
            <w:noProof/>
            <w:webHidden/>
          </w:rPr>
          <w:t>20</w:t>
        </w:r>
        <w:r>
          <w:rPr>
            <w:noProof/>
            <w:webHidden/>
          </w:rPr>
          <w:fldChar w:fldCharType="end"/>
        </w:r>
        <w:r w:rsidRPr="00435911">
          <w:rPr>
            <w:rStyle w:val="Hyperlink"/>
            <w:noProof/>
          </w:rPr>
          <w:fldChar w:fldCharType="end"/>
        </w:r>
      </w:ins>
    </w:p>
    <w:p w14:paraId="37CE86D7" w14:textId="77777777" w:rsidR="001129F9" w:rsidRDefault="001129F9">
      <w:pPr>
        <w:pStyle w:val="TableofFigures"/>
        <w:tabs>
          <w:tab w:val="right" w:leader="dot" w:pos="8756"/>
        </w:tabs>
        <w:rPr>
          <w:ins w:id="726" w:author="laca" w:date="2015-06-14T16:51:00Z"/>
          <w:noProof/>
          <w:lang w:val="en-US"/>
        </w:rPr>
      </w:pPr>
      <w:ins w:id="727"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3.12 Sebesség szabályozás PID szabályzóval.</w:t>
        </w:r>
        <w:r>
          <w:rPr>
            <w:noProof/>
            <w:webHidden/>
          </w:rPr>
          <w:tab/>
        </w:r>
        <w:r>
          <w:rPr>
            <w:noProof/>
            <w:webHidden/>
          </w:rPr>
          <w:fldChar w:fldCharType="begin"/>
        </w:r>
        <w:r>
          <w:rPr>
            <w:noProof/>
            <w:webHidden/>
          </w:rPr>
          <w:instrText xml:space="preserve"> PAGEREF _Toc422064038 \h </w:instrText>
        </w:r>
        <w:r>
          <w:rPr>
            <w:noProof/>
            <w:webHidden/>
          </w:rPr>
        </w:r>
      </w:ins>
      <w:r>
        <w:rPr>
          <w:noProof/>
          <w:webHidden/>
        </w:rPr>
        <w:fldChar w:fldCharType="separate"/>
      </w:r>
      <w:ins w:id="728" w:author="laca" w:date="2015-06-14T16:51:00Z">
        <w:r>
          <w:rPr>
            <w:noProof/>
            <w:webHidden/>
          </w:rPr>
          <w:t>21</w:t>
        </w:r>
        <w:r>
          <w:rPr>
            <w:noProof/>
            <w:webHidden/>
          </w:rPr>
          <w:fldChar w:fldCharType="end"/>
        </w:r>
        <w:r w:rsidRPr="00435911">
          <w:rPr>
            <w:rStyle w:val="Hyperlink"/>
            <w:noProof/>
          </w:rPr>
          <w:fldChar w:fldCharType="end"/>
        </w:r>
      </w:ins>
    </w:p>
    <w:p w14:paraId="0917BE86" w14:textId="77777777" w:rsidR="001129F9" w:rsidRDefault="001129F9">
      <w:pPr>
        <w:pStyle w:val="TableofFigures"/>
        <w:tabs>
          <w:tab w:val="right" w:leader="dot" w:pos="8756"/>
        </w:tabs>
        <w:rPr>
          <w:ins w:id="729" w:author="laca" w:date="2015-06-14T16:51:00Z"/>
          <w:noProof/>
          <w:lang w:val="en-US"/>
        </w:rPr>
      </w:pPr>
      <w:ins w:id="73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"_Toc422064039"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3.13 Sebesség szabályozás PID szabályzóval.</w:t>
        </w:r>
        <w:r>
          <w:rPr>
            <w:noProof/>
            <w:webHidden/>
          </w:rPr>
          <w:tab/>
        </w:r>
        <w:r>
          <w:rPr>
            <w:noProof/>
            <w:webHidden/>
          </w:rPr>
          <w:fldChar w:fldCharType="begin"/>
        </w:r>
        <w:r>
          <w:rPr>
            <w:noProof/>
            <w:webHidden/>
          </w:rPr>
          <w:instrText xml:space="preserve"> PAGEREF _Toc422064039 \h </w:instrText>
        </w:r>
        <w:r>
          <w:rPr>
            <w:noProof/>
            <w:webHidden/>
          </w:rPr>
        </w:r>
      </w:ins>
      <w:r>
        <w:rPr>
          <w:noProof/>
          <w:webHidden/>
        </w:rPr>
        <w:fldChar w:fldCharType="separate"/>
      </w:r>
      <w:ins w:id="731" w:author="laca" w:date="2015-06-14T16:51:00Z">
        <w:r>
          <w:rPr>
            <w:noProof/>
            <w:webHidden/>
          </w:rPr>
          <w:t>21</w:t>
        </w:r>
        <w:r>
          <w:rPr>
            <w:noProof/>
            <w:webHidden/>
          </w:rPr>
          <w:fldChar w:fldCharType="end"/>
        </w:r>
        <w:r w:rsidRPr="00435911">
          <w:rPr>
            <w:rStyle w:val="Hyperlink"/>
            <w:noProof/>
          </w:rPr>
          <w:fldChar w:fldCharType="end"/>
        </w:r>
      </w:ins>
    </w:p>
    <w:p w14:paraId="6EF4DB0A" w14:textId="77777777" w:rsidR="001129F9" w:rsidRDefault="001129F9">
      <w:pPr>
        <w:pStyle w:val="TableofFigures"/>
        <w:tabs>
          <w:tab w:val="right" w:leader="dot" w:pos="8756"/>
        </w:tabs>
        <w:rPr>
          <w:ins w:id="732" w:author="laca" w:date="2015-06-14T16:51:00Z"/>
          <w:noProof/>
          <w:lang w:val="en-US"/>
        </w:rPr>
      </w:pPr>
      <w:ins w:id="733"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3.14 Pozíció szabályzása a Kép. 3.9 látható kialakításban.</w:t>
        </w:r>
        <w:r>
          <w:rPr>
            <w:noProof/>
            <w:webHidden/>
          </w:rPr>
          <w:tab/>
        </w:r>
        <w:r>
          <w:rPr>
            <w:noProof/>
            <w:webHidden/>
          </w:rPr>
          <w:fldChar w:fldCharType="begin"/>
        </w:r>
        <w:r>
          <w:rPr>
            <w:noProof/>
            <w:webHidden/>
          </w:rPr>
          <w:instrText xml:space="preserve"> PAGEREF _Toc422064040 \h </w:instrText>
        </w:r>
        <w:r>
          <w:rPr>
            <w:noProof/>
            <w:webHidden/>
          </w:rPr>
        </w:r>
      </w:ins>
      <w:r>
        <w:rPr>
          <w:noProof/>
          <w:webHidden/>
        </w:rPr>
        <w:fldChar w:fldCharType="separate"/>
      </w:r>
      <w:ins w:id="734" w:author="laca" w:date="2015-06-14T16:51:00Z">
        <w:r>
          <w:rPr>
            <w:noProof/>
            <w:webHidden/>
          </w:rPr>
          <w:t>22</w:t>
        </w:r>
        <w:r>
          <w:rPr>
            <w:noProof/>
            <w:webHidden/>
          </w:rPr>
          <w:fldChar w:fldCharType="end"/>
        </w:r>
        <w:r w:rsidRPr="00435911">
          <w:rPr>
            <w:rStyle w:val="Hyperlink"/>
            <w:noProof/>
          </w:rPr>
          <w:fldChar w:fldCharType="end"/>
        </w:r>
      </w:ins>
    </w:p>
    <w:p w14:paraId="42840FF6" w14:textId="77777777" w:rsidR="001129F9" w:rsidRDefault="001129F9">
      <w:pPr>
        <w:pStyle w:val="TableofFigures"/>
        <w:tabs>
          <w:tab w:val="right" w:leader="dot" w:pos="8756"/>
        </w:tabs>
        <w:rPr>
          <w:ins w:id="735" w:author="laca" w:date="2015-06-14T16:51:00Z"/>
          <w:noProof/>
          <w:lang w:val="en-US"/>
        </w:rPr>
      </w:pPr>
      <w:ins w:id="73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3.15 Sebesség és pozíció szabályózást tartalazó Ipmag System generátoros felépítése</w:t>
        </w:r>
        <w:r>
          <w:rPr>
            <w:noProof/>
            <w:webHidden/>
          </w:rPr>
          <w:tab/>
        </w:r>
        <w:r>
          <w:rPr>
            <w:noProof/>
            <w:webHidden/>
          </w:rPr>
          <w:fldChar w:fldCharType="begin"/>
        </w:r>
        <w:r>
          <w:rPr>
            <w:noProof/>
            <w:webHidden/>
          </w:rPr>
          <w:instrText xml:space="preserve"> PAGEREF _Toc422064041 \h </w:instrText>
        </w:r>
        <w:r>
          <w:rPr>
            <w:noProof/>
            <w:webHidden/>
          </w:rPr>
        </w:r>
      </w:ins>
      <w:r>
        <w:rPr>
          <w:noProof/>
          <w:webHidden/>
        </w:rPr>
        <w:fldChar w:fldCharType="separate"/>
      </w:r>
      <w:ins w:id="737" w:author="laca" w:date="2015-06-14T16:51:00Z">
        <w:r>
          <w:rPr>
            <w:noProof/>
            <w:webHidden/>
          </w:rPr>
          <w:t>24</w:t>
        </w:r>
        <w:r>
          <w:rPr>
            <w:noProof/>
            <w:webHidden/>
          </w:rPr>
          <w:fldChar w:fldCharType="end"/>
        </w:r>
        <w:r w:rsidRPr="00435911">
          <w:rPr>
            <w:rStyle w:val="Hyperlink"/>
            <w:noProof/>
          </w:rPr>
          <w:fldChar w:fldCharType="end"/>
        </w:r>
      </w:ins>
    </w:p>
    <w:p w14:paraId="5F65179F" w14:textId="77777777" w:rsidR="001129F9" w:rsidRDefault="001129F9">
      <w:pPr>
        <w:pStyle w:val="TableofFigures"/>
        <w:tabs>
          <w:tab w:val="right" w:leader="dot" w:pos="8756"/>
        </w:tabs>
        <w:rPr>
          <w:ins w:id="738" w:author="laca" w:date="2015-06-14T16:51:00Z"/>
          <w:noProof/>
          <w:lang w:val="en-US"/>
        </w:rPr>
      </w:pPr>
      <w:ins w:id="739"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3.16 Pozíció Szab modul belső felépítése a Kép. 3.14</w:t>
        </w:r>
        <w:r>
          <w:rPr>
            <w:noProof/>
            <w:webHidden/>
          </w:rPr>
          <w:tab/>
        </w:r>
        <w:r>
          <w:rPr>
            <w:noProof/>
            <w:webHidden/>
          </w:rPr>
          <w:fldChar w:fldCharType="begin"/>
        </w:r>
        <w:r>
          <w:rPr>
            <w:noProof/>
            <w:webHidden/>
          </w:rPr>
          <w:instrText xml:space="preserve"> PAGEREF _Toc422064042 \h </w:instrText>
        </w:r>
        <w:r>
          <w:rPr>
            <w:noProof/>
            <w:webHidden/>
          </w:rPr>
        </w:r>
      </w:ins>
      <w:r>
        <w:rPr>
          <w:noProof/>
          <w:webHidden/>
        </w:rPr>
        <w:fldChar w:fldCharType="separate"/>
      </w:r>
      <w:ins w:id="740" w:author="laca" w:date="2015-06-14T16:51:00Z">
        <w:r>
          <w:rPr>
            <w:noProof/>
            <w:webHidden/>
          </w:rPr>
          <w:t>25</w:t>
        </w:r>
        <w:r>
          <w:rPr>
            <w:noProof/>
            <w:webHidden/>
          </w:rPr>
          <w:fldChar w:fldCharType="end"/>
        </w:r>
        <w:r w:rsidRPr="00435911">
          <w:rPr>
            <w:rStyle w:val="Hyperlink"/>
            <w:noProof/>
          </w:rPr>
          <w:fldChar w:fldCharType="end"/>
        </w:r>
      </w:ins>
    </w:p>
    <w:p w14:paraId="44482500" w14:textId="77777777" w:rsidR="001129F9" w:rsidRDefault="001129F9">
      <w:pPr>
        <w:pStyle w:val="TableofFigures"/>
        <w:tabs>
          <w:tab w:val="right" w:leader="dot" w:pos="8756"/>
        </w:tabs>
        <w:rPr>
          <w:ins w:id="741" w:author="laca" w:date="2015-06-14T16:51:00Z"/>
          <w:noProof/>
          <w:lang w:val="en-US"/>
        </w:rPr>
      </w:pPr>
      <w:ins w:id="74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3.17 Sebesség Szab modul felépítése a Kép. 3.14</w:t>
        </w:r>
        <w:r>
          <w:rPr>
            <w:noProof/>
            <w:webHidden/>
          </w:rPr>
          <w:tab/>
        </w:r>
        <w:r>
          <w:rPr>
            <w:noProof/>
            <w:webHidden/>
          </w:rPr>
          <w:fldChar w:fldCharType="begin"/>
        </w:r>
        <w:r>
          <w:rPr>
            <w:noProof/>
            <w:webHidden/>
          </w:rPr>
          <w:instrText xml:space="preserve"> PAGEREF _Toc422064043 \h </w:instrText>
        </w:r>
        <w:r>
          <w:rPr>
            <w:noProof/>
            <w:webHidden/>
          </w:rPr>
        </w:r>
      </w:ins>
      <w:r>
        <w:rPr>
          <w:noProof/>
          <w:webHidden/>
        </w:rPr>
        <w:fldChar w:fldCharType="separate"/>
      </w:r>
      <w:ins w:id="743" w:author="laca" w:date="2015-06-14T16:51:00Z">
        <w:r>
          <w:rPr>
            <w:noProof/>
            <w:webHidden/>
          </w:rPr>
          <w:t>26</w:t>
        </w:r>
        <w:r>
          <w:rPr>
            <w:noProof/>
            <w:webHidden/>
          </w:rPr>
          <w:fldChar w:fldCharType="end"/>
        </w:r>
        <w:r w:rsidRPr="00435911">
          <w:rPr>
            <w:rStyle w:val="Hyperlink"/>
            <w:noProof/>
          </w:rPr>
          <w:fldChar w:fldCharType="end"/>
        </w:r>
      </w:ins>
    </w:p>
    <w:p w14:paraId="1EC03C9B" w14:textId="77777777" w:rsidR="001129F9" w:rsidRDefault="001129F9">
      <w:pPr>
        <w:pStyle w:val="TableofFigures"/>
        <w:tabs>
          <w:tab w:val="right" w:leader="dot" w:pos="8756"/>
        </w:tabs>
        <w:rPr>
          <w:ins w:id="744" w:author="laca" w:date="2015-06-14T16:51:00Z"/>
          <w:noProof/>
          <w:lang w:val="en-US"/>
        </w:rPr>
      </w:pPr>
      <w:ins w:id="74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3.18 Optikai inkrementális vevő felépítése és elhelyezése</w:t>
        </w:r>
        <w:r>
          <w:rPr>
            <w:noProof/>
            <w:webHidden/>
          </w:rPr>
          <w:tab/>
        </w:r>
        <w:r>
          <w:rPr>
            <w:noProof/>
            <w:webHidden/>
          </w:rPr>
          <w:fldChar w:fldCharType="begin"/>
        </w:r>
        <w:r>
          <w:rPr>
            <w:noProof/>
            <w:webHidden/>
          </w:rPr>
          <w:instrText xml:space="preserve"> PAGEREF _Toc422064044 \h </w:instrText>
        </w:r>
        <w:r>
          <w:rPr>
            <w:noProof/>
            <w:webHidden/>
          </w:rPr>
        </w:r>
      </w:ins>
      <w:r>
        <w:rPr>
          <w:noProof/>
          <w:webHidden/>
        </w:rPr>
        <w:fldChar w:fldCharType="separate"/>
      </w:r>
      <w:ins w:id="746" w:author="laca" w:date="2015-06-14T16:51:00Z">
        <w:r>
          <w:rPr>
            <w:noProof/>
            <w:webHidden/>
          </w:rPr>
          <w:t>27</w:t>
        </w:r>
        <w:r>
          <w:rPr>
            <w:noProof/>
            <w:webHidden/>
          </w:rPr>
          <w:fldChar w:fldCharType="end"/>
        </w:r>
        <w:r w:rsidRPr="00435911">
          <w:rPr>
            <w:rStyle w:val="Hyperlink"/>
            <w:noProof/>
          </w:rPr>
          <w:fldChar w:fldCharType="end"/>
        </w:r>
      </w:ins>
    </w:p>
    <w:p w14:paraId="4FE1C459" w14:textId="77777777" w:rsidR="001129F9" w:rsidRDefault="001129F9">
      <w:pPr>
        <w:pStyle w:val="TableofFigures"/>
        <w:tabs>
          <w:tab w:val="right" w:leader="dot" w:pos="8756"/>
        </w:tabs>
        <w:rPr>
          <w:ins w:id="747" w:author="laca" w:date="2015-06-14T16:51:00Z"/>
          <w:noProof/>
          <w:lang w:val="en-US"/>
        </w:rPr>
      </w:pPr>
      <w:ins w:id="74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3.19 Érzékelő tranzisztorok elhelyezése</w:t>
        </w:r>
        <w:r>
          <w:rPr>
            <w:noProof/>
            <w:webHidden/>
          </w:rPr>
          <w:tab/>
        </w:r>
        <w:r>
          <w:rPr>
            <w:noProof/>
            <w:webHidden/>
          </w:rPr>
          <w:fldChar w:fldCharType="begin"/>
        </w:r>
        <w:r>
          <w:rPr>
            <w:noProof/>
            <w:webHidden/>
          </w:rPr>
          <w:instrText xml:space="preserve"> PAGEREF _Toc422064045 \h </w:instrText>
        </w:r>
        <w:r>
          <w:rPr>
            <w:noProof/>
            <w:webHidden/>
          </w:rPr>
        </w:r>
      </w:ins>
      <w:r>
        <w:rPr>
          <w:noProof/>
          <w:webHidden/>
        </w:rPr>
        <w:fldChar w:fldCharType="separate"/>
      </w:r>
      <w:ins w:id="749" w:author="laca" w:date="2015-06-14T16:51:00Z">
        <w:r>
          <w:rPr>
            <w:noProof/>
            <w:webHidden/>
          </w:rPr>
          <w:t>27</w:t>
        </w:r>
        <w:r>
          <w:rPr>
            <w:noProof/>
            <w:webHidden/>
          </w:rPr>
          <w:fldChar w:fldCharType="end"/>
        </w:r>
        <w:r w:rsidRPr="00435911">
          <w:rPr>
            <w:rStyle w:val="Hyperlink"/>
            <w:noProof/>
          </w:rPr>
          <w:fldChar w:fldCharType="end"/>
        </w:r>
      </w:ins>
    </w:p>
    <w:p w14:paraId="23367375" w14:textId="77777777" w:rsidR="001129F9" w:rsidRDefault="001129F9">
      <w:pPr>
        <w:pStyle w:val="TableofFigures"/>
        <w:tabs>
          <w:tab w:val="right" w:leader="dot" w:pos="8756"/>
        </w:tabs>
        <w:rPr>
          <w:ins w:id="750" w:author="laca" w:date="2015-06-14T16:51:00Z"/>
          <w:noProof/>
          <w:lang w:val="en-US"/>
        </w:rPr>
      </w:pPr>
      <w:ins w:id="751"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3.20 Idődiagram a Tárcsa paraméterei függvényében</w:t>
        </w:r>
        <w:r>
          <w:rPr>
            <w:noProof/>
            <w:webHidden/>
          </w:rPr>
          <w:tab/>
        </w:r>
        <w:r>
          <w:rPr>
            <w:noProof/>
            <w:webHidden/>
          </w:rPr>
          <w:fldChar w:fldCharType="begin"/>
        </w:r>
        <w:r>
          <w:rPr>
            <w:noProof/>
            <w:webHidden/>
          </w:rPr>
          <w:instrText xml:space="preserve"> PAGEREF _Toc422064046 \h </w:instrText>
        </w:r>
        <w:r>
          <w:rPr>
            <w:noProof/>
            <w:webHidden/>
          </w:rPr>
        </w:r>
      </w:ins>
      <w:r>
        <w:rPr>
          <w:noProof/>
          <w:webHidden/>
        </w:rPr>
        <w:fldChar w:fldCharType="separate"/>
      </w:r>
      <w:ins w:id="752" w:author="laca" w:date="2015-06-14T16:51:00Z">
        <w:r>
          <w:rPr>
            <w:noProof/>
            <w:webHidden/>
          </w:rPr>
          <w:t>28</w:t>
        </w:r>
        <w:r>
          <w:rPr>
            <w:noProof/>
            <w:webHidden/>
          </w:rPr>
          <w:fldChar w:fldCharType="end"/>
        </w:r>
        <w:r w:rsidRPr="00435911">
          <w:rPr>
            <w:rStyle w:val="Hyperlink"/>
            <w:noProof/>
          </w:rPr>
          <w:fldChar w:fldCharType="end"/>
        </w:r>
      </w:ins>
    </w:p>
    <w:p w14:paraId="7AF82345" w14:textId="77777777" w:rsidR="001129F9" w:rsidRDefault="001129F9">
      <w:pPr>
        <w:pStyle w:val="TableofFigures"/>
        <w:tabs>
          <w:tab w:val="right" w:leader="dot" w:pos="8756"/>
        </w:tabs>
        <w:rPr>
          <w:ins w:id="753" w:author="laca" w:date="2015-06-14T16:51:00Z"/>
          <w:noProof/>
          <w:lang w:val="en-US"/>
        </w:rPr>
      </w:pPr>
      <w:ins w:id="75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3.21 Rések és az Érzékelők közti kapcsolat</w:t>
        </w:r>
        <w:r>
          <w:rPr>
            <w:noProof/>
            <w:webHidden/>
          </w:rPr>
          <w:tab/>
        </w:r>
        <w:r>
          <w:rPr>
            <w:noProof/>
            <w:webHidden/>
          </w:rPr>
          <w:fldChar w:fldCharType="begin"/>
        </w:r>
        <w:r>
          <w:rPr>
            <w:noProof/>
            <w:webHidden/>
          </w:rPr>
          <w:instrText xml:space="preserve"> PAGEREF _Toc422064047 \h </w:instrText>
        </w:r>
        <w:r>
          <w:rPr>
            <w:noProof/>
            <w:webHidden/>
          </w:rPr>
        </w:r>
      </w:ins>
      <w:r>
        <w:rPr>
          <w:noProof/>
          <w:webHidden/>
        </w:rPr>
        <w:fldChar w:fldCharType="separate"/>
      </w:r>
      <w:ins w:id="755" w:author="laca" w:date="2015-06-14T16:51:00Z">
        <w:r>
          <w:rPr>
            <w:noProof/>
            <w:webHidden/>
          </w:rPr>
          <w:t>28</w:t>
        </w:r>
        <w:r>
          <w:rPr>
            <w:noProof/>
            <w:webHidden/>
          </w:rPr>
          <w:fldChar w:fldCharType="end"/>
        </w:r>
        <w:r w:rsidRPr="00435911">
          <w:rPr>
            <w:rStyle w:val="Hyperlink"/>
            <w:noProof/>
          </w:rPr>
          <w:fldChar w:fldCharType="end"/>
        </w:r>
      </w:ins>
    </w:p>
    <w:p w14:paraId="1C6E111E" w14:textId="77777777" w:rsidR="001129F9" w:rsidRDefault="001129F9">
      <w:pPr>
        <w:pStyle w:val="TableofFigures"/>
        <w:tabs>
          <w:tab w:val="right" w:leader="dot" w:pos="8756"/>
        </w:tabs>
        <w:rPr>
          <w:ins w:id="756" w:author="laca" w:date="2015-06-14T16:51:00Z"/>
          <w:noProof/>
          <w:lang w:val="en-US"/>
        </w:rPr>
      </w:pPr>
      <w:ins w:id="757"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3.22 Inkrementális Jelfeldolgozó modul1 érzékelő modul belső felépítése</w:t>
        </w:r>
        <w:r>
          <w:rPr>
            <w:noProof/>
            <w:webHidden/>
          </w:rPr>
          <w:tab/>
        </w:r>
        <w:r>
          <w:rPr>
            <w:noProof/>
            <w:webHidden/>
          </w:rPr>
          <w:fldChar w:fldCharType="begin"/>
        </w:r>
        <w:r>
          <w:rPr>
            <w:noProof/>
            <w:webHidden/>
          </w:rPr>
          <w:instrText xml:space="preserve"> PAGEREF _Toc422064048 \h </w:instrText>
        </w:r>
        <w:r>
          <w:rPr>
            <w:noProof/>
            <w:webHidden/>
          </w:rPr>
        </w:r>
      </w:ins>
      <w:r>
        <w:rPr>
          <w:noProof/>
          <w:webHidden/>
        </w:rPr>
        <w:fldChar w:fldCharType="separate"/>
      </w:r>
      <w:ins w:id="758" w:author="laca" w:date="2015-06-14T16:51:00Z">
        <w:r>
          <w:rPr>
            <w:noProof/>
            <w:webHidden/>
          </w:rPr>
          <w:t>29</w:t>
        </w:r>
        <w:r>
          <w:rPr>
            <w:noProof/>
            <w:webHidden/>
          </w:rPr>
          <w:fldChar w:fldCharType="end"/>
        </w:r>
        <w:r w:rsidRPr="00435911">
          <w:rPr>
            <w:rStyle w:val="Hyperlink"/>
            <w:noProof/>
          </w:rPr>
          <w:fldChar w:fldCharType="end"/>
        </w:r>
      </w:ins>
    </w:p>
    <w:p w14:paraId="459379E6" w14:textId="77777777" w:rsidR="001129F9" w:rsidRDefault="001129F9">
      <w:pPr>
        <w:pStyle w:val="TableofFigures"/>
        <w:tabs>
          <w:tab w:val="right" w:leader="dot" w:pos="8756"/>
        </w:tabs>
        <w:rPr>
          <w:ins w:id="759" w:author="laca" w:date="2015-06-14T16:51:00Z"/>
          <w:noProof/>
          <w:lang w:val="en-US"/>
        </w:rPr>
      </w:pPr>
      <w:ins w:id="76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"_Toc422064049"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3.23 Inkrementális érzékelőtől érkező jelek átalakító irány és impulzus jelekre</w:t>
        </w:r>
        <w:r>
          <w:rPr>
            <w:noProof/>
            <w:webHidden/>
          </w:rPr>
          <w:tab/>
        </w:r>
        <w:r>
          <w:rPr>
            <w:noProof/>
            <w:webHidden/>
          </w:rPr>
          <w:fldChar w:fldCharType="begin"/>
        </w:r>
        <w:r>
          <w:rPr>
            <w:noProof/>
            <w:webHidden/>
          </w:rPr>
          <w:instrText xml:space="preserve"> PAGEREF _Toc422064049 \h </w:instrText>
        </w:r>
        <w:r>
          <w:rPr>
            <w:noProof/>
            <w:webHidden/>
          </w:rPr>
        </w:r>
      </w:ins>
      <w:r>
        <w:rPr>
          <w:noProof/>
          <w:webHidden/>
        </w:rPr>
        <w:fldChar w:fldCharType="separate"/>
      </w:r>
      <w:ins w:id="761" w:author="laca" w:date="2015-06-14T16:51:00Z">
        <w:r>
          <w:rPr>
            <w:noProof/>
            <w:webHidden/>
          </w:rPr>
          <w:t>29</w:t>
        </w:r>
        <w:r>
          <w:rPr>
            <w:noProof/>
            <w:webHidden/>
          </w:rPr>
          <w:fldChar w:fldCharType="end"/>
        </w:r>
        <w:r w:rsidRPr="00435911">
          <w:rPr>
            <w:rStyle w:val="Hyperlink"/>
            <w:noProof/>
          </w:rPr>
          <w:fldChar w:fldCharType="end"/>
        </w:r>
      </w:ins>
    </w:p>
    <w:p w14:paraId="45B849C4" w14:textId="77777777" w:rsidR="001129F9" w:rsidRDefault="001129F9">
      <w:pPr>
        <w:pStyle w:val="TableofFigures"/>
        <w:tabs>
          <w:tab w:val="right" w:leader="dot" w:pos="8756"/>
        </w:tabs>
        <w:rPr>
          <w:ins w:id="762" w:author="laca" w:date="2015-06-14T16:51:00Z"/>
          <w:noProof/>
          <w:lang w:val="en-US"/>
        </w:rPr>
      </w:pPr>
      <w:ins w:id="763"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3.24 Szimulációs eredmények a lehetséges bemenetekről az Black Box1 modulba</w:t>
        </w:r>
        <w:r>
          <w:rPr>
            <w:noProof/>
            <w:webHidden/>
          </w:rPr>
          <w:tab/>
        </w:r>
        <w:r>
          <w:rPr>
            <w:noProof/>
            <w:webHidden/>
          </w:rPr>
          <w:fldChar w:fldCharType="begin"/>
        </w:r>
        <w:r>
          <w:rPr>
            <w:noProof/>
            <w:webHidden/>
          </w:rPr>
          <w:instrText xml:space="preserve"> PAGEREF _Toc422064050 \h </w:instrText>
        </w:r>
        <w:r>
          <w:rPr>
            <w:noProof/>
            <w:webHidden/>
          </w:rPr>
        </w:r>
      </w:ins>
      <w:r>
        <w:rPr>
          <w:noProof/>
          <w:webHidden/>
        </w:rPr>
        <w:fldChar w:fldCharType="separate"/>
      </w:r>
      <w:ins w:id="764" w:author="laca" w:date="2015-06-14T16:51:00Z">
        <w:r>
          <w:rPr>
            <w:noProof/>
            <w:webHidden/>
          </w:rPr>
          <w:t>30</w:t>
        </w:r>
        <w:r>
          <w:rPr>
            <w:noProof/>
            <w:webHidden/>
          </w:rPr>
          <w:fldChar w:fldCharType="end"/>
        </w:r>
        <w:r w:rsidRPr="00435911">
          <w:rPr>
            <w:rStyle w:val="Hyperlink"/>
            <w:noProof/>
          </w:rPr>
          <w:fldChar w:fldCharType="end"/>
        </w:r>
      </w:ins>
    </w:p>
    <w:p w14:paraId="49F2BC8B" w14:textId="77777777" w:rsidR="001129F9" w:rsidRDefault="001129F9">
      <w:pPr>
        <w:pStyle w:val="TableofFigures"/>
        <w:tabs>
          <w:tab w:val="right" w:leader="dot" w:pos="8756"/>
        </w:tabs>
        <w:rPr>
          <w:ins w:id="765" w:author="laca" w:date="2015-06-14T16:51:00Z"/>
          <w:noProof/>
          <w:lang w:val="en-US"/>
        </w:rPr>
      </w:pPr>
      <w:ins w:id="76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3.25 Inkrementális adóval mért pozíció, szimulációs modellje SytemGeneratorban</w:t>
        </w:r>
        <w:r>
          <w:rPr>
            <w:noProof/>
            <w:webHidden/>
          </w:rPr>
          <w:tab/>
        </w:r>
        <w:r>
          <w:rPr>
            <w:noProof/>
            <w:webHidden/>
          </w:rPr>
          <w:fldChar w:fldCharType="begin"/>
        </w:r>
        <w:r>
          <w:rPr>
            <w:noProof/>
            <w:webHidden/>
          </w:rPr>
          <w:instrText xml:space="preserve"> PAGEREF _Toc422064051 \h </w:instrText>
        </w:r>
        <w:r>
          <w:rPr>
            <w:noProof/>
            <w:webHidden/>
          </w:rPr>
        </w:r>
      </w:ins>
      <w:r>
        <w:rPr>
          <w:noProof/>
          <w:webHidden/>
        </w:rPr>
        <w:fldChar w:fldCharType="separate"/>
      </w:r>
      <w:ins w:id="767" w:author="laca" w:date="2015-06-14T16:51:00Z">
        <w:r>
          <w:rPr>
            <w:noProof/>
            <w:webHidden/>
          </w:rPr>
          <w:t>30</w:t>
        </w:r>
        <w:r>
          <w:rPr>
            <w:noProof/>
            <w:webHidden/>
          </w:rPr>
          <w:fldChar w:fldCharType="end"/>
        </w:r>
        <w:r w:rsidRPr="00435911">
          <w:rPr>
            <w:rStyle w:val="Hyperlink"/>
            <w:noProof/>
          </w:rPr>
          <w:fldChar w:fldCharType="end"/>
        </w:r>
      </w:ins>
    </w:p>
    <w:p w14:paraId="00380042" w14:textId="77777777" w:rsidR="001129F9" w:rsidRDefault="001129F9">
      <w:pPr>
        <w:pStyle w:val="TableofFigures"/>
        <w:tabs>
          <w:tab w:val="right" w:leader="dot" w:pos="8756"/>
        </w:tabs>
        <w:rPr>
          <w:ins w:id="768" w:author="laca" w:date="2015-06-14T16:51:00Z"/>
          <w:noProof/>
          <w:lang w:val="en-US"/>
        </w:rPr>
      </w:pPr>
      <w:ins w:id="769" w:author="laca" w:date="2015-06-14T16:51:00Z">
        <w:r w:rsidRPr="00435911">
          <w:rPr>
            <w:rStyle w:val="Hyperlink"/>
            <w:noProof/>
          </w:rPr>
          <w:lastRenderedPageBreak/>
          <w:fldChar w:fldCharType="begin"/>
        </w:r>
        <w:r w:rsidRPr="00435911">
          <w:rPr>
            <w:rStyle w:val="Hyperlink"/>
            <w:noProof/>
          </w:rPr>
          <w:instrText xml:space="preserve"> </w:instrText>
        </w:r>
        <w:r>
          <w:rPr>
            <w:noProof/>
          </w:rPr>
          <w:instrText>HYPERLINK "C:\\Users\\laca\\Desktop\\Allamvizsga\\Dolgozat\\Allamvizsgadolgozat\\GaborSzabolcsLaszlo_v3.docx" \l "_Toc422064052"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3.25 Inkrementális adóval mért pozíció, szimulációs modellje SytemGeneratorban</w:t>
        </w:r>
        <w:r>
          <w:rPr>
            <w:noProof/>
            <w:webHidden/>
          </w:rPr>
          <w:tab/>
        </w:r>
        <w:r>
          <w:rPr>
            <w:noProof/>
            <w:webHidden/>
          </w:rPr>
          <w:fldChar w:fldCharType="begin"/>
        </w:r>
        <w:r>
          <w:rPr>
            <w:noProof/>
            <w:webHidden/>
          </w:rPr>
          <w:instrText xml:space="preserve"> PAGEREF _Toc422064052 \h </w:instrText>
        </w:r>
        <w:r>
          <w:rPr>
            <w:noProof/>
            <w:webHidden/>
          </w:rPr>
        </w:r>
      </w:ins>
      <w:r>
        <w:rPr>
          <w:noProof/>
          <w:webHidden/>
        </w:rPr>
        <w:fldChar w:fldCharType="separate"/>
      </w:r>
      <w:ins w:id="770" w:author="laca" w:date="2015-06-14T16:51:00Z">
        <w:r>
          <w:rPr>
            <w:noProof/>
            <w:webHidden/>
          </w:rPr>
          <w:t>31</w:t>
        </w:r>
        <w:r>
          <w:rPr>
            <w:noProof/>
            <w:webHidden/>
          </w:rPr>
          <w:fldChar w:fldCharType="end"/>
        </w:r>
        <w:r w:rsidRPr="00435911">
          <w:rPr>
            <w:rStyle w:val="Hyperlink"/>
            <w:noProof/>
          </w:rPr>
          <w:fldChar w:fldCharType="end"/>
        </w:r>
      </w:ins>
    </w:p>
    <w:p w14:paraId="7F6E9CB2" w14:textId="77777777" w:rsidR="001129F9" w:rsidRDefault="001129F9">
      <w:pPr>
        <w:pStyle w:val="TableofFigures"/>
        <w:tabs>
          <w:tab w:val="right" w:leader="dot" w:pos="8756"/>
        </w:tabs>
        <w:rPr>
          <w:ins w:id="771" w:author="laca" w:date="2015-06-14T16:51:00Z"/>
          <w:noProof/>
          <w:lang w:val="en-US"/>
        </w:rPr>
      </w:pPr>
      <w:ins w:id="77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3.26 Sebesség mérő modul felépítése</w:t>
        </w:r>
        <w:r>
          <w:rPr>
            <w:noProof/>
            <w:webHidden/>
          </w:rPr>
          <w:tab/>
        </w:r>
        <w:r>
          <w:rPr>
            <w:noProof/>
            <w:webHidden/>
          </w:rPr>
          <w:fldChar w:fldCharType="begin"/>
        </w:r>
        <w:r>
          <w:rPr>
            <w:noProof/>
            <w:webHidden/>
          </w:rPr>
          <w:instrText xml:space="preserve"> PAGEREF _Toc422064053 \h </w:instrText>
        </w:r>
        <w:r>
          <w:rPr>
            <w:noProof/>
            <w:webHidden/>
          </w:rPr>
        </w:r>
      </w:ins>
      <w:r>
        <w:rPr>
          <w:noProof/>
          <w:webHidden/>
        </w:rPr>
        <w:fldChar w:fldCharType="separate"/>
      </w:r>
      <w:ins w:id="773" w:author="laca" w:date="2015-06-14T16:51:00Z">
        <w:r>
          <w:rPr>
            <w:noProof/>
            <w:webHidden/>
          </w:rPr>
          <w:t>31</w:t>
        </w:r>
        <w:r>
          <w:rPr>
            <w:noProof/>
            <w:webHidden/>
          </w:rPr>
          <w:fldChar w:fldCharType="end"/>
        </w:r>
        <w:r w:rsidRPr="00435911">
          <w:rPr>
            <w:rStyle w:val="Hyperlink"/>
            <w:noProof/>
          </w:rPr>
          <w:fldChar w:fldCharType="end"/>
        </w:r>
      </w:ins>
    </w:p>
    <w:p w14:paraId="517E45C3" w14:textId="77777777" w:rsidR="001129F9" w:rsidRDefault="001129F9">
      <w:pPr>
        <w:pStyle w:val="TableofFigures"/>
        <w:tabs>
          <w:tab w:val="right" w:leader="dot" w:pos="8756"/>
        </w:tabs>
        <w:rPr>
          <w:ins w:id="774" w:author="laca" w:date="2015-06-14T16:51:00Z"/>
          <w:noProof/>
          <w:lang w:val="en-US"/>
        </w:rPr>
      </w:pPr>
      <w:ins w:id="77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3.27Dc motor sebességének mérése Fpga lapon</w:t>
        </w:r>
        <w:r>
          <w:rPr>
            <w:noProof/>
            <w:webHidden/>
          </w:rPr>
          <w:tab/>
        </w:r>
        <w:r>
          <w:rPr>
            <w:noProof/>
            <w:webHidden/>
          </w:rPr>
          <w:fldChar w:fldCharType="begin"/>
        </w:r>
        <w:r>
          <w:rPr>
            <w:noProof/>
            <w:webHidden/>
          </w:rPr>
          <w:instrText xml:space="preserve"> PAGEREF _Toc422064054 \h </w:instrText>
        </w:r>
        <w:r>
          <w:rPr>
            <w:noProof/>
            <w:webHidden/>
          </w:rPr>
        </w:r>
      </w:ins>
      <w:r>
        <w:rPr>
          <w:noProof/>
          <w:webHidden/>
        </w:rPr>
        <w:fldChar w:fldCharType="separate"/>
      </w:r>
      <w:ins w:id="776" w:author="laca" w:date="2015-06-14T16:51:00Z">
        <w:r>
          <w:rPr>
            <w:noProof/>
            <w:webHidden/>
          </w:rPr>
          <w:t>32</w:t>
        </w:r>
        <w:r>
          <w:rPr>
            <w:noProof/>
            <w:webHidden/>
          </w:rPr>
          <w:fldChar w:fldCharType="end"/>
        </w:r>
        <w:r w:rsidRPr="00435911">
          <w:rPr>
            <w:rStyle w:val="Hyperlink"/>
            <w:noProof/>
          </w:rPr>
          <w:fldChar w:fldCharType="end"/>
        </w:r>
      </w:ins>
    </w:p>
    <w:p w14:paraId="74471DAF" w14:textId="77777777" w:rsidR="001129F9" w:rsidRDefault="001129F9">
      <w:pPr>
        <w:pStyle w:val="TableofFigures"/>
        <w:tabs>
          <w:tab w:val="right" w:leader="dot" w:pos="8756"/>
        </w:tabs>
        <w:rPr>
          <w:ins w:id="777" w:author="laca" w:date="2015-06-14T16:51:00Z"/>
          <w:noProof/>
          <w:lang w:val="en-US"/>
        </w:rPr>
      </w:pPr>
      <w:ins w:id="77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3.28Dc motor Sebesség mérése FPGA rendszeren, System generatorban megvalósítva</w:t>
        </w:r>
        <w:r>
          <w:rPr>
            <w:noProof/>
            <w:webHidden/>
          </w:rPr>
          <w:tab/>
        </w:r>
        <w:r>
          <w:rPr>
            <w:noProof/>
            <w:webHidden/>
          </w:rPr>
          <w:fldChar w:fldCharType="begin"/>
        </w:r>
        <w:r>
          <w:rPr>
            <w:noProof/>
            <w:webHidden/>
          </w:rPr>
          <w:instrText xml:space="preserve"> PAGEREF _Toc422064055 \h </w:instrText>
        </w:r>
        <w:r>
          <w:rPr>
            <w:noProof/>
            <w:webHidden/>
          </w:rPr>
        </w:r>
      </w:ins>
      <w:r>
        <w:rPr>
          <w:noProof/>
          <w:webHidden/>
        </w:rPr>
        <w:fldChar w:fldCharType="separate"/>
      </w:r>
      <w:ins w:id="779" w:author="laca" w:date="2015-06-14T16:51:00Z">
        <w:r>
          <w:rPr>
            <w:noProof/>
            <w:webHidden/>
          </w:rPr>
          <w:t>32</w:t>
        </w:r>
        <w:r>
          <w:rPr>
            <w:noProof/>
            <w:webHidden/>
          </w:rPr>
          <w:fldChar w:fldCharType="end"/>
        </w:r>
        <w:r w:rsidRPr="00435911">
          <w:rPr>
            <w:rStyle w:val="Hyperlink"/>
            <w:noProof/>
          </w:rPr>
          <w:fldChar w:fldCharType="end"/>
        </w:r>
      </w:ins>
    </w:p>
    <w:p w14:paraId="674AA63A" w14:textId="77777777" w:rsidR="001129F9" w:rsidRDefault="001129F9">
      <w:pPr>
        <w:pStyle w:val="TableofFigures"/>
        <w:tabs>
          <w:tab w:val="right" w:leader="dot" w:pos="8756"/>
        </w:tabs>
        <w:rPr>
          <w:ins w:id="780" w:author="laca" w:date="2015-06-14T16:51:00Z"/>
          <w:noProof/>
          <w:lang w:val="en-US"/>
        </w:rPr>
      </w:pPr>
      <w:ins w:id="781"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3.31.a</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435911">
          <w:rPr>
            <w:rStyle w:val="Hyperlink"/>
            <w:noProof/>
          </w:rPr>
          <w:t>8ms</w:t>
        </w:r>
        <w:r>
          <w:rPr>
            <w:noProof/>
            <w:webHidden/>
          </w:rPr>
          <w:tab/>
        </w:r>
        <w:r>
          <w:rPr>
            <w:noProof/>
            <w:webHidden/>
          </w:rPr>
          <w:fldChar w:fldCharType="begin"/>
        </w:r>
        <w:r>
          <w:rPr>
            <w:noProof/>
            <w:webHidden/>
          </w:rPr>
          <w:instrText xml:space="preserve"> PAGEREF _Toc422064056 \h </w:instrText>
        </w:r>
        <w:r>
          <w:rPr>
            <w:noProof/>
            <w:webHidden/>
          </w:rPr>
        </w:r>
      </w:ins>
      <w:r>
        <w:rPr>
          <w:noProof/>
          <w:webHidden/>
        </w:rPr>
        <w:fldChar w:fldCharType="separate"/>
      </w:r>
      <w:ins w:id="782" w:author="laca" w:date="2015-06-14T16:51:00Z">
        <w:r>
          <w:rPr>
            <w:noProof/>
            <w:webHidden/>
          </w:rPr>
          <w:t>33</w:t>
        </w:r>
        <w:r>
          <w:rPr>
            <w:noProof/>
            <w:webHidden/>
          </w:rPr>
          <w:fldChar w:fldCharType="end"/>
        </w:r>
        <w:r w:rsidRPr="00435911">
          <w:rPr>
            <w:rStyle w:val="Hyperlink"/>
            <w:noProof/>
          </w:rPr>
          <w:fldChar w:fldCharType="end"/>
        </w:r>
      </w:ins>
    </w:p>
    <w:p w14:paraId="35D7EF64" w14:textId="77777777" w:rsidR="001129F9" w:rsidRDefault="001129F9">
      <w:pPr>
        <w:pStyle w:val="TableofFigures"/>
        <w:tabs>
          <w:tab w:val="right" w:leader="dot" w:pos="8756"/>
        </w:tabs>
        <w:rPr>
          <w:ins w:id="783" w:author="laca" w:date="2015-06-14T16:51:00Z"/>
          <w:noProof/>
          <w:lang w:val="en-US"/>
        </w:rPr>
      </w:pPr>
      <w:ins w:id="78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3.31.c</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32</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435911">
          <w:rPr>
            <w:rStyle w:val="Hyperlink"/>
            <w:noProof/>
          </w:rPr>
          <w:t>4ms</w:t>
        </w:r>
        <w:r>
          <w:rPr>
            <w:noProof/>
            <w:webHidden/>
          </w:rPr>
          <w:tab/>
        </w:r>
        <w:r>
          <w:rPr>
            <w:noProof/>
            <w:webHidden/>
          </w:rPr>
          <w:fldChar w:fldCharType="begin"/>
        </w:r>
        <w:r>
          <w:rPr>
            <w:noProof/>
            <w:webHidden/>
          </w:rPr>
          <w:instrText xml:space="preserve"> PAGEREF _Toc422064057 \h </w:instrText>
        </w:r>
        <w:r>
          <w:rPr>
            <w:noProof/>
            <w:webHidden/>
          </w:rPr>
        </w:r>
      </w:ins>
      <w:r>
        <w:rPr>
          <w:noProof/>
          <w:webHidden/>
        </w:rPr>
        <w:fldChar w:fldCharType="separate"/>
      </w:r>
      <w:ins w:id="785" w:author="laca" w:date="2015-06-14T16:51:00Z">
        <w:r>
          <w:rPr>
            <w:noProof/>
            <w:webHidden/>
          </w:rPr>
          <w:t>33</w:t>
        </w:r>
        <w:r>
          <w:rPr>
            <w:noProof/>
            <w:webHidden/>
          </w:rPr>
          <w:fldChar w:fldCharType="end"/>
        </w:r>
        <w:r w:rsidRPr="00435911">
          <w:rPr>
            <w:rStyle w:val="Hyperlink"/>
            <w:noProof/>
          </w:rPr>
          <w:fldChar w:fldCharType="end"/>
        </w:r>
      </w:ins>
    </w:p>
    <w:p w14:paraId="38078D85" w14:textId="77777777" w:rsidR="001129F9" w:rsidRDefault="001129F9">
      <w:pPr>
        <w:pStyle w:val="TableofFigures"/>
        <w:tabs>
          <w:tab w:val="right" w:leader="dot" w:pos="8756"/>
        </w:tabs>
        <w:rPr>
          <w:ins w:id="786" w:author="laca" w:date="2015-06-14T16:51:00Z"/>
          <w:noProof/>
          <w:lang w:val="en-US"/>
        </w:rPr>
      </w:pPr>
      <w:ins w:id="787"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3.31.b</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650</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Pr="00435911">
          <w:rPr>
            <w:rStyle w:val="Hyperlink"/>
            <w:noProof/>
          </w:rPr>
          <w:t>80ms</w:t>
        </w:r>
        <w:r>
          <w:rPr>
            <w:noProof/>
            <w:webHidden/>
          </w:rPr>
          <w:tab/>
        </w:r>
        <w:r>
          <w:rPr>
            <w:noProof/>
            <w:webHidden/>
          </w:rPr>
          <w:fldChar w:fldCharType="begin"/>
        </w:r>
        <w:r>
          <w:rPr>
            <w:noProof/>
            <w:webHidden/>
          </w:rPr>
          <w:instrText xml:space="preserve"> PAGEREF _Toc422064058 \h </w:instrText>
        </w:r>
        <w:r>
          <w:rPr>
            <w:noProof/>
            <w:webHidden/>
          </w:rPr>
        </w:r>
      </w:ins>
      <w:r>
        <w:rPr>
          <w:noProof/>
          <w:webHidden/>
        </w:rPr>
        <w:fldChar w:fldCharType="separate"/>
      </w:r>
      <w:ins w:id="788" w:author="laca" w:date="2015-06-14T16:51:00Z">
        <w:r>
          <w:rPr>
            <w:noProof/>
            <w:webHidden/>
          </w:rPr>
          <w:t>33</w:t>
        </w:r>
        <w:r>
          <w:rPr>
            <w:noProof/>
            <w:webHidden/>
          </w:rPr>
          <w:fldChar w:fldCharType="end"/>
        </w:r>
        <w:r w:rsidRPr="00435911">
          <w:rPr>
            <w:rStyle w:val="Hyperlink"/>
            <w:noProof/>
          </w:rPr>
          <w:fldChar w:fldCharType="end"/>
        </w:r>
      </w:ins>
    </w:p>
    <w:p w14:paraId="14CCF804" w14:textId="77777777" w:rsidR="001129F9" w:rsidRDefault="001129F9">
      <w:pPr>
        <w:pStyle w:val="TableofFigures"/>
        <w:tabs>
          <w:tab w:val="right" w:leader="dot" w:pos="8756"/>
        </w:tabs>
        <w:rPr>
          <w:ins w:id="789" w:author="laca" w:date="2015-06-14T16:51:00Z"/>
          <w:noProof/>
          <w:lang w:val="en-US"/>
        </w:rPr>
      </w:pPr>
      <w:ins w:id="79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"_Toc422064059"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3.32 A PWM generátor System Generátorban megvalósított szerkezete</w:t>
        </w:r>
        <w:r>
          <w:rPr>
            <w:noProof/>
            <w:webHidden/>
          </w:rPr>
          <w:tab/>
        </w:r>
        <w:r>
          <w:rPr>
            <w:noProof/>
            <w:webHidden/>
          </w:rPr>
          <w:fldChar w:fldCharType="begin"/>
        </w:r>
        <w:r>
          <w:rPr>
            <w:noProof/>
            <w:webHidden/>
          </w:rPr>
          <w:instrText xml:space="preserve"> PAGEREF _Toc422064059 \h </w:instrText>
        </w:r>
        <w:r>
          <w:rPr>
            <w:noProof/>
            <w:webHidden/>
          </w:rPr>
        </w:r>
      </w:ins>
      <w:r>
        <w:rPr>
          <w:noProof/>
          <w:webHidden/>
        </w:rPr>
        <w:fldChar w:fldCharType="separate"/>
      </w:r>
      <w:ins w:id="791" w:author="laca" w:date="2015-06-14T16:51:00Z">
        <w:r>
          <w:rPr>
            <w:noProof/>
            <w:webHidden/>
          </w:rPr>
          <w:t>35</w:t>
        </w:r>
        <w:r>
          <w:rPr>
            <w:noProof/>
            <w:webHidden/>
          </w:rPr>
          <w:fldChar w:fldCharType="end"/>
        </w:r>
        <w:r w:rsidRPr="00435911">
          <w:rPr>
            <w:rStyle w:val="Hyperlink"/>
            <w:noProof/>
          </w:rPr>
          <w:fldChar w:fldCharType="end"/>
        </w:r>
      </w:ins>
    </w:p>
    <w:p w14:paraId="16537CFC" w14:textId="77777777" w:rsidR="001129F9" w:rsidRDefault="001129F9">
      <w:pPr>
        <w:pStyle w:val="TableofFigures"/>
        <w:tabs>
          <w:tab w:val="right" w:leader="dot" w:pos="8756"/>
        </w:tabs>
        <w:rPr>
          <w:ins w:id="792" w:author="laca" w:date="2015-06-14T16:51:00Z"/>
          <w:noProof/>
          <w:lang w:val="en-US"/>
        </w:rPr>
      </w:pPr>
      <w:ins w:id="793"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3.33 a PWM generátor bemenő, kimenő illetve néhány belső jele (Scope1)</w:t>
        </w:r>
        <w:r>
          <w:rPr>
            <w:noProof/>
            <w:webHidden/>
          </w:rPr>
          <w:tab/>
        </w:r>
        <w:r>
          <w:rPr>
            <w:noProof/>
            <w:webHidden/>
          </w:rPr>
          <w:fldChar w:fldCharType="begin"/>
        </w:r>
        <w:r>
          <w:rPr>
            <w:noProof/>
            <w:webHidden/>
          </w:rPr>
          <w:instrText xml:space="preserve"> PAGEREF _Toc422064060 \h </w:instrText>
        </w:r>
        <w:r>
          <w:rPr>
            <w:noProof/>
            <w:webHidden/>
          </w:rPr>
        </w:r>
      </w:ins>
      <w:r>
        <w:rPr>
          <w:noProof/>
          <w:webHidden/>
        </w:rPr>
        <w:fldChar w:fldCharType="separate"/>
      </w:r>
      <w:ins w:id="794" w:author="laca" w:date="2015-06-14T16:51:00Z">
        <w:r>
          <w:rPr>
            <w:noProof/>
            <w:webHidden/>
          </w:rPr>
          <w:t>36</w:t>
        </w:r>
        <w:r>
          <w:rPr>
            <w:noProof/>
            <w:webHidden/>
          </w:rPr>
          <w:fldChar w:fldCharType="end"/>
        </w:r>
        <w:r w:rsidRPr="00435911">
          <w:rPr>
            <w:rStyle w:val="Hyperlink"/>
            <w:noProof/>
          </w:rPr>
          <w:fldChar w:fldCharType="end"/>
        </w:r>
      </w:ins>
    </w:p>
    <w:p w14:paraId="1BEE869F" w14:textId="77777777" w:rsidR="001129F9" w:rsidRDefault="001129F9">
      <w:pPr>
        <w:pStyle w:val="TableofFigures"/>
        <w:tabs>
          <w:tab w:val="right" w:leader="dot" w:pos="8756"/>
        </w:tabs>
        <w:rPr>
          <w:ins w:id="795" w:author="laca" w:date="2015-06-14T16:51:00Z"/>
          <w:noProof/>
          <w:lang w:val="en-US"/>
        </w:rPr>
      </w:pPr>
      <w:ins w:id="79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3.34 rendszer elvi felépítése</w:t>
        </w:r>
        <w:r>
          <w:rPr>
            <w:noProof/>
            <w:webHidden/>
          </w:rPr>
          <w:tab/>
        </w:r>
        <w:r>
          <w:rPr>
            <w:noProof/>
            <w:webHidden/>
          </w:rPr>
          <w:fldChar w:fldCharType="begin"/>
        </w:r>
        <w:r>
          <w:rPr>
            <w:noProof/>
            <w:webHidden/>
          </w:rPr>
          <w:instrText xml:space="preserve"> PAGEREF _Toc422064061 \h </w:instrText>
        </w:r>
        <w:r>
          <w:rPr>
            <w:noProof/>
            <w:webHidden/>
          </w:rPr>
        </w:r>
      </w:ins>
      <w:r>
        <w:rPr>
          <w:noProof/>
          <w:webHidden/>
        </w:rPr>
        <w:fldChar w:fldCharType="separate"/>
      </w:r>
      <w:ins w:id="797" w:author="laca" w:date="2015-06-14T16:51:00Z">
        <w:r>
          <w:rPr>
            <w:noProof/>
            <w:webHidden/>
          </w:rPr>
          <w:t>36</w:t>
        </w:r>
        <w:r>
          <w:rPr>
            <w:noProof/>
            <w:webHidden/>
          </w:rPr>
          <w:fldChar w:fldCharType="end"/>
        </w:r>
        <w:r w:rsidRPr="00435911">
          <w:rPr>
            <w:rStyle w:val="Hyperlink"/>
            <w:noProof/>
          </w:rPr>
          <w:fldChar w:fldCharType="end"/>
        </w:r>
      </w:ins>
    </w:p>
    <w:p w14:paraId="28AF48A5" w14:textId="77777777" w:rsidR="001129F9" w:rsidRDefault="001129F9">
      <w:pPr>
        <w:pStyle w:val="TableofFigures"/>
        <w:tabs>
          <w:tab w:val="right" w:leader="dot" w:pos="8756"/>
        </w:tabs>
        <w:rPr>
          <w:ins w:id="798" w:author="laca" w:date="2015-06-14T16:51:00Z"/>
          <w:noProof/>
          <w:lang w:val="en-US"/>
        </w:rPr>
      </w:pPr>
      <w:ins w:id="799"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3.35 Kommunikációs csomagok és az FPGA áramkörökbe programozott modulok elvi felépítése</w:t>
        </w:r>
        <w:r>
          <w:rPr>
            <w:noProof/>
            <w:webHidden/>
          </w:rPr>
          <w:tab/>
        </w:r>
        <w:r>
          <w:rPr>
            <w:noProof/>
            <w:webHidden/>
          </w:rPr>
          <w:fldChar w:fldCharType="begin"/>
        </w:r>
        <w:r>
          <w:rPr>
            <w:noProof/>
            <w:webHidden/>
          </w:rPr>
          <w:instrText xml:space="preserve"> PAGEREF _Toc422064062 \h </w:instrText>
        </w:r>
        <w:r>
          <w:rPr>
            <w:noProof/>
            <w:webHidden/>
          </w:rPr>
        </w:r>
      </w:ins>
      <w:r>
        <w:rPr>
          <w:noProof/>
          <w:webHidden/>
        </w:rPr>
        <w:fldChar w:fldCharType="separate"/>
      </w:r>
      <w:ins w:id="800" w:author="laca" w:date="2015-06-14T16:51:00Z">
        <w:r>
          <w:rPr>
            <w:noProof/>
            <w:webHidden/>
          </w:rPr>
          <w:t>37</w:t>
        </w:r>
        <w:r>
          <w:rPr>
            <w:noProof/>
            <w:webHidden/>
          </w:rPr>
          <w:fldChar w:fldCharType="end"/>
        </w:r>
        <w:r w:rsidRPr="00435911">
          <w:rPr>
            <w:rStyle w:val="Hyperlink"/>
            <w:noProof/>
          </w:rPr>
          <w:fldChar w:fldCharType="end"/>
        </w:r>
      </w:ins>
    </w:p>
    <w:p w14:paraId="6782B556" w14:textId="77777777" w:rsidR="001129F9" w:rsidRDefault="001129F9">
      <w:pPr>
        <w:pStyle w:val="TableofFigures"/>
        <w:tabs>
          <w:tab w:val="right" w:leader="dot" w:pos="8756"/>
        </w:tabs>
        <w:rPr>
          <w:ins w:id="801" w:author="laca" w:date="2015-06-14T16:51:00Z"/>
          <w:noProof/>
          <w:lang w:val="en-US"/>
        </w:rPr>
      </w:pPr>
      <w:ins w:id="80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3.35 Kommunikációs csomagok és az FPGA áramkörökbe programozott modulok elvi felépítése</w:t>
        </w:r>
        <w:r>
          <w:rPr>
            <w:noProof/>
            <w:webHidden/>
          </w:rPr>
          <w:tab/>
        </w:r>
        <w:r>
          <w:rPr>
            <w:noProof/>
            <w:webHidden/>
          </w:rPr>
          <w:fldChar w:fldCharType="begin"/>
        </w:r>
        <w:r>
          <w:rPr>
            <w:noProof/>
            <w:webHidden/>
          </w:rPr>
          <w:instrText xml:space="preserve"> PAGEREF _Toc422064063 \h </w:instrText>
        </w:r>
        <w:r>
          <w:rPr>
            <w:noProof/>
            <w:webHidden/>
          </w:rPr>
        </w:r>
      </w:ins>
      <w:r>
        <w:rPr>
          <w:noProof/>
          <w:webHidden/>
        </w:rPr>
        <w:fldChar w:fldCharType="separate"/>
      </w:r>
      <w:ins w:id="803" w:author="laca" w:date="2015-06-14T16:51:00Z">
        <w:r>
          <w:rPr>
            <w:noProof/>
            <w:webHidden/>
          </w:rPr>
          <w:t>38</w:t>
        </w:r>
        <w:r>
          <w:rPr>
            <w:noProof/>
            <w:webHidden/>
          </w:rPr>
          <w:fldChar w:fldCharType="end"/>
        </w:r>
        <w:r w:rsidRPr="00435911">
          <w:rPr>
            <w:rStyle w:val="Hyperlink"/>
            <w:noProof/>
          </w:rPr>
          <w:fldChar w:fldCharType="end"/>
        </w:r>
      </w:ins>
    </w:p>
    <w:p w14:paraId="1C738474" w14:textId="77777777" w:rsidR="001129F9" w:rsidRDefault="001129F9">
      <w:pPr>
        <w:pStyle w:val="TableofFigures"/>
        <w:tabs>
          <w:tab w:val="right" w:leader="dot" w:pos="8756"/>
        </w:tabs>
        <w:rPr>
          <w:ins w:id="804" w:author="laca" w:date="2015-06-14T16:51:00Z"/>
          <w:noProof/>
          <w:lang w:val="en-US"/>
        </w:rPr>
      </w:pPr>
      <w:ins w:id="80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3.36 ZYBO Core0 program folyamat árbája</w:t>
        </w:r>
        <w:r>
          <w:rPr>
            <w:noProof/>
            <w:webHidden/>
          </w:rPr>
          <w:tab/>
        </w:r>
        <w:r>
          <w:rPr>
            <w:noProof/>
            <w:webHidden/>
          </w:rPr>
          <w:fldChar w:fldCharType="begin"/>
        </w:r>
        <w:r>
          <w:rPr>
            <w:noProof/>
            <w:webHidden/>
          </w:rPr>
          <w:instrText xml:space="preserve"> PAGEREF _Toc422064064 \h </w:instrText>
        </w:r>
        <w:r>
          <w:rPr>
            <w:noProof/>
            <w:webHidden/>
          </w:rPr>
        </w:r>
      </w:ins>
      <w:r>
        <w:rPr>
          <w:noProof/>
          <w:webHidden/>
        </w:rPr>
        <w:fldChar w:fldCharType="separate"/>
      </w:r>
      <w:ins w:id="806" w:author="laca" w:date="2015-06-14T16:51:00Z">
        <w:r>
          <w:rPr>
            <w:noProof/>
            <w:webHidden/>
          </w:rPr>
          <w:t>39</w:t>
        </w:r>
        <w:r>
          <w:rPr>
            <w:noProof/>
            <w:webHidden/>
          </w:rPr>
          <w:fldChar w:fldCharType="end"/>
        </w:r>
        <w:r w:rsidRPr="00435911">
          <w:rPr>
            <w:rStyle w:val="Hyperlink"/>
            <w:noProof/>
          </w:rPr>
          <w:fldChar w:fldCharType="end"/>
        </w:r>
      </w:ins>
    </w:p>
    <w:p w14:paraId="16AD1250" w14:textId="77777777" w:rsidR="001129F9" w:rsidRDefault="001129F9">
      <w:pPr>
        <w:pStyle w:val="TableofFigures"/>
        <w:tabs>
          <w:tab w:val="right" w:leader="dot" w:pos="8756"/>
        </w:tabs>
        <w:rPr>
          <w:ins w:id="807" w:author="laca" w:date="2015-06-14T16:51:00Z"/>
          <w:noProof/>
          <w:lang w:val="en-US"/>
        </w:rPr>
      </w:pPr>
      <w:ins w:id="80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3.37 Spartan3e500, microblaze szoftver Folyamat ábrája</w:t>
        </w:r>
        <w:r>
          <w:rPr>
            <w:noProof/>
            <w:webHidden/>
          </w:rPr>
          <w:tab/>
        </w:r>
        <w:r>
          <w:rPr>
            <w:noProof/>
            <w:webHidden/>
          </w:rPr>
          <w:fldChar w:fldCharType="begin"/>
        </w:r>
        <w:r>
          <w:rPr>
            <w:noProof/>
            <w:webHidden/>
          </w:rPr>
          <w:instrText xml:space="preserve"> PAGEREF _Toc422064065 \h </w:instrText>
        </w:r>
        <w:r>
          <w:rPr>
            <w:noProof/>
            <w:webHidden/>
          </w:rPr>
        </w:r>
      </w:ins>
      <w:r>
        <w:rPr>
          <w:noProof/>
          <w:webHidden/>
        </w:rPr>
        <w:fldChar w:fldCharType="separate"/>
      </w:r>
      <w:ins w:id="809" w:author="laca" w:date="2015-06-14T16:51:00Z">
        <w:r>
          <w:rPr>
            <w:noProof/>
            <w:webHidden/>
          </w:rPr>
          <w:t>39</w:t>
        </w:r>
        <w:r>
          <w:rPr>
            <w:noProof/>
            <w:webHidden/>
          </w:rPr>
          <w:fldChar w:fldCharType="end"/>
        </w:r>
        <w:r w:rsidRPr="00435911">
          <w:rPr>
            <w:rStyle w:val="Hyperlink"/>
            <w:noProof/>
          </w:rPr>
          <w:fldChar w:fldCharType="end"/>
        </w:r>
      </w:ins>
    </w:p>
    <w:p w14:paraId="08A43512" w14:textId="77777777" w:rsidR="001129F9" w:rsidRDefault="001129F9">
      <w:pPr>
        <w:pStyle w:val="TableofFigures"/>
        <w:tabs>
          <w:tab w:val="right" w:leader="dot" w:pos="8756"/>
        </w:tabs>
        <w:rPr>
          <w:ins w:id="810" w:author="laca" w:date="2015-06-14T16:51:00Z"/>
          <w:noProof/>
          <w:lang w:val="en-US"/>
        </w:rPr>
      </w:pPr>
      <w:ins w:id="811" w:author="laca" w:date="2015-06-14T16:51:00Z">
        <w:r w:rsidRPr="00435911">
          <w:rPr>
            <w:rStyle w:val="Hyperlink"/>
            <w:noProof/>
          </w:rPr>
          <w:fldChar w:fldCharType="begin"/>
        </w:r>
        <w:r w:rsidRPr="00435911">
          <w:rPr>
            <w:rStyle w:val="Hyperlink"/>
            <w:noProof/>
          </w:rPr>
          <w:instrText xml:space="preserve"> </w:instrText>
        </w:r>
        <w:r>
          <w:rPr>
            <w:noProof/>
          </w:rPr>
          <w:instrText>HYPERLINK \l "_Toc422064066"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3.38Hip4082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_Toc422064066 \h </w:instrText>
        </w:r>
        <w:r>
          <w:rPr>
            <w:noProof/>
            <w:webHidden/>
          </w:rPr>
        </w:r>
      </w:ins>
      <w:r>
        <w:rPr>
          <w:noProof/>
          <w:webHidden/>
        </w:rPr>
        <w:fldChar w:fldCharType="separate"/>
      </w:r>
      <w:ins w:id="812" w:author="laca" w:date="2015-06-14T16:51:00Z">
        <w:r>
          <w:rPr>
            <w:noProof/>
            <w:webHidden/>
          </w:rPr>
          <w:t>44</w:t>
        </w:r>
        <w:r>
          <w:rPr>
            <w:noProof/>
            <w:webHidden/>
          </w:rPr>
          <w:fldChar w:fldCharType="end"/>
        </w:r>
        <w:r w:rsidRPr="00435911">
          <w:rPr>
            <w:rStyle w:val="Hyperlink"/>
            <w:noProof/>
          </w:rPr>
          <w:fldChar w:fldCharType="end"/>
        </w:r>
      </w:ins>
    </w:p>
    <w:p w14:paraId="1E94BB3F" w14:textId="77777777" w:rsidR="001129F9" w:rsidRDefault="001129F9">
      <w:pPr>
        <w:pStyle w:val="TableofFigures"/>
        <w:tabs>
          <w:tab w:val="right" w:leader="dot" w:pos="8756"/>
        </w:tabs>
        <w:rPr>
          <w:ins w:id="813" w:author="laca" w:date="2015-06-14T16:51:00Z"/>
          <w:noProof/>
          <w:lang w:val="en-US"/>
        </w:rPr>
      </w:pPr>
      <w:ins w:id="81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3.39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_Toc422064067 \h </w:instrText>
        </w:r>
        <w:r>
          <w:rPr>
            <w:noProof/>
            <w:webHidden/>
          </w:rPr>
        </w:r>
      </w:ins>
      <w:r>
        <w:rPr>
          <w:noProof/>
          <w:webHidden/>
        </w:rPr>
        <w:fldChar w:fldCharType="separate"/>
      </w:r>
      <w:ins w:id="815" w:author="laca" w:date="2015-06-14T16:51:00Z">
        <w:r>
          <w:rPr>
            <w:noProof/>
            <w:webHidden/>
          </w:rPr>
          <w:t>45</w:t>
        </w:r>
        <w:r>
          <w:rPr>
            <w:noProof/>
            <w:webHidden/>
          </w:rPr>
          <w:fldChar w:fldCharType="end"/>
        </w:r>
        <w:r w:rsidRPr="00435911">
          <w:rPr>
            <w:rStyle w:val="Hyperlink"/>
            <w:noProof/>
          </w:rPr>
          <w:fldChar w:fldCharType="end"/>
        </w:r>
      </w:ins>
    </w:p>
    <w:p w14:paraId="4AE03335" w14:textId="77777777" w:rsidR="001129F9" w:rsidRDefault="001129F9">
      <w:pPr>
        <w:pStyle w:val="TableofFigures"/>
        <w:tabs>
          <w:tab w:val="right" w:leader="dot" w:pos="8756"/>
        </w:tabs>
        <w:rPr>
          <w:ins w:id="816" w:author="laca" w:date="2015-06-14T16:51:00Z"/>
          <w:noProof/>
          <w:lang w:val="en-US"/>
        </w:rPr>
      </w:pPr>
      <w:ins w:id="817"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3.42 PWM és a tranzisztorok kapcsolása</w:t>
        </w:r>
        <w:r>
          <w:rPr>
            <w:noProof/>
            <w:webHidden/>
          </w:rPr>
          <w:tab/>
        </w:r>
        <w:r>
          <w:rPr>
            <w:noProof/>
            <w:webHidden/>
          </w:rPr>
          <w:fldChar w:fldCharType="begin"/>
        </w:r>
        <w:r>
          <w:rPr>
            <w:noProof/>
            <w:webHidden/>
          </w:rPr>
          <w:instrText xml:space="preserve"> PAGEREF _Toc422064068 \h </w:instrText>
        </w:r>
        <w:r>
          <w:rPr>
            <w:noProof/>
            <w:webHidden/>
          </w:rPr>
        </w:r>
      </w:ins>
      <w:r>
        <w:rPr>
          <w:noProof/>
          <w:webHidden/>
        </w:rPr>
        <w:fldChar w:fldCharType="separate"/>
      </w:r>
      <w:ins w:id="818" w:author="laca" w:date="2015-06-14T16:51:00Z">
        <w:r>
          <w:rPr>
            <w:noProof/>
            <w:webHidden/>
          </w:rPr>
          <w:t>46</w:t>
        </w:r>
        <w:r>
          <w:rPr>
            <w:noProof/>
            <w:webHidden/>
          </w:rPr>
          <w:fldChar w:fldCharType="end"/>
        </w:r>
        <w:r w:rsidRPr="00435911">
          <w:rPr>
            <w:rStyle w:val="Hyperlink"/>
            <w:noProof/>
          </w:rPr>
          <w:fldChar w:fldCharType="end"/>
        </w:r>
      </w:ins>
    </w:p>
    <w:p w14:paraId="1619517F" w14:textId="77777777" w:rsidR="001129F9" w:rsidRDefault="001129F9">
      <w:pPr>
        <w:pStyle w:val="TableofFigures"/>
        <w:tabs>
          <w:tab w:val="right" w:leader="dot" w:pos="8756"/>
        </w:tabs>
        <w:rPr>
          <w:ins w:id="819" w:author="laca" w:date="2015-06-14T16:51:00Z"/>
          <w:noProof/>
          <w:lang w:val="en-US"/>
        </w:rPr>
      </w:pPr>
      <w:ins w:id="82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"_Toc422064069"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3.40 Nem invertáló erősítő forrás [13]</w:t>
        </w:r>
        <w:r>
          <w:rPr>
            <w:noProof/>
            <w:webHidden/>
          </w:rPr>
          <w:tab/>
        </w:r>
        <w:r>
          <w:rPr>
            <w:noProof/>
            <w:webHidden/>
          </w:rPr>
          <w:fldChar w:fldCharType="begin"/>
        </w:r>
        <w:r>
          <w:rPr>
            <w:noProof/>
            <w:webHidden/>
          </w:rPr>
          <w:instrText xml:space="preserve"> PAGEREF _Toc422064069 \h </w:instrText>
        </w:r>
        <w:r>
          <w:rPr>
            <w:noProof/>
            <w:webHidden/>
          </w:rPr>
        </w:r>
      </w:ins>
      <w:r>
        <w:rPr>
          <w:noProof/>
          <w:webHidden/>
        </w:rPr>
        <w:fldChar w:fldCharType="separate"/>
      </w:r>
      <w:ins w:id="821" w:author="laca" w:date="2015-06-14T16:51:00Z">
        <w:r>
          <w:rPr>
            <w:noProof/>
            <w:webHidden/>
          </w:rPr>
          <w:t>46</w:t>
        </w:r>
        <w:r>
          <w:rPr>
            <w:noProof/>
            <w:webHidden/>
          </w:rPr>
          <w:fldChar w:fldCharType="end"/>
        </w:r>
        <w:r w:rsidRPr="00435911">
          <w:rPr>
            <w:rStyle w:val="Hyperlink"/>
            <w:noProof/>
          </w:rPr>
          <w:fldChar w:fldCharType="end"/>
        </w:r>
      </w:ins>
    </w:p>
    <w:p w14:paraId="6458356C" w14:textId="77777777" w:rsidR="001129F9" w:rsidRDefault="001129F9">
      <w:pPr>
        <w:pStyle w:val="TableofFigures"/>
        <w:tabs>
          <w:tab w:val="right" w:leader="dot" w:pos="8756"/>
        </w:tabs>
        <w:rPr>
          <w:ins w:id="822" w:author="laca" w:date="2015-06-14T16:51:00Z"/>
          <w:noProof/>
          <w:lang w:val="en-US"/>
        </w:rPr>
      </w:pPr>
      <w:ins w:id="823" w:author="laca" w:date="2015-06-14T16:51:00Z">
        <w:r w:rsidRPr="00435911">
          <w:rPr>
            <w:rStyle w:val="Hyperlink"/>
            <w:noProof/>
          </w:rPr>
          <w:fldChar w:fldCharType="begin"/>
        </w:r>
        <w:r w:rsidRPr="00435911">
          <w:rPr>
            <w:rStyle w:val="Hyperlink"/>
            <w:noProof/>
          </w:rPr>
          <w:instrText xml:space="preserve"> </w:instrText>
        </w:r>
        <w:r>
          <w:rPr>
            <w:noProof/>
          </w:rPr>
          <w:instrText>HYPERLINK \l "_Toc422064070"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3.41 Dupla hídvezérlő áramkor vezérlő jelei JP2 csatlakozó a Kép. 3.38-n.</w:t>
        </w:r>
        <w:r>
          <w:rPr>
            <w:noProof/>
            <w:webHidden/>
          </w:rPr>
          <w:tab/>
        </w:r>
        <w:r>
          <w:rPr>
            <w:noProof/>
            <w:webHidden/>
          </w:rPr>
          <w:fldChar w:fldCharType="begin"/>
        </w:r>
        <w:r>
          <w:rPr>
            <w:noProof/>
            <w:webHidden/>
          </w:rPr>
          <w:instrText xml:space="preserve"> PAGEREF _Toc422064070 \h </w:instrText>
        </w:r>
        <w:r>
          <w:rPr>
            <w:noProof/>
            <w:webHidden/>
          </w:rPr>
        </w:r>
      </w:ins>
      <w:r>
        <w:rPr>
          <w:noProof/>
          <w:webHidden/>
        </w:rPr>
        <w:fldChar w:fldCharType="separate"/>
      </w:r>
      <w:ins w:id="824" w:author="laca" w:date="2015-06-14T16:51:00Z">
        <w:r>
          <w:rPr>
            <w:noProof/>
            <w:webHidden/>
          </w:rPr>
          <w:t>47</w:t>
        </w:r>
        <w:r>
          <w:rPr>
            <w:noProof/>
            <w:webHidden/>
          </w:rPr>
          <w:fldChar w:fldCharType="end"/>
        </w:r>
        <w:r w:rsidRPr="00435911">
          <w:rPr>
            <w:rStyle w:val="Hyperlink"/>
            <w:noProof/>
          </w:rPr>
          <w:fldChar w:fldCharType="end"/>
        </w:r>
      </w:ins>
    </w:p>
    <w:p w14:paraId="27066A98" w14:textId="77777777" w:rsidR="001129F9" w:rsidRDefault="001129F9">
      <w:pPr>
        <w:pStyle w:val="TableofFigures"/>
        <w:tabs>
          <w:tab w:val="right" w:leader="dot" w:pos="8756"/>
        </w:tabs>
        <w:rPr>
          <w:ins w:id="825" w:author="laca" w:date="2015-06-14T16:51:00Z"/>
          <w:noProof/>
          <w:lang w:val="en-US"/>
        </w:rPr>
      </w:pPr>
      <w:ins w:id="82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3.42 H híd tranzisztorainak a Gate vezetékei</w:t>
        </w:r>
        <w:r>
          <w:rPr>
            <w:noProof/>
            <w:webHidden/>
          </w:rPr>
          <w:tab/>
        </w:r>
        <w:r>
          <w:rPr>
            <w:noProof/>
            <w:webHidden/>
          </w:rPr>
          <w:fldChar w:fldCharType="begin"/>
        </w:r>
        <w:r>
          <w:rPr>
            <w:noProof/>
            <w:webHidden/>
          </w:rPr>
          <w:instrText xml:space="preserve"> PAGEREF _Toc422064071 \h </w:instrText>
        </w:r>
        <w:r>
          <w:rPr>
            <w:noProof/>
            <w:webHidden/>
          </w:rPr>
        </w:r>
      </w:ins>
      <w:r>
        <w:rPr>
          <w:noProof/>
          <w:webHidden/>
        </w:rPr>
        <w:fldChar w:fldCharType="separate"/>
      </w:r>
      <w:ins w:id="827" w:author="laca" w:date="2015-06-14T16:51:00Z">
        <w:r>
          <w:rPr>
            <w:noProof/>
            <w:webHidden/>
          </w:rPr>
          <w:t>47</w:t>
        </w:r>
        <w:r>
          <w:rPr>
            <w:noProof/>
            <w:webHidden/>
          </w:rPr>
          <w:fldChar w:fldCharType="end"/>
        </w:r>
        <w:r w:rsidRPr="00435911">
          <w:rPr>
            <w:rStyle w:val="Hyperlink"/>
            <w:noProof/>
          </w:rPr>
          <w:fldChar w:fldCharType="end"/>
        </w:r>
      </w:ins>
    </w:p>
    <w:p w14:paraId="3C341473" w14:textId="77777777" w:rsidR="001129F9" w:rsidRDefault="001129F9">
      <w:pPr>
        <w:pStyle w:val="TableofFigures"/>
        <w:tabs>
          <w:tab w:val="right" w:leader="dot" w:pos="8756"/>
        </w:tabs>
        <w:rPr>
          <w:ins w:id="828" w:author="laca" w:date="2015-06-14T16:51:00Z"/>
          <w:noProof/>
          <w:lang w:val="en-US"/>
        </w:rPr>
      </w:pPr>
      <w:ins w:id="829"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3.44FPGA kimentének a védelme</w:t>
        </w:r>
        <w:r>
          <w:rPr>
            <w:noProof/>
            <w:webHidden/>
          </w:rPr>
          <w:tab/>
        </w:r>
        <w:r>
          <w:rPr>
            <w:noProof/>
            <w:webHidden/>
          </w:rPr>
          <w:fldChar w:fldCharType="begin"/>
        </w:r>
        <w:r>
          <w:rPr>
            <w:noProof/>
            <w:webHidden/>
          </w:rPr>
          <w:instrText xml:space="preserve"> PAGEREF _Toc422064072 \h </w:instrText>
        </w:r>
        <w:r>
          <w:rPr>
            <w:noProof/>
            <w:webHidden/>
          </w:rPr>
        </w:r>
      </w:ins>
      <w:r>
        <w:rPr>
          <w:noProof/>
          <w:webHidden/>
        </w:rPr>
        <w:fldChar w:fldCharType="separate"/>
      </w:r>
      <w:ins w:id="830" w:author="laca" w:date="2015-06-14T16:51:00Z">
        <w:r>
          <w:rPr>
            <w:noProof/>
            <w:webHidden/>
          </w:rPr>
          <w:t>48</w:t>
        </w:r>
        <w:r>
          <w:rPr>
            <w:noProof/>
            <w:webHidden/>
          </w:rPr>
          <w:fldChar w:fldCharType="end"/>
        </w:r>
        <w:r w:rsidRPr="00435911">
          <w:rPr>
            <w:rStyle w:val="Hyperlink"/>
            <w:noProof/>
          </w:rPr>
          <w:fldChar w:fldCharType="end"/>
        </w:r>
      </w:ins>
    </w:p>
    <w:p w14:paraId="35014157" w14:textId="77777777" w:rsidR="001129F9" w:rsidRDefault="001129F9">
      <w:pPr>
        <w:pStyle w:val="TableofFigures"/>
        <w:tabs>
          <w:tab w:val="right" w:leader="dot" w:pos="8756"/>
        </w:tabs>
        <w:rPr>
          <w:ins w:id="831" w:author="laca" w:date="2015-06-14T16:51:00Z"/>
          <w:noProof/>
          <w:lang w:val="en-US"/>
        </w:rPr>
      </w:pPr>
      <w:ins w:id="83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3.43 A négy Kép. 3.41 látható szalagvezeték jelenik meg a Buszvezetékben.</w:t>
        </w:r>
        <w:r>
          <w:rPr>
            <w:noProof/>
            <w:webHidden/>
          </w:rPr>
          <w:tab/>
        </w:r>
        <w:r>
          <w:rPr>
            <w:noProof/>
            <w:webHidden/>
          </w:rPr>
          <w:fldChar w:fldCharType="begin"/>
        </w:r>
        <w:r>
          <w:rPr>
            <w:noProof/>
            <w:webHidden/>
          </w:rPr>
          <w:instrText xml:space="preserve"> PAGEREF _Toc422064073 \h </w:instrText>
        </w:r>
        <w:r>
          <w:rPr>
            <w:noProof/>
            <w:webHidden/>
          </w:rPr>
        </w:r>
      </w:ins>
      <w:r>
        <w:rPr>
          <w:noProof/>
          <w:webHidden/>
        </w:rPr>
        <w:fldChar w:fldCharType="separate"/>
      </w:r>
      <w:ins w:id="833" w:author="laca" w:date="2015-06-14T16:51:00Z">
        <w:r>
          <w:rPr>
            <w:noProof/>
            <w:webHidden/>
          </w:rPr>
          <w:t>48</w:t>
        </w:r>
        <w:r>
          <w:rPr>
            <w:noProof/>
            <w:webHidden/>
          </w:rPr>
          <w:fldChar w:fldCharType="end"/>
        </w:r>
        <w:r w:rsidRPr="00435911">
          <w:rPr>
            <w:rStyle w:val="Hyperlink"/>
            <w:noProof/>
          </w:rPr>
          <w:fldChar w:fldCharType="end"/>
        </w:r>
      </w:ins>
    </w:p>
    <w:p w14:paraId="0C347DFA" w14:textId="77777777" w:rsidR="001129F9" w:rsidRDefault="001129F9">
      <w:pPr>
        <w:pStyle w:val="TableofFigures"/>
        <w:tabs>
          <w:tab w:val="right" w:leader="dot" w:pos="8756"/>
        </w:tabs>
        <w:rPr>
          <w:ins w:id="834" w:author="laca" w:date="2015-06-14T16:51:00Z"/>
          <w:noProof/>
          <w:lang w:val="en-US"/>
        </w:rPr>
      </w:pPr>
      <w:ins w:id="83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3.45A robot energia ellátása valamint a hűtő rendszer elvi felépítése</w:t>
        </w:r>
        <w:r>
          <w:rPr>
            <w:noProof/>
            <w:webHidden/>
          </w:rPr>
          <w:tab/>
        </w:r>
        <w:r>
          <w:rPr>
            <w:noProof/>
            <w:webHidden/>
          </w:rPr>
          <w:fldChar w:fldCharType="begin"/>
        </w:r>
        <w:r>
          <w:rPr>
            <w:noProof/>
            <w:webHidden/>
          </w:rPr>
          <w:instrText xml:space="preserve"> PAGEREF _Toc422064074 \h </w:instrText>
        </w:r>
        <w:r>
          <w:rPr>
            <w:noProof/>
            <w:webHidden/>
          </w:rPr>
        </w:r>
      </w:ins>
      <w:r>
        <w:rPr>
          <w:noProof/>
          <w:webHidden/>
        </w:rPr>
        <w:fldChar w:fldCharType="separate"/>
      </w:r>
      <w:ins w:id="836" w:author="laca" w:date="2015-06-14T16:51:00Z">
        <w:r>
          <w:rPr>
            <w:noProof/>
            <w:webHidden/>
          </w:rPr>
          <w:t>49</w:t>
        </w:r>
        <w:r>
          <w:rPr>
            <w:noProof/>
            <w:webHidden/>
          </w:rPr>
          <w:fldChar w:fldCharType="end"/>
        </w:r>
        <w:r w:rsidRPr="00435911">
          <w:rPr>
            <w:rStyle w:val="Hyperlink"/>
            <w:noProof/>
          </w:rPr>
          <w:fldChar w:fldCharType="end"/>
        </w:r>
      </w:ins>
    </w:p>
    <w:p w14:paraId="54D18B5A" w14:textId="77777777" w:rsidR="001129F9" w:rsidRDefault="001129F9">
      <w:pPr>
        <w:pStyle w:val="TableofFigures"/>
        <w:tabs>
          <w:tab w:val="right" w:leader="dot" w:pos="8756"/>
        </w:tabs>
        <w:rPr>
          <w:ins w:id="837" w:author="laca" w:date="2015-06-14T16:51:00Z"/>
          <w:noProof/>
          <w:lang w:val="en-US"/>
        </w:rPr>
      </w:pPr>
      <w:ins w:id="83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3.46 Vízpumpa és a ventilátor motorjának vezérlő teljesítmény elektronikai kapcsolása</w:t>
        </w:r>
        <w:r>
          <w:rPr>
            <w:noProof/>
            <w:webHidden/>
          </w:rPr>
          <w:tab/>
        </w:r>
        <w:r>
          <w:rPr>
            <w:noProof/>
            <w:webHidden/>
          </w:rPr>
          <w:fldChar w:fldCharType="begin"/>
        </w:r>
        <w:r>
          <w:rPr>
            <w:noProof/>
            <w:webHidden/>
          </w:rPr>
          <w:instrText xml:space="preserve"> PAGEREF _Toc422064075 \h </w:instrText>
        </w:r>
        <w:r>
          <w:rPr>
            <w:noProof/>
            <w:webHidden/>
          </w:rPr>
        </w:r>
      </w:ins>
      <w:r>
        <w:rPr>
          <w:noProof/>
          <w:webHidden/>
        </w:rPr>
        <w:fldChar w:fldCharType="separate"/>
      </w:r>
      <w:ins w:id="839" w:author="laca" w:date="2015-06-14T16:51:00Z">
        <w:r>
          <w:rPr>
            <w:noProof/>
            <w:webHidden/>
          </w:rPr>
          <w:t>50</w:t>
        </w:r>
        <w:r>
          <w:rPr>
            <w:noProof/>
            <w:webHidden/>
          </w:rPr>
          <w:fldChar w:fldCharType="end"/>
        </w:r>
        <w:r w:rsidRPr="00435911">
          <w:rPr>
            <w:rStyle w:val="Hyperlink"/>
            <w:noProof/>
          </w:rPr>
          <w:fldChar w:fldCharType="end"/>
        </w:r>
      </w:ins>
    </w:p>
    <w:p w14:paraId="05DBE9FE" w14:textId="77777777" w:rsidR="001129F9" w:rsidRDefault="001129F9">
      <w:pPr>
        <w:pStyle w:val="TableofFigures"/>
        <w:tabs>
          <w:tab w:val="right" w:leader="dot" w:pos="8756"/>
        </w:tabs>
        <w:rPr>
          <w:ins w:id="840" w:author="laca" w:date="2015-06-14T16:51:00Z"/>
          <w:noProof/>
          <w:lang w:val="en-US"/>
        </w:rPr>
      </w:pPr>
      <w:ins w:id="841"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3.46 Vízpumpa és a ventilátor motorjának vezérlő teljesítmény elektronikai kapcsolása</w:t>
        </w:r>
        <w:r>
          <w:rPr>
            <w:noProof/>
            <w:webHidden/>
          </w:rPr>
          <w:tab/>
        </w:r>
        <w:r>
          <w:rPr>
            <w:noProof/>
            <w:webHidden/>
          </w:rPr>
          <w:fldChar w:fldCharType="begin"/>
        </w:r>
        <w:r>
          <w:rPr>
            <w:noProof/>
            <w:webHidden/>
          </w:rPr>
          <w:instrText xml:space="preserve"> PAGEREF _Toc422064076 \h </w:instrText>
        </w:r>
        <w:r>
          <w:rPr>
            <w:noProof/>
            <w:webHidden/>
          </w:rPr>
        </w:r>
      </w:ins>
      <w:r>
        <w:rPr>
          <w:noProof/>
          <w:webHidden/>
        </w:rPr>
        <w:fldChar w:fldCharType="separate"/>
      </w:r>
      <w:ins w:id="842" w:author="laca" w:date="2015-06-14T16:51:00Z">
        <w:r>
          <w:rPr>
            <w:noProof/>
            <w:webHidden/>
          </w:rPr>
          <w:t>50</w:t>
        </w:r>
        <w:r>
          <w:rPr>
            <w:noProof/>
            <w:webHidden/>
          </w:rPr>
          <w:fldChar w:fldCharType="end"/>
        </w:r>
        <w:r w:rsidRPr="00435911">
          <w:rPr>
            <w:rStyle w:val="Hyperlink"/>
            <w:noProof/>
          </w:rPr>
          <w:fldChar w:fldCharType="end"/>
        </w:r>
      </w:ins>
    </w:p>
    <w:p w14:paraId="60AC7722" w14:textId="77777777" w:rsidR="001129F9" w:rsidRDefault="001129F9">
      <w:pPr>
        <w:pStyle w:val="TableofFigures"/>
        <w:tabs>
          <w:tab w:val="right" w:leader="dot" w:pos="8756"/>
        </w:tabs>
        <w:rPr>
          <w:ins w:id="843" w:author="laca" w:date="2015-06-14T16:51:00Z"/>
          <w:noProof/>
          <w:lang w:val="en-US"/>
        </w:rPr>
      </w:pPr>
      <w:ins w:id="844"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"_Toc422064077"</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3.47Bootstramp megoldás a felső tranzisztor Gate bemenetének a meghajtására</w:t>
        </w:r>
        <w:r>
          <w:rPr>
            <w:noProof/>
            <w:webHidden/>
          </w:rPr>
          <w:tab/>
        </w:r>
        <w:r>
          <w:rPr>
            <w:noProof/>
            <w:webHidden/>
          </w:rPr>
          <w:fldChar w:fldCharType="begin"/>
        </w:r>
        <w:r>
          <w:rPr>
            <w:noProof/>
            <w:webHidden/>
          </w:rPr>
          <w:instrText xml:space="preserve"> PAGEREF _Toc422064077 \h </w:instrText>
        </w:r>
        <w:r>
          <w:rPr>
            <w:noProof/>
            <w:webHidden/>
          </w:rPr>
        </w:r>
      </w:ins>
      <w:r>
        <w:rPr>
          <w:noProof/>
          <w:webHidden/>
        </w:rPr>
        <w:fldChar w:fldCharType="separate"/>
      </w:r>
      <w:ins w:id="845" w:author="laca" w:date="2015-06-14T16:51:00Z">
        <w:r>
          <w:rPr>
            <w:noProof/>
            <w:webHidden/>
          </w:rPr>
          <w:t>50</w:t>
        </w:r>
        <w:r>
          <w:rPr>
            <w:noProof/>
            <w:webHidden/>
          </w:rPr>
          <w:fldChar w:fldCharType="end"/>
        </w:r>
        <w:r w:rsidRPr="00435911">
          <w:rPr>
            <w:rStyle w:val="Hyperlink"/>
            <w:noProof/>
          </w:rPr>
          <w:fldChar w:fldCharType="end"/>
        </w:r>
      </w:ins>
    </w:p>
    <w:p w14:paraId="53634697" w14:textId="77777777" w:rsidR="001129F9" w:rsidRDefault="001129F9">
      <w:pPr>
        <w:pStyle w:val="TableofFigures"/>
        <w:tabs>
          <w:tab w:val="right" w:leader="dot" w:pos="8756"/>
        </w:tabs>
        <w:rPr>
          <w:ins w:id="846" w:author="laca" w:date="2015-06-14T16:51:00Z"/>
          <w:noProof/>
          <w:lang w:val="en-US"/>
        </w:rPr>
      </w:pPr>
      <w:ins w:id="847" w:author="laca" w:date="2015-06-14T16:51:00Z">
        <w:r w:rsidRPr="00435911">
          <w:rPr>
            <w:rStyle w:val="Hyperlink"/>
            <w:noProof/>
          </w:rPr>
          <w:lastRenderedPageBreak/>
          <w:fldChar w:fldCharType="begin"/>
        </w:r>
        <w:r w:rsidRPr="00435911">
          <w:rPr>
            <w:rStyle w:val="Hyperlink"/>
            <w:noProof/>
          </w:rPr>
          <w:instrText xml:space="preserve"> </w:instrText>
        </w:r>
        <w:r>
          <w:rPr>
            <w:noProof/>
          </w:rPr>
          <w:instrText>HYPERLINK "C:\\Users\\laca\\Desktop\\Allamvizsga\\Dolgozat\\Allamvizsgadolgozat\\GaborSzabolcsLaszlo_v3.docx" \l "_Toc422064078"</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3.48Bootstramp kondenzátor feszültsége a W és W11 pontokban</w:t>
        </w:r>
        <w:r>
          <w:rPr>
            <w:noProof/>
            <w:webHidden/>
          </w:rPr>
          <w:tab/>
        </w:r>
        <w:r>
          <w:rPr>
            <w:noProof/>
            <w:webHidden/>
          </w:rPr>
          <w:fldChar w:fldCharType="begin"/>
        </w:r>
        <w:r>
          <w:rPr>
            <w:noProof/>
            <w:webHidden/>
          </w:rPr>
          <w:instrText xml:space="preserve"> PAGEREF _Toc422064078 \h </w:instrText>
        </w:r>
        <w:r>
          <w:rPr>
            <w:noProof/>
            <w:webHidden/>
          </w:rPr>
        </w:r>
      </w:ins>
      <w:r>
        <w:rPr>
          <w:noProof/>
          <w:webHidden/>
        </w:rPr>
        <w:fldChar w:fldCharType="separate"/>
      </w:r>
      <w:ins w:id="848" w:author="laca" w:date="2015-06-14T16:51:00Z">
        <w:r>
          <w:rPr>
            <w:noProof/>
            <w:webHidden/>
          </w:rPr>
          <w:t>51</w:t>
        </w:r>
        <w:r>
          <w:rPr>
            <w:noProof/>
            <w:webHidden/>
          </w:rPr>
          <w:fldChar w:fldCharType="end"/>
        </w:r>
        <w:r w:rsidRPr="00435911">
          <w:rPr>
            <w:rStyle w:val="Hyperlink"/>
            <w:noProof/>
          </w:rPr>
          <w:fldChar w:fldCharType="end"/>
        </w:r>
      </w:ins>
    </w:p>
    <w:p w14:paraId="2297F6A2" w14:textId="77777777" w:rsidR="001129F9" w:rsidRDefault="001129F9">
      <w:pPr>
        <w:pStyle w:val="TableofFigures"/>
        <w:tabs>
          <w:tab w:val="right" w:leader="dot" w:pos="8756"/>
        </w:tabs>
        <w:rPr>
          <w:ins w:id="849" w:author="laca" w:date="2015-06-14T16:51:00Z"/>
          <w:noProof/>
          <w:lang w:val="en-US"/>
        </w:rPr>
      </w:pPr>
      <w:ins w:id="850"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"_Toc422064079"</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3.49 Bootstramp működése, szimulációs modell MATLAB/SIMULINK környezetben</w:t>
        </w:r>
        <w:r>
          <w:rPr>
            <w:noProof/>
            <w:webHidden/>
          </w:rPr>
          <w:tab/>
        </w:r>
        <w:r>
          <w:rPr>
            <w:noProof/>
            <w:webHidden/>
          </w:rPr>
          <w:fldChar w:fldCharType="begin"/>
        </w:r>
        <w:r>
          <w:rPr>
            <w:noProof/>
            <w:webHidden/>
          </w:rPr>
          <w:instrText xml:space="preserve"> PAGEREF _Toc422064079 \h </w:instrText>
        </w:r>
        <w:r>
          <w:rPr>
            <w:noProof/>
            <w:webHidden/>
          </w:rPr>
        </w:r>
      </w:ins>
      <w:r>
        <w:rPr>
          <w:noProof/>
          <w:webHidden/>
        </w:rPr>
        <w:fldChar w:fldCharType="separate"/>
      </w:r>
      <w:ins w:id="851" w:author="laca" w:date="2015-06-14T16:51:00Z">
        <w:r>
          <w:rPr>
            <w:noProof/>
            <w:webHidden/>
          </w:rPr>
          <w:t>52</w:t>
        </w:r>
        <w:r>
          <w:rPr>
            <w:noProof/>
            <w:webHidden/>
          </w:rPr>
          <w:fldChar w:fldCharType="end"/>
        </w:r>
        <w:r w:rsidRPr="00435911">
          <w:rPr>
            <w:rStyle w:val="Hyperlink"/>
            <w:noProof/>
          </w:rPr>
          <w:fldChar w:fldCharType="end"/>
        </w:r>
      </w:ins>
    </w:p>
    <w:p w14:paraId="3ADD6E48" w14:textId="77777777" w:rsidR="001129F9" w:rsidRDefault="001129F9">
      <w:pPr>
        <w:pStyle w:val="TableofFigures"/>
        <w:tabs>
          <w:tab w:val="right" w:leader="dot" w:pos="8756"/>
        </w:tabs>
        <w:rPr>
          <w:ins w:id="852" w:author="laca" w:date="2015-06-14T16:51:00Z"/>
          <w:noProof/>
          <w:lang w:val="en-US"/>
        </w:rPr>
      </w:pPr>
      <w:ins w:id="853"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"_Toc422064080"</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3.50 Szimulációs eredmények Bootstramp</w:t>
        </w:r>
        <w:r>
          <w:rPr>
            <w:noProof/>
            <w:webHidden/>
          </w:rPr>
          <w:tab/>
        </w:r>
        <w:r>
          <w:rPr>
            <w:noProof/>
            <w:webHidden/>
          </w:rPr>
          <w:fldChar w:fldCharType="begin"/>
        </w:r>
        <w:r>
          <w:rPr>
            <w:noProof/>
            <w:webHidden/>
          </w:rPr>
          <w:instrText xml:space="preserve"> PAGEREF _Toc422064080 \h </w:instrText>
        </w:r>
        <w:r>
          <w:rPr>
            <w:noProof/>
            <w:webHidden/>
          </w:rPr>
        </w:r>
      </w:ins>
      <w:r>
        <w:rPr>
          <w:noProof/>
          <w:webHidden/>
        </w:rPr>
        <w:fldChar w:fldCharType="separate"/>
      </w:r>
      <w:ins w:id="854" w:author="laca" w:date="2015-06-14T16:51:00Z">
        <w:r>
          <w:rPr>
            <w:noProof/>
            <w:webHidden/>
          </w:rPr>
          <w:t>52</w:t>
        </w:r>
        <w:r>
          <w:rPr>
            <w:noProof/>
            <w:webHidden/>
          </w:rPr>
          <w:fldChar w:fldCharType="end"/>
        </w:r>
        <w:r w:rsidRPr="00435911">
          <w:rPr>
            <w:rStyle w:val="Hyperlink"/>
            <w:noProof/>
          </w:rPr>
          <w:fldChar w:fldCharType="end"/>
        </w:r>
      </w:ins>
    </w:p>
    <w:p w14:paraId="5BDC9A4B" w14:textId="77777777" w:rsidR="001129F9" w:rsidRDefault="001129F9">
      <w:pPr>
        <w:pStyle w:val="TableofFigures"/>
        <w:tabs>
          <w:tab w:val="right" w:leader="dot" w:pos="8756"/>
        </w:tabs>
        <w:rPr>
          <w:ins w:id="855" w:author="laca" w:date="2015-06-14T16:51:00Z"/>
          <w:noProof/>
          <w:lang w:val="en-US"/>
        </w:rPr>
      </w:pPr>
      <w:ins w:id="856"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"_Toc422064081"</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3.47Bootstramp megoldás a felső tranzisztor Gate bemenetének a meghajtására</w:t>
        </w:r>
        <w:r>
          <w:rPr>
            <w:noProof/>
            <w:webHidden/>
          </w:rPr>
          <w:tab/>
        </w:r>
        <w:r>
          <w:rPr>
            <w:noProof/>
            <w:webHidden/>
          </w:rPr>
          <w:fldChar w:fldCharType="begin"/>
        </w:r>
        <w:r>
          <w:rPr>
            <w:noProof/>
            <w:webHidden/>
          </w:rPr>
          <w:instrText xml:space="preserve"> PAGEREF _Toc422064081 \h </w:instrText>
        </w:r>
        <w:r>
          <w:rPr>
            <w:noProof/>
            <w:webHidden/>
          </w:rPr>
        </w:r>
      </w:ins>
      <w:r>
        <w:rPr>
          <w:noProof/>
          <w:webHidden/>
        </w:rPr>
        <w:fldChar w:fldCharType="separate"/>
      </w:r>
      <w:ins w:id="857" w:author="laca" w:date="2015-06-14T16:51:00Z">
        <w:r>
          <w:rPr>
            <w:noProof/>
            <w:webHidden/>
          </w:rPr>
          <w:t>53</w:t>
        </w:r>
        <w:r>
          <w:rPr>
            <w:noProof/>
            <w:webHidden/>
          </w:rPr>
          <w:fldChar w:fldCharType="end"/>
        </w:r>
        <w:r w:rsidRPr="00435911">
          <w:rPr>
            <w:rStyle w:val="Hyperlink"/>
            <w:noProof/>
          </w:rPr>
          <w:fldChar w:fldCharType="end"/>
        </w:r>
      </w:ins>
    </w:p>
    <w:p w14:paraId="39181CCB" w14:textId="77777777" w:rsidR="001129F9" w:rsidRDefault="001129F9">
      <w:pPr>
        <w:pStyle w:val="TableofFigures"/>
        <w:tabs>
          <w:tab w:val="right" w:leader="dot" w:pos="8756"/>
        </w:tabs>
        <w:rPr>
          <w:ins w:id="858" w:author="laca" w:date="2015-06-14T16:51:00Z"/>
          <w:noProof/>
          <w:lang w:val="en-US"/>
        </w:rPr>
      </w:pPr>
      <w:ins w:id="859"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"_Toc422064082"</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3.48Bootstramp kondenzátor feszültsége a W és W11 pontokban</w:t>
        </w:r>
        <w:r>
          <w:rPr>
            <w:noProof/>
            <w:webHidden/>
          </w:rPr>
          <w:tab/>
        </w:r>
        <w:r>
          <w:rPr>
            <w:noProof/>
            <w:webHidden/>
          </w:rPr>
          <w:fldChar w:fldCharType="begin"/>
        </w:r>
        <w:r>
          <w:rPr>
            <w:noProof/>
            <w:webHidden/>
          </w:rPr>
          <w:instrText xml:space="preserve"> PAGEREF _Toc422064082 \h </w:instrText>
        </w:r>
        <w:r>
          <w:rPr>
            <w:noProof/>
            <w:webHidden/>
          </w:rPr>
        </w:r>
      </w:ins>
      <w:r>
        <w:rPr>
          <w:noProof/>
          <w:webHidden/>
        </w:rPr>
        <w:fldChar w:fldCharType="separate"/>
      </w:r>
      <w:ins w:id="860" w:author="laca" w:date="2015-06-14T16:51:00Z">
        <w:r>
          <w:rPr>
            <w:noProof/>
            <w:webHidden/>
          </w:rPr>
          <w:t>53</w:t>
        </w:r>
        <w:r>
          <w:rPr>
            <w:noProof/>
            <w:webHidden/>
          </w:rPr>
          <w:fldChar w:fldCharType="end"/>
        </w:r>
        <w:r w:rsidRPr="00435911">
          <w:rPr>
            <w:rStyle w:val="Hyperlink"/>
            <w:noProof/>
          </w:rPr>
          <w:fldChar w:fldCharType="end"/>
        </w:r>
      </w:ins>
    </w:p>
    <w:p w14:paraId="6D1560A6" w14:textId="77777777" w:rsidR="001129F9" w:rsidRDefault="001129F9">
      <w:pPr>
        <w:pStyle w:val="TableofFigures"/>
        <w:tabs>
          <w:tab w:val="right" w:leader="dot" w:pos="8756"/>
        </w:tabs>
        <w:rPr>
          <w:ins w:id="861" w:author="laca" w:date="2015-06-14T16:51:00Z"/>
          <w:noProof/>
          <w:lang w:val="en-US"/>
        </w:rPr>
      </w:pPr>
      <w:ins w:id="862"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"_Toc422064083"</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3.49Robot kerekek sebsége és a robot mozgásának viszonya</w:t>
        </w:r>
        <w:r>
          <w:rPr>
            <w:noProof/>
            <w:webHidden/>
          </w:rPr>
          <w:tab/>
        </w:r>
        <w:r>
          <w:rPr>
            <w:noProof/>
            <w:webHidden/>
          </w:rPr>
          <w:fldChar w:fldCharType="begin"/>
        </w:r>
        <w:r>
          <w:rPr>
            <w:noProof/>
            <w:webHidden/>
          </w:rPr>
          <w:instrText xml:space="preserve"> PAGEREF _Toc422064083 \h </w:instrText>
        </w:r>
        <w:r>
          <w:rPr>
            <w:noProof/>
            <w:webHidden/>
          </w:rPr>
        </w:r>
      </w:ins>
      <w:r>
        <w:rPr>
          <w:noProof/>
          <w:webHidden/>
        </w:rPr>
        <w:fldChar w:fldCharType="separate"/>
      </w:r>
      <w:ins w:id="863" w:author="laca" w:date="2015-06-14T16:51:00Z">
        <w:r>
          <w:rPr>
            <w:noProof/>
            <w:webHidden/>
          </w:rPr>
          <w:t>53</w:t>
        </w:r>
        <w:r>
          <w:rPr>
            <w:noProof/>
            <w:webHidden/>
          </w:rPr>
          <w:fldChar w:fldCharType="end"/>
        </w:r>
        <w:r w:rsidRPr="00435911">
          <w:rPr>
            <w:rStyle w:val="Hyperlink"/>
            <w:noProof/>
          </w:rPr>
          <w:fldChar w:fldCharType="end"/>
        </w:r>
      </w:ins>
    </w:p>
    <w:p w14:paraId="6829B664" w14:textId="77777777" w:rsidR="001129F9" w:rsidRDefault="001129F9">
      <w:pPr>
        <w:pStyle w:val="TableofFigures"/>
        <w:tabs>
          <w:tab w:val="right" w:leader="dot" w:pos="8756"/>
        </w:tabs>
        <w:rPr>
          <w:ins w:id="864" w:author="laca" w:date="2015-06-14T16:51:00Z"/>
          <w:noProof/>
          <w:lang w:val="en-US"/>
        </w:rPr>
      </w:pPr>
      <w:ins w:id="865"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"_Toc422064084"</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3.50 Robot 3D vektorábrája</w:t>
        </w:r>
        <w:r>
          <w:rPr>
            <w:noProof/>
            <w:webHidden/>
          </w:rPr>
          <w:tab/>
        </w:r>
        <w:r>
          <w:rPr>
            <w:noProof/>
            <w:webHidden/>
          </w:rPr>
          <w:fldChar w:fldCharType="begin"/>
        </w:r>
        <w:r>
          <w:rPr>
            <w:noProof/>
            <w:webHidden/>
          </w:rPr>
          <w:instrText xml:space="preserve"> PAGEREF _Toc422064084 \h </w:instrText>
        </w:r>
        <w:r>
          <w:rPr>
            <w:noProof/>
            <w:webHidden/>
          </w:rPr>
        </w:r>
      </w:ins>
      <w:r>
        <w:rPr>
          <w:noProof/>
          <w:webHidden/>
        </w:rPr>
        <w:fldChar w:fldCharType="separate"/>
      </w:r>
      <w:ins w:id="866" w:author="laca" w:date="2015-06-14T16:51:00Z">
        <w:r>
          <w:rPr>
            <w:noProof/>
            <w:webHidden/>
          </w:rPr>
          <w:t>54</w:t>
        </w:r>
        <w:r>
          <w:rPr>
            <w:noProof/>
            <w:webHidden/>
          </w:rPr>
          <w:fldChar w:fldCharType="end"/>
        </w:r>
        <w:r w:rsidRPr="00435911">
          <w:rPr>
            <w:rStyle w:val="Hyperlink"/>
            <w:noProof/>
          </w:rPr>
          <w:fldChar w:fldCharType="end"/>
        </w:r>
      </w:ins>
    </w:p>
    <w:p w14:paraId="2346FE5C" w14:textId="77777777" w:rsidR="001129F9" w:rsidRDefault="001129F9">
      <w:pPr>
        <w:pStyle w:val="TableofFigures"/>
        <w:tabs>
          <w:tab w:val="right" w:leader="dot" w:pos="8756"/>
        </w:tabs>
        <w:rPr>
          <w:ins w:id="867" w:author="laca" w:date="2015-06-14T16:51:00Z"/>
          <w:noProof/>
          <w:lang w:val="en-US"/>
        </w:rPr>
      </w:pPr>
      <w:ins w:id="868"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"_Toc422064085"</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3.51 Oldalnézetek és Felülnéztet, jelölések szemléltetése</w:t>
        </w:r>
        <w:r>
          <w:rPr>
            <w:noProof/>
            <w:webHidden/>
          </w:rPr>
          <w:tab/>
        </w:r>
        <w:r>
          <w:rPr>
            <w:noProof/>
            <w:webHidden/>
          </w:rPr>
          <w:fldChar w:fldCharType="begin"/>
        </w:r>
        <w:r>
          <w:rPr>
            <w:noProof/>
            <w:webHidden/>
          </w:rPr>
          <w:instrText xml:space="preserve"> PAGEREF _Toc422064085 \h </w:instrText>
        </w:r>
        <w:r>
          <w:rPr>
            <w:noProof/>
            <w:webHidden/>
          </w:rPr>
        </w:r>
      </w:ins>
      <w:r>
        <w:rPr>
          <w:noProof/>
          <w:webHidden/>
        </w:rPr>
        <w:fldChar w:fldCharType="separate"/>
      </w:r>
      <w:ins w:id="869" w:author="laca" w:date="2015-06-14T16:51:00Z">
        <w:r>
          <w:rPr>
            <w:noProof/>
            <w:webHidden/>
          </w:rPr>
          <w:t>55</w:t>
        </w:r>
        <w:r>
          <w:rPr>
            <w:noProof/>
            <w:webHidden/>
          </w:rPr>
          <w:fldChar w:fldCharType="end"/>
        </w:r>
        <w:r w:rsidRPr="00435911">
          <w:rPr>
            <w:rStyle w:val="Hyperlink"/>
            <w:noProof/>
          </w:rPr>
          <w:fldChar w:fldCharType="end"/>
        </w:r>
      </w:ins>
    </w:p>
    <w:p w14:paraId="7598D5B4" w14:textId="77777777" w:rsidR="001129F9" w:rsidRDefault="001129F9">
      <w:pPr>
        <w:pStyle w:val="TableofFigures"/>
        <w:tabs>
          <w:tab w:val="right" w:leader="dot" w:pos="8756"/>
        </w:tabs>
        <w:rPr>
          <w:ins w:id="870" w:author="laca" w:date="2015-06-14T16:51:00Z"/>
          <w:noProof/>
          <w:lang w:val="en-US"/>
        </w:rPr>
      </w:pPr>
      <w:ins w:id="871" w:author="laca" w:date="2015-06-14T16:51:00Z">
        <w:r w:rsidRPr="00435911">
          <w:rPr>
            <w:rStyle w:val="Hyperlink"/>
            <w:noProof/>
          </w:rPr>
          <w:fldChar w:fldCharType="begin"/>
        </w:r>
        <w:r w:rsidRPr="00435911">
          <w:rPr>
            <w:rStyle w:val="Hyperlink"/>
            <w:noProof/>
          </w:rPr>
          <w:instrText xml:space="preserve"> </w:instrText>
        </w:r>
        <w:r>
          <w:rPr>
            <w:noProof/>
          </w:rPr>
          <w:instrText>HYPERLINK "C:\\Users\\laca\\Desktop\\Allamvizsga\\Dolgozat\\Allamvizsgadolgozat\\GaborSzabolcsLaszlo_v3.docx" \l "_Toc422064086"</w:instrText>
        </w:r>
        <w:r w:rsidRPr="00435911">
          <w:rPr>
            <w:rStyle w:val="Hyperlink"/>
            <w:noProof/>
          </w:rPr>
          <w:instrText xml:space="preserve"> </w:instrText>
        </w:r>
        <w:r w:rsidRPr="00435911">
          <w:rPr>
            <w:rStyle w:val="Hyperlink"/>
            <w:noProof/>
          </w:rPr>
        </w:r>
        <w:r w:rsidRPr="00435911">
          <w:rPr>
            <w:rStyle w:val="Hyperlink"/>
            <w:noProof/>
          </w:rPr>
          <w:fldChar w:fldCharType="separate"/>
        </w:r>
        <w:r w:rsidRPr="00435911">
          <w:rPr>
            <w:rStyle w:val="Hyperlink"/>
            <w:noProof/>
          </w:rPr>
          <w:t>Kép. 4.1 Robot vázának Inventoros 3D Képe</w:t>
        </w:r>
        <w:r>
          <w:rPr>
            <w:noProof/>
            <w:webHidden/>
          </w:rPr>
          <w:tab/>
        </w:r>
        <w:r>
          <w:rPr>
            <w:noProof/>
            <w:webHidden/>
          </w:rPr>
          <w:fldChar w:fldCharType="begin"/>
        </w:r>
        <w:r>
          <w:rPr>
            <w:noProof/>
            <w:webHidden/>
          </w:rPr>
          <w:instrText xml:space="preserve"> PAGEREF _Toc422064086 \h </w:instrText>
        </w:r>
        <w:r>
          <w:rPr>
            <w:noProof/>
            <w:webHidden/>
          </w:rPr>
        </w:r>
      </w:ins>
      <w:r>
        <w:rPr>
          <w:noProof/>
          <w:webHidden/>
        </w:rPr>
        <w:fldChar w:fldCharType="separate"/>
      </w:r>
      <w:ins w:id="872" w:author="laca" w:date="2015-06-14T16:51:00Z">
        <w:r>
          <w:rPr>
            <w:noProof/>
            <w:webHidden/>
          </w:rPr>
          <w:t>56</w:t>
        </w:r>
        <w:r>
          <w:rPr>
            <w:noProof/>
            <w:webHidden/>
          </w:rPr>
          <w:fldChar w:fldCharType="end"/>
        </w:r>
        <w:r w:rsidRPr="00435911">
          <w:rPr>
            <w:rStyle w:val="Hyperlink"/>
            <w:noProof/>
          </w:rPr>
          <w:fldChar w:fldCharType="end"/>
        </w:r>
      </w:ins>
    </w:p>
    <w:p w14:paraId="050FFBAA" w14:textId="77777777" w:rsidR="00096DBB" w:rsidRPr="00FE5CC9" w:rsidDel="001129F9" w:rsidRDefault="00ED22AB" w:rsidP="0071433B">
      <w:pPr>
        <w:pStyle w:val="TableofFigures"/>
        <w:tabs>
          <w:tab w:val="right" w:leader="dot" w:pos="8756"/>
        </w:tabs>
        <w:spacing w:line="360" w:lineRule="auto"/>
        <w:rPr>
          <w:del w:id="873" w:author="laca" w:date="2015-06-14T16:51:00Z"/>
          <w:noProof/>
          <w:rPrChange w:id="874" w:author="laca" w:date="2015-06-14T16:50:00Z">
            <w:rPr>
              <w:del w:id="875" w:author="laca" w:date="2015-06-14T16:51:00Z"/>
              <w:noProof/>
            </w:rPr>
          </w:rPrChange>
        </w:rPr>
        <w:pPrChange w:id="876" w:author="laca" w:date="2015-06-14T14:00:00Z">
          <w:pPr>
            <w:pStyle w:val="TableofFigures"/>
            <w:tabs>
              <w:tab w:val="right" w:leader="dot" w:pos="8756"/>
            </w:tabs>
          </w:pPr>
        </w:pPrChange>
      </w:pPr>
      <w:del w:id="877" w:author="laca" w:date="2015-06-14T16:51:00Z">
        <w:r w:rsidRPr="001129F9" w:rsidDel="001129F9">
          <w:rPr>
            <w:noProof/>
            <w:rPrChange w:id="878" w:author="laca" w:date="2015-06-14T16:51:00Z">
              <w:rPr>
                <w:rStyle w:val="Hyperlink"/>
                <w:noProof/>
              </w:rPr>
            </w:rPrChange>
          </w:rPr>
          <w:delText>Kép. 2.1Inkrementális érzékelő jelek</w:delText>
        </w:r>
        <w:r w:rsidRPr="00FE5CC9" w:rsidDel="001129F9">
          <w:rPr>
            <w:noProof/>
            <w:webHidden/>
            <w:rPrChange w:id="879" w:author="laca" w:date="2015-06-14T16:50:00Z">
              <w:rPr>
                <w:noProof/>
                <w:webHidden/>
              </w:rPr>
            </w:rPrChange>
          </w:rPr>
          <w:tab/>
          <w:delText>9</w:delText>
        </w:r>
      </w:del>
    </w:p>
    <w:p w14:paraId="51366DC4" w14:textId="77777777" w:rsidR="00096DBB" w:rsidRPr="00FE5CC9" w:rsidDel="001129F9" w:rsidRDefault="00ED22AB" w:rsidP="0071433B">
      <w:pPr>
        <w:pStyle w:val="TableofFigures"/>
        <w:tabs>
          <w:tab w:val="right" w:leader="dot" w:pos="8756"/>
        </w:tabs>
        <w:spacing w:line="360" w:lineRule="auto"/>
        <w:rPr>
          <w:del w:id="880" w:author="laca" w:date="2015-06-14T16:51:00Z"/>
          <w:noProof/>
          <w:rPrChange w:id="881" w:author="laca" w:date="2015-06-14T16:50:00Z">
            <w:rPr>
              <w:del w:id="882" w:author="laca" w:date="2015-06-14T16:51:00Z"/>
              <w:noProof/>
            </w:rPr>
          </w:rPrChange>
        </w:rPr>
        <w:pPrChange w:id="883" w:author="laca" w:date="2015-06-14T14:00:00Z">
          <w:pPr>
            <w:pStyle w:val="TableofFigures"/>
            <w:tabs>
              <w:tab w:val="right" w:leader="dot" w:pos="8756"/>
            </w:tabs>
          </w:pPr>
        </w:pPrChange>
      </w:pPr>
      <w:del w:id="884" w:author="laca" w:date="2015-06-14T16:51:00Z">
        <w:r w:rsidRPr="001129F9" w:rsidDel="001129F9">
          <w:rPr>
            <w:noProof/>
            <w:rPrChange w:id="885" w:author="laca" w:date="2015-06-14T16:51:00Z">
              <w:rPr>
                <w:rStyle w:val="Hyperlink"/>
                <w:noProof/>
              </w:rPr>
            </w:rPrChange>
          </w:rPr>
          <w:delText>Kép. 3.1 a Pozíció és a sebesség szabályzási hurok elvi strukturális felépítése</w:delText>
        </w:r>
        <w:r w:rsidRPr="00FE5CC9" w:rsidDel="001129F9">
          <w:rPr>
            <w:noProof/>
            <w:webHidden/>
            <w:rPrChange w:id="886" w:author="laca" w:date="2015-06-14T16:50:00Z">
              <w:rPr>
                <w:noProof/>
                <w:webHidden/>
              </w:rPr>
            </w:rPrChange>
          </w:rPr>
          <w:tab/>
          <w:delText>12</w:delText>
        </w:r>
      </w:del>
    </w:p>
    <w:p w14:paraId="301DDD35" w14:textId="77777777" w:rsidR="00096DBB" w:rsidRPr="00FE5CC9" w:rsidDel="001129F9" w:rsidRDefault="00ED22AB" w:rsidP="0071433B">
      <w:pPr>
        <w:pStyle w:val="TableofFigures"/>
        <w:tabs>
          <w:tab w:val="right" w:leader="dot" w:pos="8756"/>
        </w:tabs>
        <w:spacing w:line="360" w:lineRule="auto"/>
        <w:rPr>
          <w:del w:id="887" w:author="laca" w:date="2015-06-14T16:51:00Z"/>
          <w:noProof/>
          <w:rPrChange w:id="888" w:author="laca" w:date="2015-06-14T16:50:00Z">
            <w:rPr>
              <w:del w:id="889" w:author="laca" w:date="2015-06-14T16:51:00Z"/>
              <w:noProof/>
            </w:rPr>
          </w:rPrChange>
        </w:rPr>
        <w:pPrChange w:id="890" w:author="laca" w:date="2015-06-14T14:00:00Z">
          <w:pPr>
            <w:pStyle w:val="TableofFigures"/>
            <w:tabs>
              <w:tab w:val="right" w:leader="dot" w:pos="8756"/>
            </w:tabs>
          </w:pPr>
        </w:pPrChange>
      </w:pPr>
      <w:del w:id="891" w:author="laca" w:date="2015-06-14T16:51:00Z">
        <w:r w:rsidRPr="001129F9" w:rsidDel="001129F9">
          <w:rPr>
            <w:noProof/>
            <w:rPrChange w:id="892" w:author="laca" w:date="2015-06-14T16:51:00Z">
              <w:rPr>
                <w:rStyle w:val="Hyperlink"/>
                <w:noProof/>
              </w:rPr>
            </w:rPrChange>
          </w:rPr>
          <w:delText>Kép. 3.2 Állapot automata, amely leírja a Diszkrét PID szabály ózót</w:delText>
        </w:r>
        <w:r w:rsidRPr="00FE5CC9" w:rsidDel="001129F9">
          <w:rPr>
            <w:noProof/>
            <w:webHidden/>
            <w:rPrChange w:id="893" w:author="laca" w:date="2015-06-14T16:50:00Z">
              <w:rPr>
                <w:noProof/>
                <w:webHidden/>
              </w:rPr>
            </w:rPrChange>
          </w:rPr>
          <w:tab/>
          <w:delText>13</w:delText>
        </w:r>
      </w:del>
    </w:p>
    <w:p w14:paraId="04BC0E67" w14:textId="77777777" w:rsidR="00096DBB" w:rsidRPr="00FE5CC9" w:rsidDel="001129F9" w:rsidRDefault="00ED22AB" w:rsidP="0071433B">
      <w:pPr>
        <w:pStyle w:val="TableofFigures"/>
        <w:tabs>
          <w:tab w:val="right" w:leader="dot" w:pos="8756"/>
        </w:tabs>
        <w:spacing w:line="360" w:lineRule="auto"/>
        <w:rPr>
          <w:del w:id="894" w:author="laca" w:date="2015-06-14T16:51:00Z"/>
          <w:noProof/>
          <w:rPrChange w:id="895" w:author="laca" w:date="2015-06-14T16:50:00Z">
            <w:rPr>
              <w:del w:id="896" w:author="laca" w:date="2015-06-14T16:51:00Z"/>
              <w:noProof/>
            </w:rPr>
          </w:rPrChange>
        </w:rPr>
        <w:pPrChange w:id="897" w:author="laca" w:date="2015-06-14T14:00:00Z">
          <w:pPr>
            <w:pStyle w:val="TableofFigures"/>
            <w:tabs>
              <w:tab w:val="right" w:leader="dot" w:pos="8756"/>
            </w:tabs>
          </w:pPr>
        </w:pPrChange>
      </w:pPr>
      <w:del w:id="898" w:author="laca" w:date="2015-06-14T16:51:00Z">
        <w:r w:rsidRPr="001129F9" w:rsidDel="001129F9">
          <w:rPr>
            <w:noProof/>
            <w:rPrChange w:id="899" w:author="laca" w:date="2015-06-14T16:51:00Z">
              <w:rPr>
                <w:rStyle w:val="Hyperlink"/>
                <w:noProof/>
              </w:rPr>
            </w:rPrChange>
          </w:rPr>
          <w:delText>Kép. 3.3 A PID felépítése System Generatorban</w:delText>
        </w:r>
        <w:r w:rsidRPr="00FE5CC9" w:rsidDel="001129F9">
          <w:rPr>
            <w:noProof/>
            <w:webHidden/>
            <w:rPrChange w:id="900" w:author="laca" w:date="2015-06-14T16:50:00Z">
              <w:rPr>
                <w:noProof/>
                <w:webHidden/>
              </w:rPr>
            </w:rPrChange>
          </w:rPr>
          <w:tab/>
          <w:delText>14</w:delText>
        </w:r>
      </w:del>
    </w:p>
    <w:p w14:paraId="3D813838" w14:textId="77777777" w:rsidR="00096DBB" w:rsidRPr="00FE5CC9" w:rsidDel="001129F9" w:rsidRDefault="00ED22AB" w:rsidP="0071433B">
      <w:pPr>
        <w:pStyle w:val="TableofFigures"/>
        <w:tabs>
          <w:tab w:val="right" w:leader="dot" w:pos="8756"/>
        </w:tabs>
        <w:spacing w:line="360" w:lineRule="auto"/>
        <w:rPr>
          <w:del w:id="901" w:author="laca" w:date="2015-06-14T16:51:00Z"/>
          <w:noProof/>
          <w:rPrChange w:id="902" w:author="laca" w:date="2015-06-14T16:50:00Z">
            <w:rPr>
              <w:del w:id="903" w:author="laca" w:date="2015-06-14T16:51:00Z"/>
              <w:noProof/>
            </w:rPr>
          </w:rPrChange>
        </w:rPr>
        <w:pPrChange w:id="904" w:author="laca" w:date="2015-06-14T14:00:00Z">
          <w:pPr>
            <w:pStyle w:val="TableofFigures"/>
            <w:tabs>
              <w:tab w:val="right" w:leader="dot" w:pos="8756"/>
            </w:tabs>
          </w:pPr>
        </w:pPrChange>
      </w:pPr>
      <w:del w:id="905" w:author="laca" w:date="2015-06-14T16:51:00Z">
        <w:r w:rsidRPr="001129F9" w:rsidDel="001129F9">
          <w:rPr>
            <w:noProof/>
            <w:rPrChange w:id="906" w:author="laca" w:date="2015-06-14T16:51:00Z">
              <w:rPr>
                <w:rStyle w:val="Hyperlink"/>
                <w:noProof/>
              </w:rPr>
            </w:rPrChange>
          </w:rPr>
          <w:delText>Kép. 3.4 PID szoftveres szimulációs model</w:delText>
        </w:r>
        <w:r w:rsidRPr="00FE5CC9" w:rsidDel="001129F9">
          <w:rPr>
            <w:noProof/>
            <w:webHidden/>
            <w:rPrChange w:id="907" w:author="laca" w:date="2015-06-14T16:50:00Z">
              <w:rPr>
                <w:noProof/>
                <w:webHidden/>
              </w:rPr>
            </w:rPrChange>
          </w:rPr>
          <w:tab/>
          <w:delText>14</w:delText>
        </w:r>
      </w:del>
    </w:p>
    <w:p w14:paraId="21569C08" w14:textId="77777777" w:rsidR="00096DBB" w:rsidRPr="00FE5CC9" w:rsidDel="001129F9" w:rsidRDefault="00ED22AB" w:rsidP="0071433B">
      <w:pPr>
        <w:pStyle w:val="TableofFigures"/>
        <w:tabs>
          <w:tab w:val="right" w:leader="dot" w:pos="8756"/>
        </w:tabs>
        <w:spacing w:line="360" w:lineRule="auto"/>
        <w:rPr>
          <w:del w:id="908" w:author="laca" w:date="2015-06-14T16:51:00Z"/>
          <w:noProof/>
          <w:rPrChange w:id="909" w:author="laca" w:date="2015-06-14T16:50:00Z">
            <w:rPr>
              <w:del w:id="910" w:author="laca" w:date="2015-06-14T16:51:00Z"/>
              <w:noProof/>
            </w:rPr>
          </w:rPrChange>
        </w:rPr>
        <w:pPrChange w:id="911" w:author="laca" w:date="2015-06-14T14:00:00Z">
          <w:pPr>
            <w:pStyle w:val="TableofFigures"/>
            <w:tabs>
              <w:tab w:val="right" w:leader="dot" w:pos="8756"/>
            </w:tabs>
          </w:pPr>
        </w:pPrChange>
      </w:pPr>
      <w:del w:id="912" w:author="laca" w:date="2015-06-14T16:51:00Z">
        <w:r w:rsidRPr="001129F9" w:rsidDel="001129F9">
          <w:rPr>
            <w:noProof/>
            <w:rPrChange w:id="913" w:author="laca" w:date="2015-06-14T16:51:00Z">
              <w:rPr>
                <w:rStyle w:val="Hyperlink"/>
                <w:noProof/>
              </w:rPr>
            </w:rPrChange>
          </w:rPr>
          <w:delText>Kép. 3.5 Szimulációs eredmény amely tükrözi a konstans bementre a számolási lépéseket</w:delText>
        </w:r>
        <w:r w:rsidRPr="00FE5CC9" w:rsidDel="001129F9">
          <w:rPr>
            <w:noProof/>
            <w:webHidden/>
            <w:rPrChange w:id="914" w:author="laca" w:date="2015-06-14T16:50:00Z">
              <w:rPr>
                <w:noProof/>
                <w:webHidden/>
              </w:rPr>
            </w:rPrChange>
          </w:rPr>
          <w:tab/>
          <w:delText>15</w:delText>
        </w:r>
      </w:del>
    </w:p>
    <w:p w14:paraId="12AC90A9" w14:textId="77777777" w:rsidR="00096DBB" w:rsidRPr="00FE5CC9" w:rsidDel="001129F9" w:rsidRDefault="00ED22AB" w:rsidP="0071433B">
      <w:pPr>
        <w:pStyle w:val="TableofFigures"/>
        <w:tabs>
          <w:tab w:val="right" w:leader="dot" w:pos="8756"/>
        </w:tabs>
        <w:spacing w:line="360" w:lineRule="auto"/>
        <w:rPr>
          <w:del w:id="915" w:author="laca" w:date="2015-06-14T16:51:00Z"/>
          <w:noProof/>
          <w:rPrChange w:id="916" w:author="laca" w:date="2015-06-14T16:50:00Z">
            <w:rPr>
              <w:del w:id="917" w:author="laca" w:date="2015-06-14T16:51:00Z"/>
              <w:noProof/>
            </w:rPr>
          </w:rPrChange>
        </w:rPr>
        <w:pPrChange w:id="918" w:author="laca" w:date="2015-06-14T14:00:00Z">
          <w:pPr>
            <w:pStyle w:val="TableofFigures"/>
            <w:tabs>
              <w:tab w:val="right" w:leader="dot" w:pos="8756"/>
            </w:tabs>
          </w:pPr>
        </w:pPrChange>
      </w:pPr>
      <w:del w:id="919" w:author="laca" w:date="2015-06-14T16:51:00Z">
        <w:r w:rsidRPr="001129F9" w:rsidDel="001129F9">
          <w:rPr>
            <w:noProof/>
            <w:rPrChange w:id="920" w:author="laca" w:date="2015-06-14T16:51:00Z">
              <w:rPr>
                <w:rStyle w:val="Hyperlink"/>
                <w:noProof/>
              </w:rPr>
            </w:rPrChange>
          </w:rPr>
          <w:delText>Kép. 3.6 PID minimális periódusa</w:delText>
        </w:r>
        <w:r w:rsidRPr="00FE5CC9" w:rsidDel="001129F9">
          <w:rPr>
            <w:noProof/>
            <w:webHidden/>
            <w:rPrChange w:id="921" w:author="laca" w:date="2015-06-14T16:50:00Z">
              <w:rPr>
                <w:noProof/>
                <w:webHidden/>
              </w:rPr>
            </w:rPrChange>
          </w:rPr>
          <w:tab/>
          <w:delText>15</w:delText>
        </w:r>
      </w:del>
    </w:p>
    <w:p w14:paraId="01366E41" w14:textId="77777777" w:rsidR="00096DBB" w:rsidRPr="00FE5CC9" w:rsidDel="001129F9" w:rsidRDefault="00ED22AB" w:rsidP="0071433B">
      <w:pPr>
        <w:pStyle w:val="TableofFigures"/>
        <w:tabs>
          <w:tab w:val="right" w:leader="dot" w:pos="8756"/>
        </w:tabs>
        <w:spacing w:line="360" w:lineRule="auto"/>
        <w:rPr>
          <w:del w:id="922" w:author="laca" w:date="2015-06-14T16:51:00Z"/>
          <w:noProof/>
          <w:rPrChange w:id="923" w:author="laca" w:date="2015-06-14T16:50:00Z">
            <w:rPr>
              <w:del w:id="924" w:author="laca" w:date="2015-06-14T16:51:00Z"/>
              <w:noProof/>
            </w:rPr>
          </w:rPrChange>
        </w:rPr>
        <w:pPrChange w:id="925" w:author="laca" w:date="2015-06-14T14:00:00Z">
          <w:pPr>
            <w:pStyle w:val="TableofFigures"/>
            <w:tabs>
              <w:tab w:val="right" w:leader="dot" w:pos="8756"/>
            </w:tabs>
          </w:pPr>
        </w:pPrChange>
      </w:pPr>
      <w:del w:id="926" w:author="laca" w:date="2015-06-14T16:51:00Z">
        <w:r w:rsidRPr="001129F9" w:rsidDel="001129F9">
          <w:rPr>
            <w:noProof/>
            <w:rPrChange w:id="927" w:author="laca" w:date="2015-06-14T16:51:00Z">
              <w:rPr>
                <w:rStyle w:val="Hyperlink"/>
                <w:noProof/>
              </w:rPr>
            </w:rPrChange>
          </w:rPr>
          <w:delText>Kép. 3.7 Mintavételi taktust generáló modul</w:delText>
        </w:r>
        <w:r w:rsidRPr="00FE5CC9" w:rsidDel="001129F9">
          <w:rPr>
            <w:noProof/>
            <w:webHidden/>
            <w:rPrChange w:id="928" w:author="laca" w:date="2015-06-14T16:50:00Z">
              <w:rPr>
                <w:noProof/>
                <w:webHidden/>
              </w:rPr>
            </w:rPrChange>
          </w:rPr>
          <w:tab/>
          <w:delText>16</w:delText>
        </w:r>
      </w:del>
    </w:p>
    <w:p w14:paraId="20305256" w14:textId="77777777" w:rsidR="00096DBB" w:rsidRPr="00FE5CC9" w:rsidDel="001129F9" w:rsidRDefault="00ED22AB" w:rsidP="0071433B">
      <w:pPr>
        <w:pStyle w:val="TableofFigures"/>
        <w:tabs>
          <w:tab w:val="right" w:leader="dot" w:pos="8756"/>
        </w:tabs>
        <w:spacing w:line="360" w:lineRule="auto"/>
        <w:rPr>
          <w:del w:id="929" w:author="laca" w:date="2015-06-14T16:51:00Z"/>
          <w:noProof/>
          <w:rPrChange w:id="930" w:author="laca" w:date="2015-06-14T16:50:00Z">
            <w:rPr>
              <w:del w:id="931" w:author="laca" w:date="2015-06-14T16:51:00Z"/>
              <w:noProof/>
            </w:rPr>
          </w:rPrChange>
        </w:rPr>
        <w:pPrChange w:id="932" w:author="laca" w:date="2015-06-14T14:00:00Z">
          <w:pPr>
            <w:pStyle w:val="TableofFigures"/>
            <w:tabs>
              <w:tab w:val="right" w:leader="dot" w:pos="8756"/>
            </w:tabs>
          </w:pPr>
        </w:pPrChange>
      </w:pPr>
      <w:del w:id="933" w:author="laca" w:date="2015-06-14T16:51:00Z">
        <w:r w:rsidRPr="001129F9" w:rsidDel="001129F9">
          <w:rPr>
            <w:noProof/>
            <w:rPrChange w:id="934" w:author="laca" w:date="2015-06-14T16:51:00Z">
              <w:rPr>
                <w:rStyle w:val="Hyperlink"/>
                <w:noProof/>
              </w:rPr>
            </w:rPrChange>
          </w:rPr>
          <w:delText>Kép. 3.8 Szimulációs eredmények mintavételi jelgenerátor.</w:delText>
        </w:r>
        <w:r w:rsidRPr="00FE5CC9" w:rsidDel="001129F9">
          <w:rPr>
            <w:noProof/>
            <w:webHidden/>
            <w:rPrChange w:id="935" w:author="laca" w:date="2015-06-14T16:50:00Z">
              <w:rPr>
                <w:noProof/>
                <w:webHidden/>
              </w:rPr>
            </w:rPrChange>
          </w:rPr>
          <w:tab/>
          <w:delText>17</w:delText>
        </w:r>
      </w:del>
    </w:p>
    <w:p w14:paraId="78D372D9" w14:textId="77777777" w:rsidR="00096DBB" w:rsidRPr="00FE5CC9" w:rsidDel="001129F9" w:rsidRDefault="00ED22AB" w:rsidP="0071433B">
      <w:pPr>
        <w:pStyle w:val="TableofFigures"/>
        <w:tabs>
          <w:tab w:val="right" w:leader="dot" w:pos="8756"/>
        </w:tabs>
        <w:spacing w:line="360" w:lineRule="auto"/>
        <w:rPr>
          <w:del w:id="936" w:author="laca" w:date="2015-06-14T16:51:00Z"/>
          <w:noProof/>
          <w:rPrChange w:id="937" w:author="laca" w:date="2015-06-14T16:50:00Z">
            <w:rPr>
              <w:del w:id="938" w:author="laca" w:date="2015-06-14T16:51:00Z"/>
              <w:noProof/>
            </w:rPr>
          </w:rPrChange>
        </w:rPr>
        <w:pPrChange w:id="939" w:author="laca" w:date="2015-06-14T14:00:00Z">
          <w:pPr>
            <w:pStyle w:val="TableofFigures"/>
            <w:tabs>
              <w:tab w:val="right" w:leader="dot" w:pos="8756"/>
            </w:tabs>
          </w:pPr>
        </w:pPrChange>
      </w:pPr>
      <w:del w:id="940" w:author="laca" w:date="2015-06-14T16:51:00Z">
        <w:r w:rsidRPr="001129F9" w:rsidDel="001129F9">
          <w:rPr>
            <w:noProof/>
            <w:rPrChange w:id="941" w:author="laca" w:date="2015-06-14T16:51:00Z">
              <w:rPr>
                <w:rStyle w:val="Hyperlink"/>
                <w:noProof/>
              </w:rPr>
            </w:rPrChange>
          </w:rPr>
          <w:delText>Kép. 3.9 A Pozíció szabályozó System generátoros felépítése</w:delText>
        </w:r>
        <w:r w:rsidRPr="00FE5CC9" w:rsidDel="001129F9">
          <w:rPr>
            <w:noProof/>
            <w:webHidden/>
            <w:rPrChange w:id="942" w:author="laca" w:date="2015-06-14T16:50:00Z">
              <w:rPr>
                <w:noProof/>
                <w:webHidden/>
              </w:rPr>
            </w:rPrChange>
          </w:rPr>
          <w:tab/>
          <w:delText>18</w:delText>
        </w:r>
      </w:del>
    </w:p>
    <w:p w14:paraId="62E9F0B8" w14:textId="77777777" w:rsidR="00096DBB" w:rsidRPr="00FE5CC9" w:rsidDel="001129F9" w:rsidRDefault="00ED22AB" w:rsidP="0071433B">
      <w:pPr>
        <w:pStyle w:val="TableofFigures"/>
        <w:tabs>
          <w:tab w:val="right" w:leader="dot" w:pos="8756"/>
        </w:tabs>
        <w:spacing w:line="360" w:lineRule="auto"/>
        <w:rPr>
          <w:del w:id="943" w:author="laca" w:date="2015-06-14T16:51:00Z"/>
          <w:noProof/>
          <w:rPrChange w:id="944" w:author="laca" w:date="2015-06-14T16:50:00Z">
            <w:rPr>
              <w:del w:id="945" w:author="laca" w:date="2015-06-14T16:51:00Z"/>
              <w:noProof/>
            </w:rPr>
          </w:rPrChange>
        </w:rPr>
        <w:pPrChange w:id="946" w:author="laca" w:date="2015-06-14T14:00:00Z">
          <w:pPr>
            <w:pStyle w:val="TableofFigures"/>
            <w:tabs>
              <w:tab w:val="right" w:leader="dot" w:pos="8756"/>
            </w:tabs>
          </w:pPr>
        </w:pPrChange>
      </w:pPr>
      <w:del w:id="947" w:author="laca" w:date="2015-06-14T16:51:00Z">
        <w:r w:rsidRPr="001129F9" w:rsidDel="001129F9">
          <w:rPr>
            <w:noProof/>
            <w:rPrChange w:id="948" w:author="laca" w:date="2015-06-14T16:51:00Z">
              <w:rPr>
                <w:rStyle w:val="Hyperlink"/>
                <w:noProof/>
              </w:rPr>
            </w:rPrChange>
          </w:rPr>
          <w:delText>Kép. 3.10 a pozíció szabályzás moduláris felépítése System Genrator környezetben</w:delText>
        </w:r>
        <w:r w:rsidRPr="00FE5CC9" w:rsidDel="001129F9">
          <w:rPr>
            <w:noProof/>
            <w:webHidden/>
            <w:rPrChange w:id="949" w:author="laca" w:date="2015-06-14T16:50:00Z">
              <w:rPr>
                <w:noProof/>
                <w:webHidden/>
              </w:rPr>
            </w:rPrChange>
          </w:rPr>
          <w:tab/>
          <w:delText>19</w:delText>
        </w:r>
      </w:del>
    </w:p>
    <w:p w14:paraId="43C4AB12" w14:textId="77777777" w:rsidR="00096DBB" w:rsidRPr="00FE5CC9" w:rsidDel="001129F9" w:rsidRDefault="00ED22AB" w:rsidP="0071433B">
      <w:pPr>
        <w:pStyle w:val="TableofFigures"/>
        <w:tabs>
          <w:tab w:val="right" w:leader="dot" w:pos="8756"/>
        </w:tabs>
        <w:spacing w:line="360" w:lineRule="auto"/>
        <w:rPr>
          <w:del w:id="950" w:author="laca" w:date="2015-06-14T16:51:00Z"/>
          <w:noProof/>
          <w:rPrChange w:id="951" w:author="laca" w:date="2015-06-14T16:50:00Z">
            <w:rPr>
              <w:del w:id="952" w:author="laca" w:date="2015-06-14T16:51:00Z"/>
              <w:noProof/>
            </w:rPr>
          </w:rPrChange>
        </w:rPr>
        <w:pPrChange w:id="953" w:author="laca" w:date="2015-06-14T14:00:00Z">
          <w:pPr>
            <w:pStyle w:val="TableofFigures"/>
            <w:tabs>
              <w:tab w:val="right" w:leader="dot" w:pos="8756"/>
            </w:tabs>
          </w:pPr>
        </w:pPrChange>
      </w:pPr>
      <w:del w:id="954" w:author="laca" w:date="2015-06-14T16:51:00Z">
        <w:r w:rsidRPr="001129F9" w:rsidDel="001129F9">
          <w:rPr>
            <w:noProof/>
            <w:rPrChange w:id="955" w:author="laca" w:date="2015-06-14T16:51:00Z">
              <w:rPr>
                <w:rStyle w:val="Hyperlink"/>
                <w:noProof/>
              </w:rPr>
            </w:rPrChange>
          </w:rPr>
          <w:delText>Kép. 3.11 a pozíció szabályozó bemenete (pozíció hiba), valamint a Szabályozó kimenti jele.</w:delText>
        </w:r>
        <w:r w:rsidRPr="00FE5CC9" w:rsidDel="001129F9">
          <w:rPr>
            <w:noProof/>
            <w:webHidden/>
            <w:rPrChange w:id="956" w:author="laca" w:date="2015-06-14T16:50:00Z">
              <w:rPr>
                <w:noProof/>
                <w:webHidden/>
              </w:rPr>
            </w:rPrChange>
          </w:rPr>
          <w:tab/>
          <w:delText>19</w:delText>
        </w:r>
      </w:del>
    </w:p>
    <w:p w14:paraId="6AE39E6A" w14:textId="77777777" w:rsidR="00096DBB" w:rsidRPr="00FE5CC9" w:rsidDel="001129F9" w:rsidRDefault="00ED22AB" w:rsidP="0071433B">
      <w:pPr>
        <w:pStyle w:val="TableofFigures"/>
        <w:tabs>
          <w:tab w:val="right" w:leader="dot" w:pos="8756"/>
        </w:tabs>
        <w:spacing w:line="360" w:lineRule="auto"/>
        <w:rPr>
          <w:del w:id="957" w:author="laca" w:date="2015-06-14T16:51:00Z"/>
          <w:noProof/>
          <w:rPrChange w:id="958" w:author="laca" w:date="2015-06-14T16:50:00Z">
            <w:rPr>
              <w:del w:id="959" w:author="laca" w:date="2015-06-14T16:51:00Z"/>
              <w:noProof/>
            </w:rPr>
          </w:rPrChange>
        </w:rPr>
        <w:pPrChange w:id="960" w:author="laca" w:date="2015-06-14T14:00:00Z">
          <w:pPr>
            <w:pStyle w:val="TableofFigures"/>
            <w:tabs>
              <w:tab w:val="right" w:leader="dot" w:pos="8756"/>
            </w:tabs>
          </w:pPr>
        </w:pPrChange>
      </w:pPr>
      <w:del w:id="961" w:author="laca" w:date="2015-06-14T16:51:00Z">
        <w:r w:rsidRPr="001129F9" w:rsidDel="001129F9">
          <w:rPr>
            <w:noProof/>
            <w:rPrChange w:id="962" w:author="laca" w:date="2015-06-14T16:51:00Z">
              <w:rPr>
                <w:rStyle w:val="Hyperlink"/>
                <w:noProof/>
              </w:rPr>
            </w:rPrChange>
          </w:rPr>
          <w:delText>Kép. 3.12 Sebesség szabályozás PID szabályzóval.</w:delText>
        </w:r>
        <w:r w:rsidRPr="00FE5CC9" w:rsidDel="001129F9">
          <w:rPr>
            <w:noProof/>
            <w:webHidden/>
            <w:rPrChange w:id="963" w:author="laca" w:date="2015-06-14T16:50:00Z">
              <w:rPr>
                <w:noProof/>
                <w:webHidden/>
              </w:rPr>
            </w:rPrChange>
          </w:rPr>
          <w:tab/>
          <w:delText>20</w:delText>
        </w:r>
      </w:del>
    </w:p>
    <w:p w14:paraId="39413049" w14:textId="77777777" w:rsidR="00096DBB" w:rsidRPr="00FE5CC9" w:rsidDel="001129F9" w:rsidRDefault="00ED22AB" w:rsidP="0071433B">
      <w:pPr>
        <w:pStyle w:val="TableofFigures"/>
        <w:tabs>
          <w:tab w:val="right" w:leader="dot" w:pos="8756"/>
        </w:tabs>
        <w:spacing w:line="360" w:lineRule="auto"/>
        <w:rPr>
          <w:del w:id="964" w:author="laca" w:date="2015-06-14T16:51:00Z"/>
          <w:noProof/>
          <w:rPrChange w:id="965" w:author="laca" w:date="2015-06-14T16:50:00Z">
            <w:rPr>
              <w:del w:id="966" w:author="laca" w:date="2015-06-14T16:51:00Z"/>
              <w:noProof/>
            </w:rPr>
          </w:rPrChange>
        </w:rPr>
        <w:pPrChange w:id="967" w:author="laca" w:date="2015-06-14T14:00:00Z">
          <w:pPr>
            <w:pStyle w:val="TableofFigures"/>
            <w:tabs>
              <w:tab w:val="right" w:leader="dot" w:pos="8756"/>
            </w:tabs>
          </w:pPr>
        </w:pPrChange>
      </w:pPr>
      <w:del w:id="968" w:author="laca" w:date="2015-06-14T16:51:00Z">
        <w:r w:rsidRPr="001129F9" w:rsidDel="001129F9">
          <w:rPr>
            <w:noProof/>
            <w:rPrChange w:id="969" w:author="laca" w:date="2015-06-14T16:51:00Z">
              <w:rPr>
                <w:rStyle w:val="Hyperlink"/>
                <w:noProof/>
              </w:rPr>
            </w:rPrChange>
          </w:rPr>
          <w:delText>Kép. 3.13 Pozíció szabályzása a Kép. 3.9 látható kialakításban.</w:delText>
        </w:r>
        <w:r w:rsidRPr="00FE5CC9" w:rsidDel="001129F9">
          <w:rPr>
            <w:noProof/>
            <w:webHidden/>
            <w:rPrChange w:id="970" w:author="laca" w:date="2015-06-14T16:50:00Z">
              <w:rPr>
                <w:noProof/>
                <w:webHidden/>
              </w:rPr>
            </w:rPrChange>
          </w:rPr>
          <w:tab/>
          <w:delText>20</w:delText>
        </w:r>
      </w:del>
    </w:p>
    <w:p w14:paraId="14E62A07" w14:textId="77777777" w:rsidR="00096DBB" w:rsidRPr="00FE5CC9" w:rsidDel="001129F9" w:rsidRDefault="00ED22AB" w:rsidP="0071433B">
      <w:pPr>
        <w:pStyle w:val="TableofFigures"/>
        <w:tabs>
          <w:tab w:val="right" w:leader="dot" w:pos="8756"/>
        </w:tabs>
        <w:spacing w:line="360" w:lineRule="auto"/>
        <w:rPr>
          <w:del w:id="971" w:author="laca" w:date="2015-06-14T16:51:00Z"/>
          <w:noProof/>
          <w:rPrChange w:id="972" w:author="laca" w:date="2015-06-14T16:50:00Z">
            <w:rPr>
              <w:del w:id="973" w:author="laca" w:date="2015-06-14T16:51:00Z"/>
              <w:noProof/>
            </w:rPr>
          </w:rPrChange>
        </w:rPr>
        <w:pPrChange w:id="974" w:author="laca" w:date="2015-06-14T14:00:00Z">
          <w:pPr>
            <w:pStyle w:val="TableofFigures"/>
            <w:tabs>
              <w:tab w:val="right" w:leader="dot" w:pos="8756"/>
            </w:tabs>
          </w:pPr>
        </w:pPrChange>
      </w:pPr>
      <w:del w:id="975" w:author="laca" w:date="2015-06-14T16:51:00Z">
        <w:r w:rsidRPr="001129F9" w:rsidDel="001129F9">
          <w:rPr>
            <w:noProof/>
            <w:rPrChange w:id="976" w:author="laca" w:date="2015-06-14T16:51:00Z">
              <w:rPr>
                <w:rStyle w:val="Hyperlink"/>
                <w:noProof/>
              </w:rPr>
            </w:rPrChange>
          </w:rPr>
          <w:delText>Kép. 3.14 A két szabályozót tartalmazó modul System generatoros felepitesben</w:delText>
        </w:r>
        <w:r w:rsidRPr="00FE5CC9" w:rsidDel="001129F9">
          <w:rPr>
            <w:noProof/>
            <w:webHidden/>
            <w:rPrChange w:id="977" w:author="laca" w:date="2015-06-14T16:50:00Z">
              <w:rPr>
                <w:noProof/>
                <w:webHidden/>
              </w:rPr>
            </w:rPrChange>
          </w:rPr>
          <w:tab/>
          <w:delText>22</w:delText>
        </w:r>
      </w:del>
    </w:p>
    <w:p w14:paraId="5CE70949" w14:textId="77777777" w:rsidR="00096DBB" w:rsidRPr="00FE5CC9" w:rsidDel="001129F9" w:rsidRDefault="00ED22AB" w:rsidP="0071433B">
      <w:pPr>
        <w:pStyle w:val="TableofFigures"/>
        <w:tabs>
          <w:tab w:val="right" w:leader="dot" w:pos="8756"/>
        </w:tabs>
        <w:spacing w:line="360" w:lineRule="auto"/>
        <w:rPr>
          <w:del w:id="978" w:author="laca" w:date="2015-06-14T16:51:00Z"/>
          <w:noProof/>
          <w:rPrChange w:id="979" w:author="laca" w:date="2015-06-14T16:50:00Z">
            <w:rPr>
              <w:del w:id="980" w:author="laca" w:date="2015-06-14T16:51:00Z"/>
              <w:noProof/>
            </w:rPr>
          </w:rPrChange>
        </w:rPr>
        <w:pPrChange w:id="981" w:author="laca" w:date="2015-06-14T14:00:00Z">
          <w:pPr>
            <w:pStyle w:val="TableofFigures"/>
            <w:tabs>
              <w:tab w:val="right" w:leader="dot" w:pos="8756"/>
            </w:tabs>
          </w:pPr>
        </w:pPrChange>
      </w:pPr>
      <w:del w:id="982" w:author="laca" w:date="2015-06-14T16:51:00Z">
        <w:r w:rsidRPr="001129F9" w:rsidDel="001129F9">
          <w:rPr>
            <w:noProof/>
            <w:rPrChange w:id="983" w:author="laca" w:date="2015-06-14T16:51:00Z">
              <w:rPr>
                <w:rStyle w:val="Hyperlink"/>
                <w:noProof/>
              </w:rPr>
            </w:rPrChange>
          </w:rPr>
          <w:delText>Kép. 3.15 Pozíció Szab modul belső felépítése a Kép. 3.14</w:delText>
        </w:r>
        <w:r w:rsidRPr="00FE5CC9" w:rsidDel="001129F9">
          <w:rPr>
            <w:noProof/>
            <w:webHidden/>
            <w:rPrChange w:id="984" w:author="laca" w:date="2015-06-14T16:50:00Z">
              <w:rPr>
                <w:noProof/>
                <w:webHidden/>
              </w:rPr>
            </w:rPrChange>
          </w:rPr>
          <w:tab/>
          <w:delText>23</w:delText>
        </w:r>
      </w:del>
    </w:p>
    <w:p w14:paraId="265C1EF2" w14:textId="77777777" w:rsidR="00096DBB" w:rsidRPr="00FE5CC9" w:rsidDel="001129F9" w:rsidRDefault="00ED22AB" w:rsidP="0071433B">
      <w:pPr>
        <w:pStyle w:val="TableofFigures"/>
        <w:tabs>
          <w:tab w:val="right" w:leader="dot" w:pos="8756"/>
        </w:tabs>
        <w:spacing w:line="360" w:lineRule="auto"/>
        <w:rPr>
          <w:del w:id="985" w:author="laca" w:date="2015-06-14T16:51:00Z"/>
          <w:noProof/>
          <w:rPrChange w:id="986" w:author="laca" w:date="2015-06-14T16:50:00Z">
            <w:rPr>
              <w:del w:id="987" w:author="laca" w:date="2015-06-14T16:51:00Z"/>
              <w:noProof/>
            </w:rPr>
          </w:rPrChange>
        </w:rPr>
        <w:pPrChange w:id="988" w:author="laca" w:date="2015-06-14T14:00:00Z">
          <w:pPr>
            <w:pStyle w:val="TableofFigures"/>
            <w:tabs>
              <w:tab w:val="right" w:leader="dot" w:pos="8756"/>
            </w:tabs>
          </w:pPr>
        </w:pPrChange>
      </w:pPr>
      <w:del w:id="989" w:author="laca" w:date="2015-06-14T16:51:00Z">
        <w:r w:rsidRPr="001129F9" w:rsidDel="001129F9">
          <w:rPr>
            <w:noProof/>
            <w:rPrChange w:id="990" w:author="laca" w:date="2015-06-14T16:51:00Z">
              <w:rPr>
                <w:rStyle w:val="Hyperlink"/>
                <w:noProof/>
              </w:rPr>
            </w:rPrChange>
          </w:rPr>
          <w:delText>Kép. 3.16 Sebesség Szab modul felépítése a Kép. 3.14</w:delText>
        </w:r>
        <w:r w:rsidRPr="00FE5CC9" w:rsidDel="001129F9">
          <w:rPr>
            <w:noProof/>
            <w:webHidden/>
            <w:rPrChange w:id="991" w:author="laca" w:date="2015-06-14T16:50:00Z">
              <w:rPr>
                <w:noProof/>
                <w:webHidden/>
              </w:rPr>
            </w:rPrChange>
          </w:rPr>
          <w:tab/>
          <w:delText>24</w:delText>
        </w:r>
      </w:del>
    </w:p>
    <w:p w14:paraId="371BF332" w14:textId="77777777" w:rsidR="00096DBB" w:rsidRPr="00FE5CC9" w:rsidDel="001129F9" w:rsidRDefault="00ED22AB" w:rsidP="0071433B">
      <w:pPr>
        <w:pStyle w:val="TableofFigures"/>
        <w:tabs>
          <w:tab w:val="right" w:leader="dot" w:pos="8756"/>
        </w:tabs>
        <w:spacing w:line="360" w:lineRule="auto"/>
        <w:rPr>
          <w:del w:id="992" w:author="laca" w:date="2015-06-14T16:51:00Z"/>
          <w:noProof/>
          <w:rPrChange w:id="993" w:author="laca" w:date="2015-06-14T16:50:00Z">
            <w:rPr>
              <w:del w:id="994" w:author="laca" w:date="2015-06-14T16:51:00Z"/>
              <w:noProof/>
            </w:rPr>
          </w:rPrChange>
        </w:rPr>
        <w:pPrChange w:id="995" w:author="laca" w:date="2015-06-14T14:00:00Z">
          <w:pPr>
            <w:pStyle w:val="TableofFigures"/>
            <w:tabs>
              <w:tab w:val="right" w:leader="dot" w:pos="8756"/>
            </w:tabs>
          </w:pPr>
        </w:pPrChange>
      </w:pPr>
      <w:del w:id="996" w:author="laca" w:date="2015-06-14T16:51:00Z">
        <w:r w:rsidRPr="001129F9" w:rsidDel="001129F9">
          <w:rPr>
            <w:noProof/>
            <w:rPrChange w:id="997" w:author="laca" w:date="2015-06-14T16:51:00Z">
              <w:rPr>
                <w:rStyle w:val="Hyperlink"/>
                <w:noProof/>
              </w:rPr>
            </w:rPrChange>
          </w:rPr>
          <w:delText>Kép. 3.17 Optikai inkrementális vevő felépítése és elhelyezése</w:delText>
        </w:r>
        <w:r w:rsidRPr="00FE5CC9" w:rsidDel="001129F9">
          <w:rPr>
            <w:noProof/>
            <w:webHidden/>
            <w:rPrChange w:id="998" w:author="laca" w:date="2015-06-14T16:50:00Z">
              <w:rPr>
                <w:noProof/>
                <w:webHidden/>
              </w:rPr>
            </w:rPrChange>
          </w:rPr>
          <w:tab/>
          <w:delText>25</w:delText>
        </w:r>
      </w:del>
    </w:p>
    <w:p w14:paraId="464D915E" w14:textId="77777777" w:rsidR="00096DBB" w:rsidRPr="00FE5CC9" w:rsidDel="001129F9" w:rsidRDefault="00ED22AB" w:rsidP="0071433B">
      <w:pPr>
        <w:pStyle w:val="TableofFigures"/>
        <w:tabs>
          <w:tab w:val="right" w:leader="dot" w:pos="8756"/>
        </w:tabs>
        <w:spacing w:line="360" w:lineRule="auto"/>
        <w:rPr>
          <w:del w:id="999" w:author="laca" w:date="2015-06-14T16:51:00Z"/>
          <w:noProof/>
          <w:rPrChange w:id="1000" w:author="laca" w:date="2015-06-14T16:50:00Z">
            <w:rPr>
              <w:del w:id="1001" w:author="laca" w:date="2015-06-14T16:51:00Z"/>
              <w:noProof/>
            </w:rPr>
          </w:rPrChange>
        </w:rPr>
        <w:pPrChange w:id="1002" w:author="laca" w:date="2015-06-14T14:00:00Z">
          <w:pPr>
            <w:pStyle w:val="TableofFigures"/>
            <w:tabs>
              <w:tab w:val="right" w:leader="dot" w:pos="8756"/>
            </w:tabs>
          </w:pPr>
        </w:pPrChange>
      </w:pPr>
      <w:del w:id="1003" w:author="laca" w:date="2015-06-14T16:51:00Z">
        <w:r w:rsidRPr="001129F9" w:rsidDel="001129F9">
          <w:rPr>
            <w:noProof/>
            <w:rPrChange w:id="1004" w:author="laca" w:date="2015-06-14T16:51:00Z">
              <w:rPr>
                <w:rStyle w:val="Hyperlink"/>
                <w:noProof/>
              </w:rPr>
            </w:rPrChange>
          </w:rPr>
          <w:delText>Kép. 3.18 Érzékelő tranzisztorok elhelyezése</w:delText>
        </w:r>
        <w:r w:rsidRPr="00FE5CC9" w:rsidDel="001129F9">
          <w:rPr>
            <w:noProof/>
            <w:webHidden/>
            <w:rPrChange w:id="1005" w:author="laca" w:date="2015-06-14T16:50:00Z">
              <w:rPr>
                <w:noProof/>
                <w:webHidden/>
              </w:rPr>
            </w:rPrChange>
          </w:rPr>
          <w:tab/>
          <w:delText>25</w:delText>
        </w:r>
      </w:del>
    </w:p>
    <w:p w14:paraId="28CE9293" w14:textId="77777777" w:rsidR="00096DBB" w:rsidRPr="00FE5CC9" w:rsidDel="001129F9" w:rsidRDefault="00ED22AB" w:rsidP="0071433B">
      <w:pPr>
        <w:pStyle w:val="TableofFigures"/>
        <w:tabs>
          <w:tab w:val="right" w:leader="dot" w:pos="8756"/>
        </w:tabs>
        <w:spacing w:line="360" w:lineRule="auto"/>
        <w:rPr>
          <w:del w:id="1006" w:author="laca" w:date="2015-06-14T16:51:00Z"/>
          <w:noProof/>
          <w:rPrChange w:id="1007" w:author="laca" w:date="2015-06-14T16:50:00Z">
            <w:rPr>
              <w:del w:id="1008" w:author="laca" w:date="2015-06-14T16:51:00Z"/>
              <w:noProof/>
            </w:rPr>
          </w:rPrChange>
        </w:rPr>
        <w:pPrChange w:id="1009" w:author="laca" w:date="2015-06-14T14:00:00Z">
          <w:pPr>
            <w:pStyle w:val="TableofFigures"/>
            <w:tabs>
              <w:tab w:val="right" w:leader="dot" w:pos="8756"/>
            </w:tabs>
          </w:pPr>
        </w:pPrChange>
      </w:pPr>
      <w:del w:id="1010" w:author="laca" w:date="2015-06-14T16:51:00Z">
        <w:r w:rsidRPr="001129F9" w:rsidDel="001129F9">
          <w:rPr>
            <w:noProof/>
            <w:rPrChange w:id="1011" w:author="laca" w:date="2015-06-14T16:51:00Z">
              <w:rPr>
                <w:rStyle w:val="Hyperlink"/>
                <w:noProof/>
              </w:rPr>
            </w:rPrChange>
          </w:rPr>
          <w:delText>Kép. 3.19 Idődiagram a Tárcsa paraméterei függvényében</w:delText>
        </w:r>
        <w:r w:rsidRPr="00FE5CC9" w:rsidDel="001129F9">
          <w:rPr>
            <w:noProof/>
            <w:webHidden/>
            <w:rPrChange w:id="1012" w:author="laca" w:date="2015-06-14T16:50:00Z">
              <w:rPr>
                <w:noProof/>
                <w:webHidden/>
              </w:rPr>
            </w:rPrChange>
          </w:rPr>
          <w:tab/>
          <w:delText>26</w:delText>
        </w:r>
      </w:del>
    </w:p>
    <w:p w14:paraId="17D9D990" w14:textId="77777777" w:rsidR="00096DBB" w:rsidRPr="00FE5CC9" w:rsidDel="001129F9" w:rsidRDefault="00ED22AB" w:rsidP="0071433B">
      <w:pPr>
        <w:pStyle w:val="TableofFigures"/>
        <w:tabs>
          <w:tab w:val="right" w:leader="dot" w:pos="8756"/>
        </w:tabs>
        <w:spacing w:line="360" w:lineRule="auto"/>
        <w:rPr>
          <w:del w:id="1013" w:author="laca" w:date="2015-06-14T16:51:00Z"/>
          <w:noProof/>
          <w:rPrChange w:id="1014" w:author="laca" w:date="2015-06-14T16:50:00Z">
            <w:rPr>
              <w:del w:id="1015" w:author="laca" w:date="2015-06-14T16:51:00Z"/>
              <w:noProof/>
            </w:rPr>
          </w:rPrChange>
        </w:rPr>
        <w:pPrChange w:id="1016" w:author="laca" w:date="2015-06-14T14:00:00Z">
          <w:pPr>
            <w:pStyle w:val="TableofFigures"/>
            <w:tabs>
              <w:tab w:val="right" w:leader="dot" w:pos="8756"/>
            </w:tabs>
          </w:pPr>
        </w:pPrChange>
      </w:pPr>
      <w:del w:id="1017" w:author="laca" w:date="2015-06-14T16:51:00Z">
        <w:r w:rsidRPr="001129F9" w:rsidDel="001129F9">
          <w:rPr>
            <w:noProof/>
            <w:rPrChange w:id="1018" w:author="laca" w:date="2015-06-14T16:51:00Z">
              <w:rPr>
                <w:rStyle w:val="Hyperlink"/>
                <w:noProof/>
              </w:rPr>
            </w:rPrChange>
          </w:rPr>
          <w:delText>Kép. 3.20 Rések és az Érzékelők közti kapcsolat</w:delText>
        </w:r>
        <w:r w:rsidRPr="00FE5CC9" w:rsidDel="001129F9">
          <w:rPr>
            <w:noProof/>
            <w:webHidden/>
            <w:rPrChange w:id="1019" w:author="laca" w:date="2015-06-14T16:50:00Z">
              <w:rPr>
                <w:noProof/>
                <w:webHidden/>
              </w:rPr>
            </w:rPrChange>
          </w:rPr>
          <w:tab/>
          <w:delText>26</w:delText>
        </w:r>
      </w:del>
    </w:p>
    <w:p w14:paraId="1B7C19B8" w14:textId="77777777" w:rsidR="00096DBB" w:rsidRPr="00FE5CC9" w:rsidDel="001129F9" w:rsidRDefault="00ED22AB" w:rsidP="0071433B">
      <w:pPr>
        <w:pStyle w:val="TableofFigures"/>
        <w:tabs>
          <w:tab w:val="right" w:leader="dot" w:pos="8756"/>
        </w:tabs>
        <w:spacing w:line="360" w:lineRule="auto"/>
        <w:rPr>
          <w:del w:id="1020" w:author="laca" w:date="2015-06-14T16:51:00Z"/>
          <w:noProof/>
          <w:rPrChange w:id="1021" w:author="laca" w:date="2015-06-14T16:50:00Z">
            <w:rPr>
              <w:del w:id="1022" w:author="laca" w:date="2015-06-14T16:51:00Z"/>
              <w:noProof/>
            </w:rPr>
          </w:rPrChange>
        </w:rPr>
        <w:pPrChange w:id="1023" w:author="laca" w:date="2015-06-14T14:00:00Z">
          <w:pPr>
            <w:pStyle w:val="TableofFigures"/>
            <w:tabs>
              <w:tab w:val="right" w:leader="dot" w:pos="8756"/>
            </w:tabs>
          </w:pPr>
        </w:pPrChange>
      </w:pPr>
      <w:del w:id="1024" w:author="laca" w:date="2015-06-14T16:51:00Z">
        <w:r w:rsidRPr="001129F9" w:rsidDel="001129F9">
          <w:rPr>
            <w:noProof/>
            <w:rPrChange w:id="1025" w:author="laca" w:date="2015-06-14T16:51:00Z">
              <w:rPr>
                <w:rStyle w:val="Hyperlink"/>
                <w:noProof/>
              </w:rPr>
            </w:rPrChange>
          </w:rPr>
          <w:delText>Kép. 3.21 Inkrementális Jelfeldolgozó modul1 érzékelő modul belső felépítése</w:delText>
        </w:r>
        <w:r w:rsidRPr="00FE5CC9" w:rsidDel="001129F9">
          <w:rPr>
            <w:noProof/>
            <w:webHidden/>
            <w:rPrChange w:id="1026" w:author="laca" w:date="2015-06-14T16:50:00Z">
              <w:rPr>
                <w:noProof/>
                <w:webHidden/>
              </w:rPr>
            </w:rPrChange>
          </w:rPr>
          <w:tab/>
          <w:delText>27</w:delText>
        </w:r>
      </w:del>
    </w:p>
    <w:p w14:paraId="02F3685C" w14:textId="77777777" w:rsidR="00096DBB" w:rsidRPr="00FE5CC9" w:rsidDel="001129F9" w:rsidRDefault="00ED22AB" w:rsidP="0071433B">
      <w:pPr>
        <w:pStyle w:val="TableofFigures"/>
        <w:tabs>
          <w:tab w:val="right" w:leader="dot" w:pos="8756"/>
        </w:tabs>
        <w:spacing w:line="360" w:lineRule="auto"/>
        <w:rPr>
          <w:del w:id="1027" w:author="laca" w:date="2015-06-14T16:51:00Z"/>
          <w:noProof/>
          <w:rPrChange w:id="1028" w:author="laca" w:date="2015-06-14T16:50:00Z">
            <w:rPr>
              <w:del w:id="1029" w:author="laca" w:date="2015-06-14T16:51:00Z"/>
              <w:noProof/>
            </w:rPr>
          </w:rPrChange>
        </w:rPr>
        <w:pPrChange w:id="1030" w:author="laca" w:date="2015-06-14T14:00:00Z">
          <w:pPr>
            <w:pStyle w:val="TableofFigures"/>
            <w:tabs>
              <w:tab w:val="right" w:leader="dot" w:pos="8756"/>
            </w:tabs>
          </w:pPr>
        </w:pPrChange>
      </w:pPr>
      <w:del w:id="1031" w:author="laca" w:date="2015-06-14T16:51:00Z">
        <w:r w:rsidRPr="001129F9" w:rsidDel="001129F9">
          <w:rPr>
            <w:noProof/>
            <w:rPrChange w:id="1032" w:author="laca" w:date="2015-06-14T16:51:00Z">
              <w:rPr>
                <w:rStyle w:val="Hyperlink"/>
                <w:noProof/>
              </w:rPr>
            </w:rPrChange>
          </w:rPr>
          <w:delText>Kép. 3.22 Inkrementális érzékelőtől érkező jelek átalakító irány és impulzus jelekre</w:delText>
        </w:r>
        <w:r w:rsidRPr="00FE5CC9" w:rsidDel="001129F9">
          <w:rPr>
            <w:noProof/>
            <w:webHidden/>
            <w:rPrChange w:id="1033" w:author="laca" w:date="2015-06-14T16:50:00Z">
              <w:rPr>
                <w:noProof/>
                <w:webHidden/>
              </w:rPr>
            </w:rPrChange>
          </w:rPr>
          <w:tab/>
          <w:delText>27</w:delText>
        </w:r>
      </w:del>
    </w:p>
    <w:p w14:paraId="4EF753F5" w14:textId="77777777" w:rsidR="00096DBB" w:rsidRPr="00FE5CC9" w:rsidDel="001129F9" w:rsidRDefault="00ED22AB" w:rsidP="0071433B">
      <w:pPr>
        <w:pStyle w:val="TableofFigures"/>
        <w:tabs>
          <w:tab w:val="right" w:leader="dot" w:pos="8756"/>
        </w:tabs>
        <w:spacing w:line="360" w:lineRule="auto"/>
        <w:rPr>
          <w:del w:id="1034" w:author="laca" w:date="2015-06-14T16:51:00Z"/>
          <w:noProof/>
          <w:rPrChange w:id="1035" w:author="laca" w:date="2015-06-14T16:50:00Z">
            <w:rPr>
              <w:del w:id="1036" w:author="laca" w:date="2015-06-14T16:51:00Z"/>
              <w:noProof/>
            </w:rPr>
          </w:rPrChange>
        </w:rPr>
        <w:pPrChange w:id="1037" w:author="laca" w:date="2015-06-14T14:00:00Z">
          <w:pPr>
            <w:pStyle w:val="TableofFigures"/>
            <w:tabs>
              <w:tab w:val="right" w:leader="dot" w:pos="8756"/>
            </w:tabs>
          </w:pPr>
        </w:pPrChange>
      </w:pPr>
      <w:del w:id="1038" w:author="laca" w:date="2015-06-14T16:51:00Z">
        <w:r w:rsidRPr="001129F9" w:rsidDel="001129F9">
          <w:rPr>
            <w:noProof/>
            <w:rPrChange w:id="1039" w:author="laca" w:date="2015-06-14T16:51:00Z">
              <w:rPr>
                <w:rStyle w:val="Hyperlink"/>
                <w:noProof/>
              </w:rPr>
            </w:rPrChange>
          </w:rPr>
          <w:delText>Kép. 3.23 Szimulációs eredmények a lehetséges bemenetekről az Black Box1 modulba</w:delText>
        </w:r>
        <w:r w:rsidRPr="00FE5CC9" w:rsidDel="001129F9">
          <w:rPr>
            <w:noProof/>
            <w:webHidden/>
            <w:rPrChange w:id="1040" w:author="laca" w:date="2015-06-14T16:50:00Z">
              <w:rPr>
                <w:noProof/>
                <w:webHidden/>
              </w:rPr>
            </w:rPrChange>
          </w:rPr>
          <w:tab/>
          <w:delText>28</w:delText>
        </w:r>
      </w:del>
    </w:p>
    <w:p w14:paraId="015CC33D" w14:textId="77777777" w:rsidR="00096DBB" w:rsidRPr="00FE5CC9" w:rsidDel="001129F9" w:rsidRDefault="00ED22AB" w:rsidP="0071433B">
      <w:pPr>
        <w:pStyle w:val="TableofFigures"/>
        <w:tabs>
          <w:tab w:val="right" w:leader="dot" w:pos="8756"/>
        </w:tabs>
        <w:spacing w:line="360" w:lineRule="auto"/>
        <w:rPr>
          <w:del w:id="1041" w:author="laca" w:date="2015-06-14T16:51:00Z"/>
          <w:noProof/>
          <w:rPrChange w:id="1042" w:author="laca" w:date="2015-06-14T16:50:00Z">
            <w:rPr>
              <w:del w:id="1043" w:author="laca" w:date="2015-06-14T16:51:00Z"/>
              <w:noProof/>
            </w:rPr>
          </w:rPrChange>
        </w:rPr>
        <w:pPrChange w:id="1044" w:author="laca" w:date="2015-06-14T14:00:00Z">
          <w:pPr>
            <w:pStyle w:val="TableofFigures"/>
            <w:tabs>
              <w:tab w:val="right" w:leader="dot" w:pos="8756"/>
            </w:tabs>
          </w:pPr>
        </w:pPrChange>
      </w:pPr>
      <w:del w:id="1045" w:author="laca" w:date="2015-06-14T16:51:00Z">
        <w:r w:rsidRPr="001129F9" w:rsidDel="001129F9">
          <w:rPr>
            <w:noProof/>
            <w:rPrChange w:id="1046" w:author="laca" w:date="2015-06-14T16:51:00Z">
              <w:rPr>
                <w:rStyle w:val="Hyperlink"/>
                <w:noProof/>
              </w:rPr>
            </w:rPrChange>
          </w:rPr>
          <w:delText>Kép. 3.24 Inkrementális adóval mért pozicó, szimulálációs modelje Sytem Generatorban</w:delText>
        </w:r>
        <w:r w:rsidRPr="00FE5CC9" w:rsidDel="001129F9">
          <w:rPr>
            <w:noProof/>
            <w:webHidden/>
            <w:rPrChange w:id="1047" w:author="laca" w:date="2015-06-14T16:50:00Z">
              <w:rPr>
                <w:noProof/>
                <w:webHidden/>
              </w:rPr>
            </w:rPrChange>
          </w:rPr>
          <w:tab/>
          <w:delText>28</w:delText>
        </w:r>
      </w:del>
    </w:p>
    <w:p w14:paraId="5EBAAE7C" w14:textId="77777777" w:rsidR="00096DBB" w:rsidRPr="00FE5CC9" w:rsidDel="001129F9" w:rsidRDefault="00ED22AB" w:rsidP="0071433B">
      <w:pPr>
        <w:pStyle w:val="TableofFigures"/>
        <w:tabs>
          <w:tab w:val="right" w:leader="dot" w:pos="8756"/>
        </w:tabs>
        <w:spacing w:line="360" w:lineRule="auto"/>
        <w:rPr>
          <w:del w:id="1048" w:author="laca" w:date="2015-06-14T16:51:00Z"/>
          <w:noProof/>
          <w:rPrChange w:id="1049" w:author="laca" w:date="2015-06-14T16:50:00Z">
            <w:rPr>
              <w:del w:id="1050" w:author="laca" w:date="2015-06-14T16:51:00Z"/>
              <w:noProof/>
            </w:rPr>
          </w:rPrChange>
        </w:rPr>
        <w:pPrChange w:id="1051" w:author="laca" w:date="2015-06-14T14:00:00Z">
          <w:pPr>
            <w:pStyle w:val="TableofFigures"/>
            <w:tabs>
              <w:tab w:val="right" w:leader="dot" w:pos="8756"/>
            </w:tabs>
          </w:pPr>
        </w:pPrChange>
      </w:pPr>
      <w:del w:id="1052" w:author="laca" w:date="2015-06-14T16:51:00Z">
        <w:r w:rsidRPr="001129F9" w:rsidDel="001129F9">
          <w:rPr>
            <w:noProof/>
            <w:rPrChange w:id="1053" w:author="laca" w:date="2015-06-14T16:51:00Z">
              <w:rPr>
                <w:rStyle w:val="Hyperlink"/>
                <w:noProof/>
              </w:rPr>
            </w:rPrChange>
          </w:rPr>
          <w:delText>Kép. 3.25 Sebesség mérő modul felépítése</w:delText>
        </w:r>
        <w:r w:rsidRPr="00FE5CC9" w:rsidDel="001129F9">
          <w:rPr>
            <w:noProof/>
            <w:webHidden/>
            <w:rPrChange w:id="1054" w:author="laca" w:date="2015-06-14T16:50:00Z">
              <w:rPr>
                <w:noProof/>
                <w:webHidden/>
              </w:rPr>
            </w:rPrChange>
          </w:rPr>
          <w:tab/>
          <w:delText>29</w:delText>
        </w:r>
      </w:del>
    </w:p>
    <w:p w14:paraId="3AC4B526" w14:textId="77777777" w:rsidR="00096DBB" w:rsidRPr="00FE5CC9" w:rsidDel="001129F9" w:rsidRDefault="00ED22AB" w:rsidP="0071433B">
      <w:pPr>
        <w:pStyle w:val="TableofFigures"/>
        <w:tabs>
          <w:tab w:val="right" w:leader="dot" w:pos="8756"/>
        </w:tabs>
        <w:spacing w:line="360" w:lineRule="auto"/>
        <w:rPr>
          <w:del w:id="1055" w:author="laca" w:date="2015-06-14T16:51:00Z"/>
          <w:noProof/>
          <w:rPrChange w:id="1056" w:author="laca" w:date="2015-06-14T16:50:00Z">
            <w:rPr>
              <w:del w:id="1057" w:author="laca" w:date="2015-06-14T16:51:00Z"/>
              <w:noProof/>
            </w:rPr>
          </w:rPrChange>
        </w:rPr>
        <w:pPrChange w:id="1058" w:author="laca" w:date="2015-06-14T14:00:00Z">
          <w:pPr>
            <w:pStyle w:val="TableofFigures"/>
            <w:tabs>
              <w:tab w:val="right" w:leader="dot" w:pos="8756"/>
            </w:tabs>
          </w:pPr>
        </w:pPrChange>
      </w:pPr>
      <w:del w:id="1059" w:author="laca" w:date="2015-06-14T16:51:00Z">
        <w:r w:rsidRPr="001129F9" w:rsidDel="001129F9">
          <w:rPr>
            <w:noProof/>
            <w:rPrChange w:id="1060" w:author="laca" w:date="2015-06-14T16:51:00Z">
              <w:rPr>
                <w:rStyle w:val="Hyperlink"/>
                <w:noProof/>
              </w:rPr>
            </w:rPrChange>
          </w:rPr>
          <w:delText>Kép. 3.26 Dc motor sebességének mérése Fpga lapon</w:delText>
        </w:r>
        <w:r w:rsidRPr="00FE5CC9" w:rsidDel="001129F9">
          <w:rPr>
            <w:noProof/>
            <w:webHidden/>
            <w:rPrChange w:id="1061" w:author="laca" w:date="2015-06-14T16:50:00Z">
              <w:rPr>
                <w:noProof/>
                <w:webHidden/>
              </w:rPr>
            </w:rPrChange>
          </w:rPr>
          <w:tab/>
          <w:delText>30</w:delText>
        </w:r>
      </w:del>
    </w:p>
    <w:p w14:paraId="2766398A" w14:textId="77777777" w:rsidR="00096DBB" w:rsidRPr="00FE5CC9" w:rsidDel="001129F9" w:rsidRDefault="00ED22AB" w:rsidP="0071433B">
      <w:pPr>
        <w:pStyle w:val="TableofFigures"/>
        <w:tabs>
          <w:tab w:val="right" w:leader="dot" w:pos="8756"/>
        </w:tabs>
        <w:spacing w:line="360" w:lineRule="auto"/>
        <w:rPr>
          <w:del w:id="1062" w:author="laca" w:date="2015-06-14T16:51:00Z"/>
          <w:noProof/>
          <w:rPrChange w:id="1063" w:author="laca" w:date="2015-06-14T16:50:00Z">
            <w:rPr>
              <w:del w:id="1064" w:author="laca" w:date="2015-06-14T16:51:00Z"/>
              <w:noProof/>
            </w:rPr>
          </w:rPrChange>
        </w:rPr>
        <w:pPrChange w:id="1065" w:author="laca" w:date="2015-06-14T14:00:00Z">
          <w:pPr>
            <w:pStyle w:val="TableofFigures"/>
            <w:tabs>
              <w:tab w:val="right" w:leader="dot" w:pos="8756"/>
            </w:tabs>
          </w:pPr>
        </w:pPrChange>
      </w:pPr>
      <w:del w:id="1066" w:author="laca" w:date="2015-06-14T16:51:00Z">
        <w:r w:rsidRPr="001129F9" w:rsidDel="001129F9">
          <w:rPr>
            <w:noProof/>
            <w:rPrChange w:id="1067" w:author="laca" w:date="2015-06-14T16:51:00Z">
              <w:rPr>
                <w:rStyle w:val="Hyperlink"/>
                <w:noProof/>
              </w:rPr>
            </w:rPrChange>
          </w:rPr>
          <w:delText>Kép. 3.27 Dc motor Sebesség mérése FPGA rendszeren, System generatorban megvalósítva</w:delText>
        </w:r>
        <w:r w:rsidRPr="00FE5CC9" w:rsidDel="001129F9">
          <w:rPr>
            <w:noProof/>
            <w:webHidden/>
            <w:rPrChange w:id="1068" w:author="laca" w:date="2015-06-14T16:50:00Z">
              <w:rPr>
                <w:noProof/>
                <w:webHidden/>
              </w:rPr>
            </w:rPrChange>
          </w:rPr>
          <w:tab/>
          <w:delText>30</w:delText>
        </w:r>
      </w:del>
    </w:p>
    <w:p w14:paraId="17BA2898" w14:textId="77777777" w:rsidR="00096DBB" w:rsidRPr="00FE5CC9" w:rsidDel="001129F9" w:rsidRDefault="00ED22AB" w:rsidP="0071433B">
      <w:pPr>
        <w:pStyle w:val="TableofFigures"/>
        <w:tabs>
          <w:tab w:val="right" w:leader="dot" w:pos="8756"/>
        </w:tabs>
        <w:spacing w:line="360" w:lineRule="auto"/>
        <w:rPr>
          <w:del w:id="1069" w:author="laca" w:date="2015-06-14T16:51:00Z"/>
          <w:noProof/>
          <w:rPrChange w:id="1070" w:author="laca" w:date="2015-06-14T16:50:00Z">
            <w:rPr>
              <w:del w:id="1071" w:author="laca" w:date="2015-06-14T16:51:00Z"/>
              <w:noProof/>
            </w:rPr>
          </w:rPrChange>
        </w:rPr>
        <w:pPrChange w:id="1072" w:author="laca" w:date="2015-06-14T14:00:00Z">
          <w:pPr>
            <w:pStyle w:val="TableofFigures"/>
            <w:tabs>
              <w:tab w:val="right" w:leader="dot" w:pos="8756"/>
            </w:tabs>
          </w:pPr>
        </w:pPrChange>
      </w:pPr>
      <w:del w:id="1073" w:author="laca" w:date="2015-06-14T16:51:00Z">
        <w:r w:rsidRPr="001129F9" w:rsidDel="001129F9">
          <w:rPr>
            <w:noProof/>
            <w:rPrChange w:id="1074" w:author="laca" w:date="2015-06-14T16:51:00Z">
              <w:rPr>
                <w:rStyle w:val="Hyperlink"/>
                <w:noProof/>
              </w:rPr>
            </w:rPrChange>
          </w:rPr>
          <w:delText xml:space="preserve">Kép. 3.30.a </w:delText>
        </w:r>
        <m:oMath>
          <m:r>
            <m:rPr>
              <m:sty m:val="p"/>
            </m:rPr>
            <w:rPr>
              <w:rFonts w:ascii="Cambria Math" w:hAnsi="Cambria Math"/>
              <w:noProof/>
              <w:rPrChange w:id="1075" w:author="laca" w:date="2015-06-14T16:51:00Z">
                <w:rPr>
                  <w:rStyle w:val="Hyperlink"/>
                  <w:rFonts w:ascii="Cambria Math" w:hAnsi="Cambria Math"/>
                  <w:noProof/>
                </w:rPr>
              </w:rPrChange>
            </w:rPr>
            <m:t>Nmért=65, Ts=</m:t>
          </m:r>
        </m:oMath>
        <w:r w:rsidRPr="001129F9" w:rsidDel="001129F9">
          <w:rPr>
            <w:noProof/>
            <w:rPrChange w:id="1076" w:author="laca" w:date="2015-06-14T16:51:00Z">
              <w:rPr>
                <w:rStyle w:val="Hyperlink"/>
                <w:noProof/>
              </w:rPr>
            </w:rPrChange>
          </w:rPr>
          <w:delText>8ms</w:delText>
        </w:r>
        <w:r w:rsidRPr="00FE5CC9" w:rsidDel="001129F9">
          <w:rPr>
            <w:noProof/>
            <w:webHidden/>
            <w:rPrChange w:id="1077" w:author="laca" w:date="2015-06-14T16:50:00Z">
              <w:rPr>
                <w:noProof/>
                <w:webHidden/>
              </w:rPr>
            </w:rPrChange>
          </w:rPr>
          <w:tab/>
          <w:delText>31</w:delText>
        </w:r>
      </w:del>
    </w:p>
    <w:p w14:paraId="5BB4114E" w14:textId="77777777" w:rsidR="00096DBB" w:rsidRPr="00FE5CC9" w:rsidDel="001129F9" w:rsidRDefault="00ED22AB" w:rsidP="0071433B">
      <w:pPr>
        <w:pStyle w:val="TableofFigures"/>
        <w:tabs>
          <w:tab w:val="right" w:leader="dot" w:pos="8756"/>
        </w:tabs>
        <w:spacing w:line="360" w:lineRule="auto"/>
        <w:rPr>
          <w:del w:id="1078" w:author="laca" w:date="2015-06-14T16:51:00Z"/>
          <w:noProof/>
          <w:rPrChange w:id="1079" w:author="laca" w:date="2015-06-14T16:50:00Z">
            <w:rPr>
              <w:del w:id="1080" w:author="laca" w:date="2015-06-14T16:51:00Z"/>
              <w:noProof/>
            </w:rPr>
          </w:rPrChange>
        </w:rPr>
        <w:pPrChange w:id="1081" w:author="laca" w:date="2015-06-14T14:00:00Z">
          <w:pPr>
            <w:pStyle w:val="TableofFigures"/>
            <w:tabs>
              <w:tab w:val="right" w:leader="dot" w:pos="8756"/>
            </w:tabs>
          </w:pPr>
        </w:pPrChange>
      </w:pPr>
      <w:del w:id="1082" w:author="laca" w:date="2015-06-14T16:51:00Z">
        <w:r w:rsidRPr="001129F9" w:rsidDel="001129F9">
          <w:rPr>
            <w:noProof/>
            <w:rPrChange w:id="1083" w:author="laca" w:date="2015-06-14T16:51:00Z">
              <w:rPr>
                <w:rStyle w:val="Hyperlink"/>
                <w:noProof/>
              </w:rPr>
            </w:rPrChange>
          </w:rPr>
          <w:delText xml:space="preserve">Kép. 3.30.c </w:delText>
        </w:r>
        <m:oMath>
          <m:r>
            <m:rPr>
              <m:sty m:val="p"/>
            </m:rPr>
            <w:rPr>
              <w:rFonts w:ascii="Cambria Math" w:hAnsi="Cambria Math"/>
              <w:noProof/>
              <w:rPrChange w:id="1084" w:author="laca" w:date="2015-06-14T16:51:00Z">
                <w:rPr>
                  <w:rStyle w:val="Hyperlink"/>
                  <w:rFonts w:ascii="Cambria Math" w:hAnsi="Cambria Math"/>
                  <w:noProof/>
                </w:rPr>
              </w:rPrChange>
            </w:rPr>
            <m:t>Nmért=32, Ts=</m:t>
          </m:r>
        </m:oMath>
        <w:r w:rsidRPr="001129F9" w:rsidDel="001129F9">
          <w:rPr>
            <w:noProof/>
            <w:rPrChange w:id="1085" w:author="laca" w:date="2015-06-14T16:51:00Z">
              <w:rPr>
                <w:rStyle w:val="Hyperlink"/>
                <w:noProof/>
              </w:rPr>
            </w:rPrChange>
          </w:rPr>
          <w:delText>4ms</w:delText>
        </w:r>
        <w:r w:rsidRPr="00FE5CC9" w:rsidDel="001129F9">
          <w:rPr>
            <w:noProof/>
            <w:webHidden/>
            <w:rPrChange w:id="1086" w:author="laca" w:date="2015-06-14T16:50:00Z">
              <w:rPr>
                <w:noProof/>
                <w:webHidden/>
              </w:rPr>
            </w:rPrChange>
          </w:rPr>
          <w:tab/>
          <w:delText>31</w:delText>
        </w:r>
      </w:del>
    </w:p>
    <w:p w14:paraId="2608BF1F" w14:textId="77777777" w:rsidR="00096DBB" w:rsidRPr="00FE5CC9" w:rsidDel="001129F9" w:rsidRDefault="00ED22AB" w:rsidP="0071433B">
      <w:pPr>
        <w:pStyle w:val="TableofFigures"/>
        <w:tabs>
          <w:tab w:val="right" w:leader="dot" w:pos="8756"/>
        </w:tabs>
        <w:spacing w:line="360" w:lineRule="auto"/>
        <w:rPr>
          <w:del w:id="1087" w:author="laca" w:date="2015-06-14T16:51:00Z"/>
          <w:noProof/>
          <w:rPrChange w:id="1088" w:author="laca" w:date="2015-06-14T16:50:00Z">
            <w:rPr>
              <w:del w:id="1089" w:author="laca" w:date="2015-06-14T16:51:00Z"/>
              <w:noProof/>
            </w:rPr>
          </w:rPrChange>
        </w:rPr>
        <w:pPrChange w:id="1090" w:author="laca" w:date="2015-06-14T14:00:00Z">
          <w:pPr>
            <w:pStyle w:val="TableofFigures"/>
            <w:tabs>
              <w:tab w:val="right" w:leader="dot" w:pos="8756"/>
            </w:tabs>
          </w:pPr>
        </w:pPrChange>
      </w:pPr>
      <w:del w:id="1091" w:author="laca" w:date="2015-06-14T16:51:00Z">
        <w:r w:rsidRPr="001129F9" w:rsidDel="001129F9">
          <w:rPr>
            <w:noProof/>
            <w:rPrChange w:id="1092" w:author="laca" w:date="2015-06-14T16:51:00Z">
              <w:rPr>
                <w:rStyle w:val="Hyperlink"/>
                <w:noProof/>
              </w:rPr>
            </w:rPrChange>
          </w:rPr>
          <w:delText xml:space="preserve">Kép. 3.30.b </w:delText>
        </w:r>
        <m:oMath>
          <m:r>
            <m:rPr>
              <m:sty m:val="p"/>
            </m:rPr>
            <w:rPr>
              <w:rFonts w:ascii="Cambria Math" w:hAnsi="Cambria Math"/>
              <w:noProof/>
              <w:rPrChange w:id="1093" w:author="laca" w:date="2015-06-14T16:51:00Z">
                <w:rPr>
                  <w:rStyle w:val="Hyperlink"/>
                  <w:rFonts w:ascii="Cambria Math" w:hAnsi="Cambria Math"/>
                  <w:noProof/>
                </w:rPr>
              </w:rPrChange>
            </w:rPr>
            <m:t>Nmért=650, Ts=</m:t>
          </m:r>
        </m:oMath>
        <w:r w:rsidRPr="001129F9" w:rsidDel="001129F9">
          <w:rPr>
            <w:noProof/>
            <w:rPrChange w:id="1094" w:author="laca" w:date="2015-06-14T16:51:00Z">
              <w:rPr>
                <w:rStyle w:val="Hyperlink"/>
                <w:noProof/>
              </w:rPr>
            </w:rPrChange>
          </w:rPr>
          <w:delText>80ms</w:delText>
        </w:r>
        <w:r w:rsidRPr="00FE5CC9" w:rsidDel="001129F9">
          <w:rPr>
            <w:noProof/>
            <w:webHidden/>
            <w:rPrChange w:id="1095" w:author="laca" w:date="2015-06-14T16:50:00Z">
              <w:rPr>
                <w:noProof/>
                <w:webHidden/>
              </w:rPr>
            </w:rPrChange>
          </w:rPr>
          <w:tab/>
          <w:delText>31</w:delText>
        </w:r>
      </w:del>
    </w:p>
    <w:p w14:paraId="3898BD50" w14:textId="77777777" w:rsidR="00096DBB" w:rsidRPr="00FE5CC9" w:rsidDel="001129F9" w:rsidRDefault="00ED22AB" w:rsidP="0071433B">
      <w:pPr>
        <w:pStyle w:val="TableofFigures"/>
        <w:tabs>
          <w:tab w:val="right" w:leader="dot" w:pos="8756"/>
        </w:tabs>
        <w:spacing w:line="360" w:lineRule="auto"/>
        <w:rPr>
          <w:del w:id="1096" w:author="laca" w:date="2015-06-14T16:51:00Z"/>
          <w:noProof/>
          <w:rPrChange w:id="1097" w:author="laca" w:date="2015-06-14T16:50:00Z">
            <w:rPr>
              <w:del w:id="1098" w:author="laca" w:date="2015-06-14T16:51:00Z"/>
              <w:noProof/>
            </w:rPr>
          </w:rPrChange>
        </w:rPr>
        <w:pPrChange w:id="1099" w:author="laca" w:date="2015-06-14T14:00:00Z">
          <w:pPr>
            <w:pStyle w:val="TableofFigures"/>
            <w:tabs>
              <w:tab w:val="right" w:leader="dot" w:pos="8756"/>
            </w:tabs>
          </w:pPr>
        </w:pPrChange>
      </w:pPr>
      <w:del w:id="1100" w:author="laca" w:date="2015-06-14T16:51:00Z">
        <w:r w:rsidRPr="001129F9" w:rsidDel="001129F9">
          <w:rPr>
            <w:noProof/>
            <w:rPrChange w:id="1101" w:author="laca" w:date="2015-06-14T16:51:00Z">
              <w:rPr>
                <w:rStyle w:val="Hyperlink"/>
                <w:noProof/>
              </w:rPr>
            </w:rPrChange>
          </w:rPr>
          <w:delText>Kép. 3.31 A PWM generátor System Generátorban megvalósított szerkezete</w:delText>
        </w:r>
        <w:r w:rsidRPr="00FE5CC9" w:rsidDel="001129F9">
          <w:rPr>
            <w:noProof/>
            <w:webHidden/>
            <w:rPrChange w:id="1102" w:author="laca" w:date="2015-06-14T16:50:00Z">
              <w:rPr>
                <w:noProof/>
                <w:webHidden/>
              </w:rPr>
            </w:rPrChange>
          </w:rPr>
          <w:tab/>
          <w:delText>33</w:delText>
        </w:r>
      </w:del>
    </w:p>
    <w:p w14:paraId="56A3709D" w14:textId="77777777" w:rsidR="00096DBB" w:rsidRPr="00FE5CC9" w:rsidDel="001129F9" w:rsidRDefault="00ED22AB" w:rsidP="0071433B">
      <w:pPr>
        <w:pStyle w:val="TableofFigures"/>
        <w:tabs>
          <w:tab w:val="right" w:leader="dot" w:pos="8756"/>
        </w:tabs>
        <w:spacing w:line="360" w:lineRule="auto"/>
        <w:rPr>
          <w:del w:id="1103" w:author="laca" w:date="2015-06-14T16:51:00Z"/>
          <w:noProof/>
          <w:rPrChange w:id="1104" w:author="laca" w:date="2015-06-14T16:50:00Z">
            <w:rPr>
              <w:del w:id="1105" w:author="laca" w:date="2015-06-14T16:51:00Z"/>
              <w:noProof/>
            </w:rPr>
          </w:rPrChange>
        </w:rPr>
        <w:pPrChange w:id="1106" w:author="laca" w:date="2015-06-14T14:00:00Z">
          <w:pPr>
            <w:pStyle w:val="TableofFigures"/>
            <w:tabs>
              <w:tab w:val="right" w:leader="dot" w:pos="8756"/>
            </w:tabs>
          </w:pPr>
        </w:pPrChange>
      </w:pPr>
      <w:del w:id="1107" w:author="laca" w:date="2015-06-14T16:51:00Z">
        <w:r w:rsidRPr="001129F9" w:rsidDel="001129F9">
          <w:rPr>
            <w:noProof/>
            <w:rPrChange w:id="1108" w:author="laca" w:date="2015-06-14T16:51:00Z">
              <w:rPr>
                <w:rStyle w:val="Hyperlink"/>
                <w:noProof/>
              </w:rPr>
            </w:rPrChange>
          </w:rPr>
          <w:delText>Kép. 3.32 a PWM generátor bemenő, kimenő illetve néhány belső jele (Scope1)</w:delText>
        </w:r>
        <w:r w:rsidRPr="00FE5CC9" w:rsidDel="001129F9">
          <w:rPr>
            <w:noProof/>
            <w:webHidden/>
            <w:rPrChange w:id="1109" w:author="laca" w:date="2015-06-14T16:50:00Z">
              <w:rPr>
                <w:noProof/>
                <w:webHidden/>
              </w:rPr>
            </w:rPrChange>
          </w:rPr>
          <w:tab/>
          <w:delText>34</w:delText>
        </w:r>
      </w:del>
    </w:p>
    <w:p w14:paraId="57242CF9" w14:textId="77777777" w:rsidR="00096DBB" w:rsidRPr="00FE5CC9" w:rsidDel="001129F9" w:rsidRDefault="00ED22AB" w:rsidP="0071433B">
      <w:pPr>
        <w:pStyle w:val="TableofFigures"/>
        <w:tabs>
          <w:tab w:val="right" w:leader="dot" w:pos="8756"/>
        </w:tabs>
        <w:spacing w:line="360" w:lineRule="auto"/>
        <w:rPr>
          <w:del w:id="1110" w:author="laca" w:date="2015-06-14T16:51:00Z"/>
          <w:noProof/>
          <w:rPrChange w:id="1111" w:author="laca" w:date="2015-06-14T16:50:00Z">
            <w:rPr>
              <w:del w:id="1112" w:author="laca" w:date="2015-06-14T16:51:00Z"/>
              <w:noProof/>
            </w:rPr>
          </w:rPrChange>
        </w:rPr>
        <w:pPrChange w:id="1113" w:author="laca" w:date="2015-06-14T14:00:00Z">
          <w:pPr>
            <w:pStyle w:val="TableofFigures"/>
            <w:tabs>
              <w:tab w:val="right" w:leader="dot" w:pos="8756"/>
            </w:tabs>
          </w:pPr>
        </w:pPrChange>
      </w:pPr>
      <w:del w:id="1114" w:author="laca" w:date="2015-06-14T16:51:00Z">
        <w:r w:rsidRPr="001129F9" w:rsidDel="001129F9">
          <w:rPr>
            <w:noProof/>
            <w:rPrChange w:id="1115" w:author="laca" w:date="2015-06-14T16:51:00Z">
              <w:rPr>
                <w:rStyle w:val="Hyperlink"/>
                <w:noProof/>
              </w:rPr>
            </w:rPrChange>
          </w:rPr>
          <w:delText>Kép. 3.33 rendszer elvi felépítése</w:delText>
        </w:r>
        <w:r w:rsidRPr="00FE5CC9" w:rsidDel="001129F9">
          <w:rPr>
            <w:noProof/>
            <w:webHidden/>
            <w:rPrChange w:id="1116" w:author="laca" w:date="2015-06-14T16:50:00Z">
              <w:rPr>
                <w:noProof/>
                <w:webHidden/>
              </w:rPr>
            </w:rPrChange>
          </w:rPr>
          <w:tab/>
          <w:delText>35</w:delText>
        </w:r>
      </w:del>
    </w:p>
    <w:p w14:paraId="21DE228D" w14:textId="77777777" w:rsidR="00096DBB" w:rsidRPr="00FE5CC9" w:rsidDel="001129F9" w:rsidRDefault="00ED22AB" w:rsidP="0071433B">
      <w:pPr>
        <w:pStyle w:val="TableofFigures"/>
        <w:tabs>
          <w:tab w:val="right" w:leader="dot" w:pos="8756"/>
        </w:tabs>
        <w:spacing w:line="360" w:lineRule="auto"/>
        <w:rPr>
          <w:del w:id="1117" w:author="laca" w:date="2015-06-14T16:51:00Z"/>
          <w:noProof/>
          <w:rPrChange w:id="1118" w:author="laca" w:date="2015-06-14T16:50:00Z">
            <w:rPr>
              <w:del w:id="1119" w:author="laca" w:date="2015-06-14T16:51:00Z"/>
              <w:noProof/>
            </w:rPr>
          </w:rPrChange>
        </w:rPr>
        <w:pPrChange w:id="1120" w:author="laca" w:date="2015-06-14T14:00:00Z">
          <w:pPr>
            <w:pStyle w:val="TableofFigures"/>
            <w:tabs>
              <w:tab w:val="right" w:leader="dot" w:pos="8756"/>
            </w:tabs>
          </w:pPr>
        </w:pPrChange>
      </w:pPr>
      <w:del w:id="1121" w:author="laca" w:date="2015-06-14T16:51:00Z">
        <w:r w:rsidRPr="001129F9" w:rsidDel="001129F9">
          <w:rPr>
            <w:noProof/>
            <w:rPrChange w:id="1122" w:author="laca" w:date="2015-06-14T16:51:00Z">
              <w:rPr>
                <w:rStyle w:val="Hyperlink"/>
                <w:noProof/>
              </w:rPr>
            </w:rPrChange>
          </w:rPr>
          <w:delText>Kép. 3.34 Kommunikációs csomagok és az FPGA áramkörökbe programozott modulok elvi felépítése</w:delText>
        </w:r>
        <w:r w:rsidRPr="00FE5CC9" w:rsidDel="001129F9">
          <w:rPr>
            <w:noProof/>
            <w:webHidden/>
            <w:rPrChange w:id="1123" w:author="laca" w:date="2015-06-14T16:50:00Z">
              <w:rPr>
                <w:noProof/>
                <w:webHidden/>
              </w:rPr>
            </w:rPrChange>
          </w:rPr>
          <w:tab/>
          <w:delText>36</w:delText>
        </w:r>
      </w:del>
    </w:p>
    <w:p w14:paraId="61E049BF" w14:textId="77777777" w:rsidR="00096DBB" w:rsidRPr="00FE5CC9" w:rsidDel="001129F9" w:rsidRDefault="00ED22AB" w:rsidP="0071433B">
      <w:pPr>
        <w:pStyle w:val="TableofFigures"/>
        <w:tabs>
          <w:tab w:val="right" w:leader="dot" w:pos="8756"/>
        </w:tabs>
        <w:spacing w:line="360" w:lineRule="auto"/>
        <w:rPr>
          <w:del w:id="1124" w:author="laca" w:date="2015-06-14T16:51:00Z"/>
          <w:noProof/>
          <w:rPrChange w:id="1125" w:author="laca" w:date="2015-06-14T16:50:00Z">
            <w:rPr>
              <w:del w:id="1126" w:author="laca" w:date="2015-06-14T16:51:00Z"/>
              <w:noProof/>
            </w:rPr>
          </w:rPrChange>
        </w:rPr>
        <w:pPrChange w:id="1127" w:author="laca" w:date="2015-06-14T14:00:00Z">
          <w:pPr>
            <w:pStyle w:val="TableofFigures"/>
            <w:tabs>
              <w:tab w:val="right" w:leader="dot" w:pos="8756"/>
            </w:tabs>
          </w:pPr>
        </w:pPrChange>
      </w:pPr>
      <w:del w:id="1128" w:author="laca" w:date="2015-06-14T16:51:00Z">
        <w:r w:rsidRPr="001129F9" w:rsidDel="001129F9">
          <w:rPr>
            <w:noProof/>
            <w:rPrChange w:id="1129" w:author="laca" w:date="2015-06-14T16:51:00Z">
              <w:rPr>
                <w:rStyle w:val="Hyperlink"/>
                <w:noProof/>
              </w:rPr>
            </w:rPrChange>
          </w:rPr>
          <w:delText>Kép. 3.35 ZYBO Core0 program folyamat árbája</w:delText>
        </w:r>
        <w:r w:rsidRPr="00FE5CC9" w:rsidDel="001129F9">
          <w:rPr>
            <w:noProof/>
            <w:webHidden/>
            <w:rPrChange w:id="1130" w:author="laca" w:date="2015-06-14T16:50:00Z">
              <w:rPr>
                <w:noProof/>
                <w:webHidden/>
              </w:rPr>
            </w:rPrChange>
          </w:rPr>
          <w:tab/>
          <w:delText>37</w:delText>
        </w:r>
      </w:del>
    </w:p>
    <w:p w14:paraId="747A0C02" w14:textId="77777777" w:rsidR="00096DBB" w:rsidRPr="00FE5CC9" w:rsidDel="001129F9" w:rsidRDefault="00ED22AB" w:rsidP="0071433B">
      <w:pPr>
        <w:pStyle w:val="TableofFigures"/>
        <w:tabs>
          <w:tab w:val="right" w:leader="dot" w:pos="8756"/>
        </w:tabs>
        <w:spacing w:line="360" w:lineRule="auto"/>
        <w:rPr>
          <w:del w:id="1131" w:author="laca" w:date="2015-06-14T16:51:00Z"/>
          <w:noProof/>
          <w:rPrChange w:id="1132" w:author="laca" w:date="2015-06-14T16:50:00Z">
            <w:rPr>
              <w:del w:id="1133" w:author="laca" w:date="2015-06-14T16:51:00Z"/>
              <w:noProof/>
            </w:rPr>
          </w:rPrChange>
        </w:rPr>
        <w:pPrChange w:id="1134" w:author="laca" w:date="2015-06-14T14:00:00Z">
          <w:pPr>
            <w:pStyle w:val="TableofFigures"/>
            <w:tabs>
              <w:tab w:val="right" w:leader="dot" w:pos="8756"/>
            </w:tabs>
          </w:pPr>
        </w:pPrChange>
      </w:pPr>
      <w:del w:id="1135" w:author="laca" w:date="2015-06-14T16:51:00Z">
        <w:r w:rsidRPr="001129F9" w:rsidDel="001129F9">
          <w:rPr>
            <w:noProof/>
            <w:rPrChange w:id="1136" w:author="laca" w:date="2015-06-14T16:51:00Z">
              <w:rPr>
                <w:rStyle w:val="Hyperlink"/>
                <w:noProof/>
              </w:rPr>
            </w:rPrChange>
          </w:rPr>
          <w:delText>Kép. 3.36 Spartan3e500, microblaze szoftver Folyamat ábrája</w:delText>
        </w:r>
        <w:r w:rsidRPr="00FE5CC9" w:rsidDel="001129F9">
          <w:rPr>
            <w:noProof/>
            <w:webHidden/>
            <w:rPrChange w:id="1137" w:author="laca" w:date="2015-06-14T16:50:00Z">
              <w:rPr>
                <w:noProof/>
                <w:webHidden/>
              </w:rPr>
            </w:rPrChange>
          </w:rPr>
          <w:tab/>
          <w:delText>38</w:delText>
        </w:r>
      </w:del>
    </w:p>
    <w:p w14:paraId="092BB0F3" w14:textId="77777777" w:rsidR="00096DBB" w:rsidRPr="00FE5CC9" w:rsidDel="001129F9" w:rsidRDefault="00ED22AB" w:rsidP="0071433B">
      <w:pPr>
        <w:pStyle w:val="TableofFigures"/>
        <w:tabs>
          <w:tab w:val="right" w:leader="dot" w:pos="8756"/>
        </w:tabs>
        <w:spacing w:line="360" w:lineRule="auto"/>
        <w:rPr>
          <w:del w:id="1138" w:author="laca" w:date="2015-06-14T16:51:00Z"/>
          <w:noProof/>
          <w:rPrChange w:id="1139" w:author="laca" w:date="2015-06-14T16:50:00Z">
            <w:rPr>
              <w:del w:id="1140" w:author="laca" w:date="2015-06-14T16:51:00Z"/>
              <w:noProof/>
            </w:rPr>
          </w:rPrChange>
        </w:rPr>
        <w:pPrChange w:id="1141" w:author="laca" w:date="2015-06-14T14:00:00Z">
          <w:pPr>
            <w:pStyle w:val="TableofFigures"/>
            <w:tabs>
              <w:tab w:val="right" w:leader="dot" w:pos="8756"/>
            </w:tabs>
          </w:pPr>
        </w:pPrChange>
      </w:pPr>
      <w:del w:id="1142" w:author="laca" w:date="2015-06-14T16:51:00Z">
        <w:r w:rsidRPr="001129F9" w:rsidDel="001129F9">
          <w:rPr>
            <w:noProof/>
            <w:rPrChange w:id="1143" w:author="laca" w:date="2015-06-14T16:51:00Z">
              <w:rPr>
                <w:rStyle w:val="Hyperlink"/>
                <w:noProof/>
              </w:rPr>
            </w:rPrChange>
          </w:rPr>
          <w:delText>Kép. 3.37 Hip4082 alkalmazása H híd kapcsolásban. Forrás: http://www.intersil.com/en/products/space-and-harsh-environment/harsh-environment/half--full-bridge-and-three-phase-drivers/HIP4082.html</w:delText>
        </w:r>
        <w:r w:rsidRPr="00FE5CC9" w:rsidDel="001129F9">
          <w:rPr>
            <w:noProof/>
            <w:webHidden/>
            <w:rPrChange w:id="1144" w:author="laca" w:date="2015-06-14T16:50:00Z">
              <w:rPr>
                <w:noProof/>
                <w:webHidden/>
              </w:rPr>
            </w:rPrChange>
          </w:rPr>
          <w:tab/>
          <w:delText>40</w:delText>
        </w:r>
      </w:del>
    </w:p>
    <w:p w14:paraId="6C301671" w14:textId="77777777" w:rsidR="00096DBB" w:rsidRPr="00FE5CC9" w:rsidDel="001129F9" w:rsidRDefault="00ED22AB" w:rsidP="0071433B">
      <w:pPr>
        <w:pStyle w:val="TableofFigures"/>
        <w:tabs>
          <w:tab w:val="right" w:leader="dot" w:pos="8756"/>
        </w:tabs>
        <w:spacing w:line="360" w:lineRule="auto"/>
        <w:rPr>
          <w:del w:id="1145" w:author="laca" w:date="2015-06-14T16:51:00Z"/>
          <w:noProof/>
          <w:rPrChange w:id="1146" w:author="laca" w:date="2015-06-14T16:50:00Z">
            <w:rPr>
              <w:del w:id="1147" w:author="laca" w:date="2015-06-14T16:51:00Z"/>
              <w:noProof/>
            </w:rPr>
          </w:rPrChange>
        </w:rPr>
        <w:pPrChange w:id="1148" w:author="laca" w:date="2015-06-14T14:00:00Z">
          <w:pPr>
            <w:pStyle w:val="TableofFigures"/>
            <w:tabs>
              <w:tab w:val="right" w:leader="dot" w:pos="8756"/>
            </w:tabs>
          </w:pPr>
        </w:pPrChange>
      </w:pPr>
      <w:del w:id="1149" w:author="laca" w:date="2015-06-14T16:51:00Z">
        <w:r w:rsidRPr="001129F9" w:rsidDel="001129F9">
          <w:rPr>
            <w:noProof/>
            <w:rPrChange w:id="1150" w:author="laca" w:date="2015-06-14T16:51:00Z">
              <w:rPr>
                <w:rStyle w:val="Hyperlink"/>
                <w:noProof/>
              </w:rPr>
            </w:rPrChange>
          </w:rPr>
          <w:delText>Kép. 3.38 Két hídvezérlő árak kör kapcsolási rajza HIP4082 integrált áramkörrel megvalósítva</w:delText>
        </w:r>
        <w:r w:rsidRPr="00FE5CC9" w:rsidDel="001129F9">
          <w:rPr>
            <w:noProof/>
            <w:webHidden/>
            <w:rPrChange w:id="1151" w:author="laca" w:date="2015-06-14T16:50:00Z">
              <w:rPr>
                <w:noProof/>
                <w:webHidden/>
              </w:rPr>
            </w:rPrChange>
          </w:rPr>
          <w:tab/>
          <w:delText>41</w:delText>
        </w:r>
      </w:del>
    </w:p>
    <w:p w14:paraId="0BD9E7C9" w14:textId="77777777" w:rsidR="00096DBB" w:rsidRPr="00FE5CC9" w:rsidDel="001129F9" w:rsidRDefault="00ED22AB" w:rsidP="0071433B">
      <w:pPr>
        <w:pStyle w:val="TableofFigures"/>
        <w:tabs>
          <w:tab w:val="right" w:leader="dot" w:pos="8756"/>
        </w:tabs>
        <w:spacing w:line="360" w:lineRule="auto"/>
        <w:rPr>
          <w:del w:id="1152" w:author="laca" w:date="2015-06-14T16:51:00Z"/>
          <w:noProof/>
          <w:rPrChange w:id="1153" w:author="laca" w:date="2015-06-14T16:50:00Z">
            <w:rPr>
              <w:del w:id="1154" w:author="laca" w:date="2015-06-14T16:51:00Z"/>
              <w:noProof/>
            </w:rPr>
          </w:rPrChange>
        </w:rPr>
        <w:pPrChange w:id="1155" w:author="laca" w:date="2015-06-14T14:00:00Z">
          <w:pPr>
            <w:pStyle w:val="TableofFigures"/>
            <w:tabs>
              <w:tab w:val="right" w:leader="dot" w:pos="8756"/>
            </w:tabs>
          </w:pPr>
        </w:pPrChange>
      </w:pPr>
      <w:del w:id="1156" w:author="laca" w:date="2015-06-14T16:51:00Z">
        <w:r w:rsidRPr="001129F9" w:rsidDel="001129F9">
          <w:rPr>
            <w:noProof/>
            <w:rPrChange w:id="1157" w:author="laca" w:date="2015-06-14T16:51:00Z">
              <w:rPr>
                <w:rStyle w:val="Hyperlink"/>
                <w:noProof/>
              </w:rPr>
            </w:rPrChange>
          </w:rPr>
          <w:delText>Kép. 3.39 Nem invertáló erősítő forrás [13]</w:delText>
        </w:r>
        <w:r w:rsidRPr="00FE5CC9" w:rsidDel="001129F9">
          <w:rPr>
            <w:noProof/>
            <w:webHidden/>
            <w:rPrChange w:id="1158" w:author="laca" w:date="2015-06-14T16:50:00Z">
              <w:rPr>
                <w:noProof/>
                <w:webHidden/>
              </w:rPr>
            </w:rPrChange>
          </w:rPr>
          <w:tab/>
          <w:delText>42</w:delText>
        </w:r>
      </w:del>
    </w:p>
    <w:p w14:paraId="419DD1E0" w14:textId="77777777" w:rsidR="00096DBB" w:rsidRPr="00FE5CC9" w:rsidDel="001129F9" w:rsidRDefault="00ED22AB" w:rsidP="0071433B">
      <w:pPr>
        <w:pStyle w:val="TableofFigures"/>
        <w:tabs>
          <w:tab w:val="right" w:leader="dot" w:pos="8756"/>
        </w:tabs>
        <w:spacing w:line="360" w:lineRule="auto"/>
        <w:rPr>
          <w:del w:id="1159" w:author="laca" w:date="2015-06-14T16:51:00Z"/>
          <w:noProof/>
          <w:rPrChange w:id="1160" w:author="laca" w:date="2015-06-14T16:50:00Z">
            <w:rPr>
              <w:del w:id="1161" w:author="laca" w:date="2015-06-14T16:51:00Z"/>
              <w:noProof/>
            </w:rPr>
          </w:rPrChange>
        </w:rPr>
        <w:pPrChange w:id="1162" w:author="laca" w:date="2015-06-14T14:00:00Z">
          <w:pPr>
            <w:pStyle w:val="TableofFigures"/>
            <w:tabs>
              <w:tab w:val="right" w:leader="dot" w:pos="8756"/>
            </w:tabs>
          </w:pPr>
        </w:pPrChange>
      </w:pPr>
      <w:del w:id="1163" w:author="laca" w:date="2015-06-14T16:51:00Z">
        <w:r w:rsidRPr="001129F9" w:rsidDel="001129F9">
          <w:rPr>
            <w:noProof/>
            <w:rPrChange w:id="1164" w:author="laca" w:date="2015-06-14T16:51:00Z">
              <w:rPr>
                <w:rStyle w:val="Hyperlink"/>
                <w:noProof/>
              </w:rPr>
            </w:rPrChange>
          </w:rPr>
          <w:delText>Kép. 3.40 Dupla hídvezérlő áramkor vezérlő jelei JP2 csatlakozó a Kép. 3.36-n.</w:delText>
        </w:r>
        <w:r w:rsidRPr="00FE5CC9" w:rsidDel="001129F9">
          <w:rPr>
            <w:noProof/>
            <w:webHidden/>
            <w:rPrChange w:id="1165" w:author="laca" w:date="2015-06-14T16:50:00Z">
              <w:rPr>
                <w:noProof/>
                <w:webHidden/>
              </w:rPr>
            </w:rPrChange>
          </w:rPr>
          <w:tab/>
          <w:delText>42</w:delText>
        </w:r>
      </w:del>
    </w:p>
    <w:p w14:paraId="5E895FA1" w14:textId="77777777" w:rsidR="00096DBB" w:rsidRPr="00FE5CC9" w:rsidDel="001129F9" w:rsidRDefault="00ED22AB" w:rsidP="0071433B">
      <w:pPr>
        <w:pStyle w:val="TableofFigures"/>
        <w:tabs>
          <w:tab w:val="right" w:leader="dot" w:pos="8756"/>
        </w:tabs>
        <w:spacing w:line="360" w:lineRule="auto"/>
        <w:rPr>
          <w:del w:id="1166" w:author="laca" w:date="2015-06-14T16:51:00Z"/>
          <w:noProof/>
          <w:rPrChange w:id="1167" w:author="laca" w:date="2015-06-14T16:50:00Z">
            <w:rPr>
              <w:del w:id="1168" w:author="laca" w:date="2015-06-14T16:51:00Z"/>
              <w:noProof/>
            </w:rPr>
          </w:rPrChange>
        </w:rPr>
        <w:pPrChange w:id="1169" w:author="laca" w:date="2015-06-14T14:00:00Z">
          <w:pPr>
            <w:pStyle w:val="TableofFigures"/>
            <w:tabs>
              <w:tab w:val="right" w:leader="dot" w:pos="8756"/>
            </w:tabs>
          </w:pPr>
        </w:pPrChange>
      </w:pPr>
      <w:del w:id="1170" w:author="laca" w:date="2015-06-14T16:51:00Z">
        <w:r w:rsidRPr="001129F9" w:rsidDel="001129F9">
          <w:rPr>
            <w:noProof/>
            <w:rPrChange w:id="1171" w:author="laca" w:date="2015-06-14T16:51:00Z">
              <w:rPr>
                <w:rStyle w:val="Hyperlink"/>
                <w:noProof/>
              </w:rPr>
            </w:rPrChange>
          </w:rPr>
          <w:delText>Kép. 3.41 H híd tranzisztorainak a Gate vezetékei</w:delText>
        </w:r>
        <w:r w:rsidRPr="00FE5CC9" w:rsidDel="001129F9">
          <w:rPr>
            <w:noProof/>
            <w:webHidden/>
            <w:rPrChange w:id="1172" w:author="laca" w:date="2015-06-14T16:50:00Z">
              <w:rPr>
                <w:noProof/>
                <w:webHidden/>
              </w:rPr>
            </w:rPrChange>
          </w:rPr>
          <w:tab/>
          <w:delText>43</w:delText>
        </w:r>
      </w:del>
    </w:p>
    <w:p w14:paraId="57269AD9" w14:textId="77777777" w:rsidR="00096DBB" w:rsidRPr="00FE5CC9" w:rsidDel="001129F9" w:rsidRDefault="00ED22AB" w:rsidP="0071433B">
      <w:pPr>
        <w:pStyle w:val="TableofFigures"/>
        <w:tabs>
          <w:tab w:val="right" w:leader="dot" w:pos="8756"/>
        </w:tabs>
        <w:spacing w:line="360" w:lineRule="auto"/>
        <w:rPr>
          <w:del w:id="1173" w:author="laca" w:date="2015-06-14T16:51:00Z"/>
          <w:noProof/>
          <w:rPrChange w:id="1174" w:author="laca" w:date="2015-06-14T16:50:00Z">
            <w:rPr>
              <w:del w:id="1175" w:author="laca" w:date="2015-06-14T16:51:00Z"/>
              <w:noProof/>
            </w:rPr>
          </w:rPrChange>
        </w:rPr>
        <w:pPrChange w:id="1176" w:author="laca" w:date="2015-06-14T14:00:00Z">
          <w:pPr>
            <w:pStyle w:val="TableofFigures"/>
            <w:tabs>
              <w:tab w:val="right" w:leader="dot" w:pos="8756"/>
            </w:tabs>
          </w:pPr>
        </w:pPrChange>
      </w:pPr>
      <w:del w:id="1177" w:author="laca" w:date="2015-06-14T16:51:00Z">
        <w:r w:rsidRPr="001129F9" w:rsidDel="001129F9">
          <w:rPr>
            <w:noProof/>
            <w:rPrChange w:id="1178" w:author="laca" w:date="2015-06-14T16:51:00Z">
              <w:rPr>
                <w:rStyle w:val="Hyperlink"/>
                <w:noProof/>
              </w:rPr>
            </w:rPrChange>
          </w:rPr>
          <w:delText>Kép. 3.42 A négy Kép. 3.41 látható szalagvezeték jelenik meg a Buszvezetékben.</w:delText>
        </w:r>
        <w:r w:rsidRPr="00FE5CC9" w:rsidDel="001129F9">
          <w:rPr>
            <w:noProof/>
            <w:webHidden/>
            <w:rPrChange w:id="1179" w:author="laca" w:date="2015-06-14T16:50:00Z">
              <w:rPr>
                <w:noProof/>
                <w:webHidden/>
              </w:rPr>
            </w:rPrChange>
          </w:rPr>
          <w:tab/>
          <w:delText>43</w:delText>
        </w:r>
      </w:del>
    </w:p>
    <w:p w14:paraId="7F0F5E3B" w14:textId="77777777" w:rsidR="00096DBB" w:rsidRPr="00FE5CC9" w:rsidDel="001129F9" w:rsidRDefault="00ED22AB" w:rsidP="0071433B">
      <w:pPr>
        <w:pStyle w:val="TableofFigures"/>
        <w:tabs>
          <w:tab w:val="right" w:leader="dot" w:pos="8756"/>
        </w:tabs>
        <w:spacing w:line="360" w:lineRule="auto"/>
        <w:rPr>
          <w:del w:id="1180" w:author="laca" w:date="2015-06-14T16:51:00Z"/>
          <w:noProof/>
          <w:rPrChange w:id="1181" w:author="laca" w:date="2015-06-14T16:50:00Z">
            <w:rPr>
              <w:del w:id="1182" w:author="laca" w:date="2015-06-14T16:51:00Z"/>
              <w:noProof/>
            </w:rPr>
          </w:rPrChange>
        </w:rPr>
        <w:pPrChange w:id="1183" w:author="laca" w:date="2015-06-14T14:00:00Z">
          <w:pPr>
            <w:pStyle w:val="TableofFigures"/>
            <w:tabs>
              <w:tab w:val="right" w:leader="dot" w:pos="8756"/>
            </w:tabs>
          </w:pPr>
        </w:pPrChange>
      </w:pPr>
      <w:del w:id="1184" w:author="laca" w:date="2015-06-14T16:51:00Z">
        <w:r w:rsidRPr="001129F9" w:rsidDel="001129F9">
          <w:rPr>
            <w:noProof/>
            <w:rPrChange w:id="1185" w:author="laca" w:date="2015-06-14T16:51:00Z">
              <w:rPr>
                <w:rStyle w:val="Hyperlink"/>
                <w:noProof/>
              </w:rPr>
            </w:rPrChange>
          </w:rPr>
          <w:delText>Kép. 3.43FPGA kimentének a védelme</w:delText>
        </w:r>
        <w:r w:rsidRPr="00FE5CC9" w:rsidDel="001129F9">
          <w:rPr>
            <w:noProof/>
            <w:webHidden/>
            <w:rPrChange w:id="1186" w:author="laca" w:date="2015-06-14T16:50:00Z">
              <w:rPr>
                <w:noProof/>
                <w:webHidden/>
              </w:rPr>
            </w:rPrChange>
          </w:rPr>
          <w:tab/>
          <w:delText>43</w:delText>
        </w:r>
      </w:del>
    </w:p>
    <w:p w14:paraId="0B9EF0C0" w14:textId="77777777" w:rsidR="00096DBB" w:rsidRPr="00FE5CC9" w:rsidDel="001129F9" w:rsidRDefault="00ED22AB" w:rsidP="0071433B">
      <w:pPr>
        <w:pStyle w:val="TableofFigures"/>
        <w:tabs>
          <w:tab w:val="right" w:leader="dot" w:pos="8756"/>
        </w:tabs>
        <w:spacing w:line="360" w:lineRule="auto"/>
        <w:rPr>
          <w:del w:id="1187" w:author="laca" w:date="2015-06-14T16:51:00Z"/>
          <w:noProof/>
          <w:rPrChange w:id="1188" w:author="laca" w:date="2015-06-14T16:50:00Z">
            <w:rPr>
              <w:del w:id="1189" w:author="laca" w:date="2015-06-14T16:51:00Z"/>
              <w:noProof/>
            </w:rPr>
          </w:rPrChange>
        </w:rPr>
        <w:pPrChange w:id="1190" w:author="laca" w:date="2015-06-14T14:00:00Z">
          <w:pPr>
            <w:pStyle w:val="TableofFigures"/>
            <w:tabs>
              <w:tab w:val="right" w:leader="dot" w:pos="8756"/>
            </w:tabs>
          </w:pPr>
        </w:pPrChange>
      </w:pPr>
      <w:del w:id="1191" w:author="laca" w:date="2015-06-14T16:51:00Z">
        <w:r w:rsidRPr="001129F9" w:rsidDel="001129F9">
          <w:rPr>
            <w:noProof/>
            <w:rPrChange w:id="1192" w:author="laca" w:date="2015-06-14T16:51:00Z">
              <w:rPr>
                <w:rStyle w:val="Hyperlink"/>
                <w:noProof/>
              </w:rPr>
            </w:rPrChange>
          </w:rPr>
          <w:delText>Kép. 3.44 A robot energia ellátása valamint a hűtő rendszer elvi felépítése</w:delText>
        </w:r>
        <w:r w:rsidRPr="00FE5CC9" w:rsidDel="001129F9">
          <w:rPr>
            <w:noProof/>
            <w:webHidden/>
            <w:rPrChange w:id="1193" w:author="laca" w:date="2015-06-14T16:50:00Z">
              <w:rPr>
                <w:noProof/>
                <w:webHidden/>
              </w:rPr>
            </w:rPrChange>
          </w:rPr>
          <w:tab/>
          <w:delText>44</w:delText>
        </w:r>
      </w:del>
    </w:p>
    <w:p w14:paraId="6B86BE34" w14:textId="77777777" w:rsidR="00096DBB" w:rsidRPr="00FE5CC9" w:rsidDel="001129F9" w:rsidRDefault="00ED22AB" w:rsidP="0071433B">
      <w:pPr>
        <w:pStyle w:val="TableofFigures"/>
        <w:tabs>
          <w:tab w:val="right" w:leader="dot" w:pos="8756"/>
        </w:tabs>
        <w:spacing w:line="360" w:lineRule="auto"/>
        <w:rPr>
          <w:del w:id="1194" w:author="laca" w:date="2015-06-14T16:51:00Z"/>
          <w:noProof/>
          <w:rPrChange w:id="1195" w:author="laca" w:date="2015-06-14T16:50:00Z">
            <w:rPr>
              <w:del w:id="1196" w:author="laca" w:date="2015-06-14T16:51:00Z"/>
              <w:noProof/>
            </w:rPr>
          </w:rPrChange>
        </w:rPr>
        <w:pPrChange w:id="1197" w:author="laca" w:date="2015-06-14T14:00:00Z">
          <w:pPr>
            <w:pStyle w:val="TableofFigures"/>
            <w:tabs>
              <w:tab w:val="right" w:leader="dot" w:pos="8756"/>
            </w:tabs>
          </w:pPr>
        </w:pPrChange>
      </w:pPr>
      <w:del w:id="1198" w:author="laca" w:date="2015-06-14T16:51:00Z">
        <w:r w:rsidRPr="001129F9" w:rsidDel="001129F9">
          <w:rPr>
            <w:noProof/>
            <w:rPrChange w:id="1199" w:author="laca" w:date="2015-06-14T16:51:00Z">
              <w:rPr>
                <w:rStyle w:val="Hyperlink"/>
                <w:noProof/>
              </w:rPr>
            </w:rPrChange>
          </w:rPr>
          <w:delText>Kép. 3.45 Vízpumpa és a ventilátor motorjának vezérlő teljesítmény elektronikai kapcsolása</w:delText>
        </w:r>
        <w:r w:rsidRPr="00FE5CC9" w:rsidDel="001129F9">
          <w:rPr>
            <w:noProof/>
            <w:webHidden/>
            <w:rPrChange w:id="1200" w:author="laca" w:date="2015-06-14T16:50:00Z">
              <w:rPr>
                <w:noProof/>
                <w:webHidden/>
              </w:rPr>
            </w:rPrChange>
          </w:rPr>
          <w:tab/>
          <w:delText>45</w:delText>
        </w:r>
      </w:del>
    </w:p>
    <w:p w14:paraId="2B3BC388" w14:textId="77777777" w:rsidR="00096DBB" w:rsidRPr="00FE5CC9" w:rsidDel="001129F9" w:rsidRDefault="00ED22AB" w:rsidP="0071433B">
      <w:pPr>
        <w:pStyle w:val="TableofFigures"/>
        <w:tabs>
          <w:tab w:val="right" w:leader="dot" w:pos="8756"/>
        </w:tabs>
        <w:spacing w:line="360" w:lineRule="auto"/>
        <w:rPr>
          <w:del w:id="1201" w:author="laca" w:date="2015-06-14T16:51:00Z"/>
          <w:noProof/>
          <w:rPrChange w:id="1202" w:author="laca" w:date="2015-06-14T16:50:00Z">
            <w:rPr>
              <w:del w:id="1203" w:author="laca" w:date="2015-06-14T16:51:00Z"/>
              <w:noProof/>
            </w:rPr>
          </w:rPrChange>
        </w:rPr>
        <w:pPrChange w:id="1204" w:author="laca" w:date="2015-06-14T14:00:00Z">
          <w:pPr>
            <w:pStyle w:val="TableofFigures"/>
            <w:tabs>
              <w:tab w:val="right" w:leader="dot" w:pos="8756"/>
            </w:tabs>
          </w:pPr>
        </w:pPrChange>
      </w:pPr>
      <w:del w:id="1205" w:author="laca" w:date="2015-06-14T16:51:00Z">
        <w:r w:rsidRPr="001129F9" w:rsidDel="001129F9">
          <w:rPr>
            <w:noProof/>
            <w:rPrChange w:id="1206" w:author="laca" w:date="2015-06-14T16:51:00Z">
              <w:rPr>
                <w:rStyle w:val="Hyperlink"/>
                <w:noProof/>
              </w:rPr>
            </w:rPrChange>
          </w:rPr>
          <w:delText>Kép. 3.46 Bootstramp megoldás a felső tranzisztor Gate bemenetének a meghajtására</w:delText>
        </w:r>
        <w:r w:rsidRPr="00FE5CC9" w:rsidDel="001129F9">
          <w:rPr>
            <w:noProof/>
            <w:webHidden/>
            <w:rPrChange w:id="1207" w:author="laca" w:date="2015-06-14T16:50:00Z">
              <w:rPr>
                <w:noProof/>
                <w:webHidden/>
              </w:rPr>
            </w:rPrChange>
          </w:rPr>
          <w:tab/>
          <w:delText>45</w:delText>
        </w:r>
      </w:del>
    </w:p>
    <w:p w14:paraId="2EC90EF3" w14:textId="77777777" w:rsidR="00096DBB" w:rsidRPr="00FE5CC9" w:rsidDel="001129F9" w:rsidRDefault="00ED22AB" w:rsidP="0071433B">
      <w:pPr>
        <w:pStyle w:val="TableofFigures"/>
        <w:tabs>
          <w:tab w:val="right" w:leader="dot" w:pos="8756"/>
        </w:tabs>
        <w:spacing w:line="360" w:lineRule="auto"/>
        <w:rPr>
          <w:del w:id="1208" w:author="laca" w:date="2015-06-14T16:51:00Z"/>
          <w:noProof/>
          <w:rPrChange w:id="1209" w:author="laca" w:date="2015-06-14T16:50:00Z">
            <w:rPr>
              <w:del w:id="1210" w:author="laca" w:date="2015-06-14T16:51:00Z"/>
              <w:noProof/>
            </w:rPr>
          </w:rPrChange>
        </w:rPr>
        <w:pPrChange w:id="1211" w:author="laca" w:date="2015-06-14T14:00:00Z">
          <w:pPr>
            <w:pStyle w:val="TableofFigures"/>
            <w:tabs>
              <w:tab w:val="right" w:leader="dot" w:pos="8756"/>
            </w:tabs>
          </w:pPr>
        </w:pPrChange>
      </w:pPr>
      <w:del w:id="1212" w:author="laca" w:date="2015-06-14T16:51:00Z">
        <w:r w:rsidRPr="001129F9" w:rsidDel="001129F9">
          <w:rPr>
            <w:noProof/>
            <w:rPrChange w:id="1213" w:author="laca" w:date="2015-06-14T16:51:00Z">
              <w:rPr>
                <w:rStyle w:val="Hyperlink"/>
                <w:noProof/>
              </w:rPr>
            </w:rPrChange>
          </w:rPr>
          <w:delText>Kép. 3.47 Bootstramp kondenzátor feszültsége a W és W11 pontokban</w:delText>
        </w:r>
        <w:r w:rsidRPr="00FE5CC9" w:rsidDel="001129F9">
          <w:rPr>
            <w:noProof/>
            <w:webHidden/>
            <w:rPrChange w:id="1214" w:author="laca" w:date="2015-06-14T16:50:00Z">
              <w:rPr>
                <w:noProof/>
                <w:webHidden/>
              </w:rPr>
            </w:rPrChange>
          </w:rPr>
          <w:tab/>
          <w:delText>46</w:delText>
        </w:r>
      </w:del>
    </w:p>
    <w:p w14:paraId="724F523F" w14:textId="77777777" w:rsidR="00096DBB" w:rsidRPr="00FE5CC9" w:rsidDel="001129F9" w:rsidRDefault="00ED22AB" w:rsidP="0071433B">
      <w:pPr>
        <w:pStyle w:val="TableofFigures"/>
        <w:tabs>
          <w:tab w:val="right" w:leader="dot" w:pos="8756"/>
        </w:tabs>
        <w:spacing w:line="360" w:lineRule="auto"/>
        <w:rPr>
          <w:del w:id="1215" w:author="laca" w:date="2015-06-14T16:51:00Z"/>
          <w:noProof/>
          <w:rPrChange w:id="1216" w:author="laca" w:date="2015-06-14T16:50:00Z">
            <w:rPr>
              <w:del w:id="1217" w:author="laca" w:date="2015-06-14T16:51:00Z"/>
              <w:noProof/>
            </w:rPr>
          </w:rPrChange>
        </w:rPr>
        <w:pPrChange w:id="1218" w:author="laca" w:date="2015-06-14T14:00:00Z">
          <w:pPr>
            <w:pStyle w:val="TableofFigures"/>
            <w:tabs>
              <w:tab w:val="right" w:leader="dot" w:pos="8756"/>
            </w:tabs>
          </w:pPr>
        </w:pPrChange>
      </w:pPr>
      <w:del w:id="1219" w:author="laca" w:date="2015-06-14T16:51:00Z">
        <w:r w:rsidRPr="001129F9" w:rsidDel="001129F9">
          <w:rPr>
            <w:noProof/>
            <w:rPrChange w:id="1220" w:author="laca" w:date="2015-06-14T16:51:00Z">
              <w:rPr>
                <w:rStyle w:val="Hyperlink"/>
                <w:noProof/>
              </w:rPr>
            </w:rPrChange>
          </w:rPr>
          <w:delText>Kép. 3.48 Robot kerekek sebsége és a robot mozgásának viszonya</w:delText>
        </w:r>
        <w:r w:rsidRPr="00FE5CC9" w:rsidDel="001129F9">
          <w:rPr>
            <w:noProof/>
            <w:webHidden/>
            <w:rPrChange w:id="1221" w:author="laca" w:date="2015-06-14T16:50:00Z">
              <w:rPr>
                <w:noProof/>
                <w:webHidden/>
              </w:rPr>
            </w:rPrChange>
          </w:rPr>
          <w:tab/>
          <w:delText>46</w:delText>
        </w:r>
      </w:del>
    </w:p>
    <w:p w14:paraId="68133026" w14:textId="77777777" w:rsidR="00096DBB" w:rsidRPr="00FE5CC9" w:rsidDel="001129F9" w:rsidRDefault="00ED22AB" w:rsidP="0071433B">
      <w:pPr>
        <w:pStyle w:val="TableofFigures"/>
        <w:tabs>
          <w:tab w:val="right" w:leader="dot" w:pos="8756"/>
        </w:tabs>
        <w:spacing w:line="360" w:lineRule="auto"/>
        <w:rPr>
          <w:del w:id="1222" w:author="laca" w:date="2015-06-14T16:51:00Z"/>
          <w:noProof/>
          <w:rPrChange w:id="1223" w:author="laca" w:date="2015-06-14T16:50:00Z">
            <w:rPr>
              <w:del w:id="1224" w:author="laca" w:date="2015-06-14T16:51:00Z"/>
              <w:noProof/>
            </w:rPr>
          </w:rPrChange>
        </w:rPr>
        <w:pPrChange w:id="1225" w:author="laca" w:date="2015-06-14T14:00:00Z">
          <w:pPr>
            <w:pStyle w:val="TableofFigures"/>
            <w:tabs>
              <w:tab w:val="right" w:leader="dot" w:pos="8756"/>
            </w:tabs>
          </w:pPr>
        </w:pPrChange>
      </w:pPr>
      <w:del w:id="1226" w:author="laca" w:date="2015-06-14T16:51:00Z">
        <w:r w:rsidRPr="001129F9" w:rsidDel="001129F9">
          <w:rPr>
            <w:noProof/>
            <w:rPrChange w:id="1227" w:author="laca" w:date="2015-06-14T16:51:00Z">
              <w:rPr>
                <w:rStyle w:val="Hyperlink"/>
                <w:noProof/>
              </w:rPr>
            </w:rPrChange>
          </w:rPr>
          <w:delText>Kép. 3.49 Robot 3D vektorábrája</w:delText>
        </w:r>
        <w:r w:rsidRPr="00FE5CC9" w:rsidDel="001129F9">
          <w:rPr>
            <w:noProof/>
            <w:webHidden/>
            <w:rPrChange w:id="1228" w:author="laca" w:date="2015-06-14T16:50:00Z">
              <w:rPr>
                <w:noProof/>
                <w:webHidden/>
              </w:rPr>
            </w:rPrChange>
          </w:rPr>
          <w:tab/>
          <w:delText>48</w:delText>
        </w:r>
      </w:del>
    </w:p>
    <w:p w14:paraId="432B05FC" w14:textId="77777777" w:rsidR="00096DBB" w:rsidRPr="00FE5CC9" w:rsidDel="001129F9" w:rsidRDefault="00ED22AB" w:rsidP="0071433B">
      <w:pPr>
        <w:pStyle w:val="TableofFigures"/>
        <w:tabs>
          <w:tab w:val="right" w:leader="dot" w:pos="8756"/>
        </w:tabs>
        <w:spacing w:line="360" w:lineRule="auto"/>
        <w:rPr>
          <w:del w:id="1229" w:author="laca" w:date="2015-06-14T16:51:00Z"/>
          <w:noProof/>
          <w:rPrChange w:id="1230" w:author="laca" w:date="2015-06-14T16:50:00Z">
            <w:rPr>
              <w:del w:id="1231" w:author="laca" w:date="2015-06-14T16:51:00Z"/>
              <w:noProof/>
            </w:rPr>
          </w:rPrChange>
        </w:rPr>
        <w:pPrChange w:id="1232" w:author="laca" w:date="2015-06-14T14:00:00Z">
          <w:pPr>
            <w:pStyle w:val="TableofFigures"/>
            <w:tabs>
              <w:tab w:val="right" w:leader="dot" w:pos="8756"/>
            </w:tabs>
          </w:pPr>
        </w:pPrChange>
      </w:pPr>
      <w:del w:id="1233" w:author="laca" w:date="2015-06-14T16:51:00Z">
        <w:r w:rsidRPr="001129F9" w:rsidDel="001129F9">
          <w:rPr>
            <w:noProof/>
            <w:rPrChange w:id="1234" w:author="laca" w:date="2015-06-14T16:51:00Z">
              <w:rPr>
                <w:rStyle w:val="Hyperlink"/>
                <w:noProof/>
              </w:rPr>
            </w:rPrChange>
          </w:rPr>
          <w:delText>Kép. 3.50 Oldalnézetek és Felülnéztet, jelölések szemléltetése</w:delText>
        </w:r>
        <w:r w:rsidRPr="00FE5CC9" w:rsidDel="001129F9">
          <w:rPr>
            <w:noProof/>
            <w:webHidden/>
            <w:rPrChange w:id="1235" w:author="laca" w:date="2015-06-14T16:50:00Z">
              <w:rPr>
                <w:noProof/>
                <w:webHidden/>
              </w:rPr>
            </w:rPrChange>
          </w:rPr>
          <w:tab/>
          <w:delText>49</w:delText>
        </w:r>
      </w:del>
    </w:p>
    <w:p w14:paraId="649168C4" w14:textId="77777777" w:rsidR="00096DBB" w:rsidRPr="00FE5CC9" w:rsidDel="001129F9" w:rsidRDefault="00ED22AB" w:rsidP="0071433B">
      <w:pPr>
        <w:pStyle w:val="TableofFigures"/>
        <w:tabs>
          <w:tab w:val="right" w:leader="dot" w:pos="8756"/>
        </w:tabs>
        <w:spacing w:line="360" w:lineRule="auto"/>
        <w:rPr>
          <w:del w:id="1236" w:author="laca" w:date="2015-06-14T16:51:00Z"/>
          <w:noProof/>
          <w:rPrChange w:id="1237" w:author="laca" w:date="2015-06-14T16:50:00Z">
            <w:rPr>
              <w:del w:id="1238" w:author="laca" w:date="2015-06-14T16:51:00Z"/>
              <w:noProof/>
            </w:rPr>
          </w:rPrChange>
        </w:rPr>
        <w:pPrChange w:id="1239" w:author="laca" w:date="2015-06-14T14:00:00Z">
          <w:pPr>
            <w:pStyle w:val="TableofFigures"/>
            <w:tabs>
              <w:tab w:val="right" w:leader="dot" w:pos="8756"/>
            </w:tabs>
          </w:pPr>
        </w:pPrChange>
      </w:pPr>
      <w:del w:id="1240" w:author="laca" w:date="2015-06-14T16:51:00Z">
        <w:r w:rsidRPr="001129F9" w:rsidDel="001129F9">
          <w:rPr>
            <w:noProof/>
            <w:rPrChange w:id="1241" w:author="laca" w:date="2015-06-14T16:51:00Z">
              <w:rPr>
                <w:rStyle w:val="Hyperlink"/>
                <w:noProof/>
              </w:rPr>
            </w:rPrChange>
          </w:rPr>
          <w:delText>Kép. 4.1 Robot vázának Inventoros 3D Képe</w:delText>
        </w:r>
        <w:r w:rsidRPr="00FE5CC9" w:rsidDel="001129F9">
          <w:rPr>
            <w:noProof/>
            <w:webHidden/>
            <w:rPrChange w:id="1242" w:author="laca" w:date="2015-06-14T16:50:00Z">
              <w:rPr>
                <w:noProof/>
                <w:webHidden/>
              </w:rPr>
            </w:rPrChange>
          </w:rPr>
          <w:tab/>
          <w:delText>50</w:delText>
        </w:r>
      </w:del>
    </w:p>
    <w:p w14:paraId="396D0756" w14:textId="77777777" w:rsidR="00096DBB" w:rsidRPr="00FE5CC9" w:rsidRDefault="00ED22AB" w:rsidP="0071433B">
      <w:pPr>
        <w:spacing w:after="0" w:line="360" w:lineRule="auto"/>
        <w:jc w:val="both"/>
        <w:rPr>
          <w:noProof/>
          <w:rPrChange w:id="1243" w:author="laca" w:date="2015-06-14T16:50:00Z">
            <w:rPr>
              <w:noProof/>
            </w:rPr>
          </w:rPrChange>
        </w:rPr>
        <w:pPrChange w:id="1244" w:author="laca" w:date="2015-06-14T14:00:00Z">
          <w:pPr>
            <w:spacing w:after="0"/>
            <w:jc w:val="both"/>
          </w:pPr>
        </w:pPrChange>
      </w:pPr>
      <w:r w:rsidRPr="00FE5CC9">
        <w:rPr>
          <w:rStyle w:val="IntenseEmphasis"/>
          <w:rFonts w:ascii="Times New Roman" w:hAnsi="Times New Roman"/>
          <w:rPrChange w:id="1245" w:author="laca" w:date="2015-06-14T16:50:00Z">
            <w:rPr>
              <w:rStyle w:val="IntenseEmphasis"/>
              <w:rFonts w:ascii="Times New Roman" w:hAnsi="Times New Roman"/>
            </w:rPr>
          </w:rPrChange>
        </w:rPr>
        <w:fldChar w:fldCharType="end"/>
      </w:r>
      <w:r w:rsidRPr="00FE5CC9">
        <w:rPr>
          <w:rStyle w:val="IntenseEmphasis"/>
          <w:rFonts w:ascii="Times New Roman" w:hAnsi="Times New Roman"/>
          <w:rPrChange w:id="1246" w:author="laca" w:date="2015-06-14T16:50:00Z">
            <w:rPr>
              <w:rStyle w:val="IntenseEmphasis"/>
              <w:rFonts w:ascii="Times New Roman" w:hAnsi="Times New Roman"/>
            </w:rPr>
          </w:rPrChange>
        </w:rPr>
        <w:fldChar w:fldCharType="begin"/>
      </w:r>
      <w:r w:rsidRPr="00FE5CC9">
        <w:rPr>
          <w:rStyle w:val="IntenseEmphasis"/>
          <w:rFonts w:ascii="Times New Roman" w:hAnsi="Times New Roman"/>
          <w:rPrChange w:id="1247" w:author="laca" w:date="2015-06-14T16:50:00Z">
            <w:rPr>
              <w:rStyle w:val="IntenseEmphasis"/>
              <w:rFonts w:ascii="Times New Roman" w:hAnsi="Times New Roman"/>
            </w:rPr>
          </w:rPrChange>
        </w:rPr>
        <w:instrText xml:space="preserve"> TOC \h \z \c "Táblázat." </w:instrText>
      </w:r>
      <w:r w:rsidRPr="00FE5CC9">
        <w:rPr>
          <w:rStyle w:val="IntenseEmphasis"/>
          <w:rFonts w:ascii="Times New Roman" w:hAnsi="Times New Roman"/>
          <w:rPrChange w:id="1248" w:author="laca" w:date="2015-06-14T16:50:00Z">
            <w:rPr>
              <w:rStyle w:val="IntenseEmphasis"/>
              <w:rFonts w:ascii="Times New Roman" w:hAnsi="Times New Roman"/>
            </w:rPr>
          </w:rPrChange>
        </w:rPr>
        <w:fldChar w:fldCharType="separate"/>
      </w:r>
    </w:p>
    <w:p w14:paraId="26BF49CE" w14:textId="77777777" w:rsidR="00096DBB" w:rsidRPr="00FE5CC9" w:rsidRDefault="00ED22AB" w:rsidP="0071433B">
      <w:pPr>
        <w:pStyle w:val="TableofFigures"/>
        <w:tabs>
          <w:tab w:val="right" w:leader="dot" w:pos="8756"/>
        </w:tabs>
        <w:spacing w:line="360" w:lineRule="auto"/>
        <w:rPr>
          <w:noProof/>
          <w:rPrChange w:id="1249" w:author="laca" w:date="2015-06-14T16:50:00Z">
            <w:rPr>
              <w:noProof/>
            </w:rPr>
          </w:rPrChange>
        </w:rPr>
        <w:pPrChange w:id="1250" w:author="laca" w:date="2015-06-14T14:00:00Z">
          <w:pPr>
            <w:pStyle w:val="TableofFigures"/>
            <w:tabs>
              <w:tab w:val="right" w:leader="dot" w:pos="8756"/>
            </w:tabs>
          </w:pPr>
        </w:pPrChange>
      </w:pPr>
      <w:r w:rsidRPr="00FE5CC9">
        <w:rPr>
          <w:rPrChange w:id="1251" w:author="laca" w:date="2015-06-14T16:50:00Z">
            <w:rPr/>
          </w:rPrChange>
        </w:rPr>
        <w:fldChar w:fldCharType="begin"/>
      </w:r>
      <w:r w:rsidRPr="00FE5CC9">
        <w:rPr>
          <w:rPrChange w:id="1252" w:author="laca" w:date="2015-06-14T16:50:00Z">
            <w:rPr/>
          </w:rPrChange>
        </w:rPr>
        <w:instrText xml:space="preserve"> HYPERLINK \l "_Toc421907556" </w:instrText>
      </w:r>
      <w:r w:rsidRPr="00FE5CC9">
        <w:rPr>
          <w:rPrChange w:id="1253" w:author="laca" w:date="2015-06-14T16:50:00Z">
            <w:rPr/>
          </w:rPrChange>
        </w:rPr>
        <w:fldChar w:fldCharType="separate"/>
      </w:r>
      <w:r w:rsidRPr="00FE5CC9">
        <w:rPr>
          <w:rStyle w:val="Hyperlink"/>
          <w:rFonts w:ascii="Times New Roman" w:hAnsi="Times New Roman"/>
          <w:noProof/>
          <w:rPrChange w:id="1254" w:author="laca" w:date="2015-06-14T16:50:00Z">
            <w:rPr>
              <w:rStyle w:val="Hyperlink"/>
              <w:rFonts w:ascii="Times New Roman" w:hAnsi="Times New Roman"/>
              <w:noProof/>
            </w:rPr>
          </w:rPrChange>
        </w:rPr>
        <w:t>Táblázat. 3</w:t>
      </w:r>
      <w:r w:rsidRPr="00FE5CC9">
        <w:rPr>
          <w:rStyle w:val="Hyperlink"/>
          <w:rFonts w:ascii="Times New Roman" w:hAnsi="Times New Roman"/>
          <w:noProof/>
          <w:rPrChange w:id="1255" w:author="laca" w:date="2015-06-14T16:50:00Z">
            <w:rPr>
              <w:rStyle w:val="Hyperlink"/>
              <w:rFonts w:ascii="Times New Roman" w:hAnsi="Times New Roman"/>
              <w:noProof/>
            </w:rPr>
          </w:rPrChange>
        </w:rPr>
        <w:noBreakHyphen/>
        <w:t>1 Manuálisan számolt értékek a szimuláció ellenőrzése kedvéért</w:t>
      </w:r>
      <w:r w:rsidRPr="00FE5CC9">
        <w:rPr>
          <w:noProof/>
          <w:webHidden/>
          <w:rPrChange w:id="1256" w:author="laca" w:date="2015-06-14T16:50:00Z">
            <w:rPr>
              <w:noProof/>
              <w:webHidden/>
            </w:rPr>
          </w:rPrChange>
        </w:rPr>
        <w:tab/>
      </w:r>
      <w:r w:rsidRPr="00FE5CC9">
        <w:rPr>
          <w:noProof/>
          <w:webHidden/>
          <w:rPrChange w:id="1257" w:author="laca" w:date="2015-06-14T16:50:00Z">
            <w:rPr>
              <w:noProof/>
              <w:webHidden/>
            </w:rPr>
          </w:rPrChange>
        </w:rPr>
        <w:fldChar w:fldCharType="begin"/>
      </w:r>
      <w:r w:rsidRPr="00FE5CC9">
        <w:rPr>
          <w:noProof/>
          <w:webHidden/>
          <w:rPrChange w:id="1258" w:author="laca" w:date="2015-06-14T16:50:00Z">
            <w:rPr>
              <w:noProof/>
              <w:webHidden/>
            </w:rPr>
          </w:rPrChange>
        </w:rPr>
        <w:instrText xml:space="preserve"> PAGEREF _Toc421907556 \h </w:instrText>
      </w:r>
      <w:r w:rsidRPr="00FE5CC9">
        <w:rPr>
          <w:noProof/>
          <w:webHidden/>
          <w:rPrChange w:id="1259" w:author="laca" w:date="2015-06-14T16:50:00Z">
            <w:rPr>
              <w:noProof/>
              <w:webHidden/>
            </w:rPr>
          </w:rPrChange>
        </w:rPr>
      </w:r>
      <w:r w:rsidRPr="00FE5CC9">
        <w:rPr>
          <w:noProof/>
          <w:webHidden/>
          <w:rPrChange w:id="1260" w:author="laca" w:date="2015-06-14T16:50:00Z">
            <w:rPr>
              <w:noProof/>
              <w:webHidden/>
            </w:rPr>
          </w:rPrChange>
        </w:rPr>
        <w:fldChar w:fldCharType="separate"/>
      </w:r>
      <w:r w:rsidRPr="00FE5CC9">
        <w:rPr>
          <w:noProof/>
          <w:webHidden/>
          <w:rPrChange w:id="1261" w:author="laca" w:date="2015-06-14T16:50:00Z">
            <w:rPr>
              <w:noProof/>
              <w:webHidden/>
            </w:rPr>
          </w:rPrChange>
        </w:rPr>
        <w:t>15</w:t>
      </w:r>
      <w:r w:rsidRPr="00FE5CC9">
        <w:rPr>
          <w:noProof/>
          <w:webHidden/>
          <w:rPrChange w:id="1262" w:author="laca" w:date="2015-06-14T16:50:00Z">
            <w:rPr>
              <w:noProof/>
              <w:webHidden/>
            </w:rPr>
          </w:rPrChange>
        </w:rPr>
        <w:fldChar w:fldCharType="end"/>
      </w:r>
      <w:r w:rsidRPr="00FE5CC9">
        <w:rPr>
          <w:noProof/>
          <w:rPrChange w:id="1263" w:author="laca" w:date="2015-06-14T16:50:00Z">
            <w:rPr>
              <w:noProof/>
            </w:rPr>
          </w:rPrChange>
        </w:rPr>
        <w:fldChar w:fldCharType="end"/>
      </w:r>
    </w:p>
    <w:p w14:paraId="137F3C54" w14:textId="77777777" w:rsidR="00950F00" w:rsidRPr="00FE5CC9" w:rsidRDefault="00ED22AB" w:rsidP="0071433B">
      <w:pPr>
        <w:spacing w:after="0" w:line="360" w:lineRule="auto"/>
        <w:jc w:val="both"/>
        <w:rPr>
          <w:rStyle w:val="IntenseEmphasis"/>
          <w:rFonts w:ascii="Times New Roman" w:hAnsi="Times New Roman"/>
          <w:rPrChange w:id="1264" w:author="laca" w:date="2015-06-14T16:50:00Z">
            <w:rPr>
              <w:rStyle w:val="IntenseEmphasis"/>
              <w:rFonts w:ascii="Times New Roman" w:hAnsi="Times New Roman"/>
            </w:rPr>
          </w:rPrChange>
        </w:rPr>
        <w:pPrChange w:id="1265" w:author="laca" w:date="2015-06-14T14:00:00Z">
          <w:pPr>
            <w:spacing w:after="0"/>
            <w:jc w:val="both"/>
          </w:pPr>
        </w:pPrChange>
      </w:pPr>
      <w:r w:rsidRPr="00FE5CC9">
        <w:rPr>
          <w:rStyle w:val="IntenseEmphasis"/>
          <w:rFonts w:ascii="Times New Roman" w:hAnsi="Times New Roman"/>
          <w:rPrChange w:id="1266" w:author="laca" w:date="2015-06-14T16:50:00Z">
            <w:rPr>
              <w:rStyle w:val="IntenseEmphasis"/>
              <w:rFonts w:ascii="Times New Roman" w:hAnsi="Times New Roman"/>
            </w:rPr>
          </w:rPrChange>
        </w:rPr>
        <w:fldChar w:fldCharType="end"/>
      </w:r>
    </w:p>
    <w:p w14:paraId="133A29DA" w14:textId="77777777" w:rsidR="00F63D18" w:rsidRPr="00FE5CC9" w:rsidRDefault="00F63D18" w:rsidP="0071433B">
      <w:pPr>
        <w:spacing w:after="0" w:line="360" w:lineRule="auto"/>
        <w:jc w:val="both"/>
        <w:rPr>
          <w:rStyle w:val="IntenseEmphasis"/>
          <w:rFonts w:ascii="Times New Roman" w:hAnsi="Times New Roman"/>
          <w:rPrChange w:id="1267" w:author="laca" w:date="2015-06-14T16:50:00Z">
            <w:rPr>
              <w:rStyle w:val="IntenseEmphasis"/>
              <w:rFonts w:ascii="Times New Roman" w:hAnsi="Times New Roman"/>
            </w:rPr>
          </w:rPrChange>
        </w:rPr>
        <w:pPrChange w:id="1268" w:author="laca" w:date="2015-06-14T14:00:00Z">
          <w:pPr>
            <w:spacing w:after="0"/>
            <w:jc w:val="both"/>
          </w:pPr>
        </w:pPrChange>
      </w:pPr>
      <w:r w:rsidRPr="00FE5CC9">
        <w:rPr>
          <w:rStyle w:val="IntenseEmphasis"/>
          <w:rFonts w:ascii="Times New Roman" w:hAnsi="Times New Roman"/>
          <w:rPrChange w:id="1269" w:author="laca" w:date="2015-06-14T16:50:00Z">
            <w:rPr>
              <w:rStyle w:val="IntenseEmphasis"/>
              <w:rFonts w:ascii="Times New Roman" w:hAnsi="Times New Roman"/>
            </w:rPr>
          </w:rPrChange>
        </w:rPr>
        <w:br w:type="page"/>
      </w:r>
    </w:p>
    <w:p w14:paraId="396440AD" w14:textId="77777777" w:rsidR="00B31E0B" w:rsidRPr="00FE5CC9" w:rsidRDefault="00B73333" w:rsidP="0071433B">
      <w:pPr>
        <w:pStyle w:val="Heading1"/>
        <w:spacing w:after="0" w:line="360" w:lineRule="auto"/>
        <w:jc w:val="both"/>
        <w:rPr>
          <w:rStyle w:val="IntenseEmphasis"/>
          <w:b/>
          <w:bCs/>
          <w:i w:val="0"/>
          <w:iCs w:val="0"/>
          <w:caps w:val="0"/>
          <w:rPrChange w:id="1270" w:author="laca" w:date="2015-06-14T16:50:00Z">
            <w:rPr>
              <w:rStyle w:val="IntenseEmphasis"/>
              <w:b/>
              <w:bCs/>
              <w:i w:val="0"/>
              <w:iCs w:val="0"/>
              <w:caps w:val="0"/>
            </w:rPr>
          </w:rPrChange>
        </w:rPr>
        <w:pPrChange w:id="1271" w:author="laca" w:date="2015-06-14T14:00:00Z">
          <w:pPr>
            <w:pStyle w:val="Heading1"/>
            <w:spacing w:after="0"/>
            <w:jc w:val="both"/>
          </w:pPr>
        </w:pPrChange>
      </w:pPr>
      <w:bookmarkStart w:id="1272" w:name="_Toc422064088"/>
      <w:proofErr w:type="spellStart"/>
      <w:r w:rsidRPr="00FE5CC9">
        <w:rPr>
          <w:rStyle w:val="IntenseEmphasis"/>
          <w:b/>
          <w:bCs/>
          <w:i w:val="0"/>
          <w:iCs w:val="0"/>
          <w:caps w:val="0"/>
          <w:rPrChange w:id="1273" w:author="laca" w:date="2015-06-14T16:50:00Z">
            <w:rPr>
              <w:rStyle w:val="IntenseEmphasis"/>
              <w:b/>
              <w:bCs/>
              <w:i w:val="0"/>
              <w:iCs w:val="0"/>
              <w:caps w:val="0"/>
            </w:rPr>
          </w:rPrChange>
        </w:rPr>
        <w:lastRenderedPageBreak/>
        <w:t>Bevevezető</w:t>
      </w:r>
      <w:bookmarkEnd w:id="1272"/>
      <w:proofErr w:type="spellEnd"/>
    </w:p>
    <w:p w14:paraId="5611F454" w14:textId="77777777" w:rsidR="008A56F0" w:rsidRPr="00FE5CC9" w:rsidRDefault="00ED22AB" w:rsidP="0071433B">
      <w:pPr>
        <w:spacing w:after="0" w:line="360" w:lineRule="auto"/>
        <w:jc w:val="both"/>
        <w:rPr>
          <w:rFonts w:ascii="Times New Roman" w:hAnsi="Times New Roman" w:cs="Times New Roman"/>
          <w:shd w:val="clear" w:color="auto" w:fill="FFFFFF"/>
          <w:rPrChange w:id="1274" w:author="laca" w:date="2015-06-14T16:50:00Z">
            <w:rPr>
              <w:rFonts w:ascii="Times New Roman" w:hAnsi="Times New Roman" w:cs="Times New Roman"/>
              <w:shd w:val="clear" w:color="auto" w:fill="FFFFFF"/>
            </w:rPr>
          </w:rPrChange>
        </w:rPr>
      </w:pPr>
      <w:r w:rsidRPr="00FE5CC9">
        <w:rPr>
          <w:rFonts w:ascii="Times New Roman" w:hAnsi="Times New Roman" w:cs="Times New Roman"/>
          <w:shd w:val="clear" w:color="auto" w:fill="FFFFFF"/>
          <w:rPrChange w:id="1275" w:author="laca" w:date="2015-06-14T16:50:00Z">
            <w:rPr>
              <w:rFonts w:ascii="Times New Roman" w:hAnsi="Times New Roman" w:cs="Times New Roman"/>
              <w:shd w:val="clear" w:color="auto" w:fill="FFFFFF"/>
            </w:rPr>
          </w:rPrChange>
        </w:rPr>
        <w:tab/>
        <w:t xml:space="preserve">A dolgozat célja mobilis tereprobot tervezése és megépítéséhez szükséges elemek tárgyalása. A mechanikai rendszer </w:t>
      </w:r>
      <w:proofErr w:type="spellStart"/>
      <w:r w:rsidRPr="00FE5CC9">
        <w:rPr>
          <w:rFonts w:ascii="Times New Roman" w:hAnsi="Times New Roman" w:cs="Times New Roman"/>
          <w:shd w:val="clear" w:color="auto" w:fill="FFFFFF"/>
          <w:rPrChange w:id="1276" w:author="laca" w:date="2015-06-14T16:50:00Z">
            <w:rPr>
              <w:rFonts w:ascii="Times New Roman" w:hAnsi="Times New Roman" w:cs="Times New Roman"/>
              <w:shd w:val="clear" w:color="auto" w:fill="FFFFFF"/>
            </w:rPr>
          </w:rPrChange>
        </w:rPr>
        <w:t>AutodeskInventor-ban</w:t>
      </w:r>
      <w:proofErr w:type="spellEnd"/>
      <w:r w:rsidRPr="00FE5CC9">
        <w:rPr>
          <w:rFonts w:ascii="Times New Roman" w:hAnsi="Times New Roman" w:cs="Times New Roman"/>
          <w:shd w:val="clear" w:color="auto" w:fill="FFFFFF"/>
          <w:rPrChange w:id="1277" w:author="laca" w:date="2015-06-14T16:50:00Z">
            <w:rPr>
              <w:rFonts w:ascii="Times New Roman" w:hAnsi="Times New Roman" w:cs="Times New Roman"/>
              <w:shd w:val="clear" w:color="auto" w:fill="FFFFFF"/>
            </w:rPr>
          </w:rPrChange>
        </w:rPr>
        <w:t xml:space="preserve"> volt megtervezve, és az elkészített terv alapján kivitelezve. A </w:t>
      </w:r>
      <w:r w:rsidRPr="00FE5CC9">
        <w:rPr>
          <w:rFonts w:ascii="Times New Roman" w:hAnsi="Times New Roman" w:cs="Times New Roman"/>
          <w:highlight w:val="yellow"/>
          <w:shd w:val="clear" w:color="auto" w:fill="FFFFFF"/>
          <w:rPrChange w:id="1278" w:author="laca" w:date="2015-06-14T16:50:00Z">
            <w:rPr>
              <w:rFonts w:ascii="Times New Roman" w:hAnsi="Times New Roman" w:cs="Times New Roman"/>
              <w:highlight w:val="yellow"/>
              <w:shd w:val="clear" w:color="auto" w:fill="FFFFFF"/>
            </w:rPr>
          </w:rPrChange>
        </w:rPr>
        <w:t>következő</w:t>
      </w:r>
      <w:r w:rsidRPr="00FE5CC9">
        <w:rPr>
          <w:rFonts w:ascii="Times New Roman" w:hAnsi="Times New Roman" w:cs="Times New Roman"/>
          <w:shd w:val="clear" w:color="auto" w:fill="FFFFFF"/>
          <w:rPrChange w:id="1279" w:author="laca" w:date="2015-06-14T16:50:00Z">
            <w:rPr>
              <w:rFonts w:ascii="Times New Roman" w:hAnsi="Times New Roman" w:cs="Times New Roman"/>
              <w:shd w:val="clear" w:color="auto" w:fill="FFFFFF"/>
            </w:rPr>
          </w:rPrChange>
        </w:rPr>
        <w:t xml:space="preserve"> részfeladat a vezérlő elektronika kialakításának a tervezése és a szenzoroknak a rendszerbe való integrálása volt. A rendszeren különböző szenzorok találhatók, amelyek közül talán a legfontosabb </w:t>
      </w:r>
      <w:proofErr w:type="gramStart"/>
      <w:r w:rsidRPr="00FE5CC9">
        <w:rPr>
          <w:rFonts w:ascii="Times New Roman" w:hAnsi="Times New Roman" w:cs="Times New Roman"/>
          <w:shd w:val="clear" w:color="auto" w:fill="FFFFFF"/>
          <w:rPrChange w:id="1280" w:author="laca" w:date="2015-06-14T16:50:00Z">
            <w:rPr>
              <w:rFonts w:ascii="Times New Roman" w:hAnsi="Times New Roman" w:cs="Times New Roman"/>
              <w:shd w:val="clear" w:color="auto" w:fill="FFFFFF"/>
            </w:rPr>
          </w:rPrChange>
        </w:rPr>
        <w:t>a</w:t>
      </w:r>
      <w:proofErr w:type="gramEnd"/>
      <w:r w:rsidRPr="00FE5CC9">
        <w:rPr>
          <w:rFonts w:ascii="Times New Roman" w:hAnsi="Times New Roman" w:cs="Times New Roman"/>
          <w:shd w:val="clear" w:color="auto" w:fill="FFFFFF"/>
          <w:rPrChange w:id="1281" w:author="laca" w:date="2015-06-14T16:50:00Z">
            <w:rPr>
              <w:rFonts w:ascii="Times New Roman" w:hAnsi="Times New Roman" w:cs="Times New Roman"/>
              <w:shd w:val="clear" w:color="auto" w:fill="FFFFFF"/>
            </w:rPr>
          </w:rPrChange>
        </w:rPr>
        <w:t xml:space="preserve">, sebesség és pozíció mérésére alkalmazott inkrementális jeladó. A rendszeren megtalálható két FPGA fejlesztő lap, egy nagyobb erőforrásokkal rendelkező </w:t>
      </w:r>
      <w:proofErr w:type="spellStart"/>
      <w:r w:rsidRPr="00FE5CC9">
        <w:rPr>
          <w:rFonts w:ascii="Times New Roman" w:hAnsi="Times New Roman" w:cs="Times New Roman"/>
          <w:shd w:val="clear" w:color="auto" w:fill="FFFFFF"/>
          <w:rPrChange w:id="1282" w:author="laca" w:date="2015-06-14T16:50:00Z">
            <w:rPr>
              <w:rFonts w:ascii="Times New Roman" w:hAnsi="Times New Roman" w:cs="Times New Roman"/>
              <w:shd w:val="clear" w:color="auto" w:fill="FFFFFF"/>
            </w:rPr>
          </w:rPrChange>
        </w:rPr>
        <w:t>Zybo</w:t>
      </w:r>
      <w:proofErr w:type="spellEnd"/>
      <w:r w:rsidRPr="00FE5CC9">
        <w:rPr>
          <w:rFonts w:ascii="Times New Roman" w:hAnsi="Times New Roman" w:cs="Times New Roman"/>
          <w:shd w:val="clear" w:color="auto" w:fill="FFFFFF"/>
          <w:rPrChange w:id="1283" w:author="laca" w:date="2015-06-14T16:50:00Z">
            <w:rPr>
              <w:rFonts w:ascii="Times New Roman" w:hAnsi="Times New Roman" w:cs="Times New Roman"/>
              <w:shd w:val="clear" w:color="auto" w:fill="FFFFFF"/>
            </w:rPr>
          </w:rPrChange>
        </w:rPr>
        <w:t xml:space="preserve"> (beépített ARM processzorral), amely a matematikai számítások elvégzésére hivatott, és egy kisebb kapacitású FPGA lap (SPARTAN3e500) amely tartalmaz 8 hardveresen megvalósított szabályozót és egy </w:t>
      </w:r>
      <w:proofErr w:type="spellStart"/>
      <w:r w:rsidRPr="00FE5CC9">
        <w:rPr>
          <w:rFonts w:ascii="Times New Roman" w:hAnsi="Times New Roman" w:cs="Times New Roman"/>
          <w:shd w:val="clear" w:color="auto" w:fill="FFFFFF"/>
          <w:rPrChange w:id="1284" w:author="laca" w:date="2015-06-14T16:50:00Z">
            <w:rPr>
              <w:rFonts w:ascii="Times New Roman" w:hAnsi="Times New Roman" w:cs="Times New Roman"/>
              <w:shd w:val="clear" w:color="auto" w:fill="FFFFFF"/>
            </w:rPr>
          </w:rPrChange>
        </w:rPr>
        <w:t>MicroBlaze</w:t>
      </w:r>
      <w:proofErr w:type="spellEnd"/>
      <w:r w:rsidRPr="00FE5CC9">
        <w:rPr>
          <w:rFonts w:ascii="Times New Roman" w:hAnsi="Times New Roman" w:cs="Times New Roman"/>
          <w:shd w:val="clear" w:color="auto" w:fill="FFFFFF"/>
          <w:rPrChange w:id="1285" w:author="laca" w:date="2015-06-14T16:50:00Z">
            <w:rPr>
              <w:rFonts w:ascii="Times New Roman" w:hAnsi="Times New Roman" w:cs="Times New Roman"/>
              <w:shd w:val="clear" w:color="auto" w:fill="FFFFFF"/>
            </w:rPr>
          </w:rPrChange>
        </w:rPr>
        <w:t xml:space="preserve"> processzort, a szabályzók 12V DC motor sebességét vagy pozícióját szabályozzák. A </w:t>
      </w:r>
      <w:proofErr w:type="spellStart"/>
      <w:r w:rsidRPr="00FE5CC9">
        <w:rPr>
          <w:rFonts w:ascii="Times New Roman" w:hAnsi="Times New Roman" w:cs="Times New Roman"/>
          <w:shd w:val="clear" w:color="auto" w:fill="FFFFFF"/>
          <w:rPrChange w:id="1286" w:author="laca" w:date="2015-06-14T16:50:00Z">
            <w:rPr>
              <w:rFonts w:ascii="Times New Roman" w:hAnsi="Times New Roman" w:cs="Times New Roman"/>
              <w:shd w:val="clear" w:color="auto" w:fill="FFFFFF"/>
            </w:rPr>
          </w:rPrChange>
        </w:rPr>
        <w:t>Microblaze</w:t>
      </w:r>
      <w:proofErr w:type="spellEnd"/>
      <w:r w:rsidRPr="00FE5CC9">
        <w:rPr>
          <w:rFonts w:ascii="Times New Roman" w:hAnsi="Times New Roman" w:cs="Times New Roman"/>
          <w:shd w:val="clear" w:color="auto" w:fill="FFFFFF"/>
          <w:rPrChange w:id="1287" w:author="laca" w:date="2015-06-14T16:50:00Z">
            <w:rPr>
              <w:rFonts w:ascii="Times New Roman" w:hAnsi="Times New Roman" w:cs="Times New Roman"/>
              <w:shd w:val="clear" w:color="auto" w:fill="FFFFFF"/>
            </w:rPr>
          </w:rPrChange>
        </w:rPr>
        <w:t xml:space="preserv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w:t>
      </w:r>
      <w:proofErr w:type="spellStart"/>
      <w:r w:rsidRPr="00FE5CC9">
        <w:rPr>
          <w:rFonts w:ascii="Times New Roman" w:hAnsi="Times New Roman" w:cs="Times New Roman"/>
          <w:shd w:val="clear" w:color="auto" w:fill="FFFFFF"/>
          <w:rPrChange w:id="1288" w:author="laca" w:date="2015-06-14T16:50:00Z">
            <w:rPr>
              <w:rFonts w:ascii="Times New Roman" w:hAnsi="Times New Roman" w:cs="Times New Roman"/>
              <w:shd w:val="clear" w:color="auto" w:fill="FFFFFF"/>
            </w:rPr>
          </w:rPrChange>
        </w:rPr>
        <w:t>Spartan</w:t>
      </w:r>
      <w:proofErr w:type="spellEnd"/>
      <w:r w:rsidRPr="00FE5CC9">
        <w:rPr>
          <w:rFonts w:ascii="Times New Roman" w:hAnsi="Times New Roman" w:cs="Times New Roman"/>
          <w:shd w:val="clear" w:color="auto" w:fill="FFFFFF"/>
          <w:rPrChange w:id="1289" w:author="laca" w:date="2015-06-14T16:50:00Z">
            <w:rPr>
              <w:rFonts w:ascii="Times New Roman" w:hAnsi="Times New Roman" w:cs="Times New Roman"/>
              <w:shd w:val="clear" w:color="auto" w:fill="FFFFFF"/>
            </w:rPr>
          </w:rPrChange>
        </w:rPr>
        <w:t xml:space="preserve"> lap egy gyors SPI kommunikáción keresztül küldi tovább a </w:t>
      </w:r>
      <w:proofErr w:type="spellStart"/>
      <w:r w:rsidRPr="00FE5CC9">
        <w:rPr>
          <w:rFonts w:ascii="Times New Roman" w:hAnsi="Times New Roman" w:cs="Times New Roman"/>
          <w:shd w:val="clear" w:color="auto" w:fill="FFFFFF"/>
          <w:rPrChange w:id="1290" w:author="laca" w:date="2015-06-14T16:50:00Z">
            <w:rPr>
              <w:rFonts w:ascii="Times New Roman" w:hAnsi="Times New Roman" w:cs="Times New Roman"/>
              <w:shd w:val="clear" w:color="auto" w:fill="FFFFFF"/>
            </w:rPr>
          </w:rPrChange>
        </w:rPr>
        <w:t>Zybo</w:t>
      </w:r>
      <w:proofErr w:type="spellEnd"/>
      <w:r w:rsidRPr="00FE5CC9">
        <w:rPr>
          <w:rFonts w:ascii="Times New Roman" w:hAnsi="Times New Roman" w:cs="Times New Roman"/>
          <w:shd w:val="clear" w:color="auto" w:fill="FFFFFF"/>
          <w:rPrChange w:id="1291" w:author="laca" w:date="2015-06-14T16:50:00Z">
            <w:rPr>
              <w:rFonts w:ascii="Times New Roman" w:hAnsi="Times New Roman" w:cs="Times New Roman"/>
              <w:shd w:val="clear" w:color="auto" w:fill="FFFFFF"/>
            </w:rPr>
          </w:rPrChange>
        </w:rPr>
        <w:t xml:space="preserve"> lapnak. A gyors hardveres PID szabályozó megvalósítása FPGA fejlesztőlapon </w:t>
      </w:r>
      <w:proofErr w:type="spellStart"/>
      <w:r w:rsidRPr="00FE5CC9">
        <w:rPr>
          <w:rFonts w:ascii="Times New Roman" w:hAnsi="Times New Roman" w:cs="Times New Roman"/>
          <w:shd w:val="clear" w:color="auto" w:fill="FFFFFF"/>
          <w:rPrChange w:id="1292" w:author="laca" w:date="2015-06-14T16:50:00Z">
            <w:rPr>
              <w:rFonts w:ascii="Times New Roman" w:hAnsi="Times New Roman" w:cs="Times New Roman"/>
              <w:shd w:val="clear" w:color="auto" w:fill="FFFFFF"/>
            </w:rPr>
          </w:rPrChange>
        </w:rPr>
        <w:t>Xilinx</w:t>
      </w:r>
      <w:proofErr w:type="spellEnd"/>
      <w:r w:rsidRPr="00FE5CC9">
        <w:rPr>
          <w:rFonts w:ascii="Times New Roman" w:hAnsi="Times New Roman" w:cs="Times New Roman"/>
          <w:shd w:val="clear" w:color="auto" w:fill="FFFFFF"/>
          <w:rPrChange w:id="1293" w:author="laca" w:date="2015-06-14T16:50:00Z">
            <w:rPr>
              <w:rFonts w:ascii="Times New Roman" w:hAnsi="Times New Roman" w:cs="Times New Roman"/>
              <w:shd w:val="clear" w:color="auto" w:fill="FFFFFF"/>
            </w:rPr>
          </w:rPrChange>
        </w:rPr>
        <w:t xml:space="preserve"> System </w:t>
      </w:r>
      <w:proofErr w:type="spellStart"/>
      <w:r w:rsidRPr="00FE5CC9">
        <w:rPr>
          <w:rFonts w:ascii="Times New Roman" w:hAnsi="Times New Roman" w:cs="Times New Roman"/>
          <w:shd w:val="clear" w:color="auto" w:fill="FFFFFF"/>
          <w:rPrChange w:id="1294" w:author="laca" w:date="2015-06-14T16:50:00Z">
            <w:rPr>
              <w:rFonts w:ascii="Times New Roman" w:hAnsi="Times New Roman" w:cs="Times New Roman"/>
              <w:shd w:val="clear" w:color="auto" w:fill="FFFFFF"/>
            </w:rPr>
          </w:rPrChange>
        </w:rPr>
        <w:t>Generator</w:t>
      </w:r>
      <w:proofErr w:type="spellEnd"/>
      <w:r w:rsidRPr="00FE5CC9">
        <w:rPr>
          <w:rFonts w:ascii="Times New Roman" w:hAnsi="Times New Roman" w:cs="Times New Roman"/>
          <w:shd w:val="clear" w:color="auto" w:fill="FFFFFF"/>
          <w:rPrChange w:id="1295" w:author="laca" w:date="2015-06-14T16:50:00Z">
            <w:rPr>
              <w:rFonts w:ascii="Times New Roman" w:hAnsi="Times New Roman" w:cs="Times New Roman"/>
              <w:shd w:val="clear" w:color="auto" w:fill="FFFFFF"/>
            </w:rPr>
          </w:rPrChange>
        </w:rPr>
        <w:t xml:space="preserve"> tervezőeszközzel készült, a szimulációkat hardver </w:t>
      </w:r>
      <w:proofErr w:type="spellStart"/>
      <w:r w:rsidRPr="00FE5CC9">
        <w:rPr>
          <w:rFonts w:ascii="Times New Roman" w:hAnsi="Times New Roman" w:cs="Times New Roman"/>
          <w:shd w:val="clear" w:color="auto" w:fill="FFFFFF"/>
          <w:rPrChange w:id="1296" w:author="laca" w:date="2015-06-14T16:50:00Z">
            <w:rPr>
              <w:rFonts w:ascii="Times New Roman" w:hAnsi="Times New Roman" w:cs="Times New Roman"/>
              <w:shd w:val="clear" w:color="auto" w:fill="FFFFFF"/>
            </w:rPr>
          </w:rPrChange>
        </w:rPr>
        <w:t>co-szimulációval</w:t>
      </w:r>
      <w:proofErr w:type="spellEnd"/>
      <w:r w:rsidRPr="00FE5CC9">
        <w:rPr>
          <w:rFonts w:ascii="Times New Roman" w:hAnsi="Times New Roman" w:cs="Times New Roman"/>
          <w:shd w:val="clear" w:color="auto" w:fill="FFFFFF"/>
          <w:rPrChange w:id="1297" w:author="laca" w:date="2015-06-14T16:50:00Z">
            <w:rPr>
              <w:rFonts w:ascii="Times New Roman" w:hAnsi="Times New Roman" w:cs="Times New Roman"/>
              <w:shd w:val="clear" w:color="auto" w:fill="FFFFFF"/>
            </w:rPr>
          </w:rPrChange>
        </w:rPr>
        <w:t xml:space="preserve"> végeztem el.</w:t>
      </w:r>
    </w:p>
    <w:p w14:paraId="09D71F4C" w14:textId="77777777" w:rsidR="00640226" w:rsidRPr="00FE5CC9" w:rsidRDefault="00ED22AB" w:rsidP="00911B32">
      <w:pPr>
        <w:spacing w:after="0" w:line="360" w:lineRule="auto"/>
        <w:jc w:val="both"/>
        <w:rPr>
          <w:rStyle w:val="Emphasis"/>
          <w:rFonts w:ascii="Times New Roman" w:hAnsi="Times New Roman" w:cs="Times New Roman"/>
          <w:i w:val="0"/>
          <w:sz w:val="24"/>
          <w:szCs w:val="24"/>
          <w:rPrChange w:id="1298" w:author="laca" w:date="2015-06-14T16:50:00Z">
            <w:rPr>
              <w:rStyle w:val="Emphasis"/>
              <w:rFonts w:ascii="Times New Roman" w:hAnsi="Times New Roman" w:cs="Times New Roman"/>
              <w:i w:val="0"/>
              <w:sz w:val="24"/>
              <w:szCs w:val="24"/>
            </w:rPr>
          </w:rPrChange>
        </w:rPr>
      </w:pPr>
      <w:r w:rsidRPr="00FE5CC9">
        <w:rPr>
          <w:rStyle w:val="Emphasis"/>
          <w:rFonts w:ascii="Times New Roman" w:hAnsi="Times New Roman" w:cs="Times New Roman"/>
          <w:i w:val="0"/>
          <w:sz w:val="24"/>
          <w:szCs w:val="24"/>
          <w:rPrChange w:id="1299" w:author="laca" w:date="2015-06-14T16:50:00Z">
            <w:rPr>
              <w:rStyle w:val="Emphasis"/>
              <w:rFonts w:ascii="Times New Roman" w:hAnsi="Times New Roman" w:cs="Times New Roman"/>
              <w:i w:val="0"/>
              <w:sz w:val="24"/>
              <w:szCs w:val="24"/>
            </w:rPr>
          </w:rPrChange>
        </w:rPr>
        <w:t xml:space="preserve">A tervezést a mechanikai rendszerrel kezdtem </w:t>
      </w:r>
      <w:proofErr w:type="spellStart"/>
      <w:r w:rsidRPr="00FE5CC9">
        <w:rPr>
          <w:rStyle w:val="Emphasis"/>
          <w:rFonts w:ascii="Times New Roman" w:hAnsi="Times New Roman" w:cs="Times New Roman"/>
          <w:i w:val="0"/>
          <w:sz w:val="24"/>
          <w:szCs w:val="24"/>
          <w:rPrChange w:id="1300" w:author="laca" w:date="2015-06-14T16:50:00Z">
            <w:rPr>
              <w:rStyle w:val="Emphasis"/>
              <w:rFonts w:ascii="Times New Roman" w:hAnsi="Times New Roman" w:cs="Times New Roman"/>
              <w:i w:val="0"/>
              <w:sz w:val="24"/>
              <w:szCs w:val="24"/>
            </w:rPr>
          </w:rPrChange>
        </w:rPr>
        <w:t>AutodeskInventor</w:t>
      </w:r>
      <w:proofErr w:type="spellEnd"/>
      <w:r w:rsidRPr="00FE5CC9">
        <w:rPr>
          <w:rStyle w:val="Emphasis"/>
          <w:rFonts w:ascii="Times New Roman" w:hAnsi="Times New Roman" w:cs="Times New Roman"/>
          <w:i w:val="0"/>
          <w:sz w:val="24"/>
          <w:szCs w:val="24"/>
          <w:rPrChange w:id="1301" w:author="laca" w:date="2015-06-14T16:50:00Z">
            <w:rPr>
              <w:rStyle w:val="Emphasis"/>
              <w:rFonts w:ascii="Times New Roman" w:hAnsi="Times New Roman" w:cs="Times New Roman"/>
              <w:i w:val="0"/>
              <w:sz w:val="24"/>
              <w:szCs w:val="24"/>
            </w:rPr>
          </w:rPrChange>
        </w:rPr>
        <w:t xml:space="preserve"> segítségével több változatot is megterveztem ameddig eljutottam a dolgozatban tárgyalt mechanikai struktúrához. A mechanikai rendszert, saját magam viteleztem ki a tervek alapján, a kivitelezés után tesztet végeztem, amely során a fogaskerék áttételeket teszteltem</w:t>
      </w:r>
      <w:r w:rsidR="00640226" w:rsidRPr="00FE5CC9">
        <w:rPr>
          <w:rStyle w:val="Emphasis"/>
          <w:rFonts w:ascii="Times New Roman" w:hAnsi="Times New Roman" w:cs="Times New Roman"/>
          <w:i w:val="0"/>
          <w:sz w:val="24"/>
          <w:szCs w:val="24"/>
          <w:rPrChange w:id="1302" w:author="laca" w:date="2015-06-14T16:50:00Z">
            <w:rPr>
              <w:rStyle w:val="Emphasis"/>
              <w:rFonts w:ascii="Times New Roman" w:hAnsi="Times New Roman" w:cs="Times New Roman"/>
              <w:i w:val="0"/>
              <w:sz w:val="24"/>
              <w:szCs w:val="24"/>
            </w:rPr>
          </w:rPrChange>
        </w:rPr>
        <w:tab/>
        <w:t xml:space="preserve">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1CD865DA" w14:textId="77777777" w:rsidR="00640226" w:rsidRPr="00FE5CC9" w:rsidRDefault="00ED22AB" w:rsidP="00A05E75">
      <w:pPr>
        <w:spacing w:after="0" w:line="360" w:lineRule="auto"/>
        <w:jc w:val="both"/>
        <w:rPr>
          <w:rStyle w:val="Emphasis"/>
          <w:rFonts w:ascii="Times New Roman" w:hAnsi="Times New Roman" w:cs="Times New Roman"/>
          <w:i w:val="0"/>
          <w:sz w:val="24"/>
          <w:szCs w:val="24"/>
          <w:rPrChange w:id="1303" w:author="laca" w:date="2015-06-14T16:50:00Z">
            <w:rPr>
              <w:rStyle w:val="Emphasis"/>
              <w:rFonts w:ascii="Times New Roman" w:hAnsi="Times New Roman" w:cs="Times New Roman"/>
              <w:i w:val="0"/>
              <w:sz w:val="24"/>
              <w:szCs w:val="24"/>
            </w:rPr>
          </w:rPrChange>
        </w:rPr>
      </w:pPr>
      <w:r w:rsidRPr="00FE5CC9">
        <w:rPr>
          <w:rStyle w:val="Emphasis"/>
          <w:rFonts w:ascii="Times New Roman" w:hAnsi="Times New Roman" w:cs="Times New Roman"/>
          <w:i w:val="0"/>
          <w:sz w:val="24"/>
          <w:szCs w:val="24"/>
          <w:rPrChange w:id="1304" w:author="laca" w:date="2015-06-14T16:50:00Z">
            <w:rPr>
              <w:rStyle w:val="Emphasis"/>
              <w:rFonts w:ascii="Times New Roman" w:hAnsi="Times New Roman" w:cs="Times New Roman"/>
              <w:i w:val="0"/>
              <w:sz w:val="24"/>
              <w:szCs w:val="24"/>
            </w:rPr>
          </w:rPrChange>
        </w:rPr>
        <w:tab/>
        <w:t xml:space="preserve">Az inkrementális szenzorok jeleinek a feldolgozására szolgáló modult System Generátorban valósítottam meg. Miután </w:t>
      </w:r>
      <w:proofErr w:type="spellStart"/>
      <w:r w:rsidRPr="00FE5CC9">
        <w:rPr>
          <w:rStyle w:val="Emphasis"/>
          <w:rFonts w:ascii="Times New Roman" w:hAnsi="Times New Roman" w:cs="Times New Roman"/>
          <w:i w:val="0"/>
          <w:sz w:val="24"/>
          <w:szCs w:val="24"/>
          <w:rPrChange w:id="1305" w:author="laca" w:date="2015-06-14T16:50:00Z">
            <w:rPr>
              <w:rStyle w:val="Emphasis"/>
              <w:rFonts w:ascii="Times New Roman" w:hAnsi="Times New Roman" w:cs="Times New Roman"/>
              <w:i w:val="0"/>
              <w:sz w:val="24"/>
              <w:szCs w:val="24"/>
            </w:rPr>
          </w:rPrChange>
        </w:rPr>
        <w:t>sikerültmérni</w:t>
      </w:r>
      <w:proofErr w:type="spellEnd"/>
      <w:r w:rsidRPr="00FE5CC9">
        <w:rPr>
          <w:rStyle w:val="Emphasis"/>
          <w:rFonts w:ascii="Times New Roman" w:hAnsi="Times New Roman" w:cs="Times New Roman"/>
          <w:i w:val="0"/>
          <w:sz w:val="24"/>
          <w:szCs w:val="24"/>
          <w:rPrChange w:id="1306" w:author="laca" w:date="2015-06-14T16:50:00Z">
            <w:rPr>
              <w:rStyle w:val="Emphasis"/>
              <w:rFonts w:ascii="Times New Roman" w:hAnsi="Times New Roman" w:cs="Times New Roman"/>
              <w:i w:val="0"/>
              <w:sz w:val="24"/>
              <w:szCs w:val="24"/>
            </w:rPr>
          </w:rPrChange>
        </w:rPr>
        <w:t xml:space="preserve"> a pozíciót és a sebességet, megterveztem a rendszer működéséhez szükséges szabályozókat elsőként a PID szabályozót, megpróbáltam alkalmazni a sebesség és pozíció szabályzására is, de az eredmények arra vezettek, hogy a PID nem hatékony a pozíció szabályzás elvégzésére. A rendszer áttételében levő kotyogás miatt feleslegesen korrigálta a pozíciót, ezért kialakítottam egy másik szabályozó elgondolást, amely működő képesnek bizonyult.</w:t>
      </w:r>
    </w:p>
    <w:p w14:paraId="34C81B5C" w14:textId="77777777" w:rsidR="00640226" w:rsidRPr="00FE5CC9" w:rsidRDefault="00ED22AB" w:rsidP="00A05E75">
      <w:pPr>
        <w:spacing w:after="0" w:line="360" w:lineRule="auto"/>
        <w:jc w:val="both"/>
        <w:rPr>
          <w:rStyle w:val="Emphasis"/>
          <w:rFonts w:ascii="Times New Roman" w:hAnsi="Times New Roman" w:cs="Times New Roman"/>
          <w:i w:val="0"/>
          <w:sz w:val="24"/>
          <w:szCs w:val="24"/>
          <w:rPrChange w:id="1307" w:author="laca" w:date="2015-06-14T16:50:00Z">
            <w:rPr>
              <w:rStyle w:val="Emphasis"/>
              <w:rFonts w:ascii="Times New Roman" w:hAnsi="Times New Roman" w:cs="Times New Roman"/>
              <w:i w:val="0"/>
              <w:sz w:val="24"/>
              <w:szCs w:val="24"/>
            </w:rPr>
          </w:rPrChange>
        </w:rPr>
      </w:pPr>
      <w:r w:rsidRPr="00FE5CC9">
        <w:rPr>
          <w:rStyle w:val="Emphasis"/>
          <w:rFonts w:ascii="Times New Roman" w:hAnsi="Times New Roman" w:cs="Times New Roman"/>
          <w:i w:val="0"/>
          <w:sz w:val="24"/>
          <w:szCs w:val="24"/>
          <w:rPrChange w:id="1308" w:author="laca" w:date="2015-06-14T16:50:00Z">
            <w:rPr>
              <w:rStyle w:val="Emphasis"/>
              <w:rFonts w:ascii="Times New Roman" w:hAnsi="Times New Roman" w:cs="Times New Roman"/>
              <w:i w:val="0"/>
              <w:sz w:val="24"/>
              <w:szCs w:val="24"/>
            </w:rPr>
          </w:rPrChange>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7BCE76FA" w14:textId="77777777" w:rsidR="00640226" w:rsidRPr="00FE5CC9" w:rsidRDefault="00ED22AB" w:rsidP="00BC64C7">
      <w:pPr>
        <w:spacing w:after="0" w:line="360" w:lineRule="auto"/>
        <w:jc w:val="both"/>
        <w:rPr>
          <w:rStyle w:val="Emphasis"/>
          <w:rFonts w:ascii="Times New Roman" w:hAnsi="Times New Roman" w:cs="Times New Roman"/>
          <w:i w:val="0"/>
          <w:sz w:val="24"/>
          <w:szCs w:val="24"/>
          <w:rPrChange w:id="1309" w:author="laca" w:date="2015-06-14T16:50:00Z">
            <w:rPr>
              <w:rStyle w:val="Emphasis"/>
              <w:rFonts w:ascii="Times New Roman" w:hAnsi="Times New Roman" w:cs="Times New Roman"/>
              <w:i w:val="0"/>
              <w:sz w:val="24"/>
              <w:szCs w:val="24"/>
            </w:rPr>
          </w:rPrChange>
        </w:rPr>
      </w:pPr>
      <w:r w:rsidRPr="00FE5CC9">
        <w:rPr>
          <w:rStyle w:val="Emphasis"/>
          <w:rFonts w:ascii="Times New Roman" w:hAnsi="Times New Roman" w:cs="Times New Roman"/>
          <w:i w:val="0"/>
          <w:sz w:val="24"/>
          <w:szCs w:val="24"/>
          <w:rPrChange w:id="1310" w:author="laca" w:date="2015-06-14T16:50:00Z">
            <w:rPr>
              <w:rStyle w:val="Emphasis"/>
              <w:rFonts w:ascii="Times New Roman" w:hAnsi="Times New Roman" w:cs="Times New Roman"/>
              <w:i w:val="0"/>
              <w:sz w:val="24"/>
              <w:szCs w:val="24"/>
            </w:rPr>
          </w:rPrChange>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777777" w:rsidR="00640226" w:rsidRPr="00FE5CC9" w:rsidRDefault="00640226" w:rsidP="0071433B">
      <w:pPr>
        <w:spacing w:after="0" w:line="360" w:lineRule="auto"/>
        <w:jc w:val="both"/>
        <w:rPr>
          <w:rStyle w:val="IntenseEmphasis"/>
          <w:rFonts w:ascii="Times New Roman" w:hAnsi="Times New Roman" w:cs="Times New Roman"/>
          <w:b w:val="0"/>
          <w:i w:val="0"/>
          <w:rPrChange w:id="1311" w:author="laca" w:date="2015-06-14T16:50:00Z">
            <w:rPr>
              <w:rStyle w:val="IntenseEmphasis"/>
              <w:rFonts w:ascii="Times New Roman" w:hAnsi="Times New Roman" w:cs="Times New Roman"/>
              <w:b w:val="0"/>
              <w:i w:val="0"/>
            </w:rPr>
          </w:rPrChange>
        </w:rPr>
        <w:pPrChange w:id="1312" w:author="laca" w:date="2015-06-14T14:00:00Z">
          <w:pPr>
            <w:spacing w:after="0"/>
            <w:jc w:val="both"/>
          </w:pPr>
        </w:pPrChange>
      </w:pPr>
    </w:p>
    <w:p w14:paraId="2798C9AB" w14:textId="77777777" w:rsidR="008A56F0" w:rsidRPr="00FE5CC9" w:rsidRDefault="00ED22AB" w:rsidP="0071433B">
      <w:pPr>
        <w:pStyle w:val="NoSpacing"/>
        <w:spacing w:line="360" w:lineRule="auto"/>
        <w:jc w:val="both"/>
        <w:rPr>
          <w:rStyle w:val="IntenseEmphasis"/>
          <w:rFonts w:ascii="Times New Roman" w:hAnsi="Times New Roman" w:cs="Times New Roman"/>
          <w:b w:val="0"/>
          <w:i w:val="0"/>
          <w:lang w:val="hu-HU"/>
          <w:rPrChange w:id="1313" w:author="laca" w:date="2015-06-14T16:50:00Z">
            <w:rPr>
              <w:rStyle w:val="IntenseEmphasis"/>
              <w:rFonts w:ascii="Times New Roman" w:hAnsi="Times New Roman" w:cs="Times New Roman"/>
              <w:b w:val="0"/>
              <w:i w:val="0"/>
              <w:lang w:val="hu-HU"/>
            </w:rPr>
          </w:rPrChange>
        </w:rPr>
        <w:pPrChange w:id="1314" w:author="laca" w:date="2015-06-14T14:00:00Z">
          <w:pPr>
            <w:pStyle w:val="NoSpacing"/>
            <w:jc w:val="both"/>
          </w:pPr>
        </w:pPrChange>
      </w:pPr>
      <w:r w:rsidRPr="00FE5CC9">
        <w:rPr>
          <w:rStyle w:val="IntenseEmphasis"/>
          <w:rFonts w:ascii="Times New Roman" w:hAnsi="Times New Roman" w:cs="Times New Roman"/>
          <w:b w:val="0"/>
          <w:i w:val="0"/>
          <w:lang w:val="hu-HU"/>
          <w:rPrChange w:id="1315" w:author="laca" w:date="2015-06-14T16:50:00Z">
            <w:rPr>
              <w:rStyle w:val="IntenseEmphasis"/>
              <w:rFonts w:ascii="Times New Roman" w:hAnsi="Times New Roman" w:cs="Times New Roman"/>
              <w:b w:val="0"/>
              <w:i w:val="0"/>
              <w:lang w:val="hu-HU"/>
            </w:rPr>
          </w:rPrChange>
        </w:rPr>
        <w:tab/>
      </w:r>
    </w:p>
    <w:p w14:paraId="2B7D6B8E" w14:textId="77777777" w:rsidR="008F60F0" w:rsidRPr="00FE5CC9" w:rsidRDefault="00ED22AB" w:rsidP="0071433B">
      <w:pPr>
        <w:spacing w:after="0" w:line="360" w:lineRule="auto"/>
        <w:jc w:val="both"/>
        <w:rPr>
          <w:rStyle w:val="IntenseEmphasis"/>
          <w:rFonts w:ascii="Times New Roman" w:hAnsi="Times New Roman" w:cs="Times New Roman"/>
          <w:b w:val="0"/>
          <w:i w:val="0"/>
          <w:rPrChange w:id="1316" w:author="laca" w:date="2015-06-14T16:50:00Z">
            <w:rPr>
              <w:rStyle w:val="IntenseEmphasis"/>
              <w:rFonts w:ascii="Times New Roman" w:hAnsi="Times New Roman" w:cs="Times New Roman"/>
              <w:b w:val="0"/>
              <w:i w:val="0"/>
            </w:rPr>
          </w:rPrChange>
        </w:rPr>
      </w:pPr>
      <w:r w:rsidRPr="00FE5CC9">
        <w:rPr>
          <w:rStyle w:val="IntenseEmphasis"/>
          <w:rFonts w:ascii="Times New Roman" w:hAnsi="Times New Roman" w:cs="Times New Roman"/>
          <w:b w:val="0"/>
          <w:i w:val="0"/>
          <w:rPrChange w:id="1317" w:author="laca" w:date="2015-06-14T16:50:00Z">
            <w:rPr>
              <w:rStyle w:val="IntenseEmphasis"/>
              <w:rFonts w:ascii="Times New Roman" w:hAnsi="Times New Roman" w:cs="Times New Roman"/>
              <w:b w:val="0"/>
              <w:i w:val="0"/>
            </w:rPr>
          </w:rPrChange>
        </w:rPr>
        <w:br w:type="page"/>
      </w:r>
    </w:p>
    <w:p w14:paraId="0593F68A" w14:textId="77777777" w:rsidR="00460A3D" w:rsidRPr="00FE5CC9" w:rsidRDefault="00C42814" w:rsidP="0071433B">
      <w:pPr>
        <w:pStyle w:val="Heading1"/>
        <w:spacing w:after="0" w:line="360" w:lineRule="auto"/>
        <w:jc w:val="both"/>
        <w:rPr>
          <w:rStyle w:val="IntenseEmphasis"/>
          <w:rFonts w:ascii="Times New Roman" w:hAnsi="Times New Roman" w:cs="Times New Roman"/>
          <w:b/>
          <w:i w:val="0"/>
          <w:rPrChange w:id="1318" w:author="laca" w:date="2015-06-14T16:50:00Z">
            <w:rPr>
              <w:rStyle w:val="IntenseEmphasis"/>
              <w:rFonts w:ascii="Times New Roman" w:hAnsi="Times New Roman" w:cs="Times New Roman"/>
              <w:b/>
              <w:i w:val="0"/>
            </w:rPr>
          </w:rPrChange>
        </w:rPr>
        <w:pPrChange w:id="1319" w:author="laca" w:date="2015-06-14T14:00:00Z">
          <w:pPr>
            <w:pStyle w:val="Heading1"/>
            <w:spacing w:after="0"/>
            <w:jc w:val="both"/>
          </w:pPr>
        </w:pPrChange>
      </w:pPr>
      <w:bookmarkStart w:id="1320" w:name="_Toc422064089"/>
      <w:r w:rsidRPr="00FE5CC9">
        <w:rPr>
          <w:rStyle w:val="IntenseEmphasis"/>
          <w:rFonts w:ascii="Times New Roman" w:hAnsi="Times New Roman" w:cs="Times New Roman"/>
          <w:b/>
          <w:i w:val="0"/>
          <w:rPrChange w:id="1321" w:author="laca" w:date="2015-06-14T16:50:00Z">
            <w:rPr>
              <w:rStyle w:val="IntenseEmphasis"/>
              <w:rFonts w:ascii="Times New Roman" w:hAnsi="Times New Roman" w:cs="Times New Roman"/>
              <w:b/>
              <w:i w:val="0"/>
            </w:rPr>
          </w:rPrChange>
        </w:rPr>
        <w:lastRenderedPageBreak/>
        <w:t>BIBLIOGRÁFIAI TANULMÁNY</w:t>
      </w:r>
      <w:bookmarkEnd w:id="1320"/>
    </w:p>
    <w:p w14:paraId="1865B858" w14:textId="77777777" w:rsidR="00460A3D" w:rsidRPr="00FE5CC9" w:rsidRDefault="00460A3D" w:rsidP="0071433B">
      <w:pPr>
        <w:pStyle w:val="Heading2"/>
        <w:spacing w:line="360" w:lineRule="auto"/>
        <w:jc w:val="both"/>
        <w:rPr>
          <w:rPrChange w:id="1322" w:author="laca" w:date="2015-06-14T16:50:00Z">
            <w:rPr/>
          </w:rPrChange>
        </w:rPr>
        <w:pPrChange w:id="1323" w:author="laca" w:date="2015-06-14T14:00:00Z">
          <w:pPr>
            <w:pStyle w:val="Heading2"/>
            <w:jc w:val="both"/>
          </w:pPr>
        </w:pPrChange>
      </w:pPr>
      <w:bookmarkStart w:id="1324" w:name="_Toc422064090"/>
      <w:commentRangeStart w:id="1325"/>
      <w:r w:rsidRPr="00FE5CC9">
        <w:rPr>
          <w:rPrChange w:id="1326" w:author="laca" w:date="2015-06-14T16:50:00Z">
            <w:rPr/>
          </w:rPrChange>
        </w:rPr>
        <w:t>Hasonló FPGA fejlesztőrendszeren megvalósított PID szabályzók</w:t>
      </w:r>
      <w:commentRangeEnd w:id="1325"/>
      <w:r w:rsidR="00E32CCD" w:rsidRPr="00FE5CC9">
        <w:rPr>
          <w:rStyle w:val="CommentReference"/>
          <w:rFonts w:asciiTheme="minorHAnsi" w:eastAsiaTheme="minorEastAsia" w:hAnsiTheme="minorHAnsi" w:cstheme="minorBidi"/>
          <w:b w:val="0"/>
          <w:bCs w:val="0"/>
          <w:smallCaps w:val="0"/>
          <w:color w:val="auto"/>
          <w:rPrChange w:id="1327" w:author="laca" w:date="2015-06-14T16:50:00Z">
            <w:rPr>
              <w:rStyle w:val="CommentReference"/>
              <w:rFonts w:asciiTheme="minorHAnsi" w:eastAsiaTheme="minorEastAsia" w:hAnsiTheme="minorHAnsi" w:cstheme="minorBidi"/>
              <w:b w:val="0"/>
              <w:bCs w:val="0"/>
              <w:smallCaps w:val="0"/>
              <w:color w:val="auto"/>
            </w:rPr>
          </w:rPrChange>
        </w:rPr>
        <w:commentReference w:id="1325"/>
      </w:r>
      <w:bookmarkEnd w:id="1324"/>
    </w:p>
    <w:p w14:paraId="115DC1E4" w14:textId="614A051C" w:rsidR="005975EF" w:rsidRPr="00FE5CC9" w:rsidRDefault="00ED22AB" w:rsidP="001129F9">
      <w:pPr>
        <w:spacing w:after="0" w:line="360" w:lineRule="auto"/>
        <w:jc w:val="both"/>
        <w:rPr>
          <w:rPrChange w:id="1328" w:author="laca" w:date="2015-06-14T16:50:00Z">
            <w:rPr/>
          </w:rPrChange>
        </w:rPr>
        <w:pPrChange w:id="1329" w:author="laca" w:date="2015-06-14T16:53:00Z">
          <w:pPr>
            <w:jc w:val="both"/>
          </w:pPr>
        </w:pPrChange>
      </w:pPr>
      <w:r w:rsidRPr="00FE5CC9">
        <w:rPr>
          <w:rPrChange w:id="1330" w:author="laca" w:date="2015-06-14T16:50:00Z">
            <w:rPr/>
          </w:rPrChange>
        </w:rPr>
        <w:tab/>
      </w:r>
      <w:commentRangeStart w:id="1331"/>
      <w:r w:rsidRPr="00FE5CC9">
        <w:rPr>
          <w:highlight w:val="yellow"/>
          <w:rPrChange w:id="1332" w:author="laca" w:date="2015-06-14T16:50:00Z">
            <w:rPr>
              <w:highlight w:val="yellow"/>
            </w:rPr>
          </w:rPrChange>
        </w:rPr>
        <w:t xml:space="preserve">A </w:t>
      </w:r>
      <w:sdt>
        <w:sdtPr>
          <w:rPr>
            <w:highlight w:val="yellow"/>
            <w:rPrChange w:id="1333" w:author="laca" w:date="2015-06-14T16:50:00Z">
              <w:rPr>
                <w:highlight w:val="yellow"/>
              </w:rPr>
            </w:rPrChange>
          </w:rPr>
          <w:id w:val="-1408535499"/>
          <w:citation/>
        </w:sdtPr>
        <w:sdtContent>
          <w:r w:rsidRPr="00FE5CC9">
            <w:rPr>
              <w:highlight w:val="yellow"/>
              <w:rPrChange w:id="1334" w:author="laca" w:date="2015-06-14T16:50:00Z">
                <w:rPr>
                  <w:highlight w:val="yellow"/>
                </w:rPr>
              </w:rPrChange>
            </w:rPr>
            <w:fldChar w:fldCharType="begin"/>
          </w:r>
          <w:r w:rsidRPr="00FE5CC9">
            <w:rPr>
              <w:highlight w:val="yellow"/>
              <w:rPrChange w:id="1335" w:author="laca" w:date="2015-06-14T16:50:00Z">
                <w:rPr>
                  <w:highlight w:val="yellow"/>
                </w:rPr>
              </w:rPrChange>
            </w:rPr>
            <w:instrText xml:space="preserve"> CITATION Pro13 \l 1033 </w:instrText>
          </w:r>
          <w:r w:rsidRPr="00FE5CC9">
            <w:rPr>
              <w:highlight w:val="yellow"/>
              <w:rPrChange w:id="1336" w:author="laca" w:date="2015-06-14T16:50:00Z">
                <w:rPr>
                  <w:highlight w:val="yellow"/>
                </w:rPr>
              </w:rPrChange>
            </w:rPr>
            <w:fldChar w:fldCharType="separate"/>
          </w:r>
          <w:r w:rsidRPr="00FE5CC9">
            <w:rPr>
              <w:noProof/>
              <w:highlight w:val="yellow"/>
              <w:rPrChange w:id="1337" w:author="laca" w:date="2015-06-14T16:50:00Z">
                <w:rPr>
                  <w:noProof/>
                  <w:highlight w:val="yellow"/>
                </w:rPr>
              </w:rPrChange>
            </w:rPr>
            <w:t>[1]</w:t>
          </w:r>
          <w:r w:rsidRPr="00FE5CC9">
            <w:rPr>
              <w:highlight w:val="yellow"/>
              <w:rPrChange w:id="1338" w:author="laca" w:date="2015-06-14T16:50:00Z">
                <w:rPr>
                  <w:highlight w:val="yellow"/>
                </w:rPr>
              </w:rPrChange>
            </w:rPr>
            <w:fldChar w:fldCharType="end"/>
          </w:r>
        </w:sdtContent>
      </w:sdt>
      <w:r w:rsidRPr="00FE5CC9">
        <w:rPr>
          <w:highlight w:val="yellow"/>
          <w:rPrChange w:id="1339" w:author="laca" w:date="2015-06-14T16:50:00Z">
            <w:rPr>
              <w:highlight w:val="yellow"/>
            </w:rPr>
          </w:rPrChange>
        </w:rPr>
        <w:t>cikkben tárgyalt FPGA erőforráson megvalósított PID szabályozó, amelyet a nagyobb működési sebesség kedvéért FPGA alapon valósított meg</w:t>
      </w:r>
      <w:r w:rsidR="00867C1B" w:rsidRPr="00FE5CC9">
        <w:rPr>
          <w:rPrChange w:id="1340" w:author="laca" w:date="2015-06-14T16:50:00Z">
            <w:rPr/>
          </w:rPrChange>
        </w:rPr>
        <w:t xml:space="preserve">. </w:t>
      </w:r>
      <w:commentRangeEnd w:id="1331"/>
      <w:r w:rsidR="00E32CCD" w:rsidRPr="00FE5CC9">
        <w:rPr>
          <w:rStyle w:val="CommentReference"/>
          <w:rPrChange w:id="1341" w:author="laca" w:date="2015-06-14T16:50:00Z">
            <w:rPr>
              <w:rStyle w:val="CommentReference"/>
            </w:rPr>
          </w:rPrChange>
        </w:rPr>
        <w:commentReference w:id="1331"/>
      </w:r>
      <w:r w:rsidR="00867C1B" w:rsidRPr="00FE5CC9">
        <w:rPr>
          <w:rPrChange w:id="1342" w:author="laca" w:date="2015-06-14T16:50:00Z">
            <w:rPr/>
          </w:rPrChange>
        </w:rPr>
        <w:t xml:space="preserve">A szabályzó paraméterei fordításkor </w:t>
      </w:r>
      <w:r w:rsidR="00E32CCD" w:rsidRPr="00FE5CC9">
        <w:rPr>
          <w:rPrChange w:id="1343" w:author="laca" w:date="2015-06-14T16:50:00Z">
            <w:rPr/>
          </w:rPrChange>
        </w:rPr>
        <w:t>vannak meghatározv</w:t>
      </w:r>
      <w:bookmarkStart w:id="1344" w:name="_GoBack"/>
      <w:bookmarkEnd w:id="1344"/>
      <w:r w:rsidR="00E32CCD" w:rsidRPr="00FE5CC9">
        <w:rPr>
          <w:rPrChange w:id="1345" w:author="laca" w:date="2015-06-14T16:50:00Z">
            <w:rPr/>
          </w:rPrChange>
        </w:rPr>
        <w:t>a</w:t>
      </w:r>
      <w:r w:rsidRPr="00FE5CC9">
        <w:rPr>
          <w:rPrChange w:id="1346" w:author="laca" w:date="2015-06-14T16:50:00Z">
            <w:rPr/>
          </w:rPrChange>
        </w:rPr>
        <w:t xml:space="preserve">, a hardverben kívülről nem </w:t>
      </w:r>
      <w:del w:id="1347" w:author="laca" w:date="2015-06-14T16:53:00Z">
        <w:r w:rsidRPr="00FE5CC9" w:rsidDel="001129F9">
          <w:rPr>
            <w:rPrChange w:id="1348" w:author="laca" w:date="2015-06-14T16:50:00Z">
              <w:rPr/>
            </w:rPrChange>
          </w:rPr>
          <w:delText>lehetmegadni</w:delText>
        </w:r>
      </w:del>
      <w:ins w:id="1349" w:author="laca" w:date="2015-06-14T16:53:00Z">
        <w:r w:rsidR="001129F9" w:rsidRPr="00FE5CC9">
          <w:rPr>
            <w:rPrChange w:id="1350" w:author="laca" w:date="2015-06-14T16:50:00Z">
              <w:rPr/>
            </w:rPrChange>
          </w:rPr>
          <w:t>lehet megadni</w:t>
        </w:r>
      </w:ins>
      <w:r w:rsidRPr="00FE5CC9">
        <w:rPr>
          <w:rPrChange w:id="1351" w:author="laca" w:date="2015-06-14T16:50:00Z">
            <w:rPr/>
          </w:rPrChange>
        </w:rPr>
        <w:t>, ami a hangolás szemszögéből nem előnyös.</w:t>
      </w:r>
    </w:p>
    <w:p w14:paraId="54E40AF7" w14:textId="77777777" w:rsidR="00DA0E1F" w:rsidRPr="00FE5CC9" w:rsidRDefault="00ED22AB" w:rsidP="0071433B">
      <w:pPr>
        <w:spacing w:line="360" w:lineRule="auto"/>
        <w:jc w:val="both"/>
        <w:rPr>
          <w:rPrChange w:id="1352" w:author="laca" w:date="2015-06-14T16:50:00Z">
            <w:rPr/>
          </w:rPrChange>
        </w:rPr>
        <w:pPrChange w:id="1353" w:author="laca" w:date="2015-06-14T14:00:00Z">
          <w:pPr>
            <w:jc w:val="both"/>
          </w:pPr>
        </w:pPrChange>
      </w:pPr>
      <w:r w:rsidRPr="00FE5CC9">
        <w:rPr>
          <w:rPrChange w:id="1354" w:author="laca" w:date="2015-06-14T16:50:00Z">
            <w:rPr/>
          </w:rPrChange>
        </w:rPr>
        <w:tab/>
        <w:t xml:space="preserve">A </w:t>
      </w:r>
      <w:sdt>
        <w:sdtPr>
          <w:rPr>
            <w:rPrChange w:id="1355" w:author="laca" w:date="2015-06-14T16:50:00Z">
              <w:rPr/>
            </w:rPrChange>
          </w:rPr>
          <w:id w:val="-245269345"/>
          <w:citation/>
        </w:sdtPr>
        <w:sdtContent>
          <w:r w:rsidRPr="00FE5CC9">
            <w:rPr>
              <w:rPrChange w:id="1356" w:author="laca" w:date="2015-06-14T16:50:00Z">
                <w:rPr/>
              </w:rPrChange>
            </w:rPr>
            <w:fldChar w:fldCharType="begin"/>
          </w:r>
          <w:r w:rsidRPr="00FE5CC9">
            <w:rPr>
              <w:rPrChange w:id="1357" w:author="laca" w:date="2015-06-14T16:50:00Z">
                <w:rPr/>
              </w:rPrChange>
            </w:rPr>
            <w:instrText xml:space="preserve"> CITATION Már09 \l 1038 </w:instrText>
          </w:r>
          <w:r w:rsidRPr="00FE5CC9">
            <w:rPr>
              <w:rPrChange w:id="1358" w:author="laca" w:date="2015-06-14T16:50:00Z">
                <w:rPr/>
              </w:rPrChange>
            </w:rPr>
            <w:fldChar w:fldCharType="separate"/>
          </w:r>
          <w:r w:rsidR="00096DBB" w:rsidRPr="00FE5CC9">
            <w:rPr>
              <w:noProof/>
              <w:rPrChange w:id="1359" w:author="laca" w:date="2015-06-14T16:50:00Z">
                <w:rPr>
                  <w:noProof/>
                </w:rPr>
              </w:rPrChange>
            </w:rPr>
            <w:t>[2]</w:t>
          </w:r>
          <w:r w:rsidRPr="00FE5CC9">
            <w:rPr>
              <w:rPrChange w:id="1360" w:author="laca" w:date="2015-06-14T16:50:00Z">
                <w:rPr/>
              </w:rPrChange>
            </w:rPr>
            <w:fldChar w:fldCharType="end"/>
          </w:r>
        </w:sdtContent>
      </w:sdt>
      <w:r w:rsidR="00DA0E1F" w:rsidRPr="00FE5CC9">
        <w:rPr>
          <w:rPrChange w:id="1361" w:author="laca" w:date="2015-06-14T16:50:00Z">
            <w:rPr/>
          </w:rPrChange>
        </w:rPr>
        <w:t xml:space="preserve"> PID szabályzó folytonos átviteli függvényéből indul ki, és levezeti a diszkrét átviteli függvényt, amelyből majd a rekurzív mintavételes szabályzót kapja meg.</w:t>
      </w:r>
    </w:p>
    <w:p w14:paraId="4B8575FA" w14:textId="77777777" w:rsidR="00DA0E1F" w:rsidRPr="00FE5CC9" w:rsidRDefault="00F61364" w:rsidP="0071433B">
      <w:pPr>
        <w:spacing w:after="0" w:line="360" w:lineRule="auto"/>
        <w:jc w:val="both"/>
        <w:rPr>
          <w:rFonts w:ascii="Times New Roman" w:hAnsi="Times New Roman"/>
          <w:rPrChange w:id="1362" w:author="laca" w:date="2015-06-14T16:50:00Z">
            <w:rPr>
              <w:rFonts w:ascii="Times New Roman" w:hAnsi="Times New Roman"/>
            </w:rPr>
          </w:rPrChange>
        </w:rPr>
      </w:pPr>
      <m:oMathPara>
        <m:oMathParaPr>
          <m:jc m:val="center"/>
        </m:oMathParaPr>
        <m:oMath>
          <m:sSub>
            <m:sSubPr>
              <m:ctrlPr>
                <w:rPr>
                  <w:rFonts w:ascii="Cambria Math" w:hAnsi="Cambria Math"/>
                  <w:i/>
                  <w:rPrChange w:id="1363" w:author="laca" w:date="2015-06-14T16:50:00Z">
                    <w:rPr>
                      <w:rFonts w:ascii="Cambria Math" w:hAnsi="Cambria Math"/>
                      <w:i/>
                    </w:rPr>
                  </w:rPrChange>
                </w:rPr>
              </m:ctrlPr>
            </m:sSubPr>
            <m:e>
              <m:r>
                <w:rPr>
                  <w:rFonts w:ascii="Cambria Math" w:hAnsi="Cambria Math"/>
                  <w:rPrChange w:id="1364" w:author="laca" w:date="2015-06-14T16:50:00Z">
                    <w:rPr>
                      <w:rFonts w:ascii="Cambria Math" w:hAnsi="Cambria Math"/>
                    </w:rPr>
                  </w:rPrChange>
                </w:rPr>
                <m:t>u</m:t>
              </m:r>
            </m:e>
            <m:sub>
              <m:r>
                <w:rPr>
                  <w:rFonts w:ascii="Cambria Math" w:hAnsi="Cambria Math"/>
                  <w:rPrChange w:id="1365" w:author="laca" w:date="2015-06-14T16:50:00Z">
                    <w:rPr>
                      <w:rFonts w:ascii="Cambria Math" w:hAnsi="Cambria Math"/>
                    </w:rPr>
                  </w:rPrChange>
                </w:rPr>
                <m:t>k</m:t>
              </m:r>
            </m:sub>
          </m:sSub>
          <m:r>
            <w:rPr>
              <w:rFonts w:ascii="Cambria Math" w:hAnsi="Cambria Math"/>
              <w:rPrChange w:id="1366" w:author="laca" w:date="2015-06-14T16:50:00Z">
                <w:rPr>
                  <w:rFonts w:ascii="Cambria Math" w:hAnsi="Cambria Math"/>
                </w:rPr>
              </w:rPrChange>
            </w:rPr>
            <m:t>=</m:t>
          </m:r>
          <m:sSub>
            <m:sSubPr>
              <m:ctrlPr>
                <w:rPr>
                  <w:rFonts w:ascii="Cambria Math" w:hAnsi="Cambria Math"/>
                  <w:i/>
                  <w:rPrChange w:id="1367" w:author="laca" w:date="2015-06-14T16:50:00Z">
                    <w:rPr>
                      <w:rFonts w:ascii="Cambria Math" w:hAnsi="Cambria Math"/>
                      <w:i/>
                    </w:rPr>
                  </w:rPrChange>
                </w:rPr>
              </m:ctrlPr>
            </m:sSubPr>
            <m:e>
              <m:r>
                <w:rPr>
                  <w:rFonts w:ascii="Cambria Math" w:hAnsi="Cambria Math"/>
                  <w:rPrChange w:id="1368" w:author="laca" w:date="2015-06-14T16:50:00Z">
                    <w:rPr>
                      <w:rFonts w:ascii="Cambria Math" w:hAnsi="Cambria Math"/>
                    </w:rPr>
                  </w:rPrChange>
                </w:rPr>
                <m:t>u</m:t>
              </m:r>
            </m:e>
            <m:sub>
              <m:r>
                <w:rPr>
                  <w:rFonts w:ascii="Cambria Math" w:hAnsi="Cambria Math"/>
                  <w:rPrChange w:id="1369" w:author="laca" w:date="2015-06-14T16:50:00Z">
                    <w:rPr>
                      <w:rFonts w:ascii="Cambria Math" w:hAnsi="Cambria Math"/>
                    </w:rPr>
                  </w:rPrChange>
                </w:rPr>
                <m:t>k-1</m:t>
              </m:r>
            </m:sub>
          </m:sSub>
          <m:r>
            <w:rPr>
              <w:rFonts w:ascii="Cambria Math" w:hAnsi="Cambria Math"/>
              <w:rPrChange w:id="1370" w:author="laca" w:date="2015-06-14T16:50:00Z">
                <w:rPr>
                  <w:rFonts w:ascii="Cambria Math" w:hAnsi="Cambria Math"/>
                </w:rPr>
              </w:rPrChange>
            </w:rPr>
            <m:t>+</m:t>
          </m:r>
          <m:sSub>
            <m:sSubPr>
              <m:ctrlPr>
                <w:rPr>
                  <w:rFonts w:ascii="Cambria Math" w:hAnsi="Cambria Math"/>
                  <w:i/>
                  <w:rPrChange w:id="1371" w:author="laca" w:date="2015-06-14T16:50:00Z">
                    <w:rPr>
                      <w:rFonts w:ascii="Cambria Math" w:hAnsi="Cambria Math"/>
                      <w:i/>
                    </w:rPr>
                  </w:rPrChange>
                </w:rPr>
              </m:ctrlPr>
            </m:sSubPr>
            <m:e>
              <m:r>
                <w:rPr>
                  <w:rFonts w:ascii="Cambria Math" w:hAnsi="Cambria Math"/>
                  <w:rPrChange w:id="1372" w:author="laca" w:date="2015-06-14T16:50:00Z">
                    <w:rPr>
                      <w:rFonts w:ascii="Cambria Math" w:hAnsi="Cambria Math"/>
                    </w:rPr>
                  </w:rPrChange>
                </w:rPr>
                <m:t>Q</m:t>
              </m:r>
            </m:e>
            <m:sub>
              <m:r>
                <w:rPr>
                  <w:rFonts w:ascii="Cambria Math" w:hAnsi="Cambria Math"/>
                  <w:rPrChange w:id="1373" w:author="laca" w:date="2015-06-14T16:50:00Z">
                    <w:rPr>
                      <w:rFonts w:ascii="Cambria Math" w:hAnsi="Cambria Math"/>
                    </w:rPr>
                  </w:rPrChange>
                </w:rPr>
                <m:t>0</m:t>
              </m:r>
            </m:sub>
          </m:sSub>
          <m:sSub>
            <m:sSubPr>
              <m:ctrlPr>
                <w:rPr>
                  <w:rFonts w:ascii="Cambria Math" w:hAnsi="Cambria Math"/>
                  <w:i/>
                  <w:rPrChange w:id="1374" w:author="laca" w:date="2015-06-14T16:50:00Z">
                    <w:rPr>
                      <w:rFonts w:ascii="Cambria Math" w:hAnsi="Cambria Math"/>
                      <w:i/>
                    </w:rPr>
                  </w:rPrChange>
                </w:rPr>
              </m:ctrlPr>
            </m:sSubPr>
            <m:e>
              <m:r>
                <w:rPr>
                  <w:rFonts w:ascii="Cambria Math" w:hAnsi="Cambria Math"/>
                  <w:rPrChange w:id="1375" w:author="laca" w:date="2015-06-14T16:50:00Z">
                    <w:rPr>
                      <w:rFonts w:ascii="Cambria Math" w:hAnsi="Cambria Math"/>
                    </w:rPr>
                  </w:rPrChange>
                </w:rPr>
                <m:t>e</m:t>
              </m:r>
            </m:e>
            <m:sub>
              <m:r>
                <w:rPr>
                  <w:rFonts w:ascii="Cambria Math" w:hAnsi="Cambria Math"/>
                  <w:rPrChange w:id="1376" w:author="laca" w:date="2015-06-14T16:50:00Z">
                    <w:rPr>
                      <w:rFonts w:ascii="Cambria Math" w:hAnsi="Cambria Math"/>
                    </w:rPr>
                  </w:rPrChange>
                </w:rPr>
                <m:t>k</m:t>
              </m:r>
            </m:sub>
          </m:sSub>
          <m:r>
            <w:rPr>
              <w:rFonts w:ascii="Cambria Math" w:hAnsi="Cambria Math"/>
              <w:rPrChange w:id="1377" w:author="laca" w:date="2015-06-14T16:50:00Z">
                <w:rPr>
                  <w:rFonts w:ascii="Cambria Math" w:hAnsi="Cambria Math"/>
                </w:rPr>
              </w:rPrChange>
            </w:rPr>
            <m:t>+</m:t>
          </m:r>
          <m:sSub>
            <m:sSubPr>
              <m:ctrlPr>
                <w:rPr>
                  <w:rFonts w:ascii="Cambria Math" w:hAnsi="Cambria Math"/>
                  <w:i/>
                  <w:rPrChange w:id="1378" w:author="laca" w:date="2015-06-14T16:50:00Z">
                    <w:rPr>
                      <w:rFonts w:ascii="Cambria Math" w:hAnsi="Cambria Math"/>
                      <w:i/>
                    </w:rPr>
                  </w:rPrChange>
                </w:rPr>
              </m:ctrlPr>
            </m:sSubPr>
            <m:e>
              <m:r>
                <w:rPr>
                  <w:rFonts w:ascii="Cambria Math" w:hAnsi="Cambria Math"/>
                  <w:rPrChange w:id="1379" w:author="laca" w:date="2015-06-14T16:50:00Z">
                    <w:rPr>
                      <w:rFonts w:ascii="Cambria Math" w:hAnsi="Cambria Math"/>
                    </w:rPr>
                  </w:rPrChange>
                </w:rPr>
                <m:t>Q</m:t>
              </m:r>
            </m:e>
            <m:sub>
              <m:r>
                <w:rPr>
                  <w:rFonts w:ascii="Cambria Math" w:hAnsi="Cambria Math"/>
                  <w:rPrChange w:id="1380" w:author="laca" w:date="2015-06-14T16:50:00Z">
                    <w:rPr>
                      <w:rFonts w:ascii="Cambria Math" w:hAnsi="Cambria Math"/>
                    </w:rPr>
                  </w:rPrChange>
                </w:rPr>
                <m:t>1</m:t>
              </m:r>
            </m:sub>
          </m:sSub>
          <m:sSub>
            <m:sSubPr>
              <m:ctrlPr>
                <w:rPr>
                  <w:rFonts w:ascii="Cambria Math" w:hAnsi="Cambria Math"/>
                  <w:i/>
                  <w:rPrChange w:id="1381" w:author="laca" w:date="2015-06-14T16:50:00Z">
                    <w:rPr>
                      <w:rFonts w:ascii="Cambria Math" w:hAnsi="Cambria Math"/>
                      <w:i/>
                    </w:rPr>
                  </w:rPrChange>
                </w:rPr>
              </m:ctrlPr>
            </m:sSubPr>
            <m:e>
              <m:r>
                <w:rPr>
                  <w:rFonts w:ascii="Cambria Math" w:hAnsi="Cambria Math"/>
                  <w:rPrChange w:id="1382" w:author="laca" w:date="2015-06-14T16:50:00Z">
                    <w:rPr>
                      <w:rFonts w:ascii="Cambria Math" w:hAnsi="Cambria Math"/>
                    </w:rPr>
                  </w:rPrChange>
                </w:rPr>
                <m:t>e</m:t>
              </m:r>
            </m:e>
            <m:sub>
              <m:r>
                <w:rPr>
                  <w:rFonts w:ascii="Cambria Math" w:hAnsi="Cambria Math"/>
                  <w:rPrChange w:id="1383" w:author="laca" w:date="2015-06-14T16:50:00Z">
                    <w:rPr>
                      <w:rFonts w:ascii="Cambria Math" w:hAnsi="Cambria Math"/>
                    </w:rPr>
                  </w:rPrChange>
                </w:rPr>
                <m:t>k-1</m:t>
              </m:r>
            </m:sub>
          </m:sSub>
          <m:r>
            <w:rPr>
              <w:rFonts w:ascii="Cambria Math" w:hAnsi="Cambria Math"/>
              <w:rPrChange w:id="1384" w:author="laca" w:date="2015-06-14T16:50:00Z">
                <w:rPr>
                  <w:rFonts w:ascii="Cambria Math" w:hAnsi="Cambria Math"/>
                </w:rPr>
              </w:rPrChange>
            </w:rPr>
            <m:t>+</m:t>
          </m:r>
          <m:sSub>
            <m:sSubPr>
              <m:ctrlPr>
                <w:rPr>
                  <w:rFonts w:ascii="Cambria Math" w:hAnsi="Cambria Math"/>
                  <w:i/>
                  <w:rPrChange w:id="1385" w:author="laca" w:date="2015-06-14T16:50:00Z">
                    <w:rPr>
                      <w:rFonts w:ascii="Cambria Math" w:hAnsi="Cambria Math"/>
                      <w:i/>
                    </w:rPr>
                  </w:rPrChange>
                </w:rPr>
              </m:ctrlPr>
            </m:sSubPr>
            <m:e>
              <m:r>
                <w:rPr>
                  <w:rFonts w:ascii="Cambria Math" w:hAnsi="Cambria Math"/>
                  <w:rPrChange w:id="1386" w:author="laca" w:date="2015-06-14T16:50:00Z">
                    <w:rPr>
                      <w:rFonts w:ascii="Cambria Math" w:hAnsi="Cambria Math"/>
                    </w:rPr>
                  </w:rPrChange>
                </w:rPr>
                <m:t>Q</m:t>
              </m:r>
            </m:e>
            <m:sub>
              <m:r>
                <w:rPr>
                  <w:rFonts w:ascii="Cambria Math" w:hAnsi="Cambria Math"/>
                  <w:rPrChange w:id="1387" w:author="laca" w:date="2015-06-14T16:50:00Z">
                    <w:rPr>
                      <w:rFonts w:ascii="Cambria Math" w:hAnsi="Cambria Math"/>
                    </w:rPr>
                  </w:rPrChange>
                </w:rPr>
                <m:t>2</m:t>
              </m:r>
            </m:sub>
          </m:sSub>
          <m:sSub>
            <m:sSubPr>
              <m:ctrlPr>
                <w:rPr>
                  <w:rFonts w:ascii="Cambria Math" w:hAnsi="Cambria Math"/>
                  <w:i/>
                  <w:rPrChange w:id="1388" w:author="laca" w:date="2015-06-14T16:50:00Z">
                    <w:rPr>
                      <w:rFonts w:ascii="Cambria Math" w:hAnsi="Cambria Math"/>
                      <w:i/>
                    </w:rPr>
                  </w:rPrChange>
                </w:rPr>
              </m:ctrlPr>
            </m:sSubPr>
            <m:e>
              <m:r>
                <w:rPr>
                  <w:rFonts w:ascii="Cambria Math" w:hAnsi="Cambria Math"/>
                  <w:rPrChange w:id="1389" w:author="laca" w:date="2015-06-14T16:50:00Z">
                    <w:rPr>
                      <w:rFonts w:ascii="Cambria Math" w:hAnsi="Cambria Math"/>
                    </w:rPr>
                  </w:rPrChange>
                </w:rPr>
                <m:t>e</m:t>
              </m:r>
            </m:e>
            <m:sub>
              <m:r>
                <w:rPr>
                  <w:rFonts w:ascii="Cambria Math" w:hAnsi="Cambria Math"/>
                  <w:rPrChange w:id="1390" w:author="laca" w:date="2015-06-14T16:50:00Z">
                    <w:rPr>
                      <w:rFonts w:ascii="Cambria Math" w:hAnsi="Cambria Math"/>
                    </w:rPr>
                  </w:rPrChange>
                </w:rPr>
                <m:t>k-2</m:t>
              </m:r>
            </m:sub>
          </m:sSub>
        </m:oMath>
      </m:oMathPara>
    </w:p>
    <w:p w14:paraId="5A0BE643" w14:textId="77777777" w:rsidR="00DA0E1F" w:rsidRPr="00FE5CC9" w:rsidRDefault="00F61364" w:rsidP="00911B32">
      <w:pPr>
        <w:spacing w:after="0" w:line="360" w:lineRule="auto"/>
        <w:jc w:val="both"/>
        <w:rPr>
          <w:rFonts w:ascii="Times New Roman" w:hAnsi="Times New Roman"/>
          <w:rPrChange w:id="1391" w:author="laca" w:date="2015-06-14T16:50:00Z">
            <w:rPr>
              <w:rFonts w:ascii="Times New Roman" w:hAnsi="Times New Roman"/>
            </w:rPr>
          </w:rPrChange>
        </w:rPr>
      </w:pPr>
      <m:oMath>
        <m:sSub>
          <m:sSubPr>
            <m:ctrlPr>
              <w:rPr>
                <w:rFonts w:ascii="Cambria Math" w:hAnsi="Cambria Math"/>
                <w:i/>
                <w:rPrChange w:id="1392" w:author="laca" w:date="2015-06-14T16:50:00Z">
                  <w:rPr>
                    <w:rFonts w:ascii="Cambria Math" w:hAnsi="Cambria Math"/>
                    <w:i/>
                  </w:rPr>
                </w:rPrChange>
              </w:rPr>
            </m:ctrlPr>
          </m:sSubPr>
          <m:e>
            <m:r>
              <w:rPr>
                <w:rFonts w:ascii="Cambria Math" w:hAnsi="Cambria Math"/>
                <w:rPrChange w:id="1393" w:author="laca" w:date="2015-06-14T16:50:00Z">
                  <w:rPr>
                    <w:rFonts w:ascii="Cambria Math" w:hAnsi="Cambria Math"/>
                  </w:rPr>
                </w:rPrChange>
              </w:rPr>
              <m:t xml:space="preserve"> Q</m:t>
            </m:r>
          </m:e>
          <m:sub>
            <m:r>
              <w:rPr>
                <w:rFonts w:ascii="Cambria Math" w:hAnsi="Cambria Math"/>
                <w:rPrChange w:id="1394" w:author="laca" w:date="2015-06-14T16:50:00Z">
                  <w:rPr>
                    <w:rFonts w:ascii="Cambria Math" w:hAnsi="Cambria Math"/>
                  </w:rPr>
                </w:rPrChange>
              </w:rPr>
              <m:t>0</m:t>
            </m:r>
          </m:sub>
        </m:sSub>
        <m:r>
          <w:rPr>
            <w:rFonts w:ascii="Cambria Math" w:hAnsi="Cambria Math"/>
            <w:rPrChange w:id="1395" w:author="laca" w:date="2015-06-14T16:50:00Z">
              <w:rPr>
                <w:rFonts w:ascii="Cambria Math" w:hAnsi="Cambria Math"/>
              </w:rPr>
            </w:rPrChange>
          </w:rPr>
          <m:t>=</m:t>
        </m:r>
        <m:sSub>
          <m:sSubPr>
            <m:ctrlPr>
              <w:rPr>
                <w:rFonts w:ascii="Cambria Math" w:hAnsi="Cambria Math"/>
                <w:i/>
                <w:rPrChange w:id="1396" w:author="laca" w:date="2015-06-14T16:50:00Z">
                  <w:rPr>
                    <w:rFonts w:ascii="Cambria Math" w:hAnsi="Cambria Math"/>
                    <w:i/>
                  </w:rPr>
                </w:rPrChange>
              </w:rPr>
            </m:ctrlPr>
          </m:sSubPr>
          <m:e>
            <m:r>
              <w:rPr>
                <w:rFonts w:ascii="Cambria Math" w:hAnsi="Cambria Math"/>
                <w:rPrChange w:id="1397" w:author="laca" w:date="2015-06-14T16:50:00Z">
                  <w:rPr>
                    <w:rFonts w:ascii="Cambria Math" w:hAnsi="Cambria Math"/>
                  </w:rPr>
                </w:rPrChange>
              </w:rPr>
              <m:t>K</m:t>
            </m:r>
          </m:e>
          <m:sub>
            <m:r>
              <w:rPr>
                <w:rFonts w:ascii="Cambria Math" w:hAnsi="Cambria Math"/>
                <w:rPrChange w:id="1398" w:author="laca" w:date="2015-06-14T16:50:00Z">
                  <w:rPr>
                    <w:rFonts w:ascii="Cambria Math" w:hAnsi="Cambria Math"/>
                  </w:rPr>
                </w:rPrChange>
              </w:rPr>
              <m:t>P</m:t>
            </m:r>
          </m:sub>
        </m:sSub>
        <m:d>
          <m:dPr>
            <m:ctrlPr>
              <w:rPr>
                <w:rFonts w:ascii="Cambria Math" w:hAnsi="Cambria Math"/>
                <w:i/>
                <w:rPrChange w:id="1399" w:author="laca" w:date="2015-06-14T16:50:00Z">
                  <w:rPr>
                    <w:rFonts w:ascii="Cambria Math" w:hAnsi="Cambria Math"/>
                    <w:i/>
                  </w:rPr>
                </w:rPrChange>
              </w:rPr>
            </m:ctrlPr>
          </m:dPr>
          <m:e>
            <m:r>
              <w:rPr>
                <w:rFonts w:ascii="Cambria Math" w:hAnsi="Cambria Math"/>
                <w:rPrChange w:id="1400" w:author="laca" w:date="2015-06-14T16:50:00Z">
                  <w:rPr>
                    <w:rFonts w:ascii="Cambria Math" w:hAnsi="Cambria Math"/>
                  </w:rPr>
                </w:rPrChange>
              </w:rPr>
              <m:t>1+</m:t>
            </m:r>
            <m:f>
              <m:fPr>
                <m:ctrlPr>
                  <w:rPr>
                    <w:rFonts w:ascii="Cambria Math" w:hAnsi="Cambria Math"/>
                    <w:i/>
                    <w:rPrChange w:id="1401" w:author="laca" w:date="2015-06-14T16:50:00Z">
                      <w:rPr>
                        <w:rFonts w:ascii="Cambria Math" w:hAnsi="Cambria Math"/>
                        <w:i/>
                      </w:rPr>
                    </w:rPrChange>
                  </w:rPr>
                </m:ctrlPr>
              </m:fPr>
              <m:num>
                <m:sSub>
                  <m:sSubPr>
                    <m:ctrlPr>
                      <w:rPr>
                        <w:rFonts w:ascii="Cambria Math" w:hAnsi="Cambria Math"/>
                        <w:i/>
                        <w:rPrChange w:id="1402" w:author="laca" w:date="2015-06-14T16:50:00Z">
                          <w:rPr>
                            <w:rFonts w:ascii="Cambria Math" w:hAnsi="Cambria Math"/>
                            <w:i/>
                          </w:rPr>
                        </w:rPrChange>
                      </w:rPr>
                    </m:ctrlPr>
                  </m:sSubPr>
                  <m:e>
                    <m:r>
                      <w:rPr>
                        <w:rFonts w:ascii="Cambria Math" w:hAnsi="Cambria Math"/>
                        <w:rPrChange w:id="1403" w:author="laca" w:date="2015-06-14T16:50:00Z">
                          <w:rPr>
                            <w:rFonts w:ascii="Cambria Math" w:hAnsi="Cambria Math"/>
                          </w:rPr>
                        </w:rPrChange>
                      </w:rPr>
                      <m:t>T</m:t>
                    </m:r>
                  </m:e>
                  <m:sub>
                    <m:r>
                      <w:rPr>
                        <w:rFonts w:ascii="Cambria Math" w:hAnsi="Cambria Math"/>
                        <w:rPrChange w:id="1404" w:author="laca" w:date="2015-06-14T16:50:00Z">
                          <w:rPr>
                            <w:rFonts w:ascii="Cambria Math" w:hAnsi="Cambria Math"/>
                          </w:rPr>
                        </w:rPrChange>
                      </w:rPr>
                      <m:t>d</m:t>
                    </m:r>
                  </m:sub>
                </m:sSub>
              </m:num>
              <m:den>
                <m:sSub>
                  <m:sSubPr>
                    <m:ctrlPr>
                      <w:rPr>
                        <w:rFonts w:ascii="Cambria Math" w:hAnsi="Cambria Math"/>
                        <w:i/>
                        <w:rPrChange w:id="1405" w:author="laca" w:date="2015-06-14T16:50:00Z">
                          <w:rPr>
                            <w:rFonts w:ascii="Cambria Math" w:hAnsi="Cambria Math"/>
                            <w:i/>
                          </w:rPr>
                        </w:rPrChange>
                      </w:rPr>
                    </m:ctrlPr>
                  </m:sSubPr>
                  <m:e>
                    <m:r>
                      <w:rPr>
                        <w:rFonts w:ascii="Cambria Math" w:hAnsi="Cambria Math"/>
                        <w:rPrChange w:id="1406" w:author="laca" w:date="2015-06-14T16:50:00Z">
                          <w:rPr>
                            <w:rFonts w:ascii="Cambria Math" w:hAnsi="Cambria Math"/>
                          </w:rPr>
                        </w:rPrChange>
                      </w:rPr>
                      <m:t>T</m:t>
                    </m:r>
                  </m:e>
                  <m:sub>
                    <m:r>
                      <w:rPr>
                        <w:rFonts w:ascii="Cambria Math" w:hAnsi="Cambria Math"/>
                        <w:rPrChange w:id="1407" w:author="laca" w:date="2015-06-14T16:50:00Z">
                          <w:rPr>
                            <w:rFonts w:ascii="Cambria Math" w:hAnsi="Cambria Math"/>
                          </w:rPr>
                        </w:rPrChange>
                      </w:rPr>
                      <m:t>s</m:t>
                    </m:r>
                  </m:sub>
                </m:sSub>
              </m:den>
            </m:f>
            <m:r>
              <w:rPr>
                <w:rFonts w:ascii="Cambria Math" w:hAnsi="Cambria Math"/>
                <w:rPrChange w:id="1408" w:author="laca" w:date="2015-06-14T16:50:00Z">
                  <w:rPr>
                    <w:rFonts w:ascii="Cambria Math" w:hAnsi="Cambria Math"/>
                  </w:rPr>
                </w:rPrChange>
              </w:rPr>
              <m:t>+</m:t>
            </m:r>
            <m:f>
              <m:fPr>
                <m:ctrlPr>
                  <w:rPr>
                    <w:rFonts w:ascii="Cambria Math" w:hAnsi="Cambria Math"/>
                    <w:i/>
                    <w:rPrChange w:id="1409" w:author="laca" w:date="2015-06-14T16:50:00Z">
                      <w:rPr>
                        <w:rFonts w:ascii="Cambria Math" w:hAnsi="Cambria Math"/>
                        <w:i/>
                      </w:rPr>
                    </w:rPrChange>
                  </w:rPr>
                </m:ctrlPr>
              </m:fPr>
              <m:num>
                <m:sSub>
                  <m:sSubPr>
                    <m:ctrlPr>
                      <w:rPr>
                        <w:rFonts w:ascii="Cambria Math" w:hAnsi="Cambria Math"/>
                        <w:i/>
                        <w:rPrChange w:id="1410" w:author="laca" w:date="2015-06-14T16:50:00Z">
                          <w:rPr>
                            <w:rFonts w:ascii="Cambria Math" w:hAnsi="Cambria Math"/>
                            <w:i/>
                          </w:rPr>
                        </w:rPrChange>
                      </w:rPr>
                    </m:ctrlPr>
                  </m:sSubPr>
                  <m:e>
                    <m:r>
                      <w:rPr>
                        <w:rFonts w:ascii="Cambria Math" w:hAnsi="Cambria Math"/>
                        <w:rPrChange w:id="1411" w:author="laca" w:date="2015-06-14T16:50:00Z">
                          <w:rPr>
                            <w:rFonts w:ascii="Cambria Math" w:hAnsi="Cambria Math"/>
                          </w:rPr>
                        </w:rPrChange>
                      </w:rPr>
                      <m:t>T</m:t>
                    </m:r>
                  </m:e>
                  <m:sub>
                    <m:r>
                      <w:rPr>
                        <w:rFonts w:ascii="Cambria Math" w:hAnsi="Cambria Math"/>
                        <w:rPrChange w:id="1412" w:author="laca" w:date="2015-06-14T16:50:00Z">
                          <w:rPr>
                            <w:rFonts w:ascii="Cambria Math" w:hAnsi="Cambria Math"/>
                          </w:rPr>
                        </w:rPrChange>
                      </w:rPr>
                      <m:t>s</m:t>
                    </m:r>
                  </m:sub>
                </m:sSub>
              </m:num>
              <m:den>
                <m:sSub>
                  <m:sSubPr>
                    <m:ctrlPr>
                      <w:rPr>
                        <w:rFonts w:ascii="Cambria Math" w:hAnsi="Cambria Math"/>
                        <w:i/>
                        <w:rPrChange w:id="1413" w:author="laca" w:date="2015-06-14T16:50:00Z">
                          <w:rPr>
                            <w:rFonts w:ascii="Cambria Math" w:hAnsi="Cambria Math"/>
                            <w:i/>
                          </w:rPr>
                        </w:rPrChange>
                      </w:rPr>
                    </m:ctrlPr>
                  </m:sSubPr>
                  <m:e>
                    <m:r>
                      <w:rPr>
                        <w:rFonts w:ascii="Cambria Math" w:hAnsi="Cambria Math"/>
                        <w:rPrChange w:id="1414" w:author="laca" w:date="2015-06-14T16:50:00Z">
                          <w:rPr>
                            <w:rFonts w:ascii="Cambria Math" w:hAnsi="Cambria Math"/>
                          </w:rPr>
                        </w:rPrChange>
                      </w:rPr>
                      <m:t>T</m:t>
                    </m:r>
                  </m:e>
                  <m:sub>
                    <m:r>
                      <w:rPr>
                        <w:rFonts w:ascii="Cambria Math" w:hAnsi="Cambria Math"/>
                        <w:rPrChange w:id="1415" w:author="laca" w:date="2015-06-14T16:50:00Z">
                          <w:rPr>
                            <w:rFonts w:ascii="Cambria Math" w:hAnsi="Cambria Math"/>
                          </w:rPr>
                        </w:rPrChange>
                      </w:rPr>
                      <m:t>i</m:t>
                    </m:r>
                  </m:sub>
                </m:sSub>
              </m:den>
            </m:f>
          </m:e>
        </m:d>
        <m:r>
          <w:rPr>
            <w:rFonts w:ascii="Cambria Math" w:hAnsi="Cambria Math"/>
            <w:rPrChange w:id="1416" w:author="laca" w:date="2015-06-14T16:50:00Z">
              <w:rPr>
                <w:rFonts w:ascii="Cambria Math" w:hAnsi="Cambria Math"/>
              </w:rPr>
            </w:rPrChange>
          </w:rPr>
          <m:t xml:space="preserve">, </m:t>
        </m:r>
        <m:sSub>
          <m:sSubPr>
            <m:ctrlPr>
              <w:rPr>
                <w:rFonts w:ascii="Cambria Math" w:hAnsi="Cambria Math"/>
                <w:i/>
                <w:rPrChange w:id="1417" w:author="laca" w:date="2015-06-14T16:50:00Z">
                  <w:rPr>
                    <w:rFonts w:ascii="Cambria Math" w:hAnsi="Cambria Math"/>
                    <w:i/>
                  </w:rPr>
                </w:rPrChange>
              </w:rPr>
            </m:ctrlPr>
          </m:sSubPr>
          <m:e>
            <m:r>
              <w:rPr>
                <w:rFonts w:ascii="Cambria Math" w:hAnsi="Cambria Math"/>
                <w:rPrChange w:id="1418" w:author="laca" w:date="2015-06-14T16:50:00Z">
                  <w:rPr>
                    <w:rFonts w:ascii="Cambria Math" w:hAnsi="Cambria Math"/>
                  </w:rPr>
                </w:rPrChange>
              </w:rPr>
              <m:t>Q</m:t>
            </m:r>
          </m:e>
          <m:sub>
            <m:r>
              <w:rPr>
                <w:rFonts w:ascii="Cambria Math" w:hAnsi="Cambria Math"/>
                <w:rPrChange w:id="1419" w:author="laca" w:date="2015-06-14T16:50:00Z">
                  <w:rPr>
                    <w:rFonts w:ascii="Cambria Math" w:hAnsi="Cambria Math"/>
                  </w:rPr>
                </w:rPrChange>
              </w:rPr>
              <m:t>1</m:t>
            </m:r>
          </m:sub>
        </m:sSub>
        <m:r>
          <w:rPr>
            <w:rFonts w:ascii="Cambria Math" w:hAnsi="Cambria Math"/>
            <w:rPrChange w:id="1420" w:author="laca" w:date="2015-06-14T16:50:00Z">
              <w:rPr>
                <w:rFonts w:ascii="Cambria Math" w:hAnsi="Cambria Math"/>
              </w:rPr>
            </w:rPrChange>
          </w:rPr>
          <m:t>=</m:t>
        </m:r>
        <m:sSub>
          <m:sSubPr>
            <m:ctrlPr>
              <w:rPr>
                <w:rFonts w:ascii="Cambria Math" w:hAnsi="Cambria Math"/>
                <w:i/>
                <w:rPrChange w:id="1421" w:author="laca" w:date="2015-06-14T16:50:00Z">
                  <w:rPr>
                    <w:rFonts w:ascii="Cambria Math" w:hAnsi="Cambria Math"/>
                    <w:i/>
                  </w:rPr>
                </w:rPrChange>
              </w:rPr>
            </m:ctrlPr>
          </m:sSubPr>
          <m:e>
            <m:r>
              <w:rPr>
                <w:rFonts w:ascii="Cambria Math" w:hAnsi="Cambria Math"/>
                <w:rPrChange w:id="1422" w:author="laca" w:date="2015-06-14T16:50:00Z">
                  <w:rPr>
                    <w:rFonts w:ascii="Cambria Math" w:hAnsi="Cambria Math"/>
                  </w:rPr>
                </w:rPrChange>
              </w:rPr>
              <m:t>K</m:t>
            </m:r>
          </m:e>
          <m:sub>
            <m:r>
              <w:rPr>
                <w:rFonts w:ascii="Cambria Math" w:hAnsi="Cambria Math"/>
                <w:rPrChange w:id="1423" w:author="laca" w:date="2015-06-14T16:50:00Z">
                  <w:rPr>
                    <w:rFonts w:ascii="Cambria Math" w:hAnsi="Cambria Math"/>
                  </w:rPr>
                </w:rPrChange>
              </w:rPr>
              <m:t>P</m:t>
            </m:r>
          </m:sub>
        </m:sSub>
        <m:d>
          <m:dPr>
            <m:ctrlPr>
              <w:rPr>
                <w:rFonts w:ascii="Cambria Math" w:hAnsi="Cambria Math"/>
                <w:i/>
                <w:rPrChange w:id="1424" w:author="laca" w:date="2015-06-14T16:50:00Z">
                  <w:rPr>
                    <w:rFonts w:ascii="Cambria Math" w:hAnsi="Cambria Math"/>
                    <w:i/>
                  </w:rPr>
                </w:rPrChange>
              </w:rPr>
            </m:ctrlPr>
          </m:dPr>
          <m:e>
            <m:r>
              <w:rPr>
                <w:rFonts w:ascii="Cambria Math" w:hAnsi="Cambria Math"/>
                <w:rPrChange w:id="1425" w:author="laca" w:date="2015-06-14T16:50:00Z">
                  <w:rPr>
                    <w:rFonts w:ascii="Cambria Math" w:hAnsi="Cambria Math"/>
                  </w:rPr>
                </w:rPrChange>
              </w:rPr>
              <m:t>-1-</m:t>
            </m:r>
            <m:f>
              <m:fPr>
                <m:ctrlPr>
                  <w:rPr>
                    <w:rFonts w:ascii="Cambria Math" w:hAnsi="Cambria Math"/>
                    <w:i/>
                    <w:rPrChange w:id="1426" w:author="laca" w:date="2015-06-14T16:50:00Z">
                      <w:rPr>
                        <w:rFonts w:ascii="Cambria Math" w:hAnsi="Cambria Math"/>
                        <w:i/>
                      </w:rPr>
                    </w:rPrChange>
                  </w:rPr>
                </m:ctrlPr>
              </m:fPr>
              <m:num>
                <m:r>
                  <w:rPr>
                    <w:rFonts w:ascii="Cambria Math" w:hAnsi="Cambria Math"/>
                    <w:rPrChange w:id="1427" w:author="laca" w:date="2015-06-14T16:50:00Z">
                      <w:rPr>
                        <w:rFonts w:ascii="Cambria Math" w:hAnsi="Cambria Math"/>
                      </w:rPr>
                    </w:rPrChange>
                  </w:rPr>
                  <m:t>2</m:t>
                </m:r>
                <m:sSub>
                  <m:sSubPr>
                    <m:ctrlPr>
                      <w:rPr>
                        <w:rFonts w:ascii="Cambria Math" w:hAnsi="Cambria Math"/>
                        <w:i/>
                        <w:rPrChange w:id="1428" w:author="laca" w:date="2015-06-14T16:50:00Z">
                          <w:rPr>
                            <w:rFonts w:ascii="Cambria Math" w:hAnsi="Cambria Math"/>
                            <w:i/>
                          </w:rPr>
                        </w:rPrChange>
                      </w:rPr>
                    </m:ctrlPr>
                  </m:sSubPr>
                  <m:e>
                    <m:r>
                      <w:rPr>
                        <w:rFonts w:ascii="Cambria Math" w:hAnsi="Cambria Math"/>
                        <w:rPrChange w:id="1429" w:author="laca" w:date="2015-06-14T16:50:00Z">
                          <w:rPr>
                            <w:rFonts w:ascii="Cambria Math" w:hAnsi="Cambria Math"/>
                          </w:rPr>
                        </w:rPrChange>
                      </w:rPr>
                      <m:t>T</m:t>
                    </m:r>
                  </m:e>
                  <m:sub>
                    <m:r>
                      <w:rPr>
                        <w:rFonts w:ascii="Cambria Math" w:hAnsi="Cambria Math"/>
                        <w:rPrChange w:id="1430" w:author="laca" w:date="2015-06-14T16:50:00Z">
                          <w:rPr>
                            <w:rFonts w:ascii="Cambria Math" w:hAnsi="Cambria Math"/>
                          </w:rPr>
                        </w:rPrChange>
                      </w:rPr>
                      <m:t>d</m:t>
                    </m:r>
                  </m:sub>
                </m:sSub>
              </m:num>
              <m:den>
                <m:sSub>
                  <m:sSubPr>
                    <m:ctrlPr>
                      <w:rPr>
                        <w:rFonts w:ascii="Cambria Math" w:hAnsi="Cambria Math"/>
                        <w:i/>
                        <w:rPrChange w:id="1431" w:author="laca" w:date="2015-06-14T16:50:00Z">
                          <w:rPr>
                            <w:rFonts w:ascii="Cambria Math" w:hAnsi="Cambria Math"/>
                            <w:i/>
                          </w:rPr>
                        </w:rPrChange>
                      </w:rPr>
                    </m:ctrlPr>
                  </m:sSubPr>
                  <m:e>
                    <m:r>
                      <w:rPr>
                        <w:rFonts w:ascii="Cambria Math" w:hAnsi="Cambria Math"/>
                        <w:rPrChange w:id="1432" w:author="laca" w:date="2015-06-14T16:50:00Z">
                          <w:rPr>
                            <w:rFonts w:ascii="Cambria Math" w:hAnsi="Cambria Math"/>
                          </w:rPr>
                        </w:rPrChange>
                      </w:rPr>
                      <m:t>T</m:t>
                    </m:r>
                  </m:e>
                  <m:sub>
                    <m:r>
                      <w:rPr>
                        <w:rFonts w:ascii="Cambria Math" w:hAnsi="Cambria Math"/>
                        <w:rPrChange w:id="1433" w:author="laca" w:date="2015-06-14T16:50:00Z">
                          <w:rPr>
                            <w:rFonts w:ascii="Cambria Math" w:hAnsi="Cambria Math"/>
                          </w:rPr>
                        </w:rPrChange>
                      </w:rPr>
                      <m:t>s</m:t>
                    </m:r>
                  </m:sub>
                </m:sSub>
              </m:den>
            </m:f>
          </m:e>
        </m:d>
        <m:r>
          <w:rPr>
            <w:rFonts w:ascii="Cambria Math" w:hAnsi="Cambria Math"/>
            <w:rPrChange w:id="1434" w:author="laca" w:date="2015-06-14T16:50:00Z">
              <w:rPr>
                <w:rFonts w:ascii="Cambria Math" w:hAnsi="Cambria Math"/>
              </w:rPr>
            </w:rPrChange>
          </w:rPr>
          <m:t xml:space="preserve">, </m:t>
        </m:r>
        <m:sSub>
          <m:sSubPr>
            <m:ctrlPr>
              <w:rPr>
                <w:rFonts w:ascii="Cambria Math" w:hAnsi="Cambria Math"/>
                <w:i/>
                <w:rPrChange w:id="1435" w:author="laca" w:date="2015-06-14T16:50:00Z">
                  <w:rPr>
                    <w:rFonts w:ascii="Cambria Math" w:hAnsi="Cambria Math"/>
                    <w:i/>
                  </w:rPr>
                </w:rPrChange>
              </w:rPr>
            </m:ctrlPr>
          </m:sSubPr>
          <m:e>
            <m:r>
              <w:rPr>
                <w:rFonts w:ascii="Cambria Math" w:hAnsi="Cambria Math"/>
                <w:rPrChange w:id="1436" w:author="laca" w:date="2015-06-14T16:50:00Z">
                  <w:rPr>
                    <w:rFonts w:ascii="Cambria Math" w:hAnsi="Cambria Math"/>
                  </w:rPr>
                </w:rPrChange>
              </w:rPr>
              <m:t>Q</m:t>
            </m:r>
          </m:e>
          <m:sub>
            <m:r>
              <w:rPr>
                <w:rFonts w:ascii="Cambria Math" w:hAnsi="Cambria Math"/>
                <w:rPrChange w:id="1437" w:author="laca" w:date="2015-06-14T16:50:00Z">
                  <w:rPr>
                    <w:rFonts w:ascii="Cambria Math" w:hAnsi="Cambria Math"/>
                  </w:rPr>
                </w:rPrChange>
              </w:rPr>
              <m:t>2</m:t>
            </m:r>
          </m:sub>
        </m:sSub>
        <m:r>
          <w:rPr>
            <w:rFonts w:ascii="Cambria Math" w:hAnsi="Cambria Math"/>
            <w:rPrChange w:id="1438" w:author="laca" w:date="2015-06-14T16:50:00Z">
              <w:rPr>
                <w:rFonts w:ascii="Cambria Math" w:hAnsi="Cambria Math"/>
              </w:rPr>
            </w:rPrChange>
          </w:rPr>
          <m:t>=</m:t>
        </m:r>
        <m:sSub>
          <m:sSubPr>
            <m:ctrlPr>
              <w:rPr>
                <w:rFonts w:ascii="Cambria Math" w:hAnsi="Cambria Math"/>
                <w:i/>
                <w:rPrChange w:id="1439" w:author="laca" w:date="2015-06-14T16:50:00Z">
                  <w:rPr>
                    <w:rFonts w:ascii="Cambria Math" w:hAnsi="Cambria Math"/>
                    <w:i/>
                  </w:rPr>
                </w:rPrChange>
              </w:rPr>
            </m:ctrlPr>
          </m:sSubPr>
          <m:e>
            <m:r>
              <w:rPr>
                <w:rFonts w:ascii="Cambria Math" w:hAnsi="Cambria Math"/>
                <w:rPrChange w:id="1440" w:author="laca" w:date="2015-06-14T16:50:00Z">
                  <w:rPr>
                    <w:rFonts w:ascii="Cambria Math" w:hAnsi="Cambria Math"/>
                  </w:rPr>
                </w:rPrChange>
              </w:rPr>
              <m:t>K</m:t>
            </m:r>
          </m:e>
          <m:sub>
            <m:r>
              <w:rPr>
                <w:rFonts w:ascii="Cambria Math" w:hAnsi="Cambria Math"/>
                <w:rPrChange w:id="1441" w:author="laca" w:date="2015-06-14T16:50:00Z">
                  <w:rPr>
                    <w:rFonts w:ascii="Cambria Math" w:hAnsi="Cambria Math"/>
                  </w:rPr>
                </w:rPrChange>
              </w:rPr>
              <m:t>P</m:t>
            </m:r>
          </m:sub>
        </m:sSub>
        <m:d>
          <m:dPr>
            <m:ctrlPr>
              <w:rPr>
                <w:rFonts w:ascii="Cambria Math" w:hAnsi="Cambria Math"/>
                <w:i/>
                <w:rPrChange w:id="1442" w:author="laca" w:date="2015-06-14T16:50:00Z">
                  <w:rPr>
                    <w:rFonts w:ascii="Cambria Math" w:hAnsi="Cambria Math"/>
                    <w:i/>
                  </w:rPr>
                </w:rPrChange>
              </w:rPr>
            </m:ctrlPr>
          </m:dPr>
          <m:e>
            <m:f>
              <m:fPr>
                <m:ctrlPr>
                  <w:rPr>
                    <w:rFonts w:ascii="Cambria Math" w:hAnsi="Cambria Math"/>
                    <w:i/>
                    <w:rPrChange w:id="1443" w:author="laca" w:date="2015-06-14T16:50:00Z">
                      <w:rPr>
                        <w:rFonts w:ascii="Cambria Math" w:hAnsi="Cambria Math"/>
                        <w:i/>
                      </w:rPr>
                    </w:rPrChange>
                  </w:rPr>
                </m:ctrlPr>
              </m:fPr>
              <m:num>
                <m:sSub>
                  <m:sSubPr>
                    <m:ctrlPr>
                      <w:rPr>
                        <w:rFonts w:ascii="Cambria Math" w:hAnsi="Cambria Math"/>
                        <w:i/>
                        <w:rPrChange w:id="1444" w:author="laca" w:date="2015-06-14T16:50:00Z">
                          <w:rPr>
                            <w:rFonts w:ascii="Cambria Math" w:hAnsi="Cambria Math"/>
                            <w:i/>
                          </w:rPr>
                        </w:rPrChange>
                      </w:rPr>
                    </m:ctrlPr>
                  </m:sSubPr>
                  <m:e>
                    <m:r>
                      <w:rPr>
                        <w:rFonts w:ascii="Cambria Math" w:hAnsi="Cambria Math"/>
                        <w:rPrChange w:id="1445" w:author="laca" w:date="2015-06-14T16:50:00Z">
                          <w:rPr>
                            <w:rFonts w:ascii="Cambria Math" w:hAnsi="Cambria Math"/>
                          </w:rPr>
                        </w:rPrChange>
                      </w:rPr>
                      <m:t>T</m:t>
                    </m:r>
                  </m:e>
                  <m:sub>
                    <m:r>
                      <w:rPr>
                        <w:rFonts w:ascii="Cambria Math" w:hAnsi="Cambria Math"/>
                        <w:rPrChange w:id="1446" w:author="laca" w:date="2015-06-14T16:50:00Z">
                          <w:rPr>
                            <w:rFonts w:ascii="Cambria Math" w:hAnsi="Cambria Math"/>
                          </w:rPr>
                        </w:rPrChange>
                      </w:rPr>
                      <m:t>d</m:t>
                    </m:r>
                  </m:sub>
                </m:sSub>
              </m:num>
              <m:den>
                <m:sSub>
                  <m:sSubPr>
                    <m:ctrlPr>
                      <w:rPr>
                        <w:rFonts w:ascii="Cambria Math" w:hAnsi="Cambria Math"/>
                        <w:i/>
                        <w:rPrChange w:id="1447" w:author="laca" w:date="2015-06-14T16:50:00Z">
                          <w:rPr>
                            <w:rFonts w:ascii="Cambria Math" w:hAnsi="Cambria Math"/>
                            <w:i/>
                          </w:rPr>
                        </w:rPrChange>
                      </w:rPr>
                    </m:ctrlPr>
                  </m:sSubPr>
                  <m:e>
                    <m:r>
                      <w:rPr>
                        <w:rFonts w:ascii="Cambria Math" w:hAnsi="Cambria Math"/>
                        <w:rPrChange w:id="1448" w:author="laca" w:date="2015-06-14T16:50:00Z">
                          <w:rPr>
                            <w:rFonts w:ascii="Cambria Math" w:hAnsi="Cambria Math"/>
                          </w:rPr>
                        </w:rPrChange>
                      </w:rPr>
                      <m:t>T</m:t>
                    </m:r>
                  </m:e>
                  <m:sub>
                    <m:r>
                      <w:rPr>
                        <w:rFonts w:ascii="Cambria Math" w:hAnsi="Cambria Math"/>
                        <w:rPrChange w:id="1449" w:author="laca" w:date="2015-06-14T16:50:00Z">
                          <w:rPr>
                            <w:rFonts w:ascii="Cambria Math" w:hAnsi="Cambria Math"/>
                          </w:rPr>
                        </w:rPrChange>
                      </w:rPr>
                      <m:t>s</m:t>
                    </m:r>
                  </m:sub>
                </m:sSub>
              </m:den>
            </m:f>
          </m:e>
        </m:d>
      </m:oMath>
      <w:r w:rsidR="00DA0E1F" w:rsidRPr="00FE5CC9">
        <w:rPr>
          <w:rFonts w:ascii="Times New Roman" w:hAnsi="Times New Roman"/>
          <w:rPrChange w:id="1450" w:author="laca" w:date="2015-06-14T16:50:00Z">
            <w:rPr>
              <w:rFonts w:ascii="Times New Roman" w:hAnsi="Times New Roman"/>
            </w:rPr>
          </w:rPrChange>
        </w:rPr>
        <w:tab/>
      </w:r>
      <w:r w:rsidR="00DA0E1F" w:rsidRPr="00FE5CC9">
        <w:rPr>
          <w:rFonts w:ascii="Times New Roman" w:hAnsi="Times New Roman"/>
          <w:rPrChange w:id="1451" w:author="laca" w:date="2015-06-14T16:50:00Z">
            <w:rPr>
              <w:rFonts w:ascii="Times New Roman" w:hAnsi="Times New Roman"/>
            </w:rPr>
          </w:rPrChange>
        </w:rPr>
        <w:tab/>
      </w:r>
      <w:sdt>
        <w:sdtPr>
          <w:rPr>
            <w:rFonts w:ascii="Times New Roman" w:hAnsi="Times New Roman"/>
            <w:rPrChange w:id="1452" w:author="laca" w:date="2015-06-14T16:50:00Z">
              <w:rPr>
                <w:rFonts w:ascii="Times New Roman" w:hAnsi="Times New Roman"/>
              </w:rPr>
            </w:rPrChange>
          </w:rPr>
          <w:id w:val="-1852485473"/>
          <w:citation/>
        </w:sdtPr>
        <w:sdtContent>
          <w:r w:rsidR="00ED22AB" w:rsidRPr="00FE5CC9">
            <w:rPr>
              <w:rFonts w:ascii="Times New Roman" w:hAnsi="Times New Roman"/>
              <w:rPrChange w:id="1453" w:author="laca" w:date="2015-06-14T16:50:00Z">
                <w:rPr>
                  <w:rFonts w:ascii="Times New Roman" w:hAnsi="Times New Roman"/>
                </w:rPr>
              </w:rPrChange>
            </w:rPr>
            <w:fldChar w:fldCharType="begin"/>
          </w:r>
          <w:r w:rsidR="00ED22AB" w:rsidRPr="00FE5CC9">
            <w:rPr>
              <w:rFonts w:ascii="Times New Roman" w:hAnsi="Times New Roman"/>
              <w:rPrChange w:id="1454" w:author="laca" w:date="2015-06-14T16:50:00Z">
                <w:rPr>
                  <w:rFonts w:ascii="Times New Roman" w:hAnsi="Times New Roman"/>
                </w:rPr>
              </w:rPrChange>
            </w:rPr>
            <w:instrText xml:space="preserve"> CITATION Már09 \l 1038 </w:instrText>
          </w:r>
          <w:r w:rsidR="00ED22AB" w:rsidRPr="00FE5CC9">
            <w:rPr>
              <w:rFonts w:ascii="Times New Roman" w:hAnsi="Times New Roman"/>
              <w:rPrChange w:id="1455" w:author="laca" w:date="2015-06-14T16:50:00Z">
                <w:rPr>
                  <w:rFonts w:ascii="Times New Roman" w:hAnsi="Times New Roman"/>
                </w:rPr>
              </w:rPrChange>
            </w:rPr>
            <w:fldChar w:fldCharType="separate"/>
          </w:r>
          <w:r w:rsidR="00096DBB" w:rsidRPr="00FE5CC9">
            <w:rPr>
              <w:rFonts w:ascii="Times New Roman" w:hAnsi="Times New Roman"/>
              <w:noProof/>
              <w:rPrChange w:id="1456" w:author="laca" w:date="2015-06-14T16:50:00Z">
                <w:rPr>
                  <w:rFonts w:ascii="Times New Roman" w:hAnsi="Times New Roman"/>
                  <w:noProof/>
                </w:rPr>
              </w:rPrChange>
            </w:rPr>
            <w:t>[2]</w:t>
          </w:r>
          <w:r w:rsidR="00ED22AB" w:rsidRPr="00FE5CC9">
            <w:rPr>
              <w:rFonts w:ascii="Times New Roman" w:hAnsi="Times New Roman"/>
              <w:rPrChange w:id="1457" w:author="laca" w:date="2015-06-14T16:50:00Z">
                <w:rPr>
                  <w:rFonts w:ascii="Times New Roman" w:hAnsi="Times New Roman"/>
                </w:rPr>
              </w:rPrChange>
            </w:rPr>
            <w:fldChar w:fldCharType="end"/>
          </w:r>
        </w:sdtContent>
      </w:sdt>
    </w:p>
    <w:p w14:paraId="158D8E81" w14:textId="77777777" w:rsidR="00364F5C" w:rsidRPr="00FE5CC9" w:rsidRDefault="00DA0E1F" w:rsidP="00A05E75">
      <w:pPr>
        <w:spacing w:after="0" w:line="360" w:lineRule="auto"/>
        <w:jc w:val="both"/>
        <w:rPr>
          <w:rFonts w:ascii="Times New Roman" w:hAnsi="Times New Roman"/>
          <w:rPrChange w:id="1458" w:author="laca" w:date="2015-06-14T16:50:00Z">
            <w:rPr>
              <w:rFonts w:ascii="Times New Roman" w:hAnsi="Times New Roman"/>
            </w:rPr>
          </w:rPrChange>
        </w:rPr>
      </w:pPr>
      <w:r w:rsidRPr="00FE5CC9">
        <w:rPr>
          <w:rFonts w:ascii="Times New Roman" w:hAnsi="Times New Roman"/>
          <w:rPrChange w:id="1459" w:author="laca" w:date="2015-06-14T16:50:00Z">
            <w:rPr>
              <w:rFonts w:ascii="Times New Roman" w:hAnsi="Times New Roman"/>
            </w:rPr>
          </w:rPrChange>
        </w:rPr>
        <w:tab/>
        <w:t xml:space="preserve">A Q paraméterek konstansak, és a rendszer kimenete </w:t>
      </w:r>
      <w:r w:rsidR="00ED22AB" w:rsidRPr="00FE5CC9">
        <w:rPr>
          <w:rFonts w:ascii="Times New Roman" w:hAnsi="Times New Roman"/>
          <w:rPrChange w:id="1460" w:author="laca" w:date="2015-06-14T16:50:00Z">
            <w:rPr>
              <w:rFonts w:ascii="Times New Roman" w:hAnsi="Times New Roman"/>
            </w:rPr>
          </w:rPrChange>
        </w:rPr>
        <w:t>kiszámítható három összeadás, és három szorzás elvégzésével</w:t>
      </w:r>
      <w:commentRangeStart w:id="1461"/>
      <w:r w:rsidR="00ED22AB" w:rsidRPr="00FE5CC9">
        <w:rPr>
          <w:rFonts w:ascii="Times New Roman" w:hAnsi="Times New Roman"/>
          <w:rPrChange w:id="1462" w:author="laca" w:date="2015-06-14T16:50:00Z">
            <w:rPr>
              <w:rFonts w:ascii="Times New Roman" w:hAnsi="Times New Roman"/>
            </w:rPr>
          </w:rPrChange>
        </w:rPr>
        <w:t xml:space="preserve">. Az összefüggések a </w:t>
      </w:r>
      <w:sdt>
        <w:sdtPr>
          <w:rPr>
            <w:rFonts w:ascii="Times New Roman" w:hAnsi="Times New Roman"/>
            <w:rPrChange w:id="1463" w:author="laca" w:date="2015-06-14T16:50:00Z">
              <w:rPr>
                <w:rFonts w:ascii="Times New Roman" w:hAnsi="Times New Roman"/>
              </w:rPr>
            </w:rPrChange>
          </w:rPr>
          <w:id w:val="-1905755851"/>
          <w:citation/>
        </w:sdtPr>
        <w:sdtContent>
          <w:r w:rsidR="00ED22AB" w:rsidRPr="00FE5CC9">
            <w:rPr>
              <w:rFonts w:ascii="Times New Roman" w:hAnsi="Times New Roman"/>
              <w:rPrChange w:id="1464" w:author="laca" w:date="2015-06-14T16:50:00Z">
                <w:rPr>
                  <w:rFonts w:ascii="Times New Roman" w:hAnsi="Times New Roman"/>
                </w:rPr>
              </w:rPrChange>
            </w:rPr>
            <w:fldChar w:fldCharType="begin"/>
          </w:r>
          <w:r w:rsidR="00ED22AB" w:rsidRPr="00FE5CC9">
            <w:rPr>
              <w:rFonts w:ascii="Times New Roman" w:hAnsi="Times New Roman"/>
              <w:rPrChange w:id="1465" w:author="laca" w:date="2015-06-14T16:50:00Z">
                <w:rPr>
                  <w:rFonts w:ascii="Times New Roman" w:hAnsi="Times New Roman"/>
                </w:rPr>
              </w:rPrChange>
            </w:rPr>
            <w:instrText xml:space="preserve"> CITATION xil15 \l 1038 </w:instrText>
          </w:r>
          <w:r w:rsidR="00ED22AB" w:rsidRPr="00FE5CC9">
            <w:rPr>
              <w:rFonts w:ascii="Times New Roman" w:hAnsi="Times New Roman"/>
              <w:rPrChange w:id="1466" w:author="laca" w:date="2015-06-14T16:50:00Z">
                <w:rPr>
                  <w:rFonts w:ascii="Times New Roman" w:hAnsi="Times New Roman"/>
                </w:rPr>
              </w:rPrChange>
            </w:rPr>
            <w:fldChar w:fldCharType="separate"/>
          </w:r>
          <w:r w:rsidR="00096DBB" w:rsidRPr="00FE5CC9">
            <w:rPr>
              <w:rFonts w:ascii="Times New Roman" w:hAnsi="Times New Roman"/>
              <w:noProof/>
              <w:rPrChange w:id="1467" w:author="laca" w:date="2015-06-14T16:50:00Z">
                <w:rPr>
                  <w:rFonts w:ascii="Times New Roman" w:hAnsi="Times New Roman"/>
                  <w:noProof/>
                </w:rPr>
              </w:rPrChange>
            </w:rPr>
            <w:t>[3]</w:t>
          </w:r>
          <w:r w:rsidR="00ED22AB" w:rsidRPr="00FE5CC9">
            <w:rPr>
              <w:rFonts w:ascii="Times New Roman" w:hAnsi="Times New Roman"/>
              <w:rPrChange w:id="1468" w:author="laca" w:date="2015-06-14T16:50:00Z">
                <w:rPr>
                  <w:rFonts w:ascii="Times New Roman" w:hAnsi="Times New Roman"/>
                </w:rPr>
              </w:rPrChange>
            </w:rPr>
            <w:fldChar w:fldCharType="end"/>
          </w:r>
        </w:sdtContent>
      </w:sdt>
      <w:r w:rsidR="00A173B9" w:rsidRPr="00FE5CC9">
        <w:rPr>
          <w:rFonts w:ascii="Times New Roman" w:hAnsi="Times New Roman"/>
          <w:rPrChange w:id="1469" w:author="laca" w:date="2015-06-14T16:50:00Z">
            <w:rPr>
              <w:rFonts w:ascii="Times New Roman" w:hAnsi="Times New Roman"/>
            </w:rPr>
          </w:rPrChange>
        </w:rPr>
        <w:t xml:space="preserve"> irodalomban bemutatott elemekkel meglehet valósítani.</w:t>
      </w:r>
      <w:commentRangeEnd w:id="1461"/>
      <w:r w:rsidR="002F0BB1" w:rsidRPr="00FE5CC9">
        <w:rPr>
          <w:rStyle w:val="CommentReference"/>
          <w:rPrChange w:id="1470" w:author="laca" w:date="2015-06-14T16:50:00Z">
            <w:rPr>
              <w:rStyle w:val="CommentReference"/>
            </w:rPr>
          </w:rPrChange>
        </w:rPr>
        <w:commentReference w:id="1461"/>
      </w:r>
      <w:r w:rsidR="00F61364" w:rsidRPr="00FE5CC9">
        <w:rPr>
          <w:rFonts w:ascii="Times New Roman" w:hAnsi="Times New Roman"/>
          <w:rPrChange w:id="1471" w:author="laca" w:date="2015-06-14T16:50:00Z">
            <w:rPr>
              <w:rFonts w:ascii="Times New Roman" w:hAnsi="Times New Roman"/>
            </w:rPr>
          </w:rPrChange>
        </w:rPr>
        <w:t xml:space="preserve"> </w:t>
      </w:r>
      <w:commentRangeStart w:id="1472"/>
      <w:r w:rsidR="00ED22AB" w:rsidRPr="00FE5CC9">
        <w:rPr>
          <w:rFonts w:ascii="Times New Roman" w:hAnsi="Times New Roman"/>
          <w:highlight w:val="yellow"/>
          <w:rPrChange w:id="1473" w:author="laca" w:date="2015-06-14T16:50:00Z">
            <w:rPr>
              <w:rFonts w:ascii="Times New Roman" w:hAnsi="Times New Roman"/>
              <w:highlight w:val="yellow"/>
            </w:rPr>
          </w:rPrChange>
        </w:rPr>
        <w:t xml:space="preserve">Az általam használt FPGA fejlesztőrendszeren a </w:t>
      </w:r>
      <w:sdt>
        <w:sdtPr>
          <w:rPr>
            <w:rFonts w:ascii="Times New Roman" w:hAnsi="Times New Roman"/>
            <w:highlight w:val="yellow"/>
            <w:rPrChange w:id="1474" w:author="laca" w:date="2015-06-14T16:50:00Z">
              <w:rPr>
                <w:rFonts w:ascii="Times New Roman" w:hAnsi="Times New Roman"/>
                <w:highlight w:val="yellow"/>
              </w:rPr>
            </w:rPrChange>
          </w:rPr>
          <w:id w:val="1114864090"/>
          <w:citation/>
        </w:sdtPr>
        <w:sdtContent>
          <w:r w:rsidR="00ED22AB" w:rsidRPr="00FE5CC9">
            <w:rPr>
              <w:rFonts w:ascii="Times New Roman" w:hAnsi="Times New Roman"/>
              <w:highlight w:val="yellow"/>
              <w:rPrChange w:id="1475" w:author="laca" w:date="2015-06-14T16:50:00Z">
                <w:rPr>
                  <w:rFonts w:ascii="Times New Roman" w:hAnsi="Times New Roman"/>
                  <w:highlight w:val="yellow"/>
                </w:rPr>
              </w:rPrChange>
            </w:rPr>
            <w:fldChar w:fldCharType="begin"/>
          </w:r>
          <w:r w:rsidR="00ED22AB" w:rsidRPr="00FE5CC9">
            <w:rPr>
              <w:rFonts w:ascii="Times New Roman" w:hAnsi="Times New Roman"/>
              <w:highlight w:val="yellow"/>
              <w:rPrChange w:id="1476" w:author="laca" w:date="2015-06-14T16:50:00Z">
                <w:rPr>
                  <w:rFonts w:ascii="Times New Roman" w:hAnsi="Times New Roman"/>
                  <w:highlight w:val="yellow"/>
                </w:rPr>
              </w:rPrChange>
            </w:rPr>
            <w:instrText xml:space="preserve"> CITATION Raj13 \l 1038 </w:instrText>
          </w:r>
          <w:r w:rsidR="00ED22AB" w:rsidRPr="00FE5CC9">
            <w:rPr>
              <w:rFonts w:ascii="Times New Roman" w:hAnsi="Times New Roman"/>
              <w:highlight w:val="yellow"/>
              <w:rPrChange w:id="1477" w:author="laca" w:date="2015-06-14T16:50:00Z">
                <w:rPr>
                  <w:rFonts w:ascii="Times New Roman" w:hAnsi="Times New Roman"/>
                  <w:highlight w:val="yellow"/>
                </w:rPr>
              </w:rPrChange>
            </w:rPr>
            <w:fldChar w:fldCharType="separate"/>
          </w:r>
          <w:r w:rsidR="00ED22AB" w:rsidRPr="00FE5CC9">
            <w:rPr>
              <w:rFonts w:ascii="Times New Roman" w:hAnsi="Times New Roman"/>
              <w:noProof/>
              <w:highlight w:val="yellow"/>
              <w:rPrChange w:id="1478" w:author="laca" w:date="2015-06-14T16:50:00Z">
                <w:rPr>
                  <w:rFonts w:ascii="Times New Roman" w:hAnsi="Times New Roman"/>
                  <w:noProof/>
                  <w:highlight w:val="yellow"/>
                </w:rPr>
              </w:rPrChange>
            </w:rPr>
            <w:t>[4]</w:t>
          </w:r>
          <w:r w:rsidR="00ED22AB" w:rsidRPr="00FE5CC9">
            <w:rPr>
              <w:rFonts w:ascii="Times New Roman" w:hAnsi="Times New Roman"/>
              <w:highlight w:val="yellow"/>
              <w:rPrChange w:id="1479" w:author="laca" w:date="2015-06-14T16:50:00Z">
                <w:rPr>
                  <w:rFonts w:ascii="Times New Roman" w:hAnsi="Times New Roman"/>
                  <w:highlight w:val="yellow"/>
                </w:rPr>
              </w:rPrChange>
            </w:rPr>
            <w:fldChar w:fldCharType="end"/>
          </w:r>
        </w:sdtContent>
      </w:sdt>
      <w:r w:rsidR="00ED22AB" w:rsidRPr="00FE5CC9">
        <w:rPr>
          <w:rFonts w:ascii="Times New Roman" w:hAnsi="Times New Roman"/>
          <w:highlight w:val="yellow"/>
          <w:rPrChange w:id="1480" w:author="laca" w:date="2015-06-14T16:50:00Z">
            <w:rPr>
              <w:rFonts w:ascii="Times New Roman" w:hAnsi="Times New Roman"/>
              <w:highlight w:val="yellow"/>
            </w:rPr>
          </w:rPrChange>
        </w:rPr>
        <w:t xml:space="preserve"> irodalomban találtam rá</w:t>
      </w:r>
      <w:commentRangeEnd w:id="1472"/>
      <w:r w:rsidR="002F7C6F" w:rsidRPr="00FE5CC9">
        <w:rPr>
          <w:rStyle w:val="CommentReference"/>
          <w:rPrChange w:id="1481" w:author="laca" w:date="2015-06-14T16:50:00Z">
            <w:rPr>
              <w:rStyle w:val="CommentReference"/>
            </w:rPr>
          </w:rPrChange>
        </w:rPr>
        <w:commentReference w:id="1472"/>
      </w:r>
      <w:r w:rsidR="00ED22AB" w:rsidRPr="00FE5CC9">
        <w:rPr>
          <w:rFonts w:ascii="Times New Roman" w:hAnsi="Times New Roman"/>
          <w:highlight w:val="yellow"/>
          <w:rPrChange w:id="1482" w:author="laca" w:date="2015-06-14T16:50:00Z">
            <w:rPr>
              <w:rFonts w:ascii="Times New Roman" w:hAnsi="Times New Roman"/>
              <w:highlight w:val="yellow"/>
            </w:rPr>
          </w:rPrChange>
        </w:rPr>
        <w:t>.</w:t>
      </w:r>
      <w:r w:rsidR="00364F5C" w:rsidRPr="00FE5CC9">
        <w:rPr>
          <w:rFonts w:ascii="Times New Roman" w:hAnsi="Times New Roman"/>
          <w:rPrChange w:id="1483" w:author="laca" w:date="2015-06-14T16:50:00Z">
            <w:rPr>
              <w:rFonts w:ascii="Times New Roman" w:hAnsi="Times New Roman"/>
            </w:rPr>
          </w:rPrChange>
        </w:rPr>
        <w:t xml:space="preserve"> A PID szabályozó követi a hagyományos három </w:t>
      </w:r>
      <w:r w:rsidR="00274A33" w:rsidRPr="00FE5CC9">
        <w:rPr>
          <w:rFonts w:ascii="Times New Roman" w:hAnsi="Times New Roman"/>
          <w:rPrChange w:id="1484" w:author="laca" w:date="2015-06-14T16:50:00Z">
            <w:rPr>
              <w:rFonts w:ascii="Times New Roman" w:hAnsi="Times New Roman"/>
            </w:rPr>
          </w:rPrChange>
        </w:rPr>
        <w:t>P</w:t>
      </w:r>
      <w:proofErr w:type="gramStart"/>
      <w:r w:rsidR="00274A33" w:rsidRPr="00FE5CC9">
        <w:rPr>
          <w:rFonts w:ascii="Times New Roman" w:hAnsi="Times New Roman"/>
          <w:rPrChange w:id="1485" w:author="laca" w:date="2015-06-14T16:50:00Z">
            <w:rPr>
              <w:rFonts w:ascii="Times New Roman" w:hAnsi="Times New Roman"/>
            </w:rPr>
          </w:rPrChange>
        </w:rPr>
        <w:t>,D</w:t>
      </w:r>
      <w:proofErr w:type="gramEnd"/>
      <w:r w:rsidR="00274A33" w:rsidRPr="00FE5CC9">
        <w:rPr>
          <w:rFonts w:ascii="Times New Roman" w:hAnsi="Times New Roman"/>
          <w:rPrChange w:id="1486" w:author="laca" w:date="2015-06-14T16:50:00Z">
            <w:rPr>
              <w:rFonts w:ascii="Times New Roman" w:hAnsi="Times New Roman"/>
            </w:rPr>
          </w:rPrChange>
        </w:rPr>
        <w:t>,I tagokból álló elrendezést,</w:t>
      </w:r>
      <w:proofErr w:type="spellStart"/>
      <w:r w:rsidR="00ED22AB" w:rsidRPr="00FE5CC9">
        <w:rPr>
          <w:rFonts w:ascii="Times New Roman" w:hAnsi="Times New Roman"/>
          <w:rPrChange w:id="1487" w:author="laca" w:date="2015-06-14T16:50:00Z">
            <w:rPr>
              <w:rFonts w:ascii="Times New Roman" w:hAnsi="Times New Roman"/>
            </w:rPr>
          </w:rPrChange>
        </w:rPr>
        <w:t>amelyekcsővezetékszerűenvannak</w:t>
      </w:r>
      <w:proofErr w:type="spellEnd"/>
      <w:r w:rsidR="00ED22AB" w:rsidRPr="00FE5CC9">
        <w:rPr>
          <w:rFonts w:ascii="Times New Roman" w:hAnsi="Times New Roman"/>
          <w:rPrChange w:id="1488" w:author="laca" w:date="2015-06-14T16:50:00Z">
            <w:rPr>
              <w:rFonts w:ascii="Times New Roman" w:hAnsi="Times New Roman"/>
            </w:rPr>
          </w:rPrChange>
        </w:rPr>
        <w:t xml:space="preserve"> illesztve egymáshoz. A szabályzó kimenete közvetlenül illesztve van egy PWM generátor modulhoz. A szabályozónak három órajelre van szükség a műveletek elvégzéséhez. A generátor képes a </w:t>
      </w:r>
      <w:proofErr w:type="spellStart"/>
      <w:r w:rsidR="00ED22AB" w:rsidRPr="00FE5CC9">
        <w:rPr>
          <w:rFonts w:ascii="Times New Roman" w:hAnsi="Times New Roman"/>
          <w:rPrChange w:id="1489" w:author="laca" w:date="2015-06-14T16:50:00Z">
            <w:rPr>
              <w:rFonts w:ascii="Times New Roman" w:hAnsi="Times New Roman"/>
            </w:rPr>
          </w:rPrChange>
        </w:rPr>
        <w:t>ketteskomplemens</w:t>
      </w:r>
      <w:proofErr w:type="spellEnd"/>
      <w:r w:rsidR="00ED22AB" w:rsidRPr="00FE5CC9">
        <w:rPr>
          <w:rFonts w:ascii="Times New Roman" w:hAnsi="Times New Roman"/>
          <w:rPrChange w:id="1490" w:author="laca" w:date="2015-06-14T16:50:00Z">
            <w:rPr>
              <w:rFonts w:ascii="Times New Roman" w:hAnsi="Times New Roman"/>
            </w:rPr>
          </w:rPrChange>
        </w:rPr>
        <w:t xml:space="preserve"> értéket PWM jelé és egy irányjelé átalakítani, így téve lehetővé a teljes híd kapcsolás vezérlését, valamint meg egy engedélyező jelet is kivezet. A PID kimente egy 15 bites előjeles szám, és az előjel bit segítségével generálja ki az irányjelet</w:t>
      </w:r>
      <w:ins w:id="1491" w:author="laca" w:date="2015-06-14T10:30:00Z">
        <w:r w:rsidR="00F61364" w:rsidRPr="00FE5CC9">
          <w:rPr>
            <w:rFonts w:ascii="Times New Roman" w:hAnsi="Times New Roman"/>
            <w:rPrChange w:id="1492" w:author="laca" w:date="2015-06-14T16:50:00Z">
              <w:rPr>
                <w:rFonts w:ascii="Times New Roman" w:hAnsi="Times New Roman"/>
              </w:rPr>
            </w:rPrChange>
          </w:rPr>
          <w:t>.</w:t>
        </w:r>
      </w:ins>
      <w:del w:id="1493" w:author="laca" w:date="2015-06-14T10:30:00Z">
        <w:r w:rsidR="00ED22AB" w:rsidRPr="00FE5CC9" w:rsidDel="00F61364">
          <w:rPr>
            <w:rFonts w:ascii="Times New Roman" w:hAnsi="Times New Roman"/>
            <w:rPrChange w:id="1494" w:author="laca" w:date="2015-06-14T16:50:00Z">
              <w:rPr>
                <w:rFonts w:ascii="Times New Roman" w:hAnsi="Times New Roman"/>
              </w:rPr>
            </w:rPrChange>
          </w:rPr>
          <w:delText xml:space="preserve">, </w:delText>
        </w:r>
        <w:r w:rsidR="00ED22AB" w:rsidRPr="00FE5CC9" w:rsidDel="00F61364">
          <w:rPr>
            <w:rFonts w:ascii="Times New Roman" w:hAnsi="Times New Roman"/>
            <w:highlight w:val="yellow"/>
            <w:rPrChange w:id="1495" w:author="laca" w:date="2015-06-14T16:50:00Z">
              <w:rPr>
                <w:rFonts w:ascii="Times New Roman" w:hAnsi="Times New Roman"/>
                <w:highlight w:val="yellow"/>
              </w:rPr>
            </w:rPrChange>
          </w:rPr>
          <w:delText>közvetlenül kivezet</w:delText>
        </w:r>
      </w:del>
      <w:r w:rsidR="0026660E" w:rsidRPr="00FE5CC9">
        <w:rPr>
          <w:rFonts w:ascii="Times New Roman" w:hAnsi="Times New Roman"/>
          <w:rPrChange w:id="1496" w:author="laca" w:date="2015-06-14T16:50:00Z">
            <w:rPr>
              <w:rFonts w:ascii="Times New Roman" w:hAnsi="Times New Roman"/>
            </w:rPr>
          </w:rPrChange>
        </w:rPr>
        <w:t>.</w:t>
      </w:r>
    </w:p>
    <w:p w14:paraId="72A0AF7F" w14:textId="77777777" w:rsidR="00460A3D" w:rsidRPr="00FE5CC9" w:rsidRDefault="00ED22AB" w:rsidP="0071433B">
      <w:pPr>
        <w:pStyle w:val="Heading2"/>
        <w:spacing w:line="360" w:lineRule="auto"/>
        <w:jc w:val="both"/>
        <w:rPr>
          <w:rFonts w:ascii="Times New Roman" w:hAnsi="Times New Roman"/>
          <w:rPrChange w:id="1497" w:author="laca" w:date="2015-06-14T16:50:00Z">
            <w:rPr>
              <w:rFonts w:ascii="Times New Roman" w:hAnsi="Times New Roman"/>
            </w:rPr>
          </w:rPrChange>
        </w:rPr>
        <w:pPrChange w:id="1498" w:author="laca" w:date="2015-06-14T14:00:00Z">
          <w:pPr>
            <w:pStyle w:val="Heading2"/>
            <w:jc w:val="both"/>
          </w:pPr>
        </w:pPrChange>
      </w:pPr>
      <w:bookmarkStart w:id="1499" w:name="_Toc422064091"/>
      <w:r w:rsidRPr="00FE5CC9">
        <w:rPr>
          <w:rFonts w:ascii="Times New Roman" w:hAnsi="Times New Roman"/>
          <w:rPrChange w:id="1500" w:author="laca" w:date="2015-06-14T16:50:00Z">
            <w:rPr>
              <w:rFonts w:ascii="Times New Roman" w:hAnsi="Times New Roman"/>
            </w:rPr>
          </w:rPrChange>
        </w:rPr>
        <w:t>Inkrementális érzékelő</w:t>
      </w:r>
      <w:bookmarkEnd w:id="1499"/>
    </w:p>
    <w:p w14:paraId="197983AA" w14:textId="77777777" w:rsidR="001D1122" w:rsidRPr="00FE5CC9" w:rsidRDefault="00ED22AB" w:rsidP="0071433B">
      <w:pPr>
        <w:keepNext/>
        <w:spacing w:after="0" w:line="360" w:lineRule="auto"/>
        <w:jc w:val="both"/>
        <w:rPr>
          <w:rPrChange w:id="1501" w:author="laca" w:date="2015-06-14T16:50:00Z">
            <w:rPr/>
          </w:rPrChange>
        </w:rPr>
      </w:pPr>
      <w:r w:rsidRPr="00FE5CC9">
        <w:rPr>
          <w:rPrChange w:id="1502" w:author="laca" w:date="2015-06-14T16:50:00Z">
            <w:rPr/>
          </w:rPrChange>
        </w:rPr>
        <w:tab/>
        <w:t xml:space="preserve">Az inkrementális érzékelőknek két kimenete van jelölésük általában A, és B a két jel időbeni viszonya alapján tudjuk megállapítani a forgás irányát. A jelek generálódása egy </w:t>
      </w:r>
      <w:proofErr w:type="spellStart"/>
      <w:r w:rsidRPr="00FE5CC9">
        <w:rPr>
          <w:rPrChange w:id="1503" w:author="laca" w:date="2015-06-14T16:50:00Z">
            <w:rPr/>
          </w:rPrChange>
        </w:rPr>
        <w:t>dioda</w:t>
      </w:r>
      <w:proofErr w:type="spellEnd"/>
      <w:r w:rsidRPr="00FE5CC9">
        <w:rPr>
          <w:rPrChange w:id="1504" w:author="laca" w:date="2015-06-14T16:50:00Z">
            <w:rPr/>
          </w:rPrChange>
        </w:rPr>
        <w:t xml:space="preserve"> és egy optikai tranzisztor segítségével történik miközben egy tárcsa, amelyen ablakok találhatók, és mozgáskor</w:t>
      </w:r>
    </w:p>
    <w:p w14:paraId="65BCD338" w14:textId="77777777" w:rsidR="001D1122" w:rsidRPr="00FE5CC9" w:rsidRDefault="00ED22AB" w:rsidP="00911B32">
      <w:pPr>
        <w:keepNext/>
        <w:spacing w:after="0" w:line="360" w:lineRule="auto"/>
        <w:jc w:val="both"/>
        <w:rPr>
          <w:rPrChange w:id="1505" w:author="laca" w:date="2015-06-14T16:50:00Z">
            <w:rPr/>
          </w:rPrChange>
        </w:rPr>
      </w:pPr>
      <w:proofErr w:type="gramStart"/>
      <w:r w:rsidRPr="00FE5CC9">
        <w:rPr>
          <w:rPrChange w:id="1506" w:author="laca" w:date="2015-06-14T16:50:00Z">
            <w:rPr/>
          </w:rPrChange>
        </w:rPr>
        <w:t>elhalad</w:t>
      </w:r>
      <w:proofErr w:type="gramEnd"/>
      <w:r w:rsidRPr="00FE5CC9">
        <w:rPr>
          <w:rPrChange w:id="1507" w:author="laca" w:date="2015-06-14T16:50:00Z">
            <w:rPr/>
          </w:rPrChange>
        </w:rPr>
        <w:t xml:space="preserve"> a dióda és a tranzisztor között A két jel időben 90 fokos késésben van egymáshoz viszonyítva. Az érzékelők alkalmasak szögsebesség, szögelfordulás mér érésére. </w:t>
      </w:r>
      <w:r w:rsidR="00F61364" w:rsidRPr="00FE5CC9">
        <w:rPr>
          <w:rFonts w:ascii="Times New Roman" w:hAnsi="Times New Roman"/>
          <w:noProof/>
          <w:lang w:eastAsia="hu-HU"/>
          <w:rPrChange w:id="1508" w:author="laca" w:date="2015-06-14T16:50:00Z">
            <w:rPr>
              <w:rFonts w:ascii="Times New Roman" w:hAnsi="Times New Roman"/>
              <w:noProof/>
              <w:lang w:eastAsia="hu-HU"/>
            </w:rPr>
          </w:rPrChange>
        </w:rPr>
        <w:pict w14:anchorId="3E105710">
          <v:group id="Group 7" o:spid="_x0000_s1026" style="position:absolute;left:0;text-align:left;margin-left:-.1pt;margin-top:-.1pt;width:197.2pt;height:109.3pt;z-index:251859968;mso-position-horizontal-relative:text;mso-position-vertical-relative:text" coordsize="25044,138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5044;height:107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vLcrAAAAA2gAAAA8AAABkcnMvZG93bnJldi54bWxEj9FqAjEURN8L/kO4gm81sWBZVqOoIAh9&#10;ctsPuGzuZlc3N2ETdduvN4VCH4eZOcOst6PrxZ2G2HnWsJgrEMS1Nx1bDV+fx9cCREzIBnvPpOGb&#10;Imw3k5c1lsY/+Ez3KlmRIRxL1NCmFEopY92Swzj3gTh7jR8cpiwHK82Ajwx3vXxT6l067DgvtBjo&#10;0FJ9rW5Og9l/2N4WoVD+wqeDCo38qRqtZ9NxtwKRaEz/4b/2yWhYwu+VfAPk5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O8tysAAAADaAAAADwAAAAAAAAAAAAAAAACfAgAA&#10;ZHJzL2Rvd25yZXYueG1sUEsFBgAAAAAEAAQA9wAAAIwDAAAAAA==&#10;">
              <v:imagedata r:id="rId10" o:title=""/>
              <v:path arrowok="t"/>
            </v:shape>
            <v:shapetype id="_x0000_t202" coordsize="21600,21600" o:spt="202" path="m,l,21600r21600,l21600,xe">
              <v:stroke joinstyle="miter"/>
              <v:path gradientshapeok="t" o:connecttype="rect"/>
            </v:shapetype>
            <v:shape id="Text Box 6" o:spid="_x0000_s1028" type="#_x0000_t202" style="position:absolute;top:11296;width:25044;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2385F6A7" w14:textId="1BC63E18" w:rsidR="00FC3556" w:rsidRDefault="00FC3556" w:rsidP="001D1122">
                    <w:pPr>
                      <w:pStyle w:val="Caption"/>
                      <w:jc w:val="center"/>
                      <w:rPr>
                        <w:noProof/>
                      </w:rPr>
                    </w:pPr>
                    <w:bookmarkStart w:id="1509" w:name="_Toc422064026"/>
                    <w:r>
                      <w:t xml:space="preserve">Kép. </w:t>
                    </w:r>
                    <w:ins w:id="1510" w:author="laca" w:date="2015-06-14T12:08:00Z">
                      <w:r>
                        <w:fldChar w:fldCharType="begin"/>
                      </w:r>
                      <w:r>
                        <w:instrText xml:space="preserve"> STYLEREF 1 \s </w:instrText>
                      </w:r>
                    </w:ins>
                    <w:r>
                      <w:fldChar w:fldCharType="separate"/>
                    </w:r>
                    <w:r>
                      <w:rPr>
                        <w:noProof/>
                      </w:rPr>
                      <w:t>2</w:t>
                    </w:r>
                    <w:ins w:id="1511" w:author="laca" w:date="2015-06-14T12:08:00Z">
                      <w:r>
                        <w:fldChar w:fldCharType="end"/>
                      </w:r>
                      <w:r>
                        <w:t>.</w:t>
                      </w:r>
                      <w:r>
                        <w:fldChar w:fldCharType="begin"/>
                      </w:r>
                      <w:r>
                        <w:instrText xml:space="preserve"> SEQ Kép. \* ARABIC \s 1 </w:instrText>
                      </w:r>
                    </w:ins>
                    <w:r>
                      <w:fldChar w:fldCharType="separate"/>
                    </w:r>
                    <w:ins w:id="1512" w:author="laca" w:date="2015-06-14T12:08:00Z">
                      <w:r>
                        <w:rPr>
                          <w:noProof/>
                        </w:rPr>
                        <w:t>1</w:t>
                      </w:r>
                      <w:r>
                        <w:fldChar w:fldCharType="end"/>
                      </w:r>
                    </w:ins>
                    <w:del w:id="1513" w:author="laca" w:date="2015-06-14T12:03:00Z">
                      <w:r w:rsidDel="002E2EC5">
                        <w:fldChar w:fldCharType="begin"/>
                      </w:r>
                      <w:r w:rsidDel="002E2EC5">
                        <w:delInstrText xml:space="preserve"> STYLEREF 1 \s </w:delInstrText>
                      </w:r>
                      <w:r w:rsidDel="002E2EC5">
                        <w:fldChar w:fldCharType="separate"/>
                      </w:r>
                      <w:r w:rsidDel="002E2EC5">
                        <w:rPr>
                          <w:noProof/>
                        </w:rPr>
                        <w:delText>2</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w:delText>
                      </w:r>
                      <w:r w:rsidDel="002E2EC5">
                        <w:rPr>
                          <w:noProof/>
                        </w:rPr>
                        <w:fldChar w:fldCharType="end"/>
                      </w:r>
                    </w:del>
                    <w:r w:rsidRPr="00E9062D">
                      <w:t>Inkrementális érzékelő jelek</w:t>
                    </w:r>
                    <w:bookmarkEnd w:id="1509"/>
                  </w:p>
                </w:txbxContent>
              </v:textbox>
            </v:shape>
            <w10:wrap type="square"/>
          </v:group>
        </w:pict>
      </w:r>
    </w:p>
    <w:p w14:paraId="17FFE99B" w14:textId="77777777" w:rsidR="001D1122" w:rsidRPr="00FE5CC9" w:rsidRDefault="001D1122" w:rsidP="00A05E75">
      <w:pPr>
        <w:keepNext/>
        <w:spacing w:line="360" w:lineRule="auto"/>
        <w:jc w:val="both"/>
        <w:rPr>
          <w:rPrChange w:id="1514" w:author="laca" w:date="2015-06-14T16:50:00Z">
            <w:rPr/>
          </w:rPrChange>
        </w:rPr>
      </w:pPr>
      <w:r w:rsidRPr="00FE5CC9">
        <w:rPr>
          <w:rPrChange w:id="1515" w:author="laca" w:date="2015-06-14T16:50:00Z">
            <w:rPr/>
          </w:rPrChange>
        </w:rPr>
        <w:tab/>
        <w:t xml:space="preserve">Az elfordulással arányosan impulzusokat adnak vissza a kimenten, amelyeket számláló </w:t>
      </w:r>
      <w:r w:rsidRPr="00FE5CC9">
        <w:rPr>
          <w:rPrChange w:id="1516" w:author="laca" w:date="2015-06-14T16:50:00Z">
            <w:rPr/>
          </w:rPrChange>
        </w:rPr>
        <w:lastRenderedPageBreak/>
        <w:t>segítségével feldolgozhatunk. A</w:t>
      </w:r>
      <w:sdt>
        <w:sdtPr>
          <w:rPr>
            <w:rPrChange w:id="1517" w:author="laca" w:date="2015-06-14T16:50:00Z">
              <w:rPr/>
            </w:rPrChange>
          </w:rPr>
          <w:id w:val="-1573499938"/>
          <w:citation/>
        </w:sdtPr>
        <w:sdtContent>
          <w:r w:rsidR="00ED22AB" w:rsidRPr="00FE5CC9">
            <w:rPr>
              <w:rPrChange w:id="1518" w:author="laca" w:date="2015-06-14T16:50:00Z">
                <w:rPr/>
              </w:rPrChange>
            </w:rPr>
            <w:fldChar w:fldCharType="begin"/>
          </w:r>
          <w:r w:rsidR="00ED22AB" w:rsidRPr="00FE5CC9">
            <w:rPr>
              <w:rPrChange w:id="1519" w:author="laca" w:date="2015-06-14T16:50:00Z">
                <w:rPr/>
              </w:rPrChange>
            </w:rPr>
            <w:instrText xml:space="preserve"> CITATION htt \l 1038 </w:instrText>
          </w:r>
          <w:r w:rsidR="00ED22AB" w:rsidRPr="00FE5CC9">
            <w:rPr>
              <w:rPrChange w:id="1520" w:author="laca" w:date="2015-06-14T16:50:00Z">
                <w:rPr/>
              </w:rPrChange>
            </w:rPr>
            <w:fldChar w:fldCharType="separate"/>
          </w:r>
          <w:r w:rsidR="00096DBB" w:rsidRPr="00FE5CC9">
            <w:rPr>
              <w:noProof/>
              <w:rPrChange w:id="1521" w:author="laca" w:date="2015-06-14T16:50:00Z">
                <w:rPr>
                  <w:noProof/>
                </w:rPr>
              </w:rPrChange>
            </w:rPr>
            <w:t xml:space="preserve"> [5]</w:t>
          </w:r>
          <w:r w:rsidR="00ED22AB" w:rsidRPr="00FE5CC9">
            <w:rPr>
              <w:rPrChange w:id="1522" w:author="laca" w:date="2015-06-14T16:50:00Z">
                <w:rPr/>
              </w:rPrChange>
            </w:rPr>
            <w:fldChar w:fldCharType="end"/>
          </w:r>
        </w:sdtContent>
      </w:sdt>
      <w:r w:rsidRPr="00FE5CC9">
        <w:rPr>
          <w:rPrChange w:id="1523" w:author="laca" w:date="2015-06-14T16:50:00Z">
            <w:rPr/>
          </w:rPrChange>
        </w:rPr>
        <w:t xml:space="preserve"> laboratóriumi gyakorlatban két mérési technikát említ meg: impulzusok számolása nagy fordulatszámokra javasolja, valamint az időzítéses ahol a két impulzus közti időt méri meg.</w:t>
      </w:r>
    </w:p>
    <w:p w14:paraId="4FB1A61D" w14:textId="77777777" w:rsidR="00460A3D" w:rsidRPr="00FE5CC9" w:rsidRDefault="00460A3D" w:rsidP="0071433B">
      <w:pPr>
        <w:pStyle w:val="Heading2"/>
        <w:spacing w:line="360" w:lineRule="auto"/>
        <w:jc w:val="both"/>
        <w:rPr>
          <w:rFonts w:ascii="Times New Roman" w:hAnsi="Times New Roman"/>
          <w:rPrChange w:id="1524" w:author="laca" w:date="2015-06-14T16:50:00Z">
            <w:rPr>
              <w:rFonts w:ascii="Times New Roman" w:hAnsi="Times New Roman"/>
            </w:rPr>
          </w:rPrChange>
        </w:rPr>
        <w:pPrChange w:id="1525" w:author="laca" w:date="2015-06-14T14:00:00Z">
          <w:pPr>
            <w:pStyle w:val="Heading2"/>
            <w:jc w:val="both"/>
          </w:pPr>
        </w:pPrChange>
      </w:pPr>
      <w:bookmarkStart w:id="1526" w:name="_Toc422064092"/>
      <w:r w:rsidRPr="00FE5CC9">
        <w:rPr>
          <w:rFonts w:ascii="Times New Roman" w:hAnsi="Times New Roman"/>
          <w:rPrChange w:id="1527" w:author="laca" w:date="2015-06-14T16:50:00Z">
            <w:rPr>
              <w:rFonts w:ascii="Times New Roman" w:hAnsi="Times New Roman"/>
            </w:rPr>
          </w:rPrChange>
        </w:rPr>
        <w:t>Szögsebesség mérése FPGA segítségével</w:t>
      </w:r>
      <w:bookmarkEnd w:id="1526"/>
    </w:p>
    <w:p w14:paraId="6D3E9953" w14:textId="77777777" w:rsidR="0026660E" w:rsidRPr="00FE5CC9" w:rsidRDefault="0026660E" w:rsidP="0071433B">
      <w:pPr>
        <w:spacing w:after="0" w:line="360" w:lineRule="auto"/>
        <w:jc w:val="both"/>
        <w:rPr>
          <w:rFonts w:ascii="Times New Roman" w:hAnsi="Times New Roman"/>
          <w:rPrChange w:id="1528" w:author="laca" w:date="2015-06-14T16:50:00Z">
            <w:rPr>
              <w:rFonts w:ascii="Times New Roman" w:hAnsi="Times New Roman"/>
            </w:rPr>
          </w:rPrChange>
        </w:rPr>
      </w:pPr>
      <w:r w:rsidRPr="00FE5CC9">
        <w:rPr>
          <w:rFonts w:ascii="Times New Roman" w:hAnsi="Times New Roman"/>
          <w:rPrChange w:id="1529" w:author="laca" w:date="2015-06-14T16:50:00Z">
            <w:rPr>
              <w:rFonts w:ascii="Times New Roman" w:hAnsi="Times New Roman"/>
            </w:rPr>
          </w:rPrChange>
        </w:rPr>
        <w:tab/>
        <w:t xml:space="preserve">A sebesség szabályzásához mérni kell a sebességet, </w:t>
      </w:r>
      <w:sdt>
        <w:sdtPr>
          <w:rPr>
            <w:rFonts w:ascii="Times New Roman" w:hAnsi="Times New Roman"/>
            <w:rPrChange w:id="1530" w:author="laca" w:date="2015-06-14T16:50:00Z">
              <w:rPr>
                <w:rFonts w:ascii="Times New Roman" w:hAnsi="Times New Roman"/>
              </w:rPr>
            </w:rPrChange>
          </w:rPr>
          <w:id w:val="247628685"/>
          <w:citation/>
        </w:sdtPr>
        <w:sdtContent>
          <w:r w:rsidR="00ED22AB" w:rsidRPr="00FE5CC9">
            <w:rPr>
              <w:rFonts w:ascii="Times New Roman" w:hAnsi="Times New Roman"/>
              <w:rPrChange w:id="1531" w:author="laca" w:date="2015-06-14T16:50:00Z">
                <w:rPr>
                  <w:rFonts w:ascii="Times New Roman" w:hAnsi="Times New Roman"/>
                </w:rPr>
              </w:rPrChange>
            </w:rPr>
            <w:fldChar w:fldCharType="begin"/>
          </w:r>
          <w:r w:rsidR="00ED22AB" w:rsidRPr="00FE5CC9">
            <w:rPr>
              <w:rFonts w:ascii="Times New Roman" w:hAnsi="Times New Roman"/>
              <w:rPrChange w:id="1532" w:author="laca" w:date="2015-06-14T16:50:00Z">
                <w:rPr>
                  <w:rFonts w:ascii="Times New Roman" w:hAnsi="Times New Roman"/>
                </w:rPr>
              </w:rPrChange>
            </w:rPr>
            <w:instrText xml:space="preserve"> CITATION Kri13 \l 1038 </w:instrText>
          </w:r>
          <w:r w:rsidR="00ED22AB" w:rsidRPr="00FE5CC9">
            <w:rPr>
              <w:rFonts w:ascii="Times New Roman" w:hAnsi="Times New Roman"/>
              <w:rPrChange w:id="1533" w:author="laca" w:date="2015-06-14T16:50:00Z">
                <w:rPr>
                  <w:rFonts w:ascii="Times New Roman" w:hAnsi="Times New Roman"/>
                </w:rPr>
              </w:rPrChange>
            </w:rPr>
            <w:fldChar w:fldCharType="separate"/>
          </w:r>
          <w:r w:rsidR="00096DBB" w:rsidRPr="00FE5CC9">
            <w:rPr>
              <w:rFonts w:ascii="Times New Roman" w:hAnsi="Times New Roman"/>
              <w:noProof/>
              <w:rPrChange w:id="1534" w:author="laca" w:date="2015-06-14T16:50:00Z">
                <w:rPr>
                  <w:rFonts w:ascii="Times New Roman" w:hAnsi="Times New Roman"/>
                  <w:noProof/>
                </w:rPr>
              </w:rPrChange>
            </w:rPr>
            <w:t>[6]</w:t>
          </w:r>
          <w:r w:rsidR="00ED22AB" w:rsidRPr="00FE5CC9">
            <w:rPr>
              <w:rFonts w:ascii="Times New Roman" w:hAnsi="Times New Roman"/>
              <w:rPrChange w:id="1535" w:author="laca" w:date="2015-06-14T16:50:00Z">
                <w:rPr>
                  <w:rFonts w:ascii="Times New Roman" w:hAnsi="Times New Roman"/>
                </w:rPr>
              </w:rPrChange>
            </w:rPr>
            <w:fldChar w:fldCharType="end"/>
          </w:r>
        </w:sdtContent>
      </w:sdt>
      <w:r w:rsidRPr="00FE5CC9">
        <w:rPr>
          <w:rFonts w:ascii="Times New Roman" w:hAnsi="Times New Roman"/>
          <w:rPrChange w:id="1536" w:author="laca" w:date="2015-06-14T16:50:00Z">
            <w:rPr>
              <w:rFonts w:ascii="Times New Roman" w:hAnsi="Times New Roman"/>
            </w:rPr>
          </w:rPrChange>
        </w:rPr>
        <w:t xml:space="preserve"> dolgozat két </w:t>
      </w:r>
      <w:r w:rsidR="00ED22AB" w:rsidRPr="00FE5CC9">
        <w:rPr>
          <w:rFonts w:ascii="Times New Roman" w:hAnsi="Times New Roman"/>
          <w:rPrChange w:id="1537" w:author="laca" w:date="2015-06-14T16:50:00Z">
            <w:rPr>
              <w:rFonts w:ascii="Times New Roman" w:hAnsi="Times New Roman"/>
            </w:rPr>
          </w:rPrChange>
        </w:rPr>
        <w:t xml:space="preserve">sebességmérő </w:t>
      </w:r>
      <w:proofErr w:type="spellStart"/>
      <w:r w:rsidR="00ED22AB" w:rsidRPr="00FE5CC9">
        <w:rPr>
          <w:rFonts w:ascii="Times New Roman" w:hAnsi="Times New Roman"/>
          <w:rPrChange w:id="1538" w:author="laca" w:date="2015-06-14T16:50:00Z">
            <w:rPr>
              <w:rFonts w:ascii="Times New Roman" w:hAnsi="Times New Roman"/>
            </w:rPr>
          </w:rPrChange>
        </w:rPr>
        <w:t>módszertemlít</w:t>
      </w:r>
      <w:proofErr w:type="spellEnd"/>
      <w:r w:rsidR="00ED22AB" w:rsidRPr="00FE5CC9">
        <w:rPr>
          <w:rFonts w:ascii="Times New Roman" w:hAnsi="Times New Roman"/>
          <w:rPrChange w:id="1539" w:author="laca" w:date="2015-06-14T16:50:00Z">
            <w:rPr>
              <w:rFonts w:ascii="Times New Roman" w:hAnsi="Times New Roman"/>
            </w:rPr>
          </w:rPrChange>
        </w:rPr>
        <w:t xml:space="preserve"> meg, az első az inkrementális adó segítségével mért időalapú sebességmérés, amely abból áll, hogy: méri a két impulzus között eltelt időt egy számláló segítségével, amely az FPGA órajelére számol. A sebességet a következő összefüggéssel </w:t>
      </w:r>
      <w:ins w:id="1540" w:author="laca" w:date="2015-06-14T10:31:00Z">
        <w:r w:rsidR="00F61364" w:rsidRPr="00FE5CC9">
          <w:rPr>
            <w:rFonts w:ascii="Times New Roman" w:hAnsi="Times New Roman"/>
            <w:highlight w:val="yellow"/>
            <w:rPrChange w:id="1541" w:author="laca" w:date="2015-06-14T16:50:00Z">
              <w:rPr>
                <w:rFonts w:ascii="Times New Roman" w:hAnsi="Times New Roman"/>
                <w:highlight w:val="yellow"/>
              </w:rPr>
            </w:rPrChange>
          </w:rPr>
          <w:t>h</w:t>
        </w:r>
      </w:ins>
      <w:del w:id="1542" w:author="laca" w:date="2015-06-14T10:31:00Z">
        <w:r w:rsidR="00ED22AB" w:rsidRPr="00FE5CC9" w:rsidDel="00F61364">
          <w:rPr>
            <w:rFonts w:ascii="Times New Roman" w:hAnsi="Times New Roman"/>
            <w:highlight w:val="yellow"/>
            <w:rPrChange w:id="1543" w:author="laca" w:date="2015-06-14T16:50:00Z">
              <w:rPr>
                <w:rFonts w:ascii="Times New Roman" w:hAnsi="Times New Roman"/>
                <w:highlight w:val="yellow"/>
              </w:rPr>
            </w:rPrChange>
          </w:rPr>
          <w:delText>k</w:delText>
        </w:r>
      </w:del>
      <w:r w:rsidR="00ED22AB" w:rsidRPr="00FE5CC9">
        <w:rPr>
          <w:rFonts w:ascii="Times New Roman" w:hAnsi="Times New Roman"/>
          <w:highlight w:val="yellow"/>
          <w:rPrChange w:id="1544" w:author="laca" w:date="2015-06-14T16:50:00Z">
            <w:rPr>
              <w:rFonts w:ascii="Times New Roman" w:hAnsi="Times New Roman"/>
              <w:highlight w:val="yellow"/>
            </w:rPr>
          </w:rPrChange>
        </w:rPr>
        <w:t>atározza meg</w:t>
      </w:r>
      <w:r w:rsidR="00BB1F5D" w:rsidRPr="00FE5CC9">
        <w:rPr>
          <w:rFonts w:ascii="Times New Roman" w:hAnsi="Times New Roman"/>
          <w:rPrChange w:id="1545" w:author="laca" w:date="2015-06-14T16:50:00Z">
            <w:rPr>
              <w:rFonts w:ascii="Times New Roman" w:hAnsi="Times New Roman"/>
            </w:rPr>
          </w:rPrChange>
        </w:rPr>
        <w:t>:</w:t>
      </w:r>
    </w:p>
    <w:p w14:paraId="158CE97C" w14:textId="77777777" w:rsidR="00BB1F5D" w:rsidRPr="00FE5CC9" w:rsidRDefault="00BB1F5D" w:rsidP="00911B32">
      <w:pPr>
        <w:spacing w:after="0" w:line="360" w:lineRule="auto"/>
        <w:jc w:val="both"/>
        <w:rPr>
          <w:rFonts w:ascii="Times New Roman" w:hAnsi="Times New Roman"/>
          <w:i/>
          <w:rPrChange w:id="1546" w:author="laca" w:date="2015-06-14T16:50:00Z">
            <w:rPr>
              <w:rFonts w:ascii="Times New Roman" w:hAnsi="Times New Roman"/>
              <w:i/>
            </w:rPr>
          </w:rPrChange>
        </w:rPr>
      </w:pPr>
      <m:oMathPara>
        <m:oMath>
          <m:r>
            <w:rPr>
              <w:rFonts w:ascii="Cambria Math" w:hAnsi="Cambria Math"/>
              <w:rPrChange w:id="1547" w:author="laca" w:date="2015-06-14T16:50:00Z">
                <w:rPr>
                  <w:rFonts w:ascii="Cambria Math" w:hAnsi="Cambria Math"/>
                </w:rPr>
              </w:rPrChange>
            </w:rPr>
            <m:t>w</m:t>
          </m:r>
          <m:d>
            <m:dPr>
              <m:begChr m:val="["/>
              <m:endChr m:val="]"/>
              <m:ctrlPr>
                <w:rPr>
                  <w:rFonts w:ascii="Cambria Math" w:hAnsi="Cambria Math"/>
                  <w:i/>
                  <w:rPrChange w:id="1548" w:author="laca" w:date="2015-06-14T16:50:00Z">
                    <w:rPr>
                      <w:rFonts w:ascii="Cambria Math" w:hAnsi="Cambria Math"/>
                      <w:i/>
                    </w:rPr>
                  </w:rPrChange>
                </w:rPr>
              </m:ctrlPr>
            </m:dPr>
            <m:e>
              <m:r>
                <w:rPr>
                  <w:rFonts w:ascii="Cambria Math" w:hAnsi="Cambria Math"/>
                  <w:rPrChange w:id="1549" w:author="laca" w:date="2015-06-14T16:50:00Z">
                    <w:rPr>
                      <w:rFonts w:ascii="Cambria Math" w:hAnsi="Cambria Math"/>
                    </w:rPr>
                  </w:rPrChange>
                </w:rPr>
                <m:t>rpm</m:t>
              </m:r>
            </m:e>
          </m:d>
          <m:r>
            <w:rPr>
              <w:rFonts w:ascii="Cambria Math" w:hAnsi="Cambria Math"/>
              <w:rPrChange w:id="1550" w:author="laca" w:date="2015-06-14T16:50:00Z">
                <w:rPr>
                  <w:rFonts w:ascii="Cambria Math" w:hAnsi="Cambria Math"/>
                </w:rPr>
              </w:rPrChange>
            </w:rPr>
            <m:t>=</m:t>
          </m:r>
          <m:f>
            <m:fPr>
              <m:ctrlPr>
                <w:rPr>
                  <w:rFonts w:ascii="Cambria Math" w:hAnsi="Cambria Math"/>
                  <w:i/>
                  <w:rPrChange w:id="1551" w:author="laca" w:date="2015-06-14T16:50:00Z">
                    <w:rPr>
                      <w:rFonts w:ascii="Cambria Math" w:hAnsi="Cambria Math"/>
                      <w:i/>
                    </w:rPr>
                  </w:rPrChange>
                </w:rPr>
              </m:ctrlPr>
            </m:fPr>
            <m:num>
              <m:r>
                <w:rPr>
                  <w:rFonts w:ascii="Cambria Math" w:hAnsi="Cambria Math"/>
                  <w:rPrChange w:id="1552" w:author="laca" w:date="2015-06-14T16:50:00Z">
                    <w:rPr>
                      <w:rFonts w:ascii="Cambria Math" w:hAnsi="Cambria Math"/>
                    </w:rPr>
                  </w:rPrChange>
                </w:rPr>
                <m:t>60*</m:t>
              </m:r>
              <m:sSub>
                <m:sSubPr>
                  <m:ctrlPr>
                    <w:rPr>
                      <w:rFonts w:ascii="Cambria Math" w:hAnsi="Cambria Math"/>
                      <w:i/>
                      <w:rPrChange w:id="1553" w:author="laca" w:date="2015-06-14T16:50:00Z">
                        <w:rPr>
                          <w:rFonts w:ascii="Cambria Math" w:hAnsi="Cambria Math"/>
                          <w:i/>
                        </w:rPr>
                      </w:rPrChange>
                    </w:rPr>
                  </m:ctrlPr>
                </m:sSubPr>
                <m:e>
                  <m:r>
                    <w:rPr>
                      <w:rFonts w:ascii="Cambria Math" w:hAnsi="Cambria Math"/>
                      <w:rPrChange w:id="1554" w:author="laca" w:date="2015-06-14T16:50:00Z">
                        <w:rPr>
                          <w:rFonts w:ascii="Cambria Math" w:hAnsi="Cambria Math"/>
                        </w:rPr>
                      </w:rPrChange>
                    </w:rPr>
                    <m:t>f</m:t>
                  </m:r>
                </m:e>
                <m:sub>
                  <m:r>
                    <w:rPr>
                      <w:rFonts w:ascii="Cambria Math" w:hAnsi="Cambria Math"/>
                      <w:rPrChange w:id="1555" w:author="laca" w:date="2015-06-14T16:50:00Z">
                        <w:rPr>
                          <w:rFonts w:ascii="Cambria Math" w:hAnsi="Cambria Math"/>
                        </w:rPr>
                      </w:rPrChange>
                    </w:rPr>
                    <m:t>clk</m:t>
                  </m:r>
                </m:sub>
              </m:sSub>
            </m:num>
            <m:den>
              <m:r>
                <w:rPr>
                  <w:rFonts w:ascii="Cambria Math" w:hAnsi="Cambria Math"/>
                  <w:rPrChange w:id="1556" w:author="laca" w:date="2015-06-14T16:50:00Z">
                    <w:rPr>
                      <w:rFonts w:ascii="Cambria Math" w:hAnsi="Cambria Math"/>
                    </w:rPr>
                  </w:rPrChange>
                </w:rPr>
                <m:t>R*X*E</m:t>
              </m:r>
            </m:den>
          </m:f>
        </m:oMath>
      </m:oMathPara>
    </w:p>
    <w:p w14:paraId="59E5F5EA" w14:textId="77777777" w:rsidR="00BB1F5D" w:rsidRPr="00FE5CC9" w:rsidRDefault="00BB1F5D" w:rsidP="00A05E75">
      <w:pPr>
        <w:spacing w:after="0" w:line="360" w:lineRule="auto"/>
        <w:jc w:val="both"/>
        <w:rPr>
          <w:rFonts w:ascii="Times New Roman" w:hAnsi="Times New Roman"/>
          <w:rPrChange w:id="1557" w:author="laca" w:date="2015-06-14T16:50:00Z">
            <w:rPr>
              <w:rFonts w:ascii="Times New Roman" w:hAnsi="Times New Roman"/>
            </w:rPr>
          </w:rPrChange>
        </w:rPr>
      </w:pPr>
      <w:r w:rsidRPr="00FE5CC9">
        <w:rPr>
          <w:rFonts w:ascii="Times New Roman" w:hAnsi="Times New Roman"/>
          <w:rPrChange w:id="1558" w:author="laca" w:date="2015-06-14T16:50:00Z">
            <w:rPr>
              <w:rFonts w:ascii="Times New Roman" w:hAnsi="Times New Roman"/>
            </w:rPr>
          </w:rPrChange>
        </w:rPr>
        <w:tab/>
        <w:t xml:space="preserve">Ahol a </w:t>
      </w:r>
      <m:oMath>
        <m:sSub>
          <m:sSubPr>
            <m:ctrlPr>
              <w:rPr>
                <w:rFonts w:ascii="Cambria Math" w:hAnsi="Cambria Math"/>
                <w:i/>
                <w:rPrChange w:id="1559" w:author="laca" w:date="2015-06-14T16:50:00Z">
                  <w:rPr>
                    <w:rFonts w:ascii="Cambria Math" w:hAnsi="Cambria Math"/>
                    <w:i/>
                  </w:rPr>
                </w:rPrChange>
              </w:rPr>
            </m:ctrlPr>
          </m:sSubPr>
          <m:e>
            <m:r>
              <w:rPr>
                <w:rFonts w:ascii="Cambria Math" w:hAnsi="Cambria Math"/>
                <w:rPrChange w:id="1560" w:author="laca" w:date="2015-06-14T16:50:00Z">
                  <w:rPr>
                    <w:rFonts w:ascii="Cambria Math" w:hAnsi="Cambria Math"/>
                  </w:rPr>
                </w:rPrChange>
              </w:rPr>
              <m:t>f</m:t>
            </m:r>
          </m:e>
          <m:sub>
            <m:r>
              <w:rPr>
                <w:rFonts w:ascii="Cambria Math" w:hAnsi="Cambria Math"/>
                <w:rPrChange w:id="1561" w:author="laca" w:date="2015-06-14T16:50:00Z">
                  <w:rPr>
                    <w:rFonts w:ascii="Cambria Math" w:hAnsi="Cambria Math"/>
                  </w:rPr>
                </w:rPrChange>
              </w:rPr>
              <m:t>clk</m:t>
            </m:r>
          </m:sub>
        </m:sSub>
      </m:oMath>
      <w:r w:rsidRPr="00FE5CC9">
        <w:rPr>
          <w:rFonts w:ascii="Times New Roman" w:hAnsi="Times New Roman"/>
          <w:rPrChange w:id="1562" w:author="laca" w:date="2015-06-14T16:50:00Z">
            <w:rPr>
              <w:rFonts w:ascii="Times New Roman" w:hAnsi="Times New Roman"/>
            </w:rPr>
          </w:rPrChange>
        </w:rPr>
        <w:t xml:space="preserve"> FPGA órajele Hz ben kifejezve, </w:t>
      </w:r>
      <m:oMath>
        <m:r>
          <w:rPr>
            <w:rFonts w:ascii="Cambria Math" w:hAnsi="Cambria Math"/>
            <w:rPrChange w:id="1563" w:author="laca" w:date="2015-06-14T16:50:00Z">
              <w:rPr>
                <w:rFonts w:ascii="Cambria Math" w:hAnsi="Cambria Math"/>
              </w:rPr>
            </w:rPrChange>
          </w:rPr>
          <m:t>R</m:t>
        </m:r>
      </m:oMath>
      <w:r w:rsidR="00ED22AB" w:rsidRPr="00FE5CC9">
        <w:rPr>
          <w:rFonts w:ascii="Times New Roman" w:hAnsi="Times New Roman"/>
          <w:rPrChange w:id="1564" w:author="laca" w:date="2015-06-14T16:50:00Z">
            <w:rPr>
              <w:rFonts w:ascii="Times New Roman" w:hAnsi="Times New Roman"/>
            </w:rPr>
          </w:rPrChange>
        </w:rPr>
        <w:t xml:space="preserve"> az inkremtális tárcsa felbontása, </w:t>
      </w:r>
      <m:oMath>
        <m:r>
          <w:rPr>
            <w:rFonts w:ascii="Cambria Math" w:hAnsi="Cambria Math"/>
            <w:rPrChange w:id="1565" w:author="laca" w:date="2015-06-14T16:50:00Z">
              <w:rPr>
                <w:rFonts w:ascii="Cambria Math" w:hAnsi="Cambria Math"/>
              </w:rPr>
            </w:rPrChange>
          </w:rPr>
          <m:t>X</m:t>
        </m:r>
      </m:oMath>
      <w:r w:rsidR="00ED22AB" w:rsidRPr="00FE5CC9">
        <w:rPr>
          <w:rFonts w:ascii="Times New Roman" w:hAnsi="Times New Roman"/>
          <w:rPrChange w:id="1566" w:author="laca" w:date="2015-06-14T16:50:00Z">
            <w:rPr>
              <w:rFonts w:ascii="Times New Roman" w:hAnsi="Times New Roman"/>
            </w:rPr>
          </w:rPrChange>
        </w:rPr>
        <w:t xml:space="preserve"> megszámolt órajelek a két impulzus között, </w:t>
      </w:r>
      <m:oMath>
        <m:r>
          <w:rPr>
            <w:rFonts w:ascii="Cambria Math" w:hAnsi="Cambria Math"/>
            <w:rPrChange w:id="1567" w:author="laca" w:date="2015-06-14T16:50:00Z">
              <w:rPr>
                <w:rFonts w:ascii="Cambria Math" w:hAnsi="Cambria Math"/>
              </w:rPr>
            </w:rPrChange>
          </w:rPr>
          <m:t>E</m:t>
        </m:r>
      </m:oMath>
      <w:r w:rsidR="00ED22AB" w:rsidRPr="00FE5CC9">
        <w:rPr>
          <w:rFonts w:ascii="Times New Roman" w:hAnsi="Times New Roman"/>
          <w:rPrChange w:id="1568" w:author="laca" w:date="2015-06-14T16:50:00Z">
            <w:rPr>
              <w:rFonts w:ascii="Times New Roman" w:hAnsi="Times New Roman"/>
            </w:rPr>
          </w:rPrChange>
        </w:rPr>
        <w:t xml:space="preserve"> egy szorzó (1,2,4). A módszer hátránya az, hogy minél nagyobb a fordulatszám a kvantálási hiba is nő a következő összefüggés szerint:</w:t>
      </w:r>
    </w:p>
    <w:p w14:paraId="6617F0DD" w14:textId="77777777" w:rsidR="00BB1F5D" w:rsidRPr="00FE5CC9" w:rsidRDefault="00ED22AB" w:rsidP="00BC64C7">
      <w:pPr>
        <w:spacing w:after="0" w:line="360" w:lineRule="auto"/>
        <w:jc w:val="both"/>
        <w:rPr>
          <w:rFonts w:ascii="Times New Roman" w:hAnsi="Times New Roman"/>
          <w:rPrChange w:id="1569" w:author="laca" w:date="2015-06-14T16:50:00Z">
            <w:rPr>
              <w:rFonts w:ascii="Times New Roman" w:hAnsi="Times New Roman"/>
            </w:rPr>
          </w:rPrChange>
        </w:rPr>
      </w:pPr>
      <m:oMathPara>
        <m:oMath>
          <m:r>
            <w:rPr>
              <w:rFonts w:ascii="Cambria Math" w:hAnsi="Cambria Math"/>
              <w:rPrChange w:id="1570" w:author="laca" w:date="2015-06-14T16:50:00Z">
                <w:rPr>
                  <w:rFonts w:ascii="Cambria Math" w:hAnsi="Cambria Math"/>
                </w:rPr>
              </w:rPrChange>
            </w:rPr>
            <m:t>Δw=</m:t>
          </m:r>
          <m:f>
            <m:fPr>
              <m:ctrlPr>
                <w:rPr>
                  <w:rFonts w:ascii="Cambria Math" w:hAnsi="Cambria Math"/>
                  <w:i/>
                  <w:rPrChange w:id="1571" w:author="laca" w:date="2015-06-14T16:50:00Z">
                    <w:rPr>
                      <w:rFonts w:ascii="Cambria Math" w:hAnsi="Cambria Math"/>
                      <w:i/>
                    </w:rPr>
                  </w:rPrChange>
                </w:rPr>
              </m:ctrlPr>
            </m:fPr>
            <m:num>
              <m:r>
                <w:rPr>
                  <w:rFonts w:ascii="Cambria Math" w:hAnsi="Cambria Math"/>
                  <w:rPrChange w:id="1572" w:author="laca" w:date="2015-06-14T16:50:00Z">
                    <w:rPr>
                      <w:rFonts w:ascii="Cambria Math" w:hAnsi="Cambria Math"/>
                    </w:rPr>
                  </w:rPrChange>
                </w:rPr>
                <m:t>E*R</m:t>
              </m:r>
            </m:num>
            <m:den>
              <m:sSub>
                <m:sSubPr>
                  <m:ctrlPr>
                    <w:rPr>
                      <w:rFonts w:ascii="Cambria Math" w:hAnsi="Cambria Math"/>
                      <w:i/>
                      <w:rPrChange w:id="1573" w:author="laca" w:date="2015-06-14T16:50:00Z">
                        <w:rPr>
                          <w:rFonts w:ascii="Cambria Math" w:hAnsi="Cambria Math"/>
                          <w:i/>
                        </w:rPr>
                      </w:rPrChange>
                    </w:rPr>
                  </m:ctrlPr>
                </m:sSubPr>
                <m:e>
                  <m:r>
                    <w:rPr>
                      <w:rFonts w:ascii="Cambria Math" w:hAnsi="Cambria Math"/>
                      <w:rPrChange w:id="1574" w:author="laca" w:date="2015-06-14T16:50:00Z">
                        <w:rPr>
                          <w:rFonts w:ascii="Cambria Math" w:hAnsi="Cambria Math"/>
                        </w:rPr>
                      </w:rPrChange>
                    </w:rPr>
                    <m:t>f</m:t>
                  </m:r>
                </m:e>
                <m:sub>
                  <m:r>
                    <w:rPr>
                      <w:rFonts w:ascii="Cambria Math" w:hAnsi="Cambria Math"/>
                      <w:rPrChange w:id="1575" w:author="laca" w:date="2015-06-14T16:50:00Z">
                        <w:rPr>
                          <w:rFonts w:ascii="Cambria Math" w:hAnsi="Cambria Math"/>
                        </w:rPr>
                      </w:rPrChange>
                    </w:rPr>
                    <m:t>clk</m:t>
                  </m:r>
                </m:sub>
              </m:sSub>
            </m:den>
          </m:f>
        </m:oMath>
      </m:oMathPara>
    </w:p>
    <w:p w14:paraId="3F804CD7" w14:textId="77777777" w:rsidR="00DA0E1F" w:rsidRPr="00FE5CC9" w:rsidRDefault="00BB1F5D" w:rsidP="0071433B">
      <w:pPr>
        <w:spacing w:line="360" w:lineRule="auto"/>
        <w:jc w:val="both"/>
        <w:rPr>
          <w:rPrChange w:id="1576" w:author="laca" w:date="2015-06-14T16:50:00Z">
            <w:rPr/>
          </w:rPrChange>
        </w:rPr>
        <w:pPrChange w:id="1577" w:author="laca" w:date="2015-06-14T14:00:00Z">
          <w:pPr>
            <w:jc w:val="both"/>
          </w:pPr>
        </w:pPrChange>
      </w:pPr>
      <w:r w:rsidRPr="00FE5CC9">
        <w:rPr>
          <w:rPrChange w:id="1578" w:author="laca" w:date="2015-06-14T16:50:00Z">
            <w:rPr/>
          </w:rPrChange>
        </w:rPr>
        <w:tab/>
        <w:t>A másik módszer</w:t>
      </w:r>
      <w:r w:rsidR="00ED22AB" w:rsidRPr="00FE5CC9">
        <w:rPr>
          <w:rPrChange w:id="1579" w:author="laca" w:date="2015-06-14T16:50:00Z">
            <w:rPr/>
          </w:rPrChange>
        </w:rPr>
        <w:t xml:space="preserve"> ahol megszámolja, az inkrementális adótól érkező éleket, </w:t>
      </w:r>
      <m:oMath>
        <m:sSub>
          <m:sSubPr>
            <m:ctrlPr>
              <w:rPr>
                <w:rFonts w:ascii="Cambria Math" w:hAnsi="Cambria Math"/>
                <w:i/>
                <w:rPrChange w:id="1580" w:author="laca" w:date="2015-06-14T16:50:00Z">
                  <w:rPr>
                    <w:rFonts w:ascii="Cambria Math" w:hAnsi="Cambria Math"/>
                    <w:i/>
                  </w:rPr>
                </w:rPrChange>
              </w:rPr>
            </m:ctrlPr>
          </m:sSubPr>
          <m:e>
            <m:r>
              <w:rPr>
                <w:rFonts w:ascii="Cambria Math" w:hAnsi="Cambria Math"/>
                <w:rPrChange w:id="1581" w:author="laca" w:date="2015-06-14T16:50:00Z">
                  <w:rPr>
                    <w:rFonts w:ascii="Cambria Math" w:hAnsi="Cambria Math"/>
                  </w:rPr>
                </w:rPrChange>
              </w:rPr>
              <m:t>T</m:t>
            </m:r>
          </m:e>
          <m:sub>
            <m:r>
              <w:rPr>
                <w:rFonts w:ascii="Cambria Math" w:hAnsi="Cambria Math"/>
                <w:rPrChange w:id="1582" w:author="laca" w:date="2015-06-14T16:50:00Z">
                  <w:rPr>
                    <w:rFonts w:ascii="Cambria Math" w:hAnsi="Cambria Math"/>
                  </w:rPr>
                </w:rPrChange>
              </w:rPr>
              <m:t>m</m:t>
            </m:r>
          </m:sub>
        </m:sSub>
      </m:oMath>
      <w:r w:rsidR="005C2488" w:rsidRPr="00FE5CC9">
        <w:rPr>
          <w:rPrChange w:id="1583" w:author="laca" w:date="2015-06-14T16:50:00Z">
            <w:rPr/>
          </w:rPrChange>
        </w:rPr>
        <w:t xml:space="preserve"> idő </w:t>
      </w:r>
      <w:r w:rsidR="001D1122" w:rsidRPr="00FE5CC9">
        <w:rPr>
          <w:rPrChange w:id="1584" w:author="laca" w:date="2015-06-14T16:50:00Z">
            <w:rPr/>
          </w:rPrChange>
        </w:rPr>
        <w:t>alatt</w:t>
      </w:r>
      <w:r w:rsidR="005C2488" w:rsidRPr="00FE5CC9">
        <w:rPr>
          <w:rPrChange w:id="1585" w:author="laca" w:date="2015-06-14T16:50:00Z">
            <w:rPr/>
          </w:rPrChange>
        </w:rPr>
        <w:t xml:space="preserve">. Ahol a </w:t>
      </w:r>
      <m:oMath>
        <m:sSub>
          <m:sSubPr>
            <m:ctrlPr>
              <w:rPr>
                <w:rFonts w:ascii="Cambria Math" w:hAnsi="Cambria Math"/>
                <w:i/>
                <w:rPrChange w:id="1586" w:author="laca" w:date="2015-06-14T16:50:00Z">
                  <w:rPr>
                    <w:rFonts w:ascii="Cambria Math" w:hAnsi="Cambria Math"/>
                    <w:i/>
                  </w:rPr>
                </w:rPrChange>
              </w:rPr>
            </m:ctrlPr>
          </m:sSubPr>
          <m:e>
            <m:r>
              <w:rPr>
                <w:rFonts w:ascii="Cambria Math" w:hAnsi="Cambria Math"/>
                <w:rPrChange w:id="1587" w:author="laca" w:date="2015-06-14T16:50:00Z">
                  <w:rPr>
                    <w:rFonts w:ascii="Cambria Math" w:hAnsi="Cambria Math"/>
                  </w:rPr>
                </w:rPrChange>
              </w:rPr>
              <m:t>T</m:t>
            </m:r>
          </m:e>
          <m:sub>
            <m:r>
              <w:rPr>
                <w:rFonts w:ascii="Cambria Math" w:hAnsi="Cambria Math"/>
                <w:rPrChange w:id="1588" w:author="laca" w:date="2015-06-14T16:50:00Z">
                  <w:rPr>
                    <w:rFonts w:ascii="Cambria Math" w:hAnsi="Cambria Math"/>
                  </w:rPr>
                </w:rPrChange>
              </w:rPr>
              <m:t>m</m:t>
            </m:r>
          </m:sub>
        </m:sSub>
      </m:oMath>
      <w:r w:rsidR="005C2488" w:rsidRPr="00FE5CC9">
        <w:rPr>
          <w:rPrChange w:id="1589" w:author="laca" w:date="2015-06-14T16:50:00Z">
            <w:rPr/>
          </w:rPrChange>
        </w:rPr>
        <w:t xml:space="preserve"> másodpercben, kifejezett idő.</w:t>
      </w:r>
    </w:p>
    <w:p w14:paraId="3810A5EE" w14:textId="77777777" w:rsidR="005C2488" w:rsidRPr="00FE5CC9" w:rsidRDefault="005C2488" w:rsidP="0071433B">
      <w:pPr>
        <w:spacing w:after="0" w:line="360" w:lineRule="auto"/>
        <w:jc w:val="both"/>
        <w:rPr>
          <w:rFonts w:ascii="Times New Roman" w:hAnsi="Times New Roman"/>
          <w:i/>
          <w:rPrChange w:id="1590" w:author="laca" w:date="2015-06-14T16:50:00Z">
            <w:rPr>
              <w:rFonts w:ascii="Times New Roman" w:hAnsi="Times New Roman"/>
              <w:i/>
            </w:rPr>
          </w:rPrChange>
        </w:rPr>
      </w:pPr>
      <m:oMathPara>
        <m:oMath>
          <m:r>
            <w:rPr>
              <w:rFonts w:ascii="Cambria Math" w:hAnsi="Cambria Math"/>
              <w:rPrChange w:id="1591" w:author="laca" w:date="2015-06-14T16:50:00Z">
                <w:rPr>
                  <w:rFonts w:ascii="Cambria Math" w:hAnsi="Cambria Math"/>
                </w:rPr>
              </w:rPrChange>
            </w:rPr>
            <m:t>w</m:t>
          </m:r>
          <m:d>
            <m:dPr>
              <m:begChr m:val="["/>
              <m:endChr m:val="]"/>
              <m:ctrlPr>
                <w:rPr>
                  <w:rFonts w:ascii="Cambria Math" w:hAnsi="Cambria Math"/>
                  <w:i/>
                  <w:rPrChange w:id="1592" w:author="laca" w:date="2015-06-14T16:50:00Z">
                    <w:rPr>
                      <w:rFonts w:ascii="Cambria Math" w:hAnsi="Cambria Math"/>
                      <w:i/>
                    </w:rPr>
                  </w:rPrChange>
                </w:rPr>
              </m:ctrlPr>
            </m:dPr>
            <m:e>
              <m:r>
                <w:rPr>
                  <w:rFonts w:ascii="Cambria Math" w:hAnsi="Cambria Math"/>
                  <w:rPrChange w:id="1593" w:author="laca" w:date="2015-06-14T16:50:00Z">
                    <w:rPr>
                      <w:rFonts w:ascii="Cambria Math" w:hAnsi="Cambria Math"/>
                    </w:rPr>
                  </w:rPrChange>
                </w:rPr>
                <m:t>rpm</m:t>
              </m:r>
            </m:e>
          </m:d>
          <m:r>
            <w:rPr>
              <w:rFonts w:ascii="Cambria Math" w:hAnsi="Cambria Math"/>
              <w:rPrChange w:id="1594" w:author="laca" w:date="2015-06-14T16:50:00Z">
                <w:rPr>
                  <w:rFonts w:ascii="Cambria Math" w:hAnsi="Cambria Math"/>
                </w:rPr>
              </w:rPrChange>
            </w:rPr>
            <m:t>=</m:t>
          </m:r>
          <m:f>
            <m:fPr>
              <m:ctrlPr>
                <w:rPr>
                  <w:rFonts w:ascii="Cambria Math" w:hAnsi="Cambria Math"/>
                  <w:i/>
                  <w:rPrChange w:id="1595" w:author="laca" w:date="2015-06-14T16:50:00Z">
                    <w:rPr>
                      <w:rFonts w:ascii="Cambria Math" w:hAnsi="Cambria Math"/>
                      <w:i/>
                    </w:rPr>
                  </w:rPrChange>
                </w:rPr>
              </m:ctrlPr>
            </m:fPr>
            <m:num>
              <m:r>
                <w:rPr>
                  <w:rFonts w:ascii="Cambria Math" w:hAnsi="Cambria Math"/>
                  <w:rPrChange w:id="1596" w:author="laca" w:date="2015-06-14T16:50:00Z">
                    <w:rPr>
                      <w:rFonts w:ascii="Cambria Math" w:hAnsi="Cambria Math"/>
                    </w:rPr>
                  </w:rPrChange>
                </w:rPr>
                <m:t>60*X</m:t>
              </m:r>
            </m:num>
            <m:den>
              <m:sSub>
                <m:sSubPr>
                  <m:ctrlPr>
                    <w:rPr>
                      <w:rFonts w:ascii="Cambria Math" w:hAnsi="Cambria Math"/>
                      <w:i/>
                      <w:rPrChange w:id="1597" w:author="laca" w:date="2015-06-14T16:50:00Z">
                        <w:rPr>
                          <w:rFonts w:ascii="Cambria Math" w:hAnsi="Cambria Math"/>
                          <w:i/>
                        </w:rPr>
                      </w:rPrChange>
                    </w:rPr>
                  </m:ctrlPr>
                </m:sSubPr>
                <m:e>
                  <m:r>
                    <w:rPr>
                      <w:rFonts w:ascii="Cambria Math" w:hAnsi="Cambria Math"/>
                      <w:rPrChange w:id="1598" w:author="laca" w:date="2015-06-14T16:50:00Z">
                        <w:rPr>
                          <w:rFonts w:ascii="Cambria Math" w:hAnsi="Cambria Math"/>
                        </w:rPr>
                      </w:rPrChange>
                    </w:rPr>
                    <m:t>T</m:t>
                  </m:r>
                </m:e>
                <m:sub>
                  <m:r>
                    <w:rPr>
                      <w:rFonts w:ascii="Cambria Math" w:hAnsi="Cambria Math"/>
                      <w:rPrChange w:id="1599" w:author="laca" w:date="2015-06-14T16:50:00Z">
                        <w:rPr>
                          <w:rFonts w:ascii="Cambria Math" w:hAnsi="Cambria Math"/>
                        </w:rPr>
                      </w:rPrChange>
                    </w:rPr>
                    <m:t>m</m:t>
                  </m:r>
                </m:sub>
              </m:sSub>
              <m:r>
                <w:rPr>
                  <w:rFonts w:ascii="Cambria Math" w:hAnsi="Cambria Math"/>
                  <w:rPrChange w:id="1600" w:author="laca" w:date="2015-06-14T16:50:00Z">
                    <w:rPr>
                      <w:rFonts w:ascii="Cambria Math" w:hAnsi="Cambria Math"/>
                    </w:rPr>
                  </w:rPrChange>
                </w:rPr>
                <m:t>*R*E</m:t>
              </m:r>
            </m:den>
          </m:f>
        </m:oMath>
      </m:oMathPara>
    </w:p>
    <w:p w14:paraId="71BA5C6C" w14:textId="77777777" w:rsidR="005C2488" w:rsidRPr="00FE5CC9" w:rsidRDefault="005C2488" w:rsidP="00911B32">
      <w:pPr>
        <w:spacing w:after="0" w:line="360" w:lineRule="auto"/>
        <w:jc w:val="both"/>
        <w:rPr>
          <w:rFonts w:ascii="Times New Roman" w:hAnsi="Times New Roman"/>
          <w:rPrChange w:id="1601" w:author="laca" w:date="2015-06-14T16:50:00Z">
            <w:rPr>
              <w:rFonts w:ascii="Times New Roman" w:hAnsi="Times New Roman"/>
            </w:rPr>
          </w:rPrChange>
        </w:rPr>
      </w:pPr>
      <w:r w:rsidRPr="00FE5CC9">
        <w:rPr>
          <w:rFonts w:ascii="Times New Roman" w:hAnsi="Times New Roman"/>
          <w:i/>
          <w:rPrChange w:id="1602" w:author="laca" w:date="2015-06-14T16:50:00Z">
            <w:rPr>
              <w:rFonts w:ascii="Times New Roman" w:hAnsi="Times New Roman"/>
              <w:i/>
            </w:rPr>
          </w:rPrChange>
        </w:rPr>
        <w:tab/>
      </w:r>
      <w:r w:rsidRPr="00FE5CC9">
        <w:rPr>
          <w:rFonts w:ascii="Times New Roman" w:hAnsi="Times New Roman"/>
          <w:rPrChange w:id="1603" w:author="laca" w:date="2015-06-14T16:50:00Z">
            <w:rPr>
              <w:rFonts w:ascii="Times New Roman" w:hAnsi="Times New Roman"/>
            </w:rPr>
          </w:rPrChange>
        </w:rPr>
        <w:t>A második módszer előnye hogy minél nagyobb a fordulat annál kisebb a hiba.</w:t>
      </w:r>
      <w:r w:rsidR="00ED22AB" w:rsidRPr="00FE5CC9">
        <w:rPr>
          <w:rFonts w:ascii="Times New Roman" w:hAnsi="Times New Roman"/>
          <w:rPrChange w:id="1604" w:author="laca" w:date="2015-06-14T16:50:00Z">
            <w:rPr>
              <w:rFonts w:ascii="Times New Roman" w:hAnsi="Times New Roman"/>
            </w:rPr>
          </w:rPrChange>
        </w:rPr>
        <w:t xml:space="preserve"> A két módszert ötvözve használja.</w:t>
      </w:r>
    </w:p>
    <w:p w14:paraId="15788795" w14:textId="77777777" w:rsidR="005C2488" w:rsidRPr="00FE5CC9" w:rsidRDefault="00ED22AB" w:rsidP="00A05E75">
      <w:pPr>
        <w:spacing w:after="0" w:line="360" w:lineRule="auto"/>
        <w:jc w:val="both"/>
        <w:rPr>
          <w:rFonts w:ascii="Times New Roman" w:hAnsi="Times New Roman"/>
          <w:rPrChange w:id="1605" w:author="laca" w:date="2015-06-14T16:50:00Z">
            <w:rPr>
              <w:rFonts w:ascii="Times New Roman" w:hAnsi="Times New Roman"/>
            </w:rPr>
          </w:rPrChange>
        </w:rPr>
      </w:pPr>
      <w:r w:rsidRPr="00FE5CC9">
        <w:rPr>
          <w:rFonts w:ascii="Times New Roman" w:hAnsi="Times New Roman"/>
          <w:rPrChange w:id="1606" w:author="laca" w:date="2015-06-14T16:50:00Z">
            <w:rPr>
              <w:rFonts w:ascii="Times New Roman" w:hAnsi="Times New Roman"/>
            </w:rPr>
          </w:rPrChange>
        </w:rPr>
        <w:tab/>
        <w:t xml:space="preserve">Meglátásom szerint a két módszer bonyolulttá tenné a rendszert, mivel a számítások túl sok erőforrást igényelne, amelyekkel nem lehetne megoldani 8 motor szabályzó körét az FPGA rendszeren. Az általam alkalmazott módszer </w:t>
      </w:r>
      <w:proofErr w:type="gramStart"/>
      <w:r w:rsidRPr="00FE5CC9">
        <w:rPr>
          <w:rFonts w:ascii="Times New Roman" w:hAnsi="Times New Roman"/>
          <w:rPrChange w:id="1607" w:author="laca" w:date="2015-06-14T16:50:00Z">
            <w:rPr>
              <w:rFonts w:ascii="Times New Roman" w:hAnsi="Times New Roman"/>
            </w:rPr>
          </w:rPrChange>
        </w:rPr>
        <w:t>az</w:t>
      </w:r>
      <w:proofErr w:type="gramEnd"/>
      <w:r w:rsidRPr="00FE5CC9">
        <w:rPr>
          <w:rFonts w:ascii="Times New Roman" w:hAnsi="Times New Roman"/>
          <w:rPrChange w:id="1608" w:author="laca" w:date="2015-06-14T16:50:00Z">
            <w:rPr>
              <w:rFonts w:ascii="Times New Roman" w:hAnsi="Times New Roman"/>
            </w:rPr>
          </w:rPrChange>
        </w:rPr>
        <w:t xml:space="preserve"> hogy a diszkrét PID szabályzónak az előirt bemente egy mintavételben beérkező impulzusok száma lenne, amelyet könnyebben meg lehetne mérni mint az időt vagy a frekvenciát.</w:t>
      </w:r>
    </w:p>
    <w:p w14:paraId="4BF62BC8" w14:textId="77777777" w:rsidR="00160C82" w:rsidRPr="00FE5CC9" w:rsidRDefault="00160C82" w:rsidP="0071433B">
      <w:pPr>
        <w:spacing w:line="360" w:lineRule="auto"/>
        <w:rPr>
          <w:rPrChange w:id="1609" w:author="laca" w:date="2015-06-14T16:50:00Z">
            <w:rPr/>
          </w:rPrChange>
        </w:rPr>
        <w:pPrChange w:id="1610" w:author="laca" w:date="2015-06-14T14:00:00Z">
          <w:pPr/>
        </w:pPrChange>
      </w:pPr>
    </w:p>
    <w:p w14:paraId="3DFA6A87" w14:textId="77777777" w:rsidR="00E52A35" w:rsidRPr="00FE5CC9" w:rsidRDefault="00ED22AB" w:rsidP="0071433B">
      <w:pPr>
        <w:pStyle w:val="Heading2"/>
        <w:spacing w:line="360" w:lineRule="auto"/>
        <w:rPr>
          <w:rPrChange w:id="1611" w:author="laca" w:date="2015-06-14T16:50:00Z">
            <w:rPr/>
          </w:rPrChange>
        </w:rPr>
        <w:pPrChange w:id="1612" w:author="laca" w:date="2015-06-14T14:00:00Z">
          <w:pPr>
            <w:pStyle w:val="Heading2"/>
          </w:pPr>
        </w:pPrChange>
      </w:pPr>
      <w:bookmarkStart w:id="1613" w:name="_Toc422064093"/>
      <w:r w:rsidRPr="00FE5CC9">
        <w:rPr>
          <w:rPrChange w:id="1614" w:author="laca" w:date="2015-06-14T16:50:00Z">
            <w:rPr/>
          </w:rPrChange>
        </w:rPr>
        <w:t>Egyenáramú</w:t>
      </w:r>
      <w:del w:id="1615" w:author="laca" w:date="2015-06-14T10:32:00Z">
        <w:r w:rsidRPr="00FE5CC9" w:rsidDel="00F61364">
          <w:rPr>
            <w:rPrChange w:id="1616" w:author="laca" w:date="2015-06-14T16:50:00Z">
              <w:rPr/>
            </w:rPrChange>
          </w:rPr>
          <w:delText xml:space="preserve"> szervo</w:delText>
        </w:r>
      </w:del>
      <w:r w:rsidRPr="00FE5CC9">
        <w:rPr>
          <w:rPrChange w:id="1617" w:author="laca" w:date="2015-06-14T16:50:00Z">
            <w:rPr/>
          </w:rPrChange>
        </w:rPr>
        <w:t xml:space="preserve"> motorok</w:t>
      </w:r>
      <w:bookmarkEnd w:id="1613"/>
    </w:p>
    <w:p w14:paraId="4AD592D6" w14:textId="77777777" w:rsidR="00A105DE" w:rsidRPr="00FE5CC9" w:rsidRDefault="00ED22AB" w:rsidP="0071433B">
      <w:pPr>
        <w:spacing w:line="360" w:lineRule="auto"/>
        <w:rPr>
          <w:rPrChange w:id="1618" w:author="laca" w:date="2015-06-14T16:50:00Z">
            <w:rPr/>
          </w:rPrChange>
        </w:rPr>
        <w:pPrChange w:id="1619" w:author="laca" w:date="2015-06-14T14:00:00Z">
          <w:pPr/>
        </w:pPrChange>
      </w:pPr>
      <w:r w:rsidRPr="00FE5CC9">
        <w:rPr>
          <w:rPrChange w:id="1620" w:author="laca" w:date="2015-06-14T16:50:00Z">
            <w:rPr/>
          </w:rPrChange>
        </w:rPr>
        <w:tab/>
        <w:t xml:space="preserve">Az </w:t>
      </w:r>
      <w:proofErr w:type="spellStart"/>
      <w:r w:rsidRPr="00FE5CC9">
        <w:rPr>
          <w:rPrChange w:id="1621" w:author="laca" w:date="2015-06-14T16:50:00Z">
            <w:rPr/>
          </w:rPrChange>
        </w:rPr>
        <w:t>egyenáramúmotorokat</w:t>
      </w:r>
      <w:proofErr w:type="spellEnd"/>
      <w:r w:rsidRPr="00FE5CC9">
        <w:rPr>
          <w:rPrChange w:id="1622" w:author="laca" w:date="2015-06-14T16:50:00Z">
            <w:rPr/>
          </w:rPrChange>
        </w:rPr>
        <w:t xml:space="preserve"> használják általában nagy </w:t>
      </w:r>
      <w:proofErr w:type="spellStart"/>
      <w:r w:rsidRPr="00FE5CC9">
        <w:rPr>
          <w:rPrChange w:id="1623" w:author="laca" w:date="2015-06-14T16:50:00Z">
            <w:rPr/>
          </w:rPrChange>
        </w:rPr>
        <w:t>pontosságotigénylő</w:t>
      </w:r>
      <w:proofErr w:type="spellEnd"/>
      <w:r w:rsidRPr="00FE5CC9">
        <w:rPr>
          <w:rPrChange w:id="1624" w:author="laca" w:date="2015-06-14T16:50:00Z">
            <w:rPr/>
          </w:rPrChange>
        </w:rPr>
        <w:t xml:space="preserve"> hajtások megvalósítására, kisebb </w:t>
      </w:r>
      <w:proofErr w:type="spellStart"/>
      <w:r w:rsidRPr="00FE5CC9">
        <w:rPr>
          <w:rPrChange w:id="1625" w:author="laca" w:date="2015-06-14T16:50:00Z">
            <w:rPr/>
          </w:rPrChange>
        </w:rPr>
        <w:t>teljesítményűmotorokpermanens</w:t>
      </w:r>
      <w:proofErr w:type="spellEnd"/>
      <w:r w:rsidRPr="00FE5CC9">
        <w:rPr>
          <w:rPrChange w:id="1626" w:author="laca" w:date="2015-06-14T16:50:00Z">
            <w:rPr/>
          </w:rPrChange>
        </w:rPr>
        <w:t xml:space="preserve"> mágnesből készült állórésszel rendelkeznek, és tekercselt forgórésszel. A szervo motorok fő jellemzőik a gyorsaságuk, kicsi az elektromos és a mechanikai időállandójuk. A</w:t>
      </w:r>
      <w:sdt>
        <w:sdtPr>
          <w:rPr>
            <w:rPrChange w:id="1627" w:author="laca" w:date="2015-06-14T16:50:00Z">
              <w:rPr/>
            </w:rPrChange>
          </w:rPr>
          <w:id w:val="-603493085"/>
          <w:citation/>
        </w:sdtPr>
        <w:sdtContent>
          <w:r w:rsidRPr="00FE5CC9">
            <w:rPr>
              <w:rPrChange w:id="1628" w:author="laca" w:date="2015-06-14T16:50:00Z">
                <w:rPr/>
              </w:rPrChange>
            </w:rPr>
            <w:fldChar w:fldCharType="begin"/>
          </w:r>
          <w:r w:rsidRPr="00FE5CC9">
            <w:rPr>
              <w:rPrChange w:id="1629" w:author="laca" w:date="2015-06-14T16:50:00Z">
                <w:rPr/>
              </w:rPrChange>
            </w:rPr>
            <w:instrText xml:space="preserve"> CITATION Már15 \l 1038 </w:instrText>
          </w:r>
          <w:r w:rsidRPr="00FE5CC9">
            <w:rPr>
              <w:rPrChange w:id="1630" w:author="laca" w:date="2015-06-14T16:50:00Z">
                <w:rPr/>
              </w:rPrChange>
            </w:rPr>
            <w:fldChar w:fldCharType="separate"/>
          </w:r>
          <w:r w:rsidR="00096DBB" w:rsidRPr="00FE5CC9">
            <w:rPr>
              <w:noProof/>
              <w:rPrChange w:id="1631" w:author="laca" w:date="2015-06-14T16:50:00Z">
                <w:rPr>
                  <w:noProof/>
                </w:rPr>
              </w:rPrChange>
            </w:rPr>
            <w:t xml:space="preserve"> [7]</w:t>
          </w:r>
          <w:r w:rsidRPr="00FE5CC9">
            <w:rPr>
              <w:rPrChange w:id="1632" w:author="laca" w:date="2015-06-14T16:50:00Z">
                <w:rPr/>
              </w:rPrChange>
            </w:rPr>
            <w:fldChar w:fldCharType="end"/>
          </w:r>
        </w:sdtContent>
      </w:sdt>
      <w:r w:rsidR="00A105DE" w:rsidRPr="00FE5CC9">
        <w:rPr>
          <w:rPrChange w:id="1633" w:author="laca" w:date="2015-06-14T16:50:00Z">
            <w:rPr/>
          </w:rPrChange>
        </w:rPr>
        <w:t xml:space="preserve"> alapján a rotort egy sorba kötött L induktivitással és egy R ellenállással modellezi. Ahol a </w:t>
      </w:r>
      <m:oMath>
        <m:r>
          <w:rPr>
            <w:rFonts w:ascii="Cambria Math" w:hAnsi="Cambria Math"/>
            <w:rPrChange w:id="1634" w:author="laca" w:date="2015-06-14T16:50:00Z">
              <w:rPr>
                <w:rFonts w:ascii="Cambria Math" w:hAnsi="Cambria Math"/>
              </w:rPr>
            </w:rPrChange>
          </w:rPr>
          <m:t>i</m:t>
        </m:r>
      </m:oMath>
      <w:r w:rsidR="00A105DE" w:rsidRPr="00FE5CC9">
        <w:rPr>
          <w:rPrChange w:id="1635" w:author="laca" w:date="2015-06-14T16:50:00Z">
            <w:rPr/>
          </w:rPrChange>
        </w:rPr>
        <w:t xml:space="preserve"> rotoron átfolyó áram.</w:t>
      </w:r>
      <w:r w:rsidRPr="00FE5CC9">
        <w:rPr>
          <w:rPrChange w:id="1636" w:author="laca" w:date="2015-06-14T16:50:00Z">
            <w:rPr/>
          </w:rPrChange>
        </w:rPr>
        <w:t xml:space="preserve"> A Biot </w:t>
      </w:r>
      <w:proofErr w:type="spellStart"/>
      <w:r w:rsidRPr="00FE5CC9">
        <w:rPr>
          <w:rPrChange w:id="1637" w:author="laca" w:date="2015-06-14T16:50:00Z">
            <w:rPr/>
          </w:rPrChange>
        </w:rPr>
        <w:t>Savart</w:t>
      </w:r>
      <w:proofErr w:type="spellEnd"/>
      <w:r w:rsidRPr="00FE5CC9">
        <w:rPr>
          <w:rPrChange w:id="1638" w:author="laca" w:date="2015-06-14T16:50:00Z">
            <w:rPr/>
          </w:rPrChange>
        </w:rPr>
        <w:t xml:space="preserve"> és a Lenz törvények alapján: </w:t>
      </w:r>
      <m:oMath>
        <m:r>
          <w:rPr>
            <w:rFonts w:ascii="Cambria Math" w:hAnsi="Cambria Math"/>
            <w:rPrChange w:id="1639" w:author="laca" w:date="2015-06-14T16:50:00Z">
              <w:rPr>
                <w:rFonts w:ascii="Cambria Math" w:hAnsi="Cambria Math"/>
              </w:rPr>
            </w:rPrChange>
          </w:rPr>
          <m:t>e=</m:t>
        </m:r>
        <m:sSub>
          <m:sSubPr>
            <m:ctrlPr>
              <w:rPr>
                <w:rFonts w:ascii="Cambria Math" w:hAnsi="Cambria Math"/>
                <w:i/>
                <w:rPrChange w:id="1640" w:author="laca" w:date="2015-06-14T16:50:00Z">
                  <w:rPr>
                    <w:rFonts w:ascii="Cambria Math" w:hAnsi="Cambria Math"/>
                    <w:i/>
                  </w:rPr>
                </w:rPrChange>
              </w:rPr>
            </m:ctrlPr>
          </m:sSubPr>
          <m:e>
            <m:r>
              <w:rPr>
                <w:rFonts w:ascii="Cambria Math" w:hAnsi="Cambria Math"/>
                <w:rPrChange w:id="1641" w:author="laca" w:date="2015-06-14T16:50:00Z">
                  <w:rPr>
                    <w:rFonts w:ascii="Cambria Math" w:hAnsi="Cambria Math"/>
                  </w:rPr>
                </w:rPrChange>
              </w:rPr>
              <m:t>c</m:t>
            </m:r>
          </m:e>
          <m:sub>
            <m:r>
              <w:rPr>
                <w:rFonts w:ascii="Cambria Math" w:hAnsi="Cambria Math"/>
                <w:rPrChange w:id="1642" w:author="laca" w:date="2015-06-14T16:50:00Z">
                  <w:rPr>
                    <w:rFonts w:ascii="Cambria Math" w:hAnsi="Cambria Math"/>
                  </w:rPr>
                </w:rPrChange>
              </w:rPr>
              <m:t>1</m:t>
            </m:r>
          </m:sub>
        </m:sSub>
        <m:r>
          <w:rPr>
            <w:rFonts w:ascii="Cambria Math" w:hAnsi="Cambria Math"/>
            <w:rPrChange w:id="1643" w:author="laca" w:date="2015-06-14T16:50:00Z">
              <w:rPr>
                <w:rFonts w:ascii="Cambria Math" w:hAnsi="Cambria Math"/>
              </w:rPr>
            </w:rPrChange>
          </w:rPr>
          <m:t>ω</m:t>
        </m:r>
      </m:oMath>
      <w:r w:rsidR="004A07D3" w:rsidRPr="00FE5CC9">
        <w:rPr>
          <w:rPrChange w:id="1644" w:author="laca" w:date="2015-06-14T16:50:00Z">
            <w:rPr/>
          </w:rPrChange>
        </w:rPr>
        <w:t xml:space="preserve">, </w:t>
      </w:r>
      <m:oMath>
        <m:r>
          <w:rPr>
            <w:rFonts w:ascii="Cambria Math" w:hAnsi="Cambria Math"/>
            <w:rPrChange w:id="1645" w:author="laca" w:date="2015-06-14T16:50:00Z">
              <w:rPr>
                <w:rFonts w:ascii="Cambria Math" w:hAnsi="Cambria Math"/>
              </w:rPr>
            </w:rPrChange>
          </w:rPr>
          <m:t>τ=</m:t>
        </m:r>
        <m:sSub>
          <m:sSubPr>
            <m:ctrlPr>
              <w:rPr>
                <w:rFonts w:ascii="Cambria Math" w:hAnsi="Cambria Math"/>
                <w:i/>
                <w:rPrChange w:id="1646" w:author="laca" w:date="2015-06-14T16:50:00Z">
                  <w:rPr>
                    <w:rFonts w:ascii="Cambria Math" w:hAnsi="Cambria Math"/>
                    <w:i/>
                  </w:rPr>
                </w:rPrChange>
              </w:rPr>
            </m:ctrlPr>
          </m:sSubPr>
          <m:e>
            <m:r>
              <w:rPr>
                <w:rFonts w:ascii="Cambria Math" w:hAnsi="Cambria Math"/>
                <w:rPrChange w:id="1647" w:author="laca" w:date="2015-06-14T16:50:00Z">
                  <w:rPr>
                    <w:rFonts w:ascii="Cambria Math" w:hAnsi="Cambria Math"/>
                  </w:rPr>
                </w:rPrChange>
              </w:rPr>
              <m:t>c</m:t>
            </m:r>
          </m:e>
          <m:sub>
            <m:r>
              <w:rPr>
                <w:rFonts w:ascii="Cambria Math" w:hAnsi="Cambria Math"/>
                <w:rPrChange w:id="1648" w:author="laca" w:date="2015-06-14T16:50:00Z">
                  <w:rPr>
                    <w:rFonts w:ascii="Cambria Math" w:hAnsi="Cambria Math"/>
                  </w:rPr>
                </w:rPrChange>
              </w:rPr>
              <m:t>2</m:t>
            </m:r>
          </m:sub>
        </m:sSub>
        <m:r>
          <w:rPr>
            <w:rFonts w:ascii="Cambria Math" w:hAnsi="Cambria Math"/>
            <w:rPrChange w:id="1649" w:author="laca" w:date="2015-06-14T16:50:00Z">
              <w:rPr>
                <w:rFonts w:ascii="Cambria Math" w:hAnsi="Cambria Math"/>
              </w:rPr>
            </w:rPrChange>
          </w:rPr>
          <m:t>i</m:t>
        </m:r>
      </m:oMath>
      <w:r w:rsidR="004A07D3" w:rsidRPr="00FE5CC9">
        <w:rPr>
          <w:rPrChange w:id="1650" w:author="laca" w:date="2015-06-14T16:50:00Z">
            <w:rPr/>
          </w:rPrChange>
        </w:rPr>
        <w:t>. Ahol a c1 és c2 konstansok.</w:t>
      </w:r>
    </w:p>
    <w:p w14:paraId="7E6EF4C1" w14:textId="77777777" w:rsidR="007A457D" w:rsidRPr="00FE5CC9" w:rsidRDefault="00ED22AB" w:rsidP="0071433B">
      <w:pPr>
        <w:spacing w:line="360" w:lineRule="auto"/>
        <w:rPr>
          <w:rPrChange w:id="1651" w:author="laca" w:date="2015-06-14T16:50:00Z">
            <w:rPr/>
          </w:rPrChange>
        </w:rPr>
        <w:pPrChange w:id="1652" w:author="laca" w:date="2015-06-14T14:00:00Z">
          <w:pPr/>
        </w:pPrChange>
      </w:pPr>
      <m:oMathPara>
        <m:oMath>
          <m:r>
            <w:rPr>
              <w:rFonts w:ascii="Cambria Math" w:hAnsi="Cambria Math"/>
              <w:rPrChange w:id="1653" w:author="laca" w:date="2015-06-14T16:50:00Z">
                <w:rPr>
                  <w:rFonts w:ascii="Cambria Math" w:hAnsi="Cambria Math"/>
                </w:rPr>
              </w:rPrChange>
            </w:rPr>
            <w:lastRenderedPageBreak/>
            <m:t>u=iR+L</m:t>
          </m:r>
          <m:f>
            <m:fPr>
              <m:ctrlPr>
                <w:rPr>
                  <w:rFonts w:ascii="Cambria Math" w:hAnsi="Cambria Math"/>
                  <w:i/>
                  <w:rPrChange w:id="1654" w:author="laca" w:date="2015-06-14T16:50:00Z">
                    <w:rPr>
                      <w:rFonts w:ascii="Cambria Math" w:hAnsi="Cambria Math"/>
                      <w:i/>
                    </w:rPr>
                  </w:rPrChange>
                </w:rPr>
              </m:ctrlPr>
            </m:fPr>
            <m:num>
              <m:r>
                <w:rPr>
                  <w:rFonts w:ascii="Cambria Math" w:hAnsi="Cambria Math"/>
                  <w:rPrChange w:id="1655" w:author="laca" w:date="2015-06-14T16:50:00Z">
                    <w:rPr>
                      <w:rFonts w:ascii="Cambria Math" w:hAnsi="Cambria Math"/>
                    </w:rPr>
                  </w:rPrChange>
                </w:rPr>
                <m:t>di</m:t>
              </m:r>
            </m:num>
            <m:den>
              <m:r>
                <w:rPr>
                  <w:rFonts w:ascii="Cambria Math" w:hAnsi="Cambria Math"/>
                  <w:rPrChange w:id="1656" w:author="laca" w:date="2015-06-14T16:50:00Z">
                    <w:rPr>
                      <w:rFonts w:ascii="Cambria Math" w:hAnsi="Cambria Math"/>
                    </w:rPr>
                  </w:rPrChange>
                </w:rPr>
                <m:t>dt</m:t>
              </m:r>
            </m:den>
          </m:f>
          <m:r>
            <w:rPr>
              <w:rFonts w:ascii="Cambria Math" w:hAnsi="Cambria Math"/>
              <w:rPrChange w:id="1657" w:author="laca" w:date="2015-06-14T16:50:00Z">
                <w:rPr>
                  <w:rFonts w:ascii="Cambria Math" w:hAnsi="Cambria Math"/>
                </w:rPr>
              </w:rPrChange>
            </w:rPr>
            <m:t>+e</m:t>
          </m:r>
        </m:oMath>
      </m:oMathPara>
    </w:p>
    <w:p w14:paraId="01B0883A" w14:textId="77777777" w:rsidR="00A105DE" w:rsidRPr="00FE5CC9" w:rsidRDefault="00ED22AB" w:rsidP="0071433B">
      <w:pPr>
        <w:spacing w:line="360" w:lineRule="auto"/>
        <w:rPr>
          <w:rPrChange w:id="1658" w:author="laca" w:date="2015-06-14T16:50:00Z">
            <w:rPr/>
          </w:rPrChange>
        </w:rPr>
        <w:pPrChange w:id="1659" w:author="laca" w:date="2015-06-14T14:00:00Z">
          <w:pPr/>
        </w:pPrChange>
      </w:pPr>
      <w:r w:rsidRPr="00FE5CC9">
        <w:rPr>
          <w:rPrChange w:id="1660" w:author="laca" w:date="2015-06-14T16:50:00Z">
            <w:rPr/>
          </w:rPrChange>
        </w:rPr>
        <w:t>Az elektromos egyenlet mellé még felírja a mechanikai egyenleteket is:</w:t>
      </w:r>
    </w:p>
    <w:p w14:paraId="6C66D323" w14:textId="77777777" w:rsidR="00A105DE" w:rsidRPr="00FE5CC9" w:rsidRDefault="00F61364" w:rsidP="0071433B">
      <w:pPr>
        <w:spacing w:line="360" w:lineRule="auto"/>
        <w:rPr>
          <w:rPrChange w:id="1661" w:author="laca" w:date="2015-06-14T16:50:00Z">
            <w:rPr/>
          </w:rPrChange>
        </w:rPr>
        <w:pPrChange w:id="1662" w:author="laca" w:date="2015-06-14T14:00:00Z">
          <w:pPr/>
        </w:pPrChange>
      </w:pPr>
      <m:oMathPara>
        <m:oMath>
          <m:sSub>
            <m:sSubPr>
              <m:ctrlPr>
                <w:rPr>
                  <w:rFonts w:ascii="Cambria Math" w:hAnsi="Cambria Math"/>
                  <w:i/>
                  <w:rPrChange w:id="1663" w:author="laca" w:date="2015-06-14T16:50:00Z">
                    <w:rPr>
                      <w:rFonts w:ascii="Cambria Math" w:hAnsi="Cambria Math"/>
                      <w:i/>
                    </w:rPr>
                  </w:rPrChange>
                </w:rPr>
              </m:ctrlPr>
            </m:sSubPr>
            <m:e>
              <m:r>
                <w:rPr>
                  <w:rFonts w:ascii="Cambria Math" w:hAnsi="Cambria Math"/>
                  <w:rPrChange w:id="1664" w:author="laca" w:date="2015-06-14T16:50:00Z">
                    <w:rPr>
                      <w:rFonts w:ascii="Cambria Math" w:hAnsi="Cambria Math"/>
                    </w:rPr>
                  </w:rPrChange>
                </w:rPr>
                <m:t>J</m:t>
              </m:r>
            </m:e>
            <m:sub>
              <m:r>
                <w:rPr>
                  <w:rFonts w:ascii="Cambria Math" w:hAnsi="Cambria Math"/>
                  <w:rPrChange w:id="1665" w:author="laca" w:date="2015-06-14T16:50:00Z">
                    <w:rPr>
                      <w:rFonts w:ascii="Cambria Math" w:hAnsi="Cambria Math"/>
                    </w:rPr>
                  </w:rPrChange>
                </w:rPr>
                <m:t>R</m:t>
              </m:r>
            </m:sub>
          </m:sSub>
          <m:f>
            <m:fPr>
              <m:ctrlPr>
                <w:rPr>
                  <w:rFonts w:ascii="Cambria Math" w:hAnsi="Cambria Math"/>
                  <w:i/>
                  <w:rPrChange w:id="1666" w:author="laca" w:date="2015-06-14T16:50:00Z">
                    <w:rPr>
                      <w:rFonts w:ascii="Cambria Math" w:hAnsi="Cambria Math"/>
                      <w:i/>
                    </w:rPr>
                  </w:rPrChange>
                </w:rPr>
              </m:ctrlPr>
            </m:fPr>
            <m:num>
              <m:r>
                <w:rPr>
                  <w:rFonts w:ascii="Cambria Math" w:hAnsi="Cambria Math"/>
                  <w:rPrChange w:id="1667" w:author="laca" w:date="2015-06-14T16:50:00Z">
                    <w:rPr>
                      <w:rFonts w:ascii="Cambria Math" w:hAnsi="Cambria Math"/>
                    </w:rPr>
                  </w:rPrChange>
                </w:rPr>
                <m:t>dω</m:t>
              </m:r>
            </m:num>
            <m:den>
              <m:r>
                <w:rPr>
                  <w:rFonts w:ascii="Cambria Math" w:hAnsi="Cambria Math"/>
                  <w:rPrChange w:id="1668" w:author="laca" w:date="2015-06-14T16:50:00Z">
                    <w:rPr>
                      <w:rFonts w:ascii="Cambria Math" w:hAnsi="Cambria Math"/>
                    </w:rPr>
                  </w:rPrChange>
                </w:rPr>
                <m:t>dt</m:t>
              </m:r>
            </m:den>
          </m:f>
          <m:r>
            <w:rPr>
              <w:rFonts w:ascii="Cambria Math" w:hAnsi="Cambria Math"/>
              <w:rPrChange w:id="1669" w:author="laca" w:date="2015-06-14T16:50:00Z">
                <w:rPr>
                  <w:rFonts w:ascii="Cambria Math" w:hAnsi="Cambria Math"/>
                </w:rPr>
              </w:rPrChange>
            </w:rPr>
            <m:t>=</m:t>
          </m:r>
          <m:sSub>
            <m:sSubPr>
              <m:ctrlPr>
                <w:rPr>
                  <w:rFonts w:ascii="Cambria Math" w:hAnsi="Cambria Math"/>
                  <w:i/>
                  <w:rPrChange w:id="1670" w:author="laca" w:date="2015-06-14T16:50:00Z">
                    <w:rPr>
                      <w:rFonts w:ascii="Cambria Math" w:hAnsi="Cambria Math"/>
                      <w:i/>
                    </w:rPr>
                  </w:rPrChange>
                </w:rPr>
              </m:ctrlPr>
            </m:sSubPr>
            <m:e>
              <m:r>
                <w:rPr>
                  <w:rFonts w:ascii="Cambria Math" w:hAnsi="Cambria Math"/>
                  <w:rPrChange w:id="1671" w:author="laca" w:date="2015-06-14T16:50:00Z">
                    <w:rPr>
                      <w:rFonts w:ascii="Cambria Math" w:hAnsi="Cambria Math"/>
                    </w:rPr>
                  </w:rPrChange>
                </w:rPr>
                <m:t>c</m:t>
              </m:r>
            </m:e>
            <m:sub>
              <m:r>
                <w:rPr>
                  <w:rFonts w:ascii="Cambria Math" w:hAnsi="Cambria Math"/>
                  <w:rPrChange w:id="1672" w:author="laca" w:date="2015-06-14T16:50:00Z">
                    <w:rPr>
                      <w:rFonts w:ascii="Cambria Math" w:hAnsi="Cambria Math"/>
                    </w:rPr>
                  </w:rPrChange>
                </w:rPr>
                <m:t>2</m:t>
              </m:r>
            </m:sub>
          </m:sSub>
          <m:r>
            <w:rPr>
              <w:rFonts w:ascii="Cambria Math" w:hAnsi="Cambria Math"/>
              <w:rPrChange w:id="1673" w:author="laca" w:date="2015-06-14T16:50:00Z">
                <w:rPr>
                  <w:rFonts w:ascii="Cambria Math" w:hAnsi="Cambria Math"/>
                </w:rPr>
              </w:rPrChange>
            </w:rPr>
            <m:t>i-</m:t>
          </m:r>
          <m:sSub>
            <m:sSubPr>
              <m:ctrlPr>
                <w:rPr>
                  <w:rFonts w:ascii="Cambria Math" w:hAnsi="Cambria Math"/>
                  <w:i/>
                  <w:rPrChange w:id="1674" w:author="laca" w:date="2015-06-14T16:50:00Z">
                    <w:rPr>
                      <w:rFonts w:ascii="Cambria Math" w:hAnsi="Cambria Math"/>
                      <w:i/>
                    </w:rPr>
                  </w:rPrChange>
                </w:rPr>
              </m:ctrlPr>
            </m:sSubPr>
            <m:e>
              <m:r>
                <w:rPr>
                  <w:rFonts w:ascii="Cambria Math" w:hAnsi="Cambria Math"/>
                  <w:rPrChange w:id="1675" w:author="laca" w:date="2015-06-14T16:50:00Z">
                    <w:rPr>
                      <w:rFonts w:ascii="Cambria Math" w:hAnsi="Cambria Math"/>
                    </w:rPr>
                  </w:rPrChange>
                </w:rPr>
                <m:t>F</m:t>
              </m:r>
            </m:e>
            <m:sub>
              <m:r>
                <w:rPr>
                  <w:rFonts w:ascii="Cambria Math" w:hAnsi="Cambria Math"/>
                  <w:rPrChange w:id="1676" w:author="laca" w:date="2015-06-14T16:50:00Z">
                    <w:rPr>
                      <w:rFonts w:ascii="Cambria Math" w:hAnsi="Cambria Math"/>
                    </w:rPr>
                  </w:rPrChange>
                </w:rPr>
                <m:t>f</m:t>
              </m:r>
            </m:sub>
          </m:sSub>
          <m:r>
            <w:rPr>
              <w:rFonts w:ascii="Cambria Math" w:hAnsi="Cambria Math"/>
              <w:rPrChange w:id="1677" w:author="laca" w:date="2015-06-14T16:50:00Z">
                <w:rPr>
                  <w:rFonts w:ascii="Cambria Math" w:hAnsi="Cambria Math"/>
                </w:rPr>
              </w:rPrChange>
            </w:rPr>
            <m:t>-</m:t>
          </m:r>
          <m:sSub>
            <m:sSubPr>
              <m:ctrlPr>
                <w:rPr>
                  <w:rFonts w:ascii="Cambria Math" w:hAnsi="Cambria Math"/>
                  <w:i/>
                  <w:rPrChange w:id="1678" w:author="laca" w:date="2015-06-14T16:50:00Z">
                    <w:rPr>
                      <w:rFonts w:ascii="Cambria Math" w:hAnsi="Cambria Math"/>
                      <w:i/>
                    </w:rPr>
                  </w:rPrChange>
                </w:rPr>
              </m:ctrlPr>
            </m:sSubPr>
            <m:e>
              <m:r>
                <w:rPr>
                  <w:rFonts w:ascii="Cambria Math" w:hAnsi="Cambria Math"/>
                  <w:rPrChange w:id="1679" w:author="laca" w:date="2015-06-14T16:50:00Z">
                    <w:rPr>
                      <w:rFonts w:ascii="Cambria Math" w:hAnsi="Cambria Math"/>
                    </w:rPr>
                  </w:rPrChange>
                </w:rPr>
                <m:t>τ</m:t>
              </m:r>
            </m:e>
            <m:sub>
              <m:r>
                <w:rPr>
                  <w:rFonts w:ascii="Cambria Math" w:hAnsi="Cambria Math"/>
                  <w:rPrChange w:id="1680" w:author="laca" w:date="2015-06-14T16:50:00Z">
                    <w:rPr>
                      <w:rFonts w:ascii="Cambria Math" w:hAnsi="Cambria Math"/>
                    </w:rPr>
                  </w:rPrChange>
                </w:rPr>
                <m:t>ext</m:t>
              </m:r>
            </m:sub>
          </m:sSub>
        </m:oMath>
      </m:oMathPara>
    </w:p>
    <w:p w14:paraId="3FBEDD27" w14:textId="77777777" w:rsidR="00A105DE" w:rsidRPr="00FE5CC9" w:rsidRDefault="00F61364" w:rsidP="0071433B">
      <w:pPr>
        <w:spacing w:line="360" w:lineRule="auto"/>
        <w:rPr>
          <w:rPrChange w:id="1681" w:author="laca" w:date="2015-06-14T16:50:00Z">
            <w:rPr/>
          </w:rPrChange>
        </w:rPr>
        <w:pPrChange w:id="1682" w:author="laca" w:date="2015-06-14T14:00:00Z">
          <w:pPr/>
        </w:pPrChange>
      </w:pPr>
      <m:oMath>
        <m:sSub>
          <m:sSubPr>
            <m:ctrlPr>
              <w:rPr>
                <w:rFonts w:ascii="Cambria Math" w:hAnsi="Cambria Math"/>
                <w:i/>
                <w:rPrChange w:id="1683" w:author="laca" w:date="2015-06-14T16:50:00Z">
                  <w:rPr>
                    <w:rFonts w:ascii="Cambria Math" w:hAnsi="Cambria Math"/>
                    <w:i/>
                  </w:rPr>
                </w:rPrChange>
              </w:rPr>
            </m:ctrlPr>
          </m:sSubPr>
          <m:e>
            <m:r>
              <w:rPr>
                <w:rFonts w:ascii="Cambria Math" w:hAnsi="Cambria Math"/>
                <w:rPrChange w:id="1684" w:author="laca" w:date="2015-06-14T16:50:00Z">
                  <w:rPr>
                    <w:rFonts w:ascii="Cambria Math" w:hAnsi="Cambria Math"/>
                  </w:rPr>
                </w:rPrChange>
              </w:rPr>
              <m:t>J</m:t>
            </m:r>
          </m:e>
          <m:sub>
            <m:r>
              <w:rPr>
                <w:rFonts w:ascii="Cambria Math" w:hAnsi="Cambria Math"/>
                <w:rPrChange w:id="1685" w:author="laca" w:date="2015-06-14T16:50:00Z">
                  <w:rPr>
                    <w:rFonts w:ascii="Cambria Math" w:hAnsi="Cambria Math"/>
                  </w:rPr>
                </w:rPrChange>
              </w:rPr>
              <m:t>R</m:t>
            </m:r>
          </m:sub>
        </m:sSub>
      </m:oMath>
      <w:r w:rsidR="00A105DE" w:rsidRPr="00FE5CC9">
        <w:rPr>
          <w:rPrChange w:id="1686" w:author="laca" w:date="2015-06-14T16:50:00Z">
            <w:rPr/>
          </w:rPrChange>
        </w:rPr>
        <w:t xml:space="preserve"> – rotor inerciája, </w:t>
      </w:r>
      <m:oMath>
        <m:sSub>
          <m:sSubPr>
            <m:ctrlPr>
              <w:rPr>
                <w:rFonts w:ascii="Cambria Math" w:hAnsi="Cambria Math"/>
                <w:i/>
                <w:rPrChange w:id="1687" w:author="laca" w:date="2015-06-14T16:50:00Z">
                  <w:rPr>
                    <w:rFonts w:ascii="Cambria Math" w:hAnsi="Cambria Math"/>
                    <w:i/>
                  </w:rPr>
                </w:rPrChange>
              </w:rPr>
            </m:ctrlPr>
          </m:sSubPr>
          <m:e>
            <m:r>
              <w:rPr>
                <w:rFonts w:ascii="Cambria Math" w:hAnsi="Cambria Math"/>
                <w:rPrChange w:id="1688" w:author="laca" w:date="2015-06-14T16:50:00Z">
                  <w:rPr>
                    <w:rFonts w:ascii="Cambria Math" w:hAnsi="Cambria Math"/>
                  </w:rPr>
                </w:rPrChange>
              </w:rPr>
              <m:t>F</m:t>
            </m:r>
          </m:e>
          <m:sub>
            <m:r>
              <w:rPr>
                <w:rFonts w:ascii="Cambria Math" w:hAnsi="Cambria Math"/>
                <w:rPrChange w:id="1689" w:author="laca" w:date="2015-06-14T16:50:00Z">
                  <w:rPr>
                    <w:rFonts w:ascii="Cambria Math" w:hAnsi="Cambria Math"/>
                  </w:rPr>
                </w:rPrChange>
              </w:rPr>
              <m:t>f</m:t>
            </m:r>
          </m:sub>
        </m:sSub>
      </m:oMath>
      <w:r w:rsidR="00A105DE" w:rsidRPr="00FE5CC9">
        <w:rPr>
          <w:rPrChange w:id="1690" w:author="laca" w:date="2015-06-14T16:50:00Z">
            <w:rPr/>
          </w:rPrChange>
        </w:rPr>
        <w:t xml:space="preserve">- motorban fellépő súrlódási erők, </w:t>
      </w:r>
      <m:oMath>
        <m:sSub>
          <m:sSubPr>
            <m:ctrlPr>
              <w:rPr>
                <w:rFonts w:ascii="Cambria Math" w:hAnsi="Cambria Math"/>
                <w:i/>
                <w:rPrChange w:id="1691" w:author="laca" w:date="2015-06-14T16:50:00Z">
                  <w:rPr>
                    <w:rFonts w:ascii="Cambria Math" w:hAnsi="Cambria Math"/>
                    <w:i/>
                  </w:rPr>
                </w:rPrChange>
              </w:rPr>
            </m:ctrlPr>
          </m:sSubPr>
          <m:e>
            <m:r>
              <w:rPr>
                <w:rFonts w:ascii="Cambria Math" w:hAnsi="Cambria Math"/>
                <w:rPrChange w:id="1692" w:author="laca" w:date="2015-06-14T16:50:00Z">
                  <w:rPr>
                    <w:rFonts w:ascii="Cambria Math" w:hAnsi="Cambria Math"/>
                  </w:rPr>
                </w:rPrChange>
              </w:rPr>
              <m:t>τ</m:t>
            </m:r>
          </m:e>
          <m:sub>
            <m:r>
              <w:rPr>
                <w:rFonts w:ascii="Cambria Math" w:hAnsi="Cambria Math"/>
                <w:rPrChange w:id="1693" w:author="laca" w:date="2015-06-14T16:50:00Z">
                  <w:rPr>
                    <w:rFonts w:ascii="Cambria Math" w:hAnsi="Cambria Math"/>
                  </w:rPr>
                </w:rPrChange>
              </w:rPr>
              <m:t>ext</m:t>
            </m:r>
          </m:sub>
        </m:sSub>
      </m:oMath>
      <w:r w:rsidR="00A105DE" w:rsidRPr="00FE5CC9">
        <w:rPr>
          <w:rPrChange w:id="1694" w:author="laca" w:date="2015-06-14T16:50:00Z">
            <w:rPr/>
          </w:rPrChange>
        </w:rPr>
        <w:t>- külső nyomaték.</w:t>
      </w:r>
    </w:p>
    <w:p w14:paraId="18370041" w14:textId="77777777" w:rsidR="004A07D3" w:rsidRPr="00FE5CC9" w:rsidRDefault="00ED22AB" w:rsidP="0071433B">
      <w:pPr>
        <w:spacing w:line="360" w:lineRule="auto"/>
        <w:rPr>
          <w:rPrChange w:id="1695" w:author="laca" w:date="2015-06-14T16:50:00Z">
            <w:rPr/>
          </w:rPrChange>
        </w:rPr>
        <w:pPrChange w:id="1696" w:author="laca" w:date="2015-06-14T14:00:00Z">
          <w:pPr/>
        </w:pPrChange>
      </w:pPr>
      <w:r w:rsidRPr="00FE5CC9">
        <w:rPr>
          <w:rPrChange w:id="1697" w:author="laca" w:date="2015-06-14T16:50:00Z">
            <w:rPr/>
          </w:rPrChange>
        </w:rPr>
        <w:t>A motor dinamikus moteljéhez egyesíti a két egyenletet:</w:t>
      </w:r>
    </w:p>
    <w:p w14:paraId="11118459" w14:textId="77777777" w:rsidR="004A07D3" w:rsidRPr="00FE5CC9" w:rsidRDefault="00F61364" w:rsidP="0071433B">
      <w:pPr>
        <w:spacing w:line="360" w:lineRule="auto"/>
        <w:rPr>
          <w:rPrChange w:id="1698" w:author="laca" w:date="2015-06-14T16:50:00Z">
            <w:rPr/>
          </w:rPrChange>
        </w:rPr>
        <w:pPrChange w:id="1699" w:author="laca" w:date="2015-06-14T14:00:00Z">
          <w:pPr/>
        </w:pPrChange>
      </w:pPr>
      <m:oMathPara>
        <m:oMath>
          <m:d>
            <m:dPr>
              <m:begChr m:val="{"/>
              <m:endChr m:val=""/>
              <m:ctrlPr>
                <w:rPr>
                  <w:rFonts w:ascii="Cambria Math" w:hAnsi="Cambria Math"/>
                  <w:i/>
                  <w:rPrChange w:id="1700" w:author="laca" w:date="2015-06-14T16:50:00Z">
                    <w:rPr>
                      <w:rFonts w:ascii="Cambria Math" w:hAnsi="Cambria Math"/>
                      <w:i/>
                    </w:rPr>
                  </w:rPrChange>
                </w:rPr>
              </m:ctrlPr>
            </m:dPr>
            <m:e>
              <m:m>
                <m:mPr>
                  <m:mcs>
                    <m:mc>
                      <m:mcPr>
                        <m:count m:val="1"/>
                        <m:mcJc m:val="center"/>
                      </m:mcPr>
                    </m:mc>
                  </m:mcs>
                  <m:ctrlPr>
                    <w:rPr>
                      <w:rFonts w:ascii="Cambria Math" w:hAnsi="Cambria Math"/>
                      <w:i/>
                      <w:rPrChange w:id="1701" w:author="laca" w:date="2015-06-14T16:50:00Z">
                        <w:rPr>
                          <w:rFonts w:ascii="Cambria Math" w:hAnsi="Cambria Math"/>
                          <w:i/>
                        </w:rPr>
                      </w:rPrChange>
                    </w:rPr>
                  </m:ctrlPr>
                </m:mPr>
                <m:mr>
                  <m:e>
                    <m:r>
                      <w:rPr>
                        <w:rFonts w:ascii="Cambria Math" w:hAnsi="Cambria Math"/>
                        <w:rPrChange w:id="1702" w:author="laca" w:date="2015-06-14T16:50:00Z">
                          <w:rPr>
                            <w:rFonts w:ascii="Cambria Math" w:hAnsi="Cambria Math"/>
                          </w:rPr>
                        </w:rPrChange>
                      </w:rPr>
                      <m:t>L</m:t>
                    </m:r>
                    <m:f>
                      <m:fPr>
                        <m:ctrlPr>
                          <w:rPr>
                            <w:rFonts w:ascii="Cambria Math" w:hAnsi="Cambria Math"/>
                            <w:i/>
                            <w:rPrChange w:id="1703" w:author="laca" w:date="2015-06-14T16:50:00Z">
                              <w:rPr>
                                <w:rFonts w:ascii="Cambria Math" w:hAnsi="Cambria Math"/>
                                <w:i/>
                              </w:rPr>
                            </w:rPrChange>
                          </w:rPr>
                        </m:ctrlPr>
                      </m:fPr>
                      <m:num>
                        <m:r>
                          <w:rPr>
                            <w:rFonts w:ascii="Cambria Math" w:hAnsi="Cambria Math"/>
                            <w:rPrChange w:id="1704" w:author="laca" w:date="2015-06-14T16:50:00Z">
                              <w:rPr>
                                <w:rFonts w:ascii="Cambria Math" w:hAnsi="Cambria Math"/>
                              </w:rPr>
                            </w:rPrChange>
                          </w:rPr>
                          <m:t>di</m:t>
                        </m:r>
                      </m:num>
                      <m:den>
                        <m:r>
                          <w:rPr>
                            <w:rFonts w:ascii="Cambria Math" w:hAnsi="Cambria Math"/>
                            <w:rPrChange w:id="1705" w:author="laca" w:date="2015-06-14T16:50:00Z">
                              <w:rPr>
                                <w:rFonts w:ascii="Cambria Math" w:hAnsi="Cambria Math"/>
                              </w:rPr>
                            </w:rPrChange>
                          </w:rPr>
                          <m:t>dt</m:t>
                        </m:r>
                      </m:den>
                    </m:f>
                    <m:r>
                      <w:rPr>
                        <w:rFonts w:ascii="Cambria Math" w:hAnsi="Cambria Math"/>
                        <w:rPrChange w:id="1706" w:author="laca" w:date="2015-06-14T16:50:00Z">
                          <w:rPr>
                            <w:rFonts w:ascii="Cambria Math" w:hAnsi="Cambria Math"/>
                          </w:rPr>
                        </w:rPrChange>
                      </w:rPr>
                      <m:t>+iR+</m:t>
                    </m:r>
                    <m:sSub>
                      <m:sSubPr>
                        <m:ctrlPr>
                          <w:rPr>
                            <w:rFonts w:ascii="Cambria Math" w:hAnsi="Cambria Math"/>
                            <w:i/>
                            <w:rPrChange w:id="1707" w:author="laca" w:date="2015-06-14T16:50:00Z">
                              <w:rPr>
                                <w:rFonts w:ascii="Cambria Math" w:hAnsi="Cambria Math"/>
                                <w:i/>
                              </w:rPr>
                            </w:rPrChange>
                          </w:rPr>
                        </m:ctrlPr>
                      </m:sSubPr>
                      <m:e>
                        <m:r>
                          <w:rPr>
                            <w:rFonts w:ascii="Cambria Math" w:hAnsi="Cambria Math"/>
                            <w:rPrChange w:id="1708" w:author="laca" w:date="2015-06-14T16:50:00Z">
                              <w:rPr>
                                <w:rFonts w:ascii="Cambria Math" w:hAnsi="Cambria Math"/>
                              </w:rPr>
                            </w:rPrChange>
                          </w:rPr>
                          <m:t>c</m:t>
                        </m:r>
                      </m:e>
                      <m:sub>
                        <m:r>
                          <w:rPr>
                            <w:rFonts w:ascii="Cambria Math" w:hAnsi="Cambria Math"/>
                            <w:rPrChange w:id="1709" w:author="laca" w:date="2015-06-14T16:50:00Z">
                              <w:rPr>
                                <w:rFonts w:ascii="Cambria Math" w:hAnsi="Cambria Math"/>
                              </w:rPr>
                            </w:rPrChange>
                          </w:rPr>
                          <m:t>1</m:t>
                        </m:r>
                      </m:sub>
                    </m:sSub>
                    <m:r>
                      <w:rPr>
                        <w:rFonts w:ascii="Cambria Math" w:hAnsi="Cambria Math"/>
                        <w:rPrChange w:id="1710" w:author="laca" w:date="2015-06-14T16:50:00Z">
                          <w:rPr>
                            <w:rFonts w:ascii="Cambria Math" w:hAnsi="Cambria Math"/>
                          </w:rPr>
                        </w:rPrChange>
                      </w:rPr>
                      <m:t>ω=u</m:t>
                    </m:r>
                  </m:e>
                </m:mr>
                <m:mr>
                  <m:e>
                    <m:sSub>
                      <m:sSubPr>
                        <m:ctrlPr>
                          <w:rPr>
                            <w:rFonts w:ascii="Cambria Math" w:hAnsi="Cambria Math"/>
                            <w:i/>
                            <w:rPrChange w:id="1711" w:author="laca" w:date="2015-06-14T16:50:00Z">
                              <w:rPr>
                                <w:rFonts w:ascii="Cambria Math" w:hAnsi="Cambria Math"/>
                                <w:i/>
                              </w:rPr>
                            </w:rPrChange>
                          </w:rPr>
                        </m:ctrlPr>
                      </m:sSubPr>
                      <m:e>
                        <m:r>
                          <w:rPr>
                            <w:rFonts w:ascii="Cambria Math" w:hAnsi="Cambria Math"/>
                            <w:rPrChange w:id="1712" w:author="laca" w:date="2015-06-14T16:50:00Z">
                              <w:rPr>
                                <w:rFonts w:ascii="Cambria Math" w:hAnsi="Cambria Math"/>
                              </w:rPr>
                            </w:rPrChange>
                          </w:rPr>
                          <m:t>J</m:t>
                        </m:r>
                      </m:e>
                      <m:sub>
                        <m:r>
                          <w:rPr>
                            <w:rFonts w:ascii="Cambria Math" w:hAnsi="Cambria Math"/>
                            <w:rPrChange w:id="1713" w:author="laca" w:date="2015-06-14T16:50:00Z">
                              <w:rPr>
                                <w:rFonts w:ascii="Cambria Math" w:hAnsi="Cambria Math"/>
                              </w:rPr>
                            </w:rPrChange>
                          </w:rPr>
                          <m:t>R</m:t>
                        </m:r>
                      </m:sub>
                    </m:sSub>
                    <m:f>
                      <m:fPr>
                        <m:ctrlPr>
                          <w:rPr>
                            <w:rFonts w:ascii="Cambria Math" w:hAnsi="Cambria Math"/>
                            <w:i/>
                            <w:rPrChange w:id="1714" w:author="laca" w:date="2015-06-14T16:50:00Z">
                              <w:rPr>
                                <w:rFonts w:ascii="Cambria Math" w:hAnsi="Cambria Math"/>
                                <w:i/>
                              </w:rPr>
                            </w:rPrChange>
                          </w:rPr>
                        </m:ctrlPr>
                      </m:fPr>
                      <m:num>
                        <m:r>
                          <w:rPr>
                            <w:rFonts w:ascii="Cambria Math" w:hAnsi="Cambria Math"/>
                            <w:rPrChange w:id="1715" w:author="laca" w:date="2015-06-14T16:50:00Z">
                              <w:rPr>
                                <w:rFonts w:ascii="Cambria Math" w:hAnsi="Cambria Math"/>
                              </w:rPr>
                            </w:rPrChange>
                          </w:rPr>
                          <m:t>dω</m:t>
                        </m:r>
                      </m:num>
                      <m:den>
                        <m:r>
                          <w:rPr>
                            <w:rFonts w:ascii="Cambria Math" w:hAnsi="Cambria Math"/>
                            <w:rPrChange w:id="1716" w:author="laca" w:date="2015-06-14T16:50:00Z">
                              <w:rPr>
                                <w:rFonts w:ascii="Cambria Math" w:hAnsi="Cambria Math"/>
                              </w:rPr>
                            </w:rPrChange>
                          </w:rPr>
                          <m:t>dt</m:t>
                        </m:r>
                      </m:den>
                    </m:f>
                    <m:r>
                      <w:rPr>
                        <w:rFonts w:ascii="Cambria Math" w:hAnsi="Cambria Math"/>
                        <w:rPrChange w:id="1717" w:author="laca" w:date="2015-06-14T16:50:00Z">
                          <w:rPr>
                            <w:rFonts w:ascii="Cambria Math" w:hAnsi="Cambria Math"/>
                          </w:rPr>
                        </w:rPrChange>
                      </w:rPr>
                      <m:t>=</m:t>
                    </m:r>
                    <m:sSub>
                      <m:sSubPr>
                        <m:ctrlPr>
                          <w:rPr>
                            <w:rFonts w:ascii="Cambria Math" w:hAnsi="Cambria Math"/>
                            <w:i/>
                            <w:rPrChange w:id="1718" w:author="laca" w:date="2015-06-14T16:50:00Z">
                              <w:rPr>
                                <w:rFonts w:ascii="Cambria Math" w:hAnsi="Cambria Math"/>
                                <w:i/>
                              </w:rPr>
                            </w:rPrChange>
                          </w:rPr>
                        </m:ctrlPr>
                      </m:sSubPr>
                      <m:e>
                        <m:r>
                          <w:rPr>
                            <w:rFonts w:ascii="Cambria Math" w:hAnsi="Cambria Math"/>
                            <w:rPrChange w:id="1719" w:author="laca" w:date="2015-06-14T16:50:00Z">
                              <w:rPr>
                                <w:rFonts w:ascii="Cambria Math" w:hAnsi="Cambria Math"/>
                              </w:rPr>
                            </w:rPrChange>
                          </w:rPr>
                          <m:t>c</m:t>
                        </m:r>
                      </m:e>
                      <m:sub>
                        <m:r>
                          <w:rPr>
                            <w:rFonts w:ascii="Cambria Math" w:hAnsi="Cambria Math"/>
                            <w:rPrChange w:id="1720" w:author="laca" w:date="2015-06-14T16:50:00Z">
                              <w:rPr>
                                <w:rFonts w:ascii="Cambria Math" w:hAnsi="Cambria Math"/>
                              </w:rPr>
                            </w:rPrChange>
                          </w:rPr>
                          <m:t>2</m:t>
                        </m:r>
                      </m:sub>
                    </m:sSub>
                    <m:r>
                      <w:rPr>
                        <w:rFonts w:ascii="Cambria Math" w:hAnsi="Cambria Math"/>
                        <w:rPrChange w:id="1721" w:author="laca" w:date="2015-06-14T16:50:00Z">
                          <w:rPr>
                            <w:rFonts w:ascii="Cambria Math" w:hAnsi="Cambria Math"/>
                          </w:rPr>
                        </w:rPrChange>
                      </w:rPr>
                      <m:t>i-</m:t>
                    </m:r>
                    <m:sSub>
                      <m:sSubPr>
                        <m:ctrlPr>
                          <w:rPr>
                            <w:rFonts w:ascii="Cambria Math" w:hAnsi="Cambria Math"/>
                            <w:i/>
                            <w:rPrChange w:id="1722" w:author="laca" w:date="2015-06-14T16:50:00Z">
                              <w:rPr>
                                <w:rFonts w:ascii="Cambria Math" w:hAnsi="Cambria Math"/>
                                <w:i/>
                              </w:rPr>
                            </w:rPrChange>
                          </w:rPr>
                        </m:ctrlPr>
                      </m:sSubPr>
                      <m:e>
                        <m:r>
                          <w:rPr>
                            <w:rFonts w:ascii="Cambria Math" w:hAnsi="Cambria Math"/>
                            <w:rPrChange w:id="1723" w:author="laca" w:date="2015-06-14T16:50:00Z">
                              <w:rPr>
                                <w:rFonts w:ascii="Cambria Math" w:hAnsi="Cambria Math"/>
                              </w:rPr>
                            </w:rPrChange>
                          </w:rPr>
                          <m:t>F</m:t>
                        </m:r>
                      </m:e>
                      <m:sub>
                        <m:r>
                          <w:rPr>
                            <w:rFonts w:ascii="Cambria Math" w:hAnsi="Cambria Math"/>
                            <w:rPrChange w:id="1724" w:author="laca" w:date="2015-06-14T16:50:00Z">
                              <w:rPr>
                                <w:rFonts w:ascii="Cambria Math" w:hAnsi="Cambria Math"/>
                              </w:rPr>
                            </w:rPrChange>
                          </w:rPr>
                          <m:t>f</m:t>
                        </m:r>
                      </m:sub>
                    </m:sSub>
                    <m:r>
                      <w:rPr>
                        <w:rFonts w:ascii="Cambria Math" w:hAnsi="Cambria Math"/>
                        <w:rPrChange w:id="1725" w:author="laca" w:date="2015-06-14T16:50:00Z">
                          <w:rPr>
                            <w:rFonts w:ascii="Cambria Math" w:hAnsi="Cambria Math"/>
                          </w:rPr>
                        </w:rPrChange>
                      </w:rPr>
                      <m:t>-</m:t>
                    </m:r>
                    <m:sSub>
                      <m:sSubPr>
                        <m:ctrlPr>
                          <w:rPr>
                            <w:rFonts w:ascii="Cambria Math" w:hAnsi="Cambria Math"/>
                            <w:i/>
                            <w:rPrChange w:id="1726" w:author="laca" w:date="2015-06-14T16:50:00Z">
                              <w:rPr>
                                <w:rFonts w:ascii="Cambria Math" w:hAnsi="Cambria Math"/>
                                <w:i/>
                              </w:rPr>
                            </w:rPrChange>
                          </w:rPr>
                        </m:ctrlPr>
                      </m:sSubPr>
                      <m:e>
                        <m:r>
                          <w:rPr>
                            <w:rFonts w:ascii="Cambria Math" w:hAnsi="Cambria Math"/>
                            <w:rPrChange w:id="1727" w:author="laca" w:date="2015-06-14T16:50:00Z">
                              <w:rPr>
                                <w:rFonts w:ascii="Cambria Math" w:hAnsi="Cambria Math"/>
                              </w:rPr>
                            </w:rPrChange>
                          </w:rPr>
                          <m:t>τ</m:t>
                        </m:r>
                      </m:e>
                      <m:sub>
                        <m:r>
                          <w:rPr>
                            <w:rFonts w:ascii="Cambria Math" w:hAnsi="Cambria Math"/>
                            <w:rPrChange w:id="1728" w:author="laca" w:date="2015-06-14T16:50:00Z">
                              <w:rPr>
                                <w:rFonts w:ascii="Cambria Math" w:hAnsi="Cambria Math"/>
                              </w:rPr>
                            </w:rPrChange>
                          </w:rPr>
                          <m:t>ext</m:t>
                        </m:r>
                      </m:sub>
                    </m:sSub>
                  </m:e>
                </m:mr>
                <m:mr>
                  <m:e>
                    <m:f>
                      <m:fPr>
                        <m:ctrlPr>
                          <w:rPr>
                            <w:rFonts w:ascii="Cambria Math" w:hAnsi="Cambria Math"/>
                            <w:i/>
                            <w:rPrChange w:id="1729" w:author="laca" w:date="2015-06-14T16:50:00Z">
                              <w:rPr>
                                <w:rFonts w:ascii="Cambria Math" w:hAnsi="Cambria Math"/>
                                <w:i/>
                              </w:rPr>
                            </w:rPrChange>
                          </w:rPr>
                        </m:ctrlPr>
                      </m:fPr>
                      <m:num>
                        <m:r>
                          <w:rPr>
                            <w:rFonts w:ascii="Cambria Math" w:hAnsi="Cambria Math"/>
                            <w:rPrChange w:id="1730" w:author="laca" w:date="2015-06-14T16:50:00Z">
                              <w:rPr>
                                <w:rFonts w:ascii="Cambria Math" w:hAnsi="Cambria Math"/>
                              </w:rPr>
                            </w:rPrChange>
                          </w:rPr>
                          <m:t>dα</m:t>
                        </m:r>
                      </m:num>
                      <m:den>
                        <m:r>
                          <w:rPr>
                            <w:rFonts w:ascii="Cambria Math" w:hAnsi="Cambria Math"/>
                            <w:rPrChange w:id="1731" w:author="laca" w:date="2015-06-14T16:50:00Z">
                              <w:rPr>
                                <w:rFonts w:ascii="Cambria Math" w:hAnsi="Cambria Math"/>
                              </w:rPr>
                            </w:rPrChange>
                          </w:rPr>
                          <m:t>dt</m:t>
                        </m:r>
                      </m:den>
                    </m:f>
                    <m:r>
                      <w:rPr>
                        <w:rFonts w:ascii="Cambria Math" w:hAnsi="Cambria Math"/>
                        <w:rPrChange w:id="1732" w:author="laca" w:date="2015-06-14T16:50:00Z">
                          <w:rPr>
                            <w:rFonts w:ascii="Cambria Math" w:hAnsi="Cambria Math"/>
                          </w:rPr>
                        </w:rPrChange>
                      </w:rPr>
                      <m:t>=ω</m:t>
                    </m:r>
                  </m:e>
                </m:mr>
              </m:m>
            </m:e>
          </m:d>
        </m:oMath>
      </m:oMathPara>
    </w:p>
    <w:p w14:paraId="680F0FCA" w14:textId="77777777" w:rsidR="004A07D3" w:rsidRPr="00FE5CC9" w:rsidRDefault="004A07D3" w:rsidP="0071433B">
      <w:pPr>
        <w:spacing w:line="360" w:lineRule="auto"/>
        <w:rPr>
          <w:rPrChange w:id="1733" w:author="laca" w:date="2015-06-14T16:50:00Z">
            <w:rPr/>
          </w:rPrChange>
        </w:rPr>
        <w:pPrChange w:id="1734" w:author="laca" w:date="2015-06-14T14:00:00Z">
          <w:pPr/>
        </w:pPrChange>
      </w:pPr>
      <w:r w:rsidRPr="00FE5CC9">
        <w:rPr>
          <w:rPrChange w:id="1735" w:author="laca" w:date="2015-06-14T16:50:00Z">
            <w:rPr/>
          </w:rPrChange>
        </w:rPr>
        <w:t xml:space="preserve">Ahol az </w:t>
      </w:r>
      <m:oMath>
        <m:r>
          <w:rPr>
            <w:rFonts w:ascii="Cambria Math" w:hAnsi="Cambria Math"/>
            <w:rPrChange w:id="1736" w:author="laca" w:date="2015-06-14T16:50:00Z">
              <w:rPr>
                <w:rFonts w:ascii="Cambria Math" w:hAnsi="Cambria Math"/>
              </w:rPr>
            </w:rPrChange>
          </w:rPr>
          <m:t>α</m:t>
        </m:r>
      </m:oMath>
      <w:r w:rsidR="00ED22AB" w:rsidRPr="00FE5CC9">
        <w:rPr>
          <w:rPrChange w:id="1737" w:author="laca" w:date="2015-06-14T16:50:00Z">
            <w:rPr/>
          </w:rPrChange>
        </w:rPr>
        <w:t xml:space="preserve"> a motor szög pizicíója.</w:t>
      </w:r>
    </w:p>
    <w:p w14:paraId="24DDA0D6" w14:textId="77777777" w:rsidR="00483DCB" w:rsidRPr="00FE5CC9" w:rsidRDefault="00ED22AB" w:rsidP="0071433B">
      <w:pPr>
        <w:spacing w:line="360" w:lineRule="auto"/>
        <w:rPr>
          <w:rPrChange w:id="1738" w:author="laca" w:date="2015-06-14T16:50:00Z">
            <w:rPr/>
          </w:rPrChange>
        </w:rPr>
        <w:pPrChange w:id="1739" w:author="laca" w:date="2015-06-14T14:00:00Z">
          <w:pPr/>
        </w:pPrChange>
      </w:pPr>
      <w:r w:rsidRPr="00FE5CC9">
        <w:rPr>
          <w:highlight w:val="yellow"/>
          <w:rPrChange w:id="1740" w:author="laca" w:date="2015-06-14T16:50:00Z">
            <w:rPr>
              <w:highlight w:val="yellow"/>
            </w:rPr>
          </w:rPrChange>
        </w:rPr>
        <w:t>A motor állapotteres motelj</w:t>
      </w:r>
      <w:ins w:id="1741" w:author="laca" w:date="2015-06-14T10:32:00Z">
        <w:r w:rsidR="00F61364" w:rsidRPr="00FE5CC9">
          <w:rPr>
            <w:highlight w:val="yellow"/>
            <w:rPrChange w:id="1742" w:author="laca" w:date="2015-06-14T16:50:00Z">
              <w:rPr>
                <w:highlight w:val="yellow"/>
              </w:rPr>
            </w:rPrChange>
          </w:rPr>
          <w:t xml:space="preserve">e, </w:t>
        </w:r>
      </w:ins>
      <w:del w:id="1743" w:author="laca" w:date="2015-06-14T10:32:00Z">
        <w:r w:rsidRPr="00FE5CC9" w:rsidDel="00F61364">
          <w:rPr>
            <w:highlight w:val="yellow"/>
            <w:rPrChange w:id="1744" w:author="laca" w:date="2015-06-14T16:50:00Z">
              <w:rPr>
                <w:highlight w:val="yellow"/>
              </w:rPr>
            </w:rPrChange>
          </w:rPr>
          <w:delText xml:space="preserve">ét </w:delText>
        </w:r>
      </w:del>
      <w:del w:id="1745" w:author="laca" w:date="2015-06-14T10:33:00Z">
        <w:r w:rsidRPr="00FE5CC9" w:rsidDel="00F61364">
          <w:rPr>
            <w:highlight w:val="yellow"/>
            <w:rPrChange w:id="1746" w:author="laca" w:date="2015-06-14T16:50:00Z">
              <w:rPr>
                <w:highlight w:val="yellow"/>
              </w:rPr>
            </w:rPrChange>
          </w:rPr>
          <w:delText xml:space="preserve">is levezeti </w:delText>
        </w:r>
      </w:del>
      <w:r w:rsidRPr="00FE5CC9">
        <w:rPr>
          <w:highlight w:val="yellow"/>
          <w:rPrChange w:id="1747" w:author="laca" w:date="2015-06-14T16:50:00Z">
            <w:rPr>
              <w:highlight w:val="yellow"/>
            </w:rPr>
          </w:rPrChange>
        </w:rPr>
        <w:t>a</w:t>
      </w:r>
      <w:ins w:id="1748" w:author="laca" w:date="2015-06-14T10:33:00Z">
        <w:r w:rsidR="00F61364" w:rsidRPr="00FE5CC9">
          <w:rPr>
            <w:highlight w:val="yellow"/>
            <w:rPrChange w:id="1749" w:author="laca" w:date="2015-06-14T16:50:00Z">
              <w:rPr>
                <w:highlight w:val="yellow"/>
              </w:rPr>
            </w:rPrChange>
          </w:rPr>
          <w:t xml:space="preserve"> </w:t>
        </w:r>
      </w:ins>
      <w:del w:id="1750" w:author="laca" w:date="2015-06-14T10:33:00Z">
        <w:r w:rsidRPr="00FE5CC9" w:rsidDel="00F61364">
          <w:rPr>
            <w:highlight w:val="yellow"/>
            <w:rPrChange w:id="1751" w:author="laca" w:date="2015-06-14T16:50:00Z">
              <w:rPr>
                <w:highlight w:val="yellow"/>
              </w:rPr>
            </w:rPrChange>
          </w:rPr>
          <w:delText xml:space="preserve">z általa </w:delText>
        </w:r>
      </w:del>
      <w:r w:rsidRPr="00FE5CC9">
        <w:rPr>
          <w:highlight w:val="yellow"/>
          <w:rPrChange w:id="1752" w:author="laca" w:date="2015-06-14T16:50:00Z">
            <w:rPr>
              <w:highlight w:val="yellow"/>
            </w:rPr>
          </w:rPrChange>
        </w:rPr>
        <w:t>választott állapotok</w:t>
      </w:r>
      <w:r w:rsidR="00483DCB" w:rsidRPr="00FE5CC9">
        <w:rPr>
          <w:rPrChange w:id="1753" w:author="laca" w:date="2015-06-14T16:50:00Z">
            <w:rPr/>
          </w:rPrChange>
        </w:rPr>
        <w:t xml:space="preserve">: </w:t>
      </w:r>
    </w:p>
    <w:p w14:paraId="656FED29" w14:textId="77777777" w:rsidR="00483DCB" w:rsidRPr="00FE5CC9" w:rsidRDefault="00483DCB" w:rsidP="0071433B">
      <w:pPr>
        <w:spacing w:line="360" w:lineRule="auto"/>
        <w:rPr>
          <w:rPrChange w:id="1754" w:author="laca" w:date="2015-06-14T16:50:00Z">
            <w:rPr/>
          </w:rPrChange>
        </w:rPr>
        <w:pPrChange w:id="1755" w:author="laca" w:date="2015-06-14T14:00:00Z">
          <w:pPr/>
        </w:pPrChange>
      </w:pPr>
      <m:oMathPara>
        <m:oMath>
          <m:r>
            <w:rPr>
              <w:rFonts w:ascii="Cambria Math" w:hAnsi="Cambria Math"/>
              <w:rPrChange w:id="1756" w:author="laca" w:date="2015-06-14T16:50:00Z">
                <w:rPr>
                  <w:rFonts w:ascii="Cambria Math" w:hAnsi="Cambria Math"/>
                </w:rPr>
              </w:rPrChange>
            </w:rPr>
            <m:t>x=</m:t>
          </m:r>
          <m:d>
            <m:dPr>
              <m:ctrlPr>
                <w:rPr>
                  <w:rFonts w:ascii="Cambria Math" w:hAnsi="Cambria Math"/>
                  <w:i/>
                  <w:rPrChange w:id="1757" w:author="laca" w:date="2015-06-14T16:50:00Z">
                    <w:rPr>
                      <w:rFonts w:ascii="Cambria Math" w:hAnsi="Cambria Math"/>
                      <w:i/>
                    </w:rPr>
                  </w:rPrChange>
                </w:rPr>
              </m:ctrlPr>
            </m:dPr>
            <m:e>
              <m:m>
                <m:mPr>
                  <m:mcs>
                    <m:mc>
                      <m:mcPr>
                        <m:count m:val="1"/>
                        <m:mcJc m:val="center"/>
                      </m:mcPr>
                    </m:mc>
                  </m:mcs>
                  <m:ctrlPr>
                    <w:rPr>
                      <w:rFonts w:ascii="Cambria Math" w:hAnsi="Cambria Math"/>
                      <w:i/>
                      <w:rPrChange w:id="1758" w:author="laca" w:date="2015-06-14T16:50:00Z">
                        <w:rPr>
                          <w:rFonts w:ascii="Cambria Math" w:hAnsi="Cambria Math"/>
                          <w:i/>
                        </w:rPr>
                      </w:rPrChange>
                    </w:rPr>
                  </m:ctrlPr>
                </m:mPr>
                <m:mr>
                  <m:e>
                    <m:r>
                      <w:rPr>
                        <w:rFonts w:ascii="Cambria Math" w:hAnsi="Cambria Math"/>
                        <w:rPrChange w:id="1759" w:author="laca" w:date="2015-06-14T16:50:00Z">
                          <w:rPr>
                            <w:rFonts w:ascii="Cambria Math" w:hAnsi="Cambria Math"/>
                          </w:rPr>
                        </w:rPrChange>
                      </w:rPr>
                      <m:t>i</m:t>
                    </m:r>
                  </m:e>
                </m:mr>
                <m:mr>
                  <m:e>
                    <m:r>
                      <w:rPr>
                        <w:rFonts w:ascii="Cambria Math" w:hAnsi="Cambria Math"/>
                        <w:rPrChange w:id="1760" w:author="laca" w:date="2015-06-14T16:50:00Z">
                          <w:rPr>
                            <w:rFonts w:ascii="Cambria Math" w:hAnsi="Cambria Math"/>
                          </w:rPr>
                        </w:rPrChange>
                      </w:rPr>
                      <m:t>ω</m:t>
                    </m:r>
                  </m:e>
                </m:mr>
                <m:mr>
                  <m:e>
                    <m:r>
                      <w:rPr>
                        <w:rFonts w:ascii="Cambria Math" w:hAnsi="Cambria Math"/>
                        <w:rPrChange w:id="1761" w:author="laca" w:date="2015-06-14T16:50:00Z">
                          <w:rPr>
                            <w:rFonts w:ascii="Cambria Math" w:hAnsi="Cambria Math"/>
                          </w:rPr>
                        </w:rPrChange>
                      </w:rPr>
                      <m:t>α</m:t>
                    </m:r>
                  </m:e>
                </m:mr>
              </m:m>
            </m:e>
          </m:d>
        </m:oMath>
      </m:oMathPara>
    </w:p>
    <w:p w14:paraId="11EA194F" w14:textId="77777777" w:rsidR="00483DCB" w:rsidRPr="00FE5CC9" w:rsidRDefault="00483DCB" w:rsidP="0071433B">
      <w:pPr>
        <w:spacing w:line="360" w:lineRule="auto"/>
        <w:rPr>
          <w:rPrChange w:id="1762" w:author="laca" w:date="2015-06-14T16:50:00Z">
            <w:rPr/>
          </w:rPrChange>
        </w:rPr>
        <w:pPrChange w:id="1763" w:author="laca" w:date="2015-06-14T14:00:00Z">
          <w:pPr/>
        </w:pPrChange>
      </w:pPr>
      <m:oMathPara>
        <m:oMath>
          <m:r>
            <w:rPr>
              <w:rFonts w:ascii="Cambria Math" w:hAnsi="Cambria Math"/>
              <w:rPrChange w:id="1764" w:author="laca" w:date="2015-06-14T16:50:00Z">
                <w:rPr>
                  <w:rFonts w:ascii="Cambria Math" w:hAnsi="Cambria Math"/>
                </w:rPr>
              </w:rPrChange>
            </w:rPr>
            <m:t>u=</m:t>
          </m:r>
          <m:d>
            <m:dPr>
              <m:ctrlPr>
                <w:rPr>
                  <w:rFonts w:ascii="Cambria Math" w:hAnsi="Cambria Math"/>
                  <w:i/>
                  <w:rPrChange w:id="1765" w:author="laca" w:date="2015-06-14T16:50:00Z">
                    <w:rPr>
                      <w:rFonts w:ascii="Cambria Math" w:hAnsi="Cambria Math"/>
                      <w:i/>
                    </w:rPr>
                  </w:rPrChange>
                </w:rPr>
              </m:ctrlPr>
            </m:dPr>
            <m:e>
              <m:m>
                <m:mPr>
                  <m:mcs>
                    <m:mc>
                      <m:mcPr>
                        <m:count m:val="1"/>
                        <m:mcJc m:val="center"/>
                      </m:mcPr>
                    </m:mc>
                  </m:mcs>
                  <m:ctrlPr>
                    <w:rPr>
                      <w:rFonts w:ascii="Cambria Math" w:hAnsi="Cambria Math"/>
                      <w:i/>
                      <w:rPrChange w:id="1766" w:author="laca" w:date="2015-06-14T16:50:00Z">
                        <w:rPr>
                          <w:rFonts w:ascii="Cambria Math" w:hAnsi="Cambria Math"/>
                          <w:i/>
                        </w:rPr>
                      </w:rPrChange>
                    </w:rPr>
                  </m:ctrlPr>
                </m:mPr>
                <m:mr>
                  <m:e>
                    <m:sSub>
                      <m:sSubPr>
                        <m:ctrlPr>
                          <w:rPr>
                            <w:rFonts w:ascii="Cambria Math" w:hAnsi="Cambria Math"/>
                            <w:i/>
                            <w:rPrChange w:id="1767" w:author="laca" w:date="2015-06-14T16:50:00Z">
                              <w:rPr>
                                <w:rFonts w:ascii="Cambria Math" w:hAnsi="Cambria Math"/>
                                <w:i/>
                              </w:rPr>
                            </w:rPrChange>
                          </w:rPr>
                        </m:ctrlPr>
                      </m:sSubPr>
                      <m:e>
                        <m:r>
                          <w:rPr>
                            <w:rFonts w:ascii="Cambria Math" w:hAnsi="Cambria Math"/>
                            <w:rPrChange w:id="1768" w:author="laca" w:date="2015-06-14T16:50:00Z">
                              <w:rPr>
                                <w:rFonts w:ascii="Cambria Math" w:hAnsi="Cambria Math"/>
                              </w:rPr>
                            </w:rPrChange>
                          </w:rPr>
                          <m:t>F</m:t>
                        </m:r>
                      </m:e>
                      <m:sub>
                        <m:r>
                          <w:rPr>
                            <w:rFonts w:ascii="Cambria Math" w:hAnsi="Cambria Math"/>
                            <w:rPrChange w:id="1769" w:author="laca" w:date="2015-06-14T16:50:00Z">
                              <w:rPr>
                                <w:rFonts w:ascii="Cambria Math" w:hAnsi="Cambria Math"/>
                              </w:rPr>
                            </w:rPrChange>
                          </w:rPr>
                          <m:t>f</m:t>
                        </m:r>
                      </m:sub>
                    </m:sSub>
                  </m:e>
                </m:mr>
                <m:mr>
                  <m:e>
                    <m:sSub>
                      <m:sSubPr>
                        <m:ctrlPr>
                          <w:rPr>
                            <w:rFonts w:ascii="Cambria Math" w:hAnsi="Cambria Math"/>
                            <w:i/>
                            <w:rPrChange w:id="1770" w:author="laca" w:date="2015-06-14T16:50:00Z">
                              <w:rPr>
                                <w:rFonts w:ascii="Cambria Math" w:hAnsi="Cambria Math"/>
                                <w:i/>
                              </w:rPr>
                            </w:rPrChange>
                          </w:rPr>
                        </m:ctrlPr>
                      </m:sSubPr>
                      <m:e>
                        <m:r>
                          <w:rPr>
                            <w:rFonts w:ascii="Cambria Math" w:hAnsi="Cambria Math"/>
                            <w:rPrChange w:id="1771" w:author="laca" w:date="2015-06-14T16:50:00Z">
                              <w:rPr>
                                <w:rFonts w:ascii="Cambria Math" w:hAnsi="Cambria Math"/>
                              </w:rPr>
                            </w:rPrChange>
                          </w:rPr>
                          <m:t>τ</m:t>
                        </m:r>
                      </m:e>
                      <m:sub>
                        <m:r>
                          <w:rPr>
                            <w:rFonts w:ascii="Cambria Math" w:hAnsi="Cambria Math"/>
                            <w:rPrChange w:id="1772" w:author="laca" w:date="2015-06-14T16:50:00Z">
                              <w:rPr>
                                <w:rFonts w:ascii="Cambria Math" w:hAnsi="Cambria Math"/>
                              </w:rPr>
                            </w:rPrChange>
                          </w:rPr>
                          <m:t>ext</m:t>
                        </m:r>
                      </m:sub>
                    </m:sSub>
                  </m:e>
                </m:mr>
                <m:mr>
                  <m:e>
                    <m:r>
                      <w:rPr>
                        <w:rFonts w:ascii="Cambria Math" w:hAnsi="Cambria Math"/>
                        <w:rPrChange w:id="1773" w:author="laca" w:date="2015-06-14T16:50:00Z">
                          <w:rPr>
                            <w:rFonts w:ascii="Cambria Math" w:hAnsi="Cambria Math"/>
                          </w:rPr>
                        </w:rPrChange>
                      </w:rPr>
                      <m:t>u</m:t>
                    </m:r>
                  </m:e>
                </m:mr>
              </m:m>
            </m:e>
          </m:d>
        </m:oMath>
      </m:oMathPara>
    </w:p>
    <w:p w14:paraId="5CD9B640" w14:textId="77777777" w:rsidR="004A07D3" w:rsidRPr="00FE5CC9" w:rsidRDefault="00483DCB" w:rsidP="0071433B">
      <w:pPr>
        <w:spacing w:line="360" w:lineRule="auto"/>
        <w:rPr>
          <w:rPrChange w:id="1774" w:author="laca" w:date="2015-06-14T16:50:00Z">
            <w:rPr/>
          </w:rPrChange>
        </w:rPr>
        <w:pPrChange w:id="1775" w:author="laca" w:date="2015-06-14T14:00:00Z">
          <w:pPr/>
        </w:pPrChange>
      </w:pPr>
      <w:r w:rsidRPr="00FE5CC9">
        <w:rPr>
          <w:rPrChange w:id="1776" w:author="laca" w:date="2015-06-14T16:50:00Z">
            <w:rPr/>
          </w:rPrChange>
        </w:rPr>
        <w:t xml:space="preserve">Ahol </w:t>
      </w:r>
      <m:oMath>
        <m:r>
          <w:rPr>
            <w:rFonts w:ascii="Cambria Math" w:hAnsi="Cambria Math"/>
            <w:rPrChange w:id="1777" w:author="laca" w:date="2015-06-14T16:50:00Z">
              <w:rPr>
                <w:rFonts w:ascii="Cambria Math" w:hAnsi="Cambria Math"/>
              </w:rPr>
            </w:rPrChange>
          </w:rPr>
          <m:t>x</m:t>
        </m:r>
      </m:oMath>
      <w:r w:rsidR="00ED22AB" w:rsidRPr="00FE5CC9">
        <w:rPr>
          <w:rPrChange w:id="1778" w:author="laca" w:date="2015-06-14T16:50:00Z">
            <w:rPr/>
          </w:rPrChange>
        </w:rPr>
        <w:t xml:space="preserve"> - állapotok, és a </w:t>
      </w:r>
      <m:oMath>
        <m:r>
          <w:rPr>
            <w:rFonts w:ascii="Cambria Math" w:hAnsi="Cambria Math"/>
            <w:rPrChange w:id="1779" w:author="laca" w:date="2015-06-14T16:50:00Z">
              <w:rPr>
                <w:rFonts w:ascii="Cambria Math" w:hAnsi="Cambria Math"/>
              </w:rPr>
            </w:rPrChange>
          </w:rPr>
          <m:t>u</m:t>
        </m:r>
      </m:oMath>
      <w:r w:rsidR="00ED22AB" w:rsidRPr="00FE5CC9">
        <w:rPr>
          <w:rPrChange w:id="1780" w:author="laca" w:date="2015-06-14T16:50:00Z">
            <w:rPr/>
          </w:rPrChange>
        </w:rPr>
        <w:t>- bemenetek.</w:t>
      </w:r>
    </w:p>
    <w:p w14:paraId="2731AB30" w14:textId="77777777" w:rsidR="00483DCB" w:rsidRPr="00FE5CC9" w:rsidRDefault="00ED22AB" w:rsidP="0071433B">
      <w:pPr>
        <w:spacing w:line="360" w:lineRule="auto"/>
        <w:rPr>
          <w:rPrChange w:id="1781" w:author="laca" w:date="2015-06-14T16:50:00Z">
            <w:rPr/>
          </w:rPrChange>
        </w:rPr>
        <w:pPrChange w:id="1782" w:author="laca" w:date="2015-06-14T14:00:00Z">
          <w:pPr/>
        </w:pPrChange>
      </w:pPr>
      <m:oMathPara>
        <m:oMath>
          <m:r>
            <w:rPr>
              <w:rFonts w:ascii="Cambria Math" w:hAnsi="Cambria Math"/>
              <w:rPrChange w:id="1783" w:author="laca" w:date="2015-06-14T16:50:00Z">
                <w:rPr>
                  <w:rFonts w:ascii="Cambria Math" w:hAnsi="Cambria Math"/>
                </w:rPr>
              </w:rPrChange>
            </w:rPr>
            <m:t>A=</m:t>
          </m:r>
          <m:d>
            <m:dPr>
              <m:ctrlPr>
                <w:rPr>
                  <w:rFonts w:ascii="Cambria Math" w:hAnsi="Cambria Math"/>
                  <w:i/>
                  <w:rPrChange w:id="1784" w:author="laca" w:date="2015-06-14T16:50:00Z">
                    <w:rPr>
                      <w:rFonts w:ascii="Cambria Math" w:hAnsi="Cambria Math"/>
                      <w:i/>
                    </w:rPr>
                  </w:rPrChange>
                </w:rPr>
              </m:ctrlPr>
            </m:dPr>
            <m:e>
              <m:m>
                <m:mPr>
                  <m:mcs>
                    <m:mc>
                      <m:mcPr>
                        <m:count m:val="3"/>
                        <m:mcJc m:val="center"/>
                      </m:mcPr>
                    </m:mc>
                  </m:mcs>
                  <m:ctrlPr>
                    <w:rPr>
                      <w:rFonts w:ascii="Cambria Math" w:hAnsi="Cambria Math"/>
                      <w:i/>
                      <w:rPrChange w:id="1785" w:author="laca" w:date="2015-06-14T16:50:00Z">
                        <w:rPr>
                          <w:rFonts w:ascii="Cambria Math" w:hAnsi="Cambria Math"/>
                          <w:i/>
                        </w:rPr>
                      </w:rPrChange>
                    </w:rPr>
                  </m:ctrlPr>
                </m:mPr>
                <m:mr>
                  <m:e>
                    <m:r>
                      <w:rPr>
                        <w:rFonts w:ascii="Cambria Math" w:hAnsi="Cambria Math"/>
                        <w:rPrChange w:id="1786" w:author="laca" w:date="2015-06-14T16:50:00Z">
                          <w:rPr>
                            <w:rFonts w:ascii="Cambria Math" w:hAnsi="Cambria Math"/>
                          </w:rPr>
                        </w:rPrChange>
                      </w:rPr>
                      <m:t>-</m:t>
                    </m:r>
                    <m:f>
                      <m:fPr>
                        <m:ctrlPr>
                          <w:rPr>
                            <w:rFonts w:ascii="Cambria Math" w:hAnsi="Cambria Math"/>
                            <w:i/>
                            <w:rPrChange w:id="1787" w:author="laca" w:date="2015-06-14T16:50:00Z">
                              <w:rPr>
                                <w:rFonts w:ascii="Cambria Math" w:hAnsi="Cambria Math"/>
                                <w:i/>
                              </w:rPr>
                            </w:rPrChange>
                          </w:rPr>
                        </m:ctrlPr>
                      </m:fPr>
                      <m:num>
                        <m:r>
                          <w:rPr>
                            <w:rFonts w:ascii="Cambria Math" w:hAnsi="Cambria Math"/>
                            <w:rPrChange w:id="1788" w:author="laca" w:date="2015-06-14T16:50:00Z">
                              <w:rPr>
                                <w:rFonts w:ascii="Cambria Math" w:hAnsi="Cambria Math"/>
                              </w:rPr>
                            </w:rPrChange>
                          </w:rPr>
                          <m:t>R</m:t>
                        </m:r>
                      </m:num>
                      <m:den>
                        <m:r>
                          <w:rPr>
                            <w:rFonts w:ascii="Cambria Math" w:hAnsi="Cambria Math"/>
                            <w:rPrChange w:id="1789" w:author="laca" w:date="2015-06-14T16:50:00Z">
                              <w:rPr>
                                <w:rFonts w:ascii="Cambria Math" w:hAnsi="Cambria Math"/>
                              </w:rPr>
                            </w:rPrChange>
                          </w:rPr>
                          <m:t>L</m:t>
                        </m:r>
                      </m:den>
                    </m:f>
                  </m:e>
                  <m:e>
                    <m:r>
                      <w:rPr>
                        <w:rFonts w:ascii="Cambria Math" w:hAnsi="Cambria Math"/>
                        <w:rPrChange w:id="1790" w:author="laca" w:date="2015-06-14T16:50:00Z">
                          <w:rPr>
                            <w:rFonts w:ascii="Cambria Math" w:hAnsi="Cambria Math"/>
                          </w:rPr>
                        </w:rPrChange>
                      </w:rPr>
                      <m:t>-</m:t>
                    </m:r>
                    <m:f>
                      <m:fPr>
                        <m:ctrlPr>
                          <w:rPr>
                            <w:rFonts w:ascii="Cambria Math" w:hAnsi="Cambria Math"/>
                            <w:i/>
                            <w:rPrChange w:id="1791" w:author="laca" w:date="2015-06-14T16:50:00Z">
                              <w:rPr>
                                <w:rFonts w:ascii="Cambria Math" w:hAnsi="Cambria Math"/>
                                <w:i/>
                              </w:rPr>
                            </w:rPrChange>
                          </w:rPr>
                        </m:ctrlPr>
                      </m:fPr>
                      <m:num>
                        <m:sSub>
                          <m:sSubPr>
                            <m:ctrlPr>
                              <w:rPr>
                                <w:rFonts w:ascii="Cambria Math" w:hAnsi="Cambria Math"/>
                                <w:i/>
                                <w:rPrChange w:id="1792" w:author="laca" w:date="2015-06-14T16:50:00Z">
                                  <w:rPr>
                                    <w:rFonts w:ascii="Cambria Math" w:hAnsi="Cambria Math"/>
                                    <w:i/>
                                  </w:rPr>
                                </w:rPrChange>
                              </w:rPr>
                            </m:ctrlPr>
                          </m:sSubPr>
                          <m:e>
                            <m:r>
                              <w:rPr>
                                <w:rFonts w:ascii="Cambria Math" w:hAnsi="Cambria Math"/>
                                <w:rPrChange w:id="1793" w:author="laca" w:date="2015-06-14T16:50:00Z">
                                  <w:rPr>
                                    <w:rFonts w:ascii="Cambria Math" w:hAnsi="Cambria Math"/>
                                  </w:rPr>
                                </w:rPrChange>
                              </w:rPr>
                              <m:t>c</m:t>
                            </m:r>
                          </m:e>
                          <m:sub>
                            <m:r>
                              <w:rPr>
                                <w:rFonts w:ascii="Cambria Math" w:hAnsi="Cambria Math"/>
                                <w:rPrChange w:id="1794" w:author="laca" w:date="2015-06-14T16:50:00Z">
                                  <w:rPr>
                                    <w:rFonts w:ascii="Cambria Math" w:hAnsi="Cambria Math"/>
                                  </w:rPr>
                                </w:rPrChange>
                              </w:rPr>
                              <m:t>1</m:t>
                            </m:r>
                          </m:sub>
                        </m:sSub>
                      </m:num>
                      <m:den>
                        <m:r>
                          <w:rPr>
                            <w:rFonts w:ascii="Cambria Math" w:hAnsi="Cambria Math"/>
                            <w:rPrChange w:id="1795" w:author="laca" w:date="2015-06-14T16:50:00Z">
                              <w:rPr>
                                <w:rFonts w:ascii="Cambria Math" w:hAnsi="Cambria Math"/>
                              </w:rPr>
                            </w:rPrChange>
                          </w:rPr>
                          <m:t>L</m:t>
                        </m:r>
                      </m:den>
                    </m:f>
                  </m:e>
                  <m:e>
                    <m:r>
                      <w:rPr>
                        <w:rFonts w:ascii="Cambria Math" w:hAnsi="Cambria Math"/>
                        <w:rPrChange w:id="1796" w:author="laca" w:date="2015-06-14T16:50:00Z">
                          <w:rPr>
                            <w:rFonts w:ascii="Cambria Math" w:hAnsi="Cambria Math"/>
                          </w:rPr>
                        </w:rPrChange>
                      </w:rPr>
                      <m:t>0</m:t>
                    </m:r>
                  </m:e>
                </m:mr>
                <m:mr>
                  <m:e>
                    <m:f>
                      <m:fPr>
                        <m:ctrlPr>
                          <w:rPr>
                            <w:rFonts w:ascii="Cambria Math" w:hAnsi="Cambria Math"/>
                            <w:i/>
                            <w:rPrChange w:id="1797" w:author="laca" w:date="2015-06-14T16:50:00Z">
                              <w:rPr>
                                <w:rFonts w:ascii="Cambria Math" w:hAnsi="Cambria Math"/>
                                <w:i/>
                              </w:rPr>
                            </w:rPrChange>
                          </w:rPr>
                        </m:ctrlPr>
                      </m:fPr>
                      <m:num>
                        <m:sSub>
                          <m:sSubPr>
                            <m:ctrlPr>
                              <w:rPr>
                                <w:rFonts w:ascii="Cambria Math" w:hAnsi="Cambria Math"/>
                                <w:i/>
                                <w:rPrChange w:id="1798" w:author="laca" w:date="2015-06-14T16:50:00Z">
                                  <w:rPr>
                                    <w:rFonts w:ascii="Cambria Math" w:hAnsi="Cambria Math"/>
                                    <w:i/>
                                  </w:rPr>
                                </w:rPrChange>
                              </w:rPr>
                            </m:ctrlPr>
                          </m:sSubPr>
                          <m:e>
                            <m:r>
                              <w:rPr>
                                <w:rFonts w:ascii="Cambria Math" w:hAnsi="Cambria Math"/>
                                <w:rPrChange w:id="1799" w:author="laca" w:date="2015-06-14T16:50:00Z">
                                  <w:rPr>
                                    <w:rFonts w:ascii="Cambria Math" w:hAnsi="Cambria Math"/>
                                  </w:rPr>
                                </w:rPrChange>
                              </w:rPr>
                              <m:t>c</m:t>
                            </m:r>
                          </m:e>
                          <m:sub>
                            <m:r>
                              <w:rPr>
                                <w:rFonts w:ascii="Cambria Math" w:hAnsi="Cambria Math"/>
                                <w:rPrChange w:id="1800" w:author="laca" w:date="2015-06-14T16:50:00Z">
                                  <w:rPr>
                                    <w:rFonts w:ascii="Cambria Math" w:hAnsi="Cambria Math"/>
                                  </w:rPr>
                                </w:rPrChange>
                              </w:rPr>
                              <m:t>2</m:t>
                            </m:r>
                          </m:sub>
                        </m:sSub>
                      </m:num>
                      <m:den>
                        <m:sSub>
                          <m:sSubPr>
                            <m:ctrlPr>
                              <w:rPr>
                                <w:rFonts w:ascii="Cambria Math" w:hAnsi="Cambria Math"/>
                                <w:i/>
                                <w:rPrChange w:id="1801" w:author="laca" w:date="2015-06-14T16:50:00Z">
                                  <w:rPr>
                                    <w:rFonts w:ascii="Cambria Math" w:hAnsi="Cambria Math"/>
                                    <w:i/>
                                  </w:rPr>
                                </w:rPrChange>
                              </w:rPr>
                            </m:ctrlPr>
                          </m:sSubPr>
                          <m:e>
                            <m:r>
                              <w:rPr>
                                <w:rFonts w:ascii="Cambria Math" w:hAnsi="Cambria Math"/>
                                <w:rPrChange w:id="1802" w:author="laca" w:date="2015-06-14T16:50:00Z">
                                  <w:rPr>
                                    <w:rFonts w:ascii="Cambria Math" w:hAnsi="Cambria Math"/>
                                  </w:rPr>
                                </w:rPrChange>
                              </w:rPr>
                              <m:t>J</m:t>
                            </m:r>
                          </m:e>
                          <m:sub>
                            <m:r>
                              <w:rPr>
                                <w:rFonts w:ascii="Cambria Math" w:hAnsi="Cambria Math"/>
                                <w:rPrChange w:id="1803" w:author="laca" w:date="2015-06-14T16:50:00Z">
                                  <w:rPr>
                                    <w:rFonts w:ascii="Cambria Math" w:hAnsi="Cambria Math"/>
                                  </w:rPr>
                                </w:rPrChange>
                              </w:rPr>
                              <m:t>R</m:t>
                            </m:r>
                          </m:sub>
                        </m:sSub>
                      </m:den>
                    </m:f>
                  </m:e>
                  <m:e>
                    <m:r>
                      <w:rPr>
                        <w:rFonts w:ascii="Cambria Math" w:hAnsi="Cambria Math"/>
                        <w:rPrChange w:id="1804" w:author="laca" w:date="2015-06-14T16:50:00Z">
                          <w:rPr>
                            <w:rFonts w:ascii="Cambria Math" w:hAnsi="Cambria Math"/>
                          </w:rPr>
                        </w:rPrChange>
                      </w:rPr>
                      <m:t>0</m:t>
                    </m:r>
                  </m:e>
                  <m:e>
                    <m:r>
                      <w:rPr>
                        <w:rFonts w:ascii="Cambria Math" w:hAnsi="Cambria Math"/>
                        <w:rPrChange w:id="1805" w:author="laca" w:date="2015-06-14T16:50:00Z">
                          <w:rPr>
                            <w:rFonts w:ascii="Cambria Math" w:hAnsi="Cambria Math"/>
                          </w:rPr>
                        </w:rPrChange>
                      </w:rPr>
                      <m:t>0</m:t>
                    </m:r>
                  </m:e>
                </m:mr>
                <m:mr>
                  <m:e>
                    <m:r>
                      <w:rPr>
                        <w:rFonts w:ascii="Cambria Math" w:hAnsi="Cambria Math"/>
                        <w:rPrChange w:id="1806" w:author="laca" w:date="2015-06-14T16:50:00Z">
                          <w:rPr>
                            <w:rFonts w:ascii="Cambria Math" w:hAnsi="Cambria Math"/>
                          </w:rPr>
                        </w:rPrChange>
                      </w:rPr>
                      <m:t>0</m:t>
                    </m:r>
                  </m:e>
                  <m:e>
                    <m:r>
                      <w:rPr>
                        <w:rFonts w:ascii="Cambria Math" w:hAnsi="Cambria Math"/>
                        <w:rPrChange w:id="1807" w:author="laca" w:date="2015-06-14T16:50:00Z">
                          <w:rPr>
                            <w:rFonts w:ascii="Cambria Math" w:hAnsi="Cambria Math"/>
                          </w:rPr>
                        </w:rPrChange>
                      </w:rPr>
                      <m:t>1</m:t>
                    </m:r>
                  </m:e>
                  <m:e>
                    <m:r>
                      <w:rPr>
                        <w:rFonts w:ascii="Cambria Math" w:hAnsi="Cambria Math"/>
                        <w:rPrChange w:id="1808" w:author="laca" w:date="2015-06-14T16:50:00Z">
                          <w:rPr>
                            <w:rFonts w:ascii="Cambria Math" w:hAnsi="Cambria Math"/>
                          </w:rPr>
                        </w:rPrChange>
                      </w:rPr>
                      <m:t>0</m:t>
                    </m:r>
                  </m:e>
                </m:mr>
              </m:m>
            </m:e>
          </m:d>
          <m:r>
            <w:rPr>
              <w:rFonts w:ascii="Cambria Math" w:hAnsi="Cambria Math"/>
              <w:rPrChange w:id="1809" w:author="laca" w:date="2015-06-14T16:50:00Z">
                <w:rPr>
                  <w:rFonts w:ascii="Cambria Math" w:hAnsi="Cambria Math"/>
                </w:rPr>
              </w:rPrChange>
            </w:rPr>
            <m:t xml:space="preserve"> , B=</m:t>
          </m:r>
          <m:d>
            <m:dPr>
              <m:ctrlPr>
                <w:rPr>
                  <w:rFonts w:ascii="Cambria Math" w:hAnsi="Cambria Math"/>
                  <w:i/>
                  <w:rPrChange w:id="1810" w:author="laca" w:date="2015-06-14T16:50:00Z">
                    <w:rPr>
                      <w:rFonts w:ascii="Cambria Math" w:hAnsi="Cambria Math"/>
                      <w:i/>
                    </w:rPr>
                  </w:rPrChange>
                </w:rPr>
              </m:ctrlPr>
            </m:dPr>
            <m:e>
              <m:m>
                <m:mPr>
                  <m:mcs>
                    <m:mc>
                      <m:mcPr>
                        <m:count m:val="3"/>
                        <m:mcJc m:val="center"/>
                      </m:mcPr>
                    </m:mc>
                  </m:mcs>
                  <m:ctrlPr>
                    <w:rPr>
                      <w:rFonts w:ascii="Cambria Math" w:hAnsi="Cambria Math"/>
                      <w:i/>
                      <w:rPrChange w:id="1811" w:author="laca" w:date="2015-06-14T16:50:00Z">
                        <w:rPr>
                          <w:rFonts w:ascii="Cambria Math" w:hAnsi="Cambria Math"/>
                          <w:i/>
                        </w:rPr>
                      </w:rPrChange>
                    </w:rPr>
                  </m:ctrlPr>
                </m:mPr>
                <m:mr>
                  <m:e>
                    <m:f>
                      <m:fPr>
                        <m:ctrlPr>
                          <w:rPr>
                            <w:rFonts w:ascii="Cambria Math" w:hAnsi="Cambria Math"/>
                            <w:i/>
                            <w:rPrChange w:id="1812" w:author="laca" w:date="2015-06-14T16:50:00Z">
                              <w:rPr>
                                <w:rFonts w:ascii="Cambria Math" w:hAnsi="Cambria Math"/>
                                <w:i/>
                              </w:rPr>
                            </w:rPrChange>
                          </w:rPr>
                        </m:ctrlPr>
                      </m:fPr>
                      <m:num>
                        <m:r>
                          <w:rPr>
                            <w:rFonts w:ascii="Cambria Math" w:hAnsi="Cambria Math"/>
                            <w:rPrChange w:id="1813" w:author="laca" w:date="2015-06-14T16:50:00Z">
                              <w:rPr>
                                <w:rFonts w:ascii="Cambria Math" w:hAnsi="Cambria Math"/>
                              </w:rPr>
                            </w:rPrChange>
                          </w:rPr>
                          <m:t>1</m:t>
                        </m:r>
                      </m:num>
                      <m:den>
                        <m:r>
                          <w:rPr>
                            <w:rFonts w:ascii="Cambria Math" w:hAnsi="Cambria Math"/>
                            <w:rPrChange w:id="1814" w:author="laca" w:date="2015-06-14T16:50:00Z">
                              <w:rPr>
                                <w:rFonts w:ascii="Cambria Math" w:hAnsi="Cambria Math"/>
                              </w:rPr>
                            </w:rPrChange>
                          </w:rPr>
                          <m:t>L</m:t>
                        </m:r>
                      </m:den>
                    </m:f>
                  </m:e>
                  <m:e>
                    <m:r>
                      <w:rPr>
                        <w:rFonts w:ascii="Cambria Math" w:hAnsi="Cambria Math"/>
                        <w:rPrChange w:id="1815" w:author="laca" w:date="2015-06-14T16:50:00Z">
                          <w:rPr>
                            <w:rFonts w:ascii="Cambria Math" w:hAnsi="Cambria Math"/>
                          </w:rPr>
                        </w:rPrChange>
                      </w:rPr>
                      <m:t>0</m:t>
                    </m:r>
                  </m:e>
                  <m:e>
                    <m:r>
                      <w:rPr>
                        <w:rFonts w:ascii="Cambria Math" w:hAnsi="Cambria Math"/>
                        <w:rPrChange w:id="1816" w:author="laca" w:date="2015-06-14T16:50:00Z">
                          <w:rPr>
                            <w:rFonts w:ascii="Cambria Math" w:hAnsi="Cambria Math"/>
                          </w:rPr>
                        </w:rPrChange>
                      </w:rPr>
                      <m:t>0</m:t>
                    </m:r>
                  </m:e>
                </m:mr>
                <m:mr>
                  <m:e>
                    <m:r>
                      <w:rPr>
                        <w:rFonts w:ascii="Cambria Math" w:hAnsi="Cambria Math"/>
                        <w:rPrChange w:id="1817" w:author="laca" w:date="2015-06-14T16:50:00Z">
                          <w:rPr>
                            <w:rFonts w:ascii="Cambria Math" w:hAnsi="Cambria Math"/>
                          </w:rPr>
                        </w:rPrChange>
                      </w:rPr>
                      <m:t>0</m:t>
                    </m:r>
                  </m:e>
                  <m:e>
                    <m:r>
                      <w:rPr>
                        <w:rFonts w:ascii="Cambria Math" w:hAnsi="Cambria Math"/>
                        <w:rPrChange w:id="1818" w:author="laca" w:date="2015-06-14T16:50:00Z">
                          <w:rPr>
                            <w:rFonts w:ascii="Cambria Math" w:hAnsi="Cambria Math"/>
                          </w:rPr>
                        </w:rPrChange>
                      </w:rPr>
                      <m:t>-</m:t>
                    </m:r>
                    <m:f>
                      <m:fPr>
                        <m:ctrlPr>
                          <w:rPr>
                            <w:rFonts w:ascii="Cambria Math" w:hAnsi="Cambria Math"/>
                            <w:i/>
                            <w:rPrChange w:id="1819" w:author="laca" w:date="2015-06-14T16:50:00Z">
                              <w:rPr>
                                <w:rFonts w:ascii="Cambria Math" w:hAnsi="Cambria Math"/>
                                <w:i/>
                              </w:rPr>
                            </w:rPrChange>
                          </w:rPr>
                        </m:ctrlPr>
                      </m:fPr>
                      <m:num>
                        <m:r>
                          <w:rPr>
                            <w:rFonts w:ascii="Cambria Math" w:hAnsi="Cambria Math"/>
                            <w:rPrChange w:id="1820" w:author="laca" w:date="2015-06-14T16:50:00Z">
                              <w:rPr>
                                <w:rFonts w:ascii="Cambria Math" w:hAnsi="Cambria Math"/>
                              </w:rPr>
                            </w:rPrChange>
                          </w:rPr>
                          <m:t>1</m:t>
                        </m:r>
                      </m:num>
                      <m:den>
                        <m:sSub>
                          <m:sSubPr>
                            <m:ctrlPr>
                              <w:rPr>
                                <w:rFonts w:ascii="Cambria Math" w:hAnsi="Cambria Math"/>
                                <w:i/>
                                <w:rPrChange w:id="1821" w:author="laca" w:date="2015-06-14T16:50:00Z">
                                  <w:rPr>
                                    <w:rFonts w:ascii="Cambria Math" w:hAnsi="Cambria Math"/>
                                    <w:i/>
                                  </w:rPr>
                                </w:rPrChange>
                              </w:rPr>
                            </m:ctrlPr>
                          </m:sSubPr>
                          <m:e>
                            <m:r>
                              <w:rPr>
                                <w:rFonts w:ascii="Cambria Math" w:hAnsi="Cambria Math"/>
                                <w:rPrChange w:id="1822" w:author="laca" w:date="2015-06-14T16:50:00Z">
                                  <w:rPr>
                                    <w:rFonts w:ascii="Cambria Math" w:hAnsi="Cambria Math"/>
                                  </w:rPr>
                                </w:rPrChange>
                              </w:rPr>
                              <m:t>J</m:t>
                            </m:r>
                          </m:e>
                          <m:sub>
                            <m:r>
                              <w:rPr>
                                <w:rFonts w:ascii="Cambria Math" w:hAnsi="Cambria Math"/>
                                <w:rPrChange w:id="1823" w:author="laca" w:date="2015-06-14T16:50:00Z">
                                  <w:rPr>
                                    <w:rFonts w:ascii="Cambria Math" w:hAnsi="Cambria Math"/>
                                  </w:rPr>
                                </w:rPrChange>
                              </w:rPr>
                              <m:t>R</m:t>
                            </m:r>
                          </m:sub>
                        </m:sSub>
                      </m:den>
                    </m:f>
                  </m:e>
                  <m:e>
                    <m:r>
                      <w:rPr>
                        <w:rFonts w:ascii="Cambria Math" w:hAnsi="Cambria Math"/>
                        <w:rPrChange w:id="1824" w:author="laca" w:date="2015-06-14T16:50:00Z">
                          <w:rPr>
                            <w:rFonts w:ascii="Cambria Math" w:hAnsi="Cambria Math"/>
                          </w:rPr>
                        </w:rPrChange>
                      </w:rPr>
                      <m:t>-</m:t>
                    </m:r>
                    <m:f>
                      <m:fPr>
                        <m:ctrlPr>
                          <w:rPr>
                            <w:rFonts w:ascii="Cambria Math" w:hAnsi="Cambria Math"/>
                            <w:i/>
                            <w:rPrChange w:id="1825" w:author="laca" w:date="2015-06-14T16:50:00Z">
                              <w:rPr>
                                <w:rFonts w:ascii="Cambria Math" w:hAnsi="Cambria Math"/>
                                <w:i/>
                              </w:rPr>
                            </w:rPrChange>
                          </w:rPr>
                        </m:ctrlPr>
                      </m:fPr>
                      <m:num>
                        <m:r>
                          <w:rPr>
                            <w:rFonts w:ascii="Cambria Math" w:hAnsi="Cambria Math"/>
                            <w:rPrChange w:id="1826" w:author="laca" w:date="2015-06-14T16:50:00Z">
                              <w:rPr>
                                <w:rFonts w:ascii="Cambria Math" w:hAnsi="Cambria Math"/>
                              </w:rPr>
                            </w:rPrChange>
                          </w:rPr>
                          <m:t>1</m:t>
                        </m:r>
                      </m:num>
                      <m:den>
                        <m:sSub>
                          <m:sSubPr>
                            <m:ctrlPr>
                              <w:rPr>
                                <w:rFonts w:ascii="Cambria Math" w:hAnsi="Cambria Math"/>
                                <w:i/>
                                <w:rPrChange w:id="1827" w:author="laca" w:date="2015-06-14T16:50:00Z">
                                  <w:rPr>
                                    <w:rFonts w:ascii="Cambria Math" w:hAnsi="Cambria Math"/>
                                    <w:i/>
                                  </w:rPr>
                                </w:rPrChange>
                              </w:rPr>
                            </m:ctrlPr>
                          </m:sSubPr>
                          <m:e>
                            <m:r>
                              <w:rPr>
                                <w:rFonts w:ascii="Cambria Math" w:hAnsi="Cambria Math"/>
                                <w:rPrChange w:id="1828" w:author="laca" w:date="2015-06-14T16:50:00Z">
                                  <w:rPr>
                                    <w:rFonts w:ascii="Cambria Math" w:hAnsi="Cambria Math"/>
                                  </w:rPr>
                                </w:rPrChange>
                              </w:rPr>
                              <m:t>J</m:t>
                            </m:r>
                          </m:e>
                          <m:sub>
                            <m:r>
                              <w:rPr>
                                <w:rFonts w:ascii="Cambria Math" w:hAnsi="Cambria Math"/>
                                <w:rPrChange w:id="1829" w:author="laca" w:date="2015-06-14T16:50:00Z">
                                  <w:rPr>
                                    <w:rFonts w:ascii="Cambria Math" w:hAnsi="Cambria Math"/>
                                  </w:rPr>
                                </w:rPrChange>
                              </w:rPr>
                              <m:t>R</m:t>
                            </m:r>
                          </m:sub>
                        </m:sSub>
                      </m:den>
                    </m:f>
                  </m:e>
                </m:mr>
                <m:mr>
                  <m:e>
                    <m:r>
                      <w:rPr>
                        <w:rFonts w:ascii="Cambria Math" w:hAnsi="Cambria Math"/>
                        <w:rPrChange w:id="1830" w:author="laca" w:date="2015-06-14T16:50:00Z">
                          <w:rPr>
                            <w:rFonts w:ascii="Cambria Math" w:hAnsi="Cambria Math"/>
                          </w:rPr>
                        </w:rPrChange>
                      </w:rPr>
                      <m:t>0</m:t>
                    </m:r>
                  </m:e>
                  <m:e>
                    <m:r>
                      <w:rPr>
                        <w:rFonts w:ascii="Cambria Math" w:hAnsi="Cambria Math"/>
                        <w:rPrChange w:id="1831" w:author="laca" w:date="2015-06-14T16:50:00Z">
                          <w:rPr>
                            <w:rFonts w:ascii="Cambria Math" w:hAnsi="Cambria Math"/>
                          </w:rPr>
                        </w:rPrChange>
                      </w:rPr>
                      <m:t>0</m:t>
                    </m:r>
                  </m:e>
                  <m:e>
                    <m:r>
                      <w:rPr>
                        <w:rFonts w:ascii="Cambria Math" w:hAnsi="Cambria Math"/>
                        <w:rPrChange w:id="1832" w:author="laca" w:date="2015-06-14T16:50:00Z">
                          <w:rPr>
                            <w:rFonts w:ascii="Cambria Math" w:hAnsi="Cambria Math"/>
                          </w:rPr>
                        </w:rPrChange>
                      </w:rPr>
                      <m:t>0</m:t>
                    </m:r>
                  </m:e>
                </m:mr>
              </m:m>
            </m:e>
          </m:d>
        </m:oMath>
      </m:oMathPara>
    </w:p>
    <w:p w14:paraId="37812688" w14:textId="77777777" w:rsidR="003A35C5" w:rsidRPr="00FE5CC9" w:rsidRDefault="003A35C5" w:rsidP="0071433B">
      <w:pPr>
        <w:spacing w:line="360" w:lineRule="auto"/>
        <w:rPr>
          <w:rPrChange w:id="1833" w:author="laca" w:date="2015-06-14T16:50:00Z">
            <w:rPr/>
          </w:rPrChange>
        </w:rPr>
        <w:pPrChange w:id="1834" w:author="laca" w:date="2015-06-14T14:00:00Z">
          <w:pPr/>
        </w:pPrChange>
      </w:pPr>
      <w:r w:rsidRPr="00FE5CC9">
        <w:rPr>
          <w:rPrChange w:id="1835" w:author="laca" w:date="2015-06-14T16:50:00Z">
            <w:rPr/>
          </w:rPrChange>
        </w:rPr>
        <w:t>Mivel az általam használt rendszerben nem mérem a motorokon átfolyó áram nagyságát, ezért, és kültéri terepen tartható pontosság is elég kicsi ezért a modellt nem használom fel a rendszeremben.</w:t>
      </w:r>
    </w:p>
    <w:p w14:paraId="70AFFDEE" w14:textId="77777777" w:rsidR="003A35C5" w:rsidRPr="00FE5CC9" w:rsidRDefault="00ED22AB" w:rsidP="0071433B">
      <w:pPr>
        <w:spacing w:line="360" w:lineRule="auto"/>
        <w:rPr>
          <w:rPrChange w:id="1836" w:author="laca" w:date="2015-06-14T16:50:00Z">
            <w:rPr/>
          </w:rPrChange>
        </w:rPr>
        <w:pPrChange w:id="1837" w:author="laca" w:date="2015-06-14T14:00:00Z">
          <w:pPr/>
        </w:pPrChange>
      </w:pPr>
      <w:r w:rsidRPr="00FE5CC9">
        <w:rPr>
          <w:rPrChange w:id="1838" w:author="laca" w:date="2015-06-14T16:50:00Z">
            <w:rPr/>
          </w:rPrChange>
        </w:rPr>
        <w:tab/>
      </w:r>
    </w:p>
    <w:p w14:paraId="2AAD7B17" w14:textId="77777777" w:rsidR="00E549E5" w:rsidRPr="00FE5CC9" w:rsidRDefault="00ED22AB" w:rsidP="0071433B">
      <w:pPr>
        <w:pStyle w:val="Heading1"/>
        <w:spacing w:after="0" w:line="360" w:lineRule="auto"/>
        <w:jc w:val="both"/>
        <w:rPr>
          <w:rPrChange w:id="1839" w:author="laca" w:date="2015-06-14T16:50:00Z">
            <w:rPr/>
          </w:rPrChange>
        </w:rPr>
        <w:pPrChange w:id="1840" w:author="laca" w:date="2015-06-14T14:00:00Z">
          <w:pPr>
            <w:pStyle w:val="Heading1"/>
            <w:spacing w:after="0"/>
            <w:jc w:val="both"/>
          </w:pPr>
        </w:pPrChange>
      </w:pPr>
      <w:bookmarkStart w:id="1841" w:name="_Toc422064094"/>
      <w:r w:rsidRPr="00FE5CC9">
        <w:rPr>
          <w:rPrChange w:id="1842" w:author="laca" w:date="2015-06-14T16:50:00Z">
            <w:rPr/>
          </w:rPrChange>
        </w:rPr>
        <w:lastRenderedPageBreak/>
        <w:t>A RENDSZER TERVEZÉSE</w:t>
      </w:r>
      <w:bookmarkEnd w:id="1841"/>
    </w:p>
    <w:p w14:paraId="5C57DCEC" w14:textId="77777777" w:rsidR="001929DC" w:rsidRPr="00FE5CC9" w:rsidRDefault="00ED22AB" w:rsidP="0071433B">
      <w:pPr>
        <w:pStyle w:val="Heading2"/>
        <w:spacing w:line="360" w:lineRule="auto"/>
        <w:jc w:val="both"/>
        <w:rPr>
          <w:rStyle w:val="IntenseEmphasis"/>
          <w:b/>
          <w:bCs/>
          <w:i w:val="0"/>
          <w:iCs w:val="0"/>
          <w:caps w:val="0"/>
          <w:rPrChange w:id="1843" w:author="laca" w:date="2015-06-14T16:50:00Z">
            <w:rPr>
              <w:rStyle w:val="IntenseEmphasis"/>
              <w:b/>
              <w:bCs/>
              <w:i w:val="0"/>
              <w:iCs w:val="0"/>
              <w:caps w:val="0"/>
            </w:rPr>
          </w:rPrChange>
        </w:rPr>
        <w:pPrChange w:id="1844" w:author="laca" w:date="2015-06-14T14:00:00Z">
          <w:pPr>
            <w:pStyle w:val="Heading2"/>
            <w:jc w:val="both"/>
          </w:pPr>
        </w:pPrChange>
      </w:pPr>
      <w:bookmarkStart w:id="1845" w:name="_Toc422064095"/>
      <w:r w:rsidRPr="00FE5CC9">
        <w:rPr>
          <w:rStyle w:val="Heading1Char"/>
          <w:b/>
          <w:bCs/>
          <w:smallCaps/>
          <w:sz w:val="28"/>
          <w:szCs w:val="28"/>
          <w:rPrChange w:id="1846" w:author="laca" w:date="2015-06-14T16:50:00Z">
            <w:rPr>
              <w:rStyle w:val="Heading1Char"/>
              <w:b/>
              <w:bCs/>
              <w:smallCaps/>
              <w:sz w:val="28"/>
              <w:szCs w:val="28"/>
            </w:rPr>
          </w:rPrChange>
        </w:rPr>
        <w:t>SZABÁLYOZÓK</w:t>
      </w:r>
      <w:r w:rsidRPr="00FE5CC9">
        <w:rPr>
          <w:rStyle w:val="IntenseEmphasis"/>
          <w:b/>
          <w:bCs/>
          <w:i w:val="0"/>
          <w:iCs w:val="0"/>
          <w:caps w:val="0"/>
          <w:rPrChange w:id="1847" w:author="laca" w:date="2015-06-14T16:50:00Z">
            <w:rPr>
              <w:rStyle w:val="IntenseEmphasis"/>
              <w:b/>
              <w:bCs/>
              <w:i w:val="0"/>
              <w:iCs w:val="0"/>
              <w:caps w:val="0"/>
            </w:rPr>
          </w:rPrChange>
        </w:rPr>
        <w:t>:</w:t>
      </w:r>
      <w:bookmarkEnd w:id="1845"/>
    </w:p>
    <w:p w14:paraId="31C33316" w14:textId="77777777" w:rsidR="00972A1D" w:rsidRPr="00FE5CC9" w:rsidRDefault="00F61364" w:rsidP="0071433B">
      <w:pPr>
        <w:spacing w:after="0" w:line="360" w:lineRule="auto"/>
        <w:ind w:firstLine="432"/>
        <w:jc w:val="both"/>
        <w:rPr>
          <w:rFonts w:ascii="Times New Roman" w:hAnsi="Times New Roman"/>
          <w:rPrChange w:id="1848" w:author="laca" w:date="2015-06-14T16:50:00Z">
            <w:rPr>
              <w:rFonts w:ascii="Times New Roman" w:hAnsi="Times New Roman"/>
            </w:rPr>
          </w:rPrChange>
        </w:rPr>
      </w:pPr>
      <w:r w:rsidRPr="00FE5CC9">
        <w:rPr>
          <w:rFonts w:ascii="Times New Roman" w:hAnsi="Times New Roman"/>
          <w:noProof/>
          <w:lang w:eastAsia="hu-HU"/>
          <w:rPrChange w:id="1849" w:author="laca" w:date="2015-06-14T16:50:00Z">
            <w:rPr>
              <w:rFonts w:ascii="Times New Roman" w:hAnsi="Times New Roman"/>
              <w:noProof/>
              <w:lang w:eastAsia="hu-HU"/>
            </w:rPr>
          </w:rPrChange>
        </w:rPr>
        <w:pict w14:anchorId="13E8CAB2">
          <v:group id="Group 25" o:spid="_x0000_s1029" style="position:absolute;left:0;text-align:left;margin-left:16.15pt;margin-top:6.75pt;width:252.6pt;height:162.85pt;z-index:251586560" coordsize="32080,20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">
            <v:shape id="Picture 2" o:spid="_x0000_s1030" type="#_x0000_t75" style="position:absolute;width:32080;height:161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RQ1LAAAAA2gAAAA8AAABkcnMvZG93bnJldi54bWxEj0GLwjAUhO8L/ofwBG/bdHsQqUaRBV1v&#10;q9Uf8GieTTV5KU1Wu//eCILHYWa+YRarwVlxoz60nhV8ZTkI4trrlhsFp+PmcwYiRGSN1jMp+KcA&#10;q+XoY4Gl9nc+0K2KjUgQDiUqMDF2pZShNuQwZL4jTt7Z9w5jkn0jdY/3BHdWFnk+lQ5bTgsGO/o2&#10;VF+rP6fgR16b302x3bt4ttudqY6H1l6UmoyH9RxEpCG+w6/2Tiso4Hkl3QC5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JFDUsAAAADaAAAADwAAAAAAAAAAAAAAAACfAgAA&#10;ZHJzL2Rvd25yZXYueG1sUEsFBgAAAAAEAAQA9wAAAIwDAAAAAA==&#10;">
              <v:imagedata r:id="rId11" o:title=""/>
              <v:path arrowok="t"/>
            </v:shape>
            <v:shape id="Text Box 23" o:spid="_x0000_s1031" type="#_x0000_t202" style="position:absolute;top:16783;width:32080;height:38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68627BC3" w14:textId="62D1A53D" w:rsidR="00FC3556" w:rsidRPr="00215AE9" w:rsidRDefault="00FC3556" w:rsidP="00972A1D">
                    <w:pPr>
                      <w:pStyle w:val="Caption"/>
                      <w:jc w:val="center"/>
                      <w:rPr>
                        <w:rFonts w:ascii="Times New Roman" w:hAnsi="Times New Roman"/>
                        <w:noProof/>
                        <w:sz w:val="24"/>
                        <w:szCs w:val="24"/>
                      </w:rPr>
                    </w:pPr>
                    <w:bookmarkStart w:id="1850" w:name="_Ref420502204"/>
                    <w:bookmarkStart w:id="1851" w:name="_Toc422064027"/>
                    <w:r>
                      <w:t xml:space="preserve">Kép. </w:t>
                    </w:r>
                    <w:ins w:id="1852" w:author="laca" w:date="2015-06-14T12:08:00Z">
                      <w:r>
                        <w:fldChar w:fldCharType="begin"/>
                      </w:r>
                      <w:r>
                        <w:instrText xml:space="preserve"> STYLEREF 1 \s </w:instrText>
                      </w:r>
                    </w:ins>
                    <w:r>
                      <w:fldChar w:fldCharType="separate"/>
                    </w:r>
                    <w:r>
                      <w:rPr>
                        <w:noProof/>
                      </w:rPr>
                      <w:t>3</w:t>
                    </w:r>
                    <w:ins w:id="1853" w:author="laca" w:date="2015-06-14T12:08:00Z">
                      <w:r>
                        <w:fldChar w:fldCharType="end"/>
                      </w:r>
                      <w:r>
                        <w:t>.</w:t>
                      </w:r>
                      <w:r>
                        <w:fldChar w:fldCharType="begin"/>
                      </w:r>
                      <w:r>
                        <w:instrText xml:space="preserve"> SEQ Kép. \* ARABIC \s 1 </w:instrText>
                      </w:r>
                    </w:ins>
                    <w:r>
                      <w:fldChar w:fldCharType="separate"/>
                    </w:r>
                    <w:ins w:id="1854" w:author="laca" w:date="2015-06-14T12:08:00Z">
                      <w:r>
                        <w:rPr>
                          <w:noProof/>
                        </w:rPr>
                        <w:t>1</w:t>
                      </w:r>
                      <w:r>
                        <w:fldChar w:fldCharType="end"/>
                      </w:r>
                    </w:ins>
                    <w:del w:id="185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w:delText>
                      </w:r>
                      <w:r w:rsidDel="002E2EC5">
                        <w:rPr>
                          <w:noProof/>
                        </w:rPr>
                        <w:fldChar w:fldCharType="end"/>
                      </w:r>
                    </w:del>
                    <w:bookmarkEnd w:id="1850"/>
                    <w:r>
                      <w:t xml:space="preserve"> a Pozíció és a sebesség szabályzási hurok elvi strukturális felépítése</w:t>
                    </w:r>
                    <w:bookmarkEnd w:id="1851"/>
                  </w:p>
                </w:txbxContent>
              </v:textbox>
            </v:shape>
            <w10:wrap type="square"/>
          </v:group>
        </w:pict>
      </w:r>
      <w:r w:rsidR="00972A1D" w:rsidRPr="00FE5CC9">
        <w:rPr>
          <w:rFonts w:ascii="Times New Roman" w:hAnsi="Times New Roman"/>
          <w:rPrChange w:id="1856" w:author="laca" w:date="2015-06-14T16:50:00Z">
            <w:rPr>
              <w:rFonts w:ascii="Times New Roman" w:hAnsi="Times New Roman"/>
            </w:rPr>
          </w:rPrChange>
        </w:rPr>
        <w:t>A DC motor és a hozzá csatolt mechanizmus pozíció és a sebesség szabályzás</w:t>
      </w:r>
      <w:r w:rsidR="008602D5" w:rsidRPr="00FE5CC9">
        <w:rPr>
          <w:rFonts w:ascii="Times New Roman" w:hAnsi="Times New Roman"/>
          <w:rPrChange w:id="1857" w:author="laca" w:date="2015-06-14T16:50:00Z">
            <w:rPr>
              <w:rFonts w:ascii="Times New Roman" w:hAnsi="Times New Roman"/>
            </w:rPr>
          </w:rPrChange>
        </w:rPr>
        <w:t>ára</w:t>
      </w:r>
      <w:r w:rsidR="00ED22AB" w:rsidRPr="00FE5CC9">
        <w:rPr>
          <w:rFonts w:ascii="Times New Roman" w:hAnsi="Times New Roman"/>
          <w:rPrChange w:id="1858" w:author="laca" w:date="2015-06-14T16:50:00Z">
            <w:rPr>
              <w:rFonts w:ascii="Times New Roman" w:hAnsi="Times New Roman"/>
            </w:rPr>
          </w:rPrChange>
        </w:rPr>
        <w:t xml:space="preserve"> az egyhurkú kialakítást </w:t>
      </w:r>
      <w:proofErr w:type="spellStart"/>
      <w:r w:rsidR="00ED22AB" w:rsidRPr="00FE5CC9">
        <w:rPr>
          <w:rFonts w:ascii="Times New Roman" w:hAnsi="Times New Roman"/>
          <w:rPrChange w:id="1859" w:author="laca" w:date="2015-06-14T16:50:00Z">
            <w:rPr>
              <w:rFonts w:ascii="Times New Roman" w:hAnsi="Times New Roman"/>
            </w:rPr>
          </w:rPrChange>
        </w:rPr>
        <w:t>választottam</w:t>
      </w:r>
      <w:r w:rsidRPr="00FE5CC9">
        <w:rPr>
          <w:rPrChange w:id="1860" w:author="laca" w:date="2015-06-14T16:50:00Z">
            <w:rPr/>
          </w:rPrChange>
        </w:rPr>
        <w:fldChar w:fldCharType="begin"/>
      </w:r>
      <w:r w:rsidRPr="00FE5CC9">
        <w:rPr>
          <w:rPrChange w:id="1861" w:author="laca" w:date="2015-06-14T16:50:00Z">
            <w:rPr/>
          </w:rPrChange>
        </w:rPr>
        <w:instrText xml:space="preserve"> REF _Ref420502204 \h  \* MERGEFORMAT </w:instrText>
      </w:r>
      <w:r w:rsidRPr="00FE5CC9">
        <w:rPr>
          <w:rPrChange w:id="1862" w:author="laca" w:date="2015-06-14T16:50:00Z">
            <w:rPr/>
          </w:rPrChange>
        </w:rPr>
      </w:r>
      <w:r w:rsidRPr="00FE5CC9">
        <w:rPr>
          <w:rPrChange w:id="1863" w:author="laca" w:date="2015-06-14T16:50:00Z">
            <w:rPr/>
          </w:rPrChange>
        </w:rPr>
        <w:fldChar w:fldCharType="separate"/>
      </w:r>
      <w:r w:rsidR="00096DBB" w:rsidRPr="00FE5CC9">
        <w:rPr>
          <w:rFonts w:ascii="Times New Roman" w:hAnsi="Times New Roman"/>
          <w:rPrChange w:id="1864" w:author="laca" w:date="2015-06-14T16:50:00Z">
            <w:rPr>
              <w:rFonts w:ascii="Times New Roman" w:hAnsi="Times New Roman"/>
            </w:rPr>
          </w:rPrChange>
        </w:rPr>
        <w:t>Kép</w:t>
      </w:r>
      <w:proofErr w:type="spellEnd"/>
      <w:r w:rsidR="00096DBB" w:rsidRPr="00FE5CC9">
        <w:rPr>
          <w:rFonts w:ascii="Times New Roman" w:hAnsi="Times New Roman"/>
          <w:rPrChange w:id="1865" w:author="laca" w:date="2015-06-14T16:50:00Z">
            <w:rPr>
              <w:rFonts w:ascii="Times New Roman" w:hAnsi="Times New Roman"/>
            </w:rPr>
          </w:rPrChange>
        </w:rPr>
        <w:t xml:space="preserve">. </w:t>
      </w:r>
      <w:r w:rsidR="00096DBB" w:rsidRPr="00FE5CC9">
        <w:rPr>
          <w:rFonts w:ascii="Times New Roman" w:hAnsi="Times New Roman"/>
          <w:noProof/>
          <w:rPrChange w:id="1866" w:author="laca" w:date="2015-06-14T16:50:00Z">
            <w:rPr>
              <w:rFonts w:ascii="Times New Roman" w:hAnsi="Times New Roman"/>
              <w:noProof/>
            </w:rPr>
          </w:rPrChange>
        </w:rPr>
        <w:t>3.1</w:t>
      </w:r>
      <w:r w:rsidRPr="00FE5CC9">
        <w:rPr>
          <w:rPrChange w:id="1867" w:author="laca" w:date="2015-06-14T16:50:00Z">
            <w:rPr/>
          </w:rPrChange>
        </w:rPr>
        <w:fldChar w:fldCharType="end"/>
      </w:r>
      <w:r w:rsidR="008602D5" w:rsidRPr="00FE5CC9">
        <w:rPr>
          <w:rFonts w:ascii="Times New Roman" w:hAnsi="Times New Roman"/>
          <w:rPrChange w:id="1868" w:author="laca" w:date="2015-06-14T16:50:00Z">
            <w:rPr>
              <w:rFonts w:ascii="Times New Roman" w:hAnsi="Times New Roman"/>
            </w:rPr>
          </w:rPrChange>
        </w:rPr>
        <w:t xml:space="preserve">. A </w:t>
      </w:r>
      <w:r w:rsidR="008A56F0" w:rsidRPr="00FE5CC9">
        <w:rPr>
          <w:rFonts w:ascii="Times New Roman" w:hAnsi="Times New Roman"/>
          <w:rPrChange w:id="1869" w:author="laca" w:date="2015-06-14T16:50:00Z">
            <w:rPr>
              <w:rFonts w:ascii="Times New Roman" w:hAnsi="Times New Roman"/>
            </w:rPr>
          </w:rPrChange>
        </w:rPr>
        <w:t xml:space="preserve">feszültségben </w:t>
      </w:r>
      <w:proofErr w:type="spellStart"/>
      <w:r w:rsidR="008A56F0" w:rsidRPr="00FE5CC9">
        <w:rPr>
          <w:rFonts w:ascii="Times New Roman" w:hAnsi="Times New Roman"/>
          <w:rPrChange w:id="1870" w:author="laca" w:date="2015-06-14T16:50:00Z">
            <w:rPr>
              <w:rFonts w:ascii="Times New Roman" w:hAnsi="Times New Roman"/>
            </w:rPr>
          </w:rPrChange>
        </w:rPr>
        <w:t>vezérelt</w:t>
      </w:r>
      <w:r w:rsidR="00ED22AB" w:rsidRPr="00FE5CC9">
        <w:rPr>
          <w:rFonts w:ascii="Times New Roman" w:hAnsi="Times New Roman"/>
          <w:rPrChange w:id="1871" w:author="laca" w:date="2015-06-14T16:50:00Z">
            <w:rPr>
              <w:rFonts w:ascii="Times New Roman" w:hAnsi="Times New Roman"/>
            </w:rPr>
          </w:rPrChange>
        </w:rPr>
        <w:t>Dc</w:t>
      </w:r>
      <w:proofErr w:type="spellEnd"/>
      <w:r w:rsidR="00ED22AB" w:rsidRPr="00FE5CC9">
        <w:rPr>
          <w:rFonts w:ascii="Times New Roman" w:hAnsi="Times New Roman"/>
          <w:rPrChange w:id="1872" w:author="laca" w:date="2015-06-14T16:50:00Z">
            <w:rPr>
              <w:rFonts w:ascii="Times New Roman" w:hAnsi="Times New Roman"/>
            </w:rPr>
          </w:rPrChange>
        </w:rPr>
        <w:t xml:space="preserve"> motorok beavatkozó jelét PWM generátorral állítom elő. A Visszacsatolást inkrementális érzékelő segítségével valósítottam meg.</w:t>
      </w:r>
    </w:p>
    <w:p w14:paraId="288B954E" w14:textId="77777777" w:rsidR="00114977" w:rsidRPr="00FE5CC9" w:rsidRDefault="00ED22AB" w:rsidP="0071433B">
      <w:pPr>
        <w:pStyle w:val="Heading3"/>
        <w:spacing w:line="360" w:lineRule="auto"/>
        <w:jc w:val="both"/>
        <w:rPr>
          <w:rStyle w:val="IntenseEmphasis"/>
          <w:b/>
          <w:bCs/>
          <w:i w:val="0"/>
          <w:iCs w:val="0"/>
          <w:caps w:val="0"/>
          <w:rPrChange w:id="1873" w:author="laca" w:date="2015-06-14T16:50:00Z">
            <w:rPr>
              <w:rStyle w:val="IntenseEmphasis"/>
              <w:b/>
              <w:bCs/>
              <w:i w:val="0"/>
              <w:iCs w:val="0"/>
              <w:caps w:val="0"/>
            </w:rPr>
          </w:rPrChange>
        </w:rPr>
        <w:pPrChange w:id="1874" w:author="laca" w:date="2015-06-14T14:00:00Z">
          <w:pPr>
            <w:pStyle w:val="Heading3"/>
            <w:jc w:val="both"/>
          </w:pPr>
        </w:pPrChange>
      </w:pPr>
      <w:bookmarkStart w:id="1875" w:name="_Toc422064096"/>
      <w:r w:rsidRPr="00FE5CC9">
        <w:rPr>
          <w:rStyle w:val="IntenseEmphasis"/>
          <w:b/>
          <w:bCs/>
          <w:i w:val="0"/>
          <w:iCs w:val="0"/>
          <w:caps w:val="0"/>
          <w:rPrChange w:id="1876" w:author="laca" w:date="2015-06-14T16:50:00Z">
            <w:rPr>
              <w:rStyle w:val="IntenseEmphasis"/>
              <w:b/>
              <w:bCs/>
              <w:i w:val="0"/>
              <w:iCs w:val="0"/>
              <w:caps w:val="0"/>
            </w:rPr>
          </w:rPrChange>
        </w:rPr>
        <w:t>Diszkrét Hardveres PID szabályozó</w:t>
      </w:r>
      <w:bookmarkEnd w:id="1875"/>
    </w:p>
    <w:p w14:paraId="0DEBA1AA" w14:textId="77777777" w:rsidR="007E071F" w:rsidRPr="00FE5CC9" w:rsidRDefault="007E071F" w:rsidP="0071433B">
      <w:pPr>
        <w:spacing w:after="0" w:line="360" w:lineRule="auto"/>
        <w:jc w:val="both"/>
        <w:rPr>
          <w:ins w:id="1877" w:author="laca" w:date="2015-06-14T10:34:00Z"/>
          <w:rFonts w:ascii="Times New Roman" w:hAnsi="Times New Roman"/>
          <w:rPrChange w:id="1878" w:author="laca" w:date="2015-06-14T16:50:00Z">
            <w:rPr>
              <w:ins w:id="1879" w:author="laca" w:date="2015-06-14T10:34:00Z"/>
              <w:rFonts w:ascii="Times New Roman" w:hAnsi="Times New Roman"/>
            </w:rPr>
          </w:rPrChange>
        </w:rPr>
      </w:pPr>
      <w:r w:rsidRPr="00FE5CC9">
        <w:rPr>
          <w:rFonts w:ascii="Times New Roman" w:hAnsi="Times New Roman"/>
          <w:rPrChange w:id="1880" w:author="laca" w:date="2015-06-14T16:50:00Z">
            <w:rPr>
              <w:rFonts w:ascii="Times New Roman" w:hAnsi="Times New Roman"/>
            </w:rPr>
          </w:rPrChange>
        </w:rPr>
        <w:tab/>
        <w:t xml:space="preserve">Napjainkban az egyik leghasználtabb </w:t>
      </w:r>
      <w:r w:rsidR="00BC755A" w:rsidRPr="00FE5CC9">
        <w:rPr>
          <w:rFonts w:ascii="Times New Roman" w:hAnsi="Times New Roman"/>
          <w:rPrChange w:id="1881" w:author="laca" w:date="2015-06-14T16:50:00Z">
            <w:rPr>
              <w:rFonts w:ascii="Times New Roman" w:hAnsi="Times New Roman"/>
            </w:rPr>
          </w:rPrChange>
        </w:rPr>
        <w:t>szabályozó</w:t>
      </w:r>
      <w:r w:rsidRPr="00FE5CC9">
        <w:rPr>
          <w:rFonts w:ascii="Times New Roman" w:hAnsi="Times New Roman"/>
          <w:rPrChange w:id="1882" w:author="laca" w:date="2015-06-14T16:50:00Z">
            <w:rPr>
              <w:rFonts w:ascii="Times New Roman" w:hAnsi="Times New Roman"/>
            </w:rPr>
          </w:rPrChange>
        </w:rPr>
        <w:t xml:space="preserve">típus a PID, amely </w:t>
      </w:r>
      <w:ins w:id="1883" w:author="laca" w:date="2015-06-14T10:36:00Z">
        <w:r w:rsidR="00F61364" w:rsidRPr="00FE5CC9">
          <w:rPr>
            <w:rFonts w:ascii="Times New Roman" w:hAnsi="Times New Roman"/>
            <w:rPrChange w:id="1884" w:author="laca" w:date="2015-06-14T16:50:00Z">
              <w:rPr>
                <w:rFonts w:ascii="Times New Roman" w:hAnsi="Times New Roman"/>
              </w:rPr>
            </w:rPrChange>
          </w:rPr>
          <w:t>rekurzív egyenlete</w:t>
        </w:r>
      </w:ins>
      <w:del w:id="1885" w:author="laca" w:date="2015-06-14T10:35:00Z">
        <w:r w:rsidRPr="00FE5CC9" w:rsidDel="00F61364">
          <w:rPr>
            <w:rFonts w:ascii="Times New Roman" w:hAnsi="Times New Roman"/>
            <w:rPrChange w:id="1886" w:author="laca" w:date="2015-06-14T16:50:00Z">
              <w:rPr>
                <w:rFonts w:ascii="Times New Roman" w:hAnsi="Times New Roman"/>
              </w:rPr>
            </w:rPrChange>
          </w:rPr>
          <w:delText xml:space="preserve">az </w:delText>
        </w:r>
        <w:r w:rsidR="00ED22AB" w:rsidRPr="00FE5CC9" w:rsidDel="00F61364">
          <w:rPr>
            <w:rFonts w:ascii="Times New Roman" w:hAnsi="Times New Roman"/>
            <w:rPrChange w:id="1887" w:author="laca" w:date="2015-06-14T16:50:00Z">
              <w:rPr>
                <w:rFonts w:ascii="Times New Roman" w:hAnsi="Times New Roman"/>
              </w:rPr>
            </w:rPrChange>
          </w:rPr>
          <w:delText>átvitelifüggvénye</w:delText>
        </w:r>
      </w:del>
      <w:r w:rsidR="00ED22AB" w:rsidRPr="00FE5CC9">
        <w:rPr>
          <w:rFonts w:ascii="Times New Roman" w:hAnsi="Times New Roman"/>
          <w:rPrChange w:id="1888" w:author="laca" w:date="2015-06-14T16:50:00Z">
            <w:rPr>
              <w:rFonts w:ascii="Times New Roman" w:hAnsi="Times New Roman"/>
            </w:rPr>
          </w:rPrChange>
        </w:rPr>
        <w:t xml:space="preserve"> a következő</w:t>
      </w:r>
      <w:ins w:id="1889" w:author="laca" w:date="2015-06-14T10:35:00Z">
        <w:r w:rsidR="00F61364" w:rsidRPr="00FE5CC9">
          <w:rPr>
            <w:rFonts w:ascii="Times New Roman" w:hAnsi="Times New Roman"/>
            <w:rPrChange w:id="1890" w:author="laca" w:date="2015-06-14T16:50:00Z">
              <w:rPr>
                <w:rFonts w:ascii="Times New Roman" w:hAnsi="Times New Roman"/>
              </w:rPr>
            </w:rPrChange>
          </w:rPr>
          <w:t>:</w:t>
        </w:r>
      </w:ins>
      <w:del w:id="1891" w:author="laca" w:date="2015-06-14T10:35:00Z">
        <w:r w:rsidR="00ED22AB" w:rsidRPr="00FE5CC9" w:rsidDel="00F61364">
          <w:rPr>
            <w:rFonts w:ascii="Times New Roman" w:hAnsi="Times New Roman"/>
            <w:rPrChange w:id="1892" w:author="laca" w:date="2015-06-14T16:50:00Z">
              <w:rPr>
                <w:rFonts w:ascii="Times New Roman" w:hAnsi="Times New Roman"/>
              </w:rPr>
            </w:rPrChange>
          </w:rPr>
          <w:delText>:</w:delText>
        </w:r>
        <w:commentRangeStart w:id="1893"/>
        <w:r w:rsidR="00ED22AB" w:rsidRPr="00FE5CC9" w:rsidDel="00F61364">
          <w:rPr>
            <w:rFonts w:ascii="Times New Roman" w:hAnsi="Times New Roman"/>
            <w:rPrChange w:id="1894" w:author="laca" w:date="2015-06-14T16:50:00Z">
              <w:rPr>
                <w:rFonts w:ascii="Times New Roman" w:hAnsi="Times New Roman"/>
              </w:rPr>
            </w:rPrChange>
          </w:rPr>
          <w:delText>xxxx</w:delText>
        </w:r>
        <w:commentRangeEnd w:id="1893"/>
        <w:r w:rsidR="00151B69" w:rsidRPr="00FE5CC9" w:rsidDel="00F61364">
          <w:rPr>
            <w:rStyle w:val="CommentReference"/>
            <w:rPrChange w:id="1895" w:author="laca" w:date="2015-06-14T16:50:00Z">
              <w:rPr>
                <w:rStyle w:val="CommentReference"/>
              </w:rPr>
            </w:rPrChange>
          </w:rPr>
          <w:commentReference w:id="1893"/>
        </w:r>
      </w:del>
    </w:p>
    <w:p w14:paraId="23A59F72" w14:textId="77777777" w:rsidR="00F61364" w:rsidRPr="00FE5CC9" w:rsidRDefault="00F61364" w:rsidP="00911B32">
      <w:pPr>
        <w:spacing w:after="0" w:line="360" w:lineRule="auto"/>
        <w:jc w:val="both"/>
        <w:rPr>
          <w:ins w:id="1896" w:author="laca" w:date="2015-06-14T10:34:00Z"/>
          <w:rFonts w:ascii="Times New Roman" w:hAnsi="Times New Roman"/>
          <w:rPrChange w:id="1897" w:author="laca" w:date="2015-06-14T16:50:00Z">
            <w:rPr>
              <w:ins w:id="1898" w:author="laca" w:date="2015-06-14T10:34:00Z"/>
              <w:rFonts w:ascii="Times New Roman" w:hAnsi="Times New Roman"/>
            </w:rPr>
          </w:rPrChange>
        </w:rPr>
      </w:pPr>
      <m:oMathPara>
        <m:oMathParaPr>
          <m:jc m:val="center"/>
        </m:oMathParaPr>
        <m:oMath>
          <m:sSub>
            <m:sSubPr>
              <m:ctrlPr>
                <w:ins w:id="1899" w:author="laca" w:date="2015-06-14T10:34:00Z">
                  <w:rPr>
                    <w:rFonts w:ascii="Cambria Math" w:hAnsi="Cambria Math"/>
                    <w:i/>
                    <w:rPrChange w:id="1900" w:author="laca" w:date="2015-06-14T16:50:00Z">
                      <w:rPr>
                        <w:rFonts w:ascii="Cambria Math" w:hAnsi="Cambria Math"/>
                        <w:i/>
                      </w:rPr>
                    </w:rPrChange>
                  </w:rPr>
                </w:ins>
              </m:ctrlPr>
            </m:sSubPr>
            <m:e>
              <m:r>
                <w:ins w:id="1901" w:author="laca" w:date="2015-06-14T10:34:00Z">
                  <w:rPr>
                    <w:rFonts w:ascii="Cambria Math" w:hAnsi="Cambria Math"/>
                    <w:rPrChange w:id="1902" w:author="laca" w:date="2015-06-14T16:50:00Z">
                      <w:rPr>
                        <w:rFonts w:ascii="Cambria Math" w:hAnsi="Cambria Math"/>
                      </w:rPr>
                    </w:rPrChange>
                  </w:rPr>
                  <m:t>u</m:t>
                </w:ins>
              </m:r>
            </m:e>
            <m:sub>
              <m:r>
                <w:ins w:id="1903" w:author="laca" w:date="2015-06-14T10:34:00Z">
                  <w:rPr>
                    <w:rFonts w:ascii="Cambria Math" w:hAnsi="Cambria Math"/>
                    <w:rPrChange w:id="1904" w:author="laca" w:date="2015-06-14T16:50:00Z">
                      <w:rPr>
                        <w:rFonts w:ascii="Cambria Math" w:hAnsi="Cambria Math"/>
                      </w:rPr>
                    </w:rPrChange>
                  </w:rPr>
                  <m:t>k</m:t>
                </w:ins>
              </m:r>
            </m:sub>
          </m:sSub>
          <m:r>
            <w:ins w:id="1905" w:author="laca" w:date="2015-06-14T10:34:00Z">
              <w:rPr>
                <w:rFonts w:ascii="Cambria Math" w:hAnsi="Cambria Math"/>
                <w:rPrChange w:id="1906" w:author="laca" w:date="2015-06-14T16:50:00Z">
                  <w:rPr>
                    <w:rFonts w:ascii="Cambria Math" w:hAnsi="Cambria Math"/>
                  </w:rPr>
                </w:rPrChange>
              </w:rPr>
              <m:t>=</m:t>
            </w:ins>
          </m:r>
          <m:sSub>
            <m:sSubPr>
              <m:ctrlPr>
                <w:ins w:id="1907" w:author="laca" w:date="2015-06-14T10:34:00Z">
                  <w:rPr>
                    <w:rFonts w:ascii="Cambria Math" w:hAnsi="Cambria Math"/>
                    <w:i/>
                    <w:rPrChange w:id="1908" w:author="laca" w:date="2015-06-14T16:50:00Z">
                      <w:rPr>
                        <w:rFonts w:ascii="Cambria Math" w:hAnsi="Cambria Math"/>
                        <w:i/>
                      </w:rPr>
                    </w:rPrChange>
                  </w:rPr>
                </w:ins>
              </m:ctrlPr>
            </m:sSubPr>
            <m:e>
              <m:r>
                <w:ins w:id="1909" w:author="laca" w:date="2015-06-14T10:34:00Z">
                  <w:rPr>
                    <w:rFonts w:ascii="Cambria Math" w:hAnsi="Cambria Math"/>
                    <w:rPrChange w:id="1910" w:author="laca" w:date="2015-06-14T16:50:00Z">
                      <w:rPr>
                        <w:rFonts w:ascii="Cambria Math" w:hAnsi="Cambria Math"/>
                      </w:rPr>
                    </w:rPrChange>
                  </w:rPr>
                  <m:t>u</m:t>
                </w:ins>
              </m:r>
            </m:e>
            <m:sub>
              <m:r>
                <w:ins w:id="1911" w:author="laca" w:date="2015-06-14T10:34:00Z">
                  <w:rPr>
                    <w:rFonts w:ascii="Cambria Math" w:hAnsi="Cambria Math"/>
                    <w:rPrChange w:id="1912" w:author="laca" w:date="2015-06-14T16:50:00Z">
                      <w:rPr>
                        <w:rFonts w:ascii="Cambria Math" w:hAnsi="Cambria Math"/>
                      </w:rPr>
                    </w:rPrChange>
                  </w:rPr>
                  <m:t>k-1</m:t>
                </w:ins>
              </m:r>
            </m:sub>
          </m:sSub>
          <m:r>
            <w:ins w:id="1913" w:author="laca" w:date="2015-06-14T10:34:00Z">
              <w:rPr>
                <w:rFonts w:ascii="Cambria Math" w:hAnsi="Cambria Math"/>
                <w:rPrChange w:id="1914" w:author="laca" w:date="2015-06-14T16:50:00Z">
                  <w:rPr>
                    <w:rFonts w:ascii="Cambria Math" w:hAnsi="Cambria Math"/>
                  </w:rPr>
                </w:rPrChange>
              </w:rPr>
              <m:t>+</m:t>
            </w:ins>
          </m:r>
          <m:sSub>
            <m:sSubPr>
              <m:ctrlPr>
                <w:ins w:id="1915" w:author="laca" w:date="2015-06-14T10:34:00Z">
                  <w:rPr>
                    <w:rFonts w:ascii="Cambria Math" w:hAnsi="Cambria Math"/>
                    <w:i/>
                    <w:rPrChange w:id="1916" w:author="laca" w:date="2015-06-14T16:50:00Z">
                      <w:rPr>
                        <w:rFonts w:ascii="Cambria Math" w:hAnsi="Cambria Math"/>
                        <w:i/>
                      </w:rPr>
                    </w:rPrChange>
                  </w:rPr>
                </w:ins>
              </m:ctrlPr>
            </m:sSubPr>
            <m:e>
              <m:r>
                <w:ins w:id="1917" w:author="laca" w:date="2015-06-14T10:34:00Z">
                  <w:rPr>
                    <w:rFonts w:ascii="Cambria Math" w:hAnsi="Cambria Math"/>
                    <w:rPrChange w:id="1918" w:author="laca" w:date="2015-06-14T16:50:00Z">
                      <w:rPr>
                        <w:rFonts w:ascii="Cambria Math" w:hAnsi="Cambria Math"/>
                      </w:rPr>
                    </w:rPrChange>
                  </w:rPr>
                  <m:t>Q</m:t>
                </w:ins>
              </m:r>
            </m:e>
            <m:sub>
              <m:r>
                <w:ins w:id="1919" w:author="laca" w:date="2015-06-14T10:34:00Z">
                  <w:rPr>
                    <w:rFonts w:ascii="Cambria Math" w:hAnsi="Cambria Math"/>
                    <w:rPrChange w:id="1920" w:author="laca" w:date="2015-06-14T16:50:00Z">
                      <w:rPr>
                        <w:rFonts w:ascii="Cambria Math" w:hAnsi="Cambria Math"/>
                      </w:rPr>
                    </w:rPrChange>
                  </w:rPr>
                  <m:t>0</m:t>
                </w:ins>
              </m:r>
            </m:sub>
          </m:sSub>
          <m:sSub>
            <m:sSubPr>
              <m:ctrlPr>
                <w:ins w:id="1921" w:author="laca" w:date="2015-06-14T10:34:00Z">
                  <w:rPr>
                    <w:rFonts w:ascii="Cambria Math" w:hAnsi="Cambria Math"/>
                    <w:i/>
                    <w:rPrChange w:id="1922" w:author="laca" w:date="2015-06-14T16:50:00Z">
                      <w:rPr>
                        <w:rFonts w:ascii="Cambria Math" w:hAnsi="Cambria Math"/>
                        <w:i/>
                      </w:rPr>
                    </w:rPrChange>
                  </w:rPr>
                </w:ins>
              </m:ctrlPr>
            </m:sSubPr>
            <m:e>
              <m:r>
                <w:ins w:id="1923" w:author="laca" w:date="2015-06-14T10:34:00Z">
                  <w:rPr>
                    <w:rFonts w:ascii="Cambria Math" w:hAnsi="Cambria Math"/>
                    <w:rPrChange w:id="1924" w:author="laca" w:date="2015-06-14T16:50:00Z">
                      <w:rPr>
                        <w:rFonts w:ascii="Cambria Math" w:hAnsi="Cambria Math"/>
                      </w:rPr>
                    </w:rPrChange>
                  </w:rPr>
                  <m:t>e</m:t>
                </w:ins>
              </m:r>
            </m:e>
            <m:sub>
              <m:r>
                <w:ins w:id="1925" w:author="laca" w:date="2015-06-14T10:34:00Z">
                  <w:rPr>
                    <w:rFonts w:ascii="Cambria Math" w:hAnsi="Cambria Math"/>
                    <w:rPrChange w:id="1926" w:author="laca" w:date="2015-06-14T16:50:00Z">
                      <w:rPr>
                        <w:rFonts w:ascii="Cambria Math" w:hAnsi="Cambria Math"/>
                      </w:rPr>
                    </w:rPrChange>
                  </w:rPr>
                  <m:t>k</m:t>
                </w:ins>
              </m:r>
            </m:sub>
          </m:sSub>
          <m:r>
            <w:ins w:id="1927" w:author="laca" w:date="2015-06-14T10:34:00Z">
              <w:rPr>
                <w:rFonts w:ascii="Cambria Math" w:hAnsi="Cambria Math"/>
                <w:rPrChange w:id="1928" w:author="laca" w:date="2015-06-14T16:50:00Z">
                  <w:rPr>
                    <w:rFonts w:ascii="Cambria Math" w:hAnsi="Cambria Math"/>
                  </w:rPr>
                </w:rPrChange>
              </w:rPr>
              <m:t>+</m:t>
            </w:ins>
          </m:r>
          <m:sSub>
            <m:sSubPr>
              <m:ctrlPr>
                <w:ins w:id="1929" w:author="laca" w:date="2015-06-14T10:34:00Z">
                  <w:rPr>
                    <w:rFonts w:ascii="Cambria Math" w:hAnsi="Cambria Math"/>
                    <w:i/>
                    <w:rPrChange w:id="1930" w:author="laca" w:date="2015-06-14T16:50:00Z">
                      <w:rPr>
                        <w:rFonts w:ascii="Cambria Math" w:hAnsi="Cambria Math"/>
                        <w:i/>
                      </w:rPr>
                    </w:rPrChange>
                  </w:rPr>
                </w:ins>
              </m:ctrlPr>
            </m:sSubPr>
            <m:e>
              <m:r>
                <w:ins w:id="1931" w:author="laca" w:date="2015-06-14T10:34:00Z">
                  <w:rPr>
                    <w:rFonts w:ascii="Cambria Math" w:hAnsi="Cambria Math"/>
                    <w:rPrChange w:id="1932" w:author="laca" w:date="2015-06-14T16:50:00Z">
                      <w:rPr>
                        <w:rFonts w:ascii="Cambria Math" w:hAnsi="Cambria Math"/>
                      </w:rPr>
                    </w:rPrChange>
                  </w:rPr>
                  <m:t>Q</m:t>
                </w:ins>
              </m:r>
            </m:e>
            <m:sub>
              <m:r>
                <w:ins w:id="1933" w:author="laca" w:date="2015-06-14T10:34:00Z">
                  <w:rPr>
                    <w:rFonts w:ascii="Cambria Math" w:hAnsi="Cambria Math"/>
                    <w:rPrChange w:id="1934" w:author="laca" w:date="2015-06-14T16:50:00Z">
                      <w:rPr>
                        <w:rFonts w:ascii="Cambria Math" w:hAnsi="Cambria Math"/>
                      </w:rPr>
                    </w:rPrChange>
                  </w:rPr>
                  <m:t>1</m:t>
                </w:ins>
              </m:r>
            </m:sub>
          </m:sSub>
          <m:sSub>
            <m:sSubPr>
              <m:ctrlPr>
                <w:ins w:id="1935" w:author="laca" w:date="2015-06-14T10:34:00Z">
                  <w:rPr>
                    <w:rFonts w:ascii="Cambria Math" w:hAnsi="Cambria Math"/>
                    <w:i/>
                    <w:rPrChange w:id="1936" w:author="laca" w:date="2015-06-14T16:50:00Z">
                      <w:rPr>
                        <w:rFonts w:ascii="Cambria Math" w:hAnsi="Cambria Math"/>
                        <w:i/>
                      </w:rPr>
                    </w:rPrChange>
                  </w:rPr>
                </w:ins>
              </m:ctrlPr>
            </m:sSubPr>
            <m:e>
              <m:r>
                <w:ins w:id="1937" w:author="laca" w:date="2015-06-14T10:34:00Z">
                  <w:rPr>
                    <w:rFonts w:ascii="Cambria Math" w:hAnsi="Cambria Math"/>
                    <w:rPrChange w:id="1938" w:author="laca" w:date="2015-06-14T16:50:00Z">
                      <w:rPr>
                        <w:rFonts w:ascii="Cambria Math" w:hAnsi="Cambria Math"/>
                      </w:rPr>
                    </w:rPrChange>
                  </w:rPr>
                  <m:t>e</m:t>
                </w:ins>
              </m:r>
            </m:e>
            <m:sub>
              <m:r>
                <w:ins w:id="1939" w:author="laca" w:date="2015-06-14T10:34:00Z">
                  <w:rPr>
                    <w:rFonts w:ascii="Cambria Math" w:hAnsi="Cambria Math"/>
                    <w:rPrChange w:id="1940" w:author="laca" w:date="2015-06-14T16:50:00Z">
                      <w:rPr>
                        <w:rFonts w:ascii="Cambria Math" w:hAnsi="Cambria Math"/>
                      </w:rPr>
                    </w:rPrChange>
                  </w:rPr>
                  <m:t>k-1</m:t>
                </w:ins>
              </m:r>
            </m:sub>
          </m:sSub>
          <m:r>
            <w:ins w:id="1941" w:author="laca" w:date="2015-06-14T10:34:00Z">
              <w:rPr>
                <w:rFonts w:ascii="Cambria Math" w:hAnsi="Cambria Math"/>
                <w:rPrChange w:id="1942" w:author="laca" w:date="2015-06-14T16:50:00Z">
                  <w:rPr>
                    <w:rFonts w:ascii="Cambria Math" w:hAnsi="Cambria Math"/>
                  </w:rPr>
                </w:rPrChange>
              </w:rPr>
              <m:t>+</m:t>
            </w:ins>
          </m:r>
          <m:sSub>
            <m:sSubPr>
              <m:ctrlPr>
                <w:ins w:id="1943" w:author="laca" w:date="2015-06-14T10:34:00Z">
                  <w:rPr>
                    <w:rFonts w:ascii="Cambria Math" w:hAnsi="Cambria Math"/>
                    <w:i/>
                    <w:rPrChange w:id="1944" w:author="laca" w:date="2015-06-14T16:50:00Z">
                      <w:rPr>
                        <w:rFonts w:ascii="Cambria Math" w:hAnsi="Cambria Math"/>
                        <w:i/>
                      </w:rPr>
                    </w:rPrChange>
                  </w:rPr>
                </w:ins>
              </m:ctrlPr>
            </m:sSubPr>
            <m:e>
              <m:r>
                <w:ins w:id="1945" w:author="laca" w:date="2015-06-14T10:34:00Z">
                  <w:rPr>
                    <w:rFonts w:ascii="Cambria Math" w:hAnsi="Cambria Math"/>
                    <w:rPrChange w:id="1946" w:author="laca" w:date="2015-06-14T16:50:00Z">
                      <w:rPr>
                        <w:rFonts w:ascii="Cambria Math" w:hAnsi="Cambria Math"/>
                      </w:rPr>
                    </w:rPrChange>
                  </w:rPr>
                  <m:t>Q</m:t>
                </w:ins>
              </m:r>
            </m:e>
            <m:sub>
              <m:r>
                <w:ins w:id="1947" w:author="laca" w:date="2015-06-14T10:34:00Z">
                  <w:rPr>
                    <w:rFonts w:ascii="Cambria Math" w:hAnsi="Cambria Math"/>
                    <w:rPrChange w:id="1948" w:author="laca" w:date="2015-06-14T16:50:00Z">
                      <w:rPr>
                        <w:rFonts w:ascii="Cambria Math" w:hAnsi="Cambria Math"/>
                      </w:rPr>
                    </w:rPrChange>
                  </w:rPr>
                  <m:t>2</m:t>
                </w:ins>
              </m:r>
            </m:sub>
          </m:sSub>
          <m:sSub>
            <m:sSubPr>
              <m:ctrlPr>
                <w:ins w:id="1949" w:author="laca" w:date="2015-06-14T10:34:00Z">
                  <w:rPr>
                    <w:rFonts w:ascii="Cambria Math" w:hAnsi="Cambria Math"/>
                    <w:i/>
                    <w:rPrChange w:id="1950" w:author="laca" w:date="2015-06-14T16:50:00Z">
                      <w:rPr>
                        <w:rFonts w:ascii="Cambria Math" w:hAnsi="Cambria Math"/>
                        <w:i/>
                      </w:rPr>
                    </w:rPrChange>
                  </w:rPr>
                </w:ins>
              </m:ctrlPr>
            </m:sSubPr>
            <m:e>
              <m:r>
                <w:ins w:id="1951" w:author="laca" w:date="2015-06-14T10:34:00Z">
                  <w:rPr>
                    <w:rFonts w:ascii="Cambria Math" w:hAnsi="Cambria Math"/>
                    <w:rPrChange w:id="1952" w:author="laca" w:date="2015-06-14T16:50:00Z">
                      <w:rPr>
                        <w:rFonts w:ascii="Cambria Math" w:hAnsi="Cambria Math"/>
                      </w:rPr>
                    </w:rPrChange>
                  </w:rPr>
                  <m:t>e</m:t>
                </w:ins>
              </m:r>
            </m:e>
            <m:sub>
              <m:r>
                <w:ins w:id="1953" w:author="laca" w:date="2015-06-14T10:34:00Z">
                  <w:rPr>
                    <w:rFonts w:ascii="Cambria Math" w:hAnsi="Cambria Math"/>
                    <w:rPrChange w:id="1954" w:author="laca" w:date="2015-06-14T16:50:00Z">
                      <w:rPr>
                        <w:rFonts w:ascii="Cambria Math" w:hAnsi="Cambria Math"/>
                      </w:rPr>
                    </w:rPrChange>
                  </w:rPr>
                  <m:t>k-2</m:t>
                </w:ins>
              </m:r>
            </m:sub>
          </m:sSub>
        </m:oMath>
      </m:oMathPara>
    </w:p>
    <w:p w14:paraId="23E2A418" w14:textId="77777777" w:rsidR="00F61364" w:rsidRPr="00FE5CC9" w:rsidRDefault="00F61364" w:rsidP="00A05E75">
      <w:pPr>
        <w:spacing w:after="0" w:line="360" w:lineRule="auto"/>
        <w:jc w:val="both"/>
        <w:rPr>
          <w:rFonts w:ascii="Times New Roman" w:hAnsi="Times New Roman"/>
          <w:rPrChange w:id="1955" w:author="laca" w:date="2015-06-14T16:50:00Z">
            <w:rPr>
              <w:rFonts w:ascii="Times New Roman" w:hAnsi="Times New Roman"/>
            </w:rPr>
          </w:rPrChange>
        </w:rPr>
      </w:pPr>
      <m:oMath>
        <m:sSub>
          <m:sSubPr>
            <m:ctrlPr>
              <w:ins w:id="1956" w:author="laca" w:date="2015-06-14T10:34:00Z">
                <w:rPr>
                  <w:rFonts w:ascii="Cambria Math" w:hAnsi="Cambria Math"/>
                  <w:i/>
                  <w:rPrChange w:id="1957" w:author="laca" w:date="2015-06-14T16:50:00Z">
                    <w:rPr>
                      <w:rFonts w:ascii="Cambria Math" w:hAnsi="Cambria Math"/>
                      <w:i/>
                    </w:rPr>
                  </w:rPrChange>
                </w:rPr>
              </w:ins>
            </m:ctrlPr>
          </m:sSubPr>
          <m:e>
            <m:r>
              <w:ins w:id="1958" w:author="laca" w:date="2015-06-14T10:34:00Z">
                <w:rPr>
                  <w:rFonts w:ascii="Cambria Math" w:hAnsi="Cambria Math"/>
                  <w:rPrChange w:id="1959" w:author="laca" w:date="2015-06-14T16:50:00Z">
                    <w:rPr>
                      <w:rFonts w:ascii="Cambria Math" w:hAnsi="Cambria Math"/>
                    </w:rPr>
                  </w:rPrChange>
                </w:rPr>
                <m:t xml:space="preserve"> Q</m:t>
              </w:ins>
            </m:r>
          </m:e>
          <m:sub>
            <m:r>
              <w:ins w:id="1960" w:author="laca" w:date="2015-06-14T10:34:00Z">
                <w:rPr>
                  <w:rFonts w:ascii="Cambria Math" w:hAnsi="Cambria Math"/>
                  <w:rPrChange w:id="1961" w:author="laca" w:date="2015-06-14T16:50:00Z">
                    <w:rPr>
                      <w:rFonts w:ascii="Cambria Math" w:hAnsi="Cambria Math"/>
                    </w:rPr>
                  </w:rPrChange>
                </w:rPr>
                <m:t>0</m:t>
              </w:ins>
            </m:r>
          </m:sub>
        </m:sSub>
        <m:r>
          <w:ins w:id="1962" w:author="laca" w:date="2015-06-14T10:34:00Z">
            <w:rPr>
              <w:rFonts w:ascii="Cambria Math" w:hAnsi="Cambria Math"/>
              <w:rPrChange w:id="1963" w:author="laca" w:date="2015-06-14T16:50:00Z">
                <w:rPr>
                  <w:rFonts w:ascii="Cambria Math" w:hAnsi="Cambria Math"/>
                </w:rPr>
              </w:rPrChange>
            </w:rPr>
            <m:t>=</m:t>
          </w:ins>
        </m:r>
        <m:sSub>
          <m:sSubPr>
            <m:ctrlPr>
              <w:ins w:id="1964" w:author="laca" w:date="2015-06-14T10:34:00Z">
                <w:rPr>
                  <w:rFonts w:ascii="Cambria Math" w:hAnsi="Cambria Math"/>
                  <w:i/>
                  <w:rPrChange w:id="1965" w:author="laca" w:date="2015-06-14T16:50:00Z">
                    <w:rPr>
                      <w:rFonts w:ascii="Cambria Math" w:hAnsi="Cambria Math"/>
                      <w:i/>
                    </w:rPr>
                  </w:rPrChange>
                </w:rPr>
              </w:ins>
            </m:ctrlPr>
          </m:sSubPr>
          <m:e>
            <m:r>
              <w:ins w:id="1966" w:author="laca" w:date="2015-06-14T10:34:00Z">
                <w:rPr>
                  <w:rFonts w:ascii="Cambria Math" w:hAnsi="Cambria Math"/>
                  <w:rPrChange w:id="1967" w:author="laca" w:date="2015-06-14T16:50:00Z">
                    <w:rPr>
                      <w:rFonts w:ascii="Cambria Math" w:hAnsi="Cambria Math"/>
                    </w:rPr>
                  </w:rPrChange>
                </w:rPr>
                <m:t>K</m:t>
              </w:ins>
            </m:r>
          </m:e>
          <m:sub>
            <m:r>
              <w:ins w:id="1968" w:author="laca" w:date="2015-06-14T10:34:00Z">
                <w:rPr>
                  <w:rFonts w:ascii="Cambria Math" w:hAnsi="Cambria Math"/>
                  <w:rPrChange w:id="1969" w:author="laca" w:date="2015-06-14T16:50:00Z">
                    <w:rPr>
                      <w:rFonts w:ascii="Cambria Math" w:hAnsi="Cambria Math"/>
                    </w:rPr>
                  </w:rPrChange>
                </w:rPr>
                <m:t>P</m:t>
              </w:ins>
            </m:r>
          </m:sub>
        </m:sSub>
        <m:d>
          <m:dPr>
            <m:ctrlPr>
              <w:ins w:id="1970" w:author="laca" w:date="2015-06-14T10:34:00Z">
                <w:rPr>
                  <w:rFonts w:ascii="Cambria Math" w:hAnsi="Cambria Math"/>
                  <w:i/>
                  <w:rPrChange w:id="1971" w:author="laca" w:date="2015-06-14T16:50:00Z">
                    <w:rPr>
                      <w:rFonts w:ascii="Cambria Math" w:hAnsi="Cambria Math"/>
                      <w:i/>
                    </w:rPr>
                  </w:rPrChange>
                </w:rPr>
              </w:ins>
            </m:ctrlPr>
          </m:dPr>
          <m:e>
            <m:r>
              <w:ins w:id="1972" w:author="laca" w:date="2015-06-14T10:34:00Z">
                <w:rPr>
                  <w:rFonts w:ascii="Cambria Math" w:hAnsi="Cambria Math"/>
                  <w:rPrChange w:id="1973" w:author="laca" w:date="2015-06-14T16:50:00Z">
                    <w:rPr>
                      <w:rFonts w:ascii="Cambria Math" w:hAnsi="Cambria Math"/>
                    </w:rPr>
                  </w:rPrChange>
                </w:rPr>
                <m:t>1+</m:t>
              </w:ins>
            </m:r>
            <m:f>
              <m:fPr>
                <m:ctrlPr>
                  <w:ins w:id="1974" w:author="laca" w:date="2015-06-14T10:34:00Z">
                    <w:rPr>
                      <w:rFonts w:ascii="Cambria Math" w:hAnsi="Cambria Math"/>
                      <w:i/>
                      <w:rPrChange w:id="1975" w:author="laca" w:date="2015-06-14T16:50:00Z">
                        <w:rPr>
                          <w:rFonts w:ascii="Cambria Math" w:hAnsi="Cambria Math"/>
                          <w:i/>
                        </w:rPr>
                      </w:rPrChange>
                    </w:rPr>
                  </w:ins>
                </m:ctrlPr>
              </m:fPr>
              <m:num>
                <m:sSub>
                  <m:sSubPr>
                    <m:ctrlPr>
                      <w:ins w:id="1976" w:author="laca" w:date="2015-06-14T10:34:00Z">
                        <w:rPr>
                          <w:rFonts w:ascii="Cambria Math" w:hAnsi="Cambria Math"/>
                          <w:i/>
                          <w:rPrChange w:id="1977" w:author="laca" w:date="2015-06-14T16:50:00Z">
                            <w:rPr>
                              <w:rFonts w:ascii="Cambria Math" w:hAnsi="Cambria Math"/>
                              <w:i/>
                            </w:rPr>
                          </w:rPrChange>
                        </w:rPr>
                      </w:ins>
                    </m:ctrlPr>
                  </m:sSubPr>
                  <m:e>
                    <m:r>
                      <w:ins w:id="1978" w:author="laca" w:date="2015-06-14T10:34:00Z">
                        <w:rPr>
                          <w:rFonts w:ascii="Cambria Math" w:hAnsi="Cambria Math"/>
                          <w:rPrChange w:id="1979" w:author="laca" w:date="2015-06-14T16:50:00Z">
                            <w:rPr>
                              <w:rFonts w:ascii="Cambria Math" w:hAnsi="Cambria Math"/>
                            </w:rPr>
                          </w:rPrChange>
                        </w:rPr>
                        <m:t>T</m:t>
                      </w:ins>
                    </m:r>
                  </m:e>
                  <m:sub>
                    <m:r>
                      <w:ins w:id="1980" w:author="laca" w:date="2015-06-14T10:34:00Z">
                        <w:rPr>
                          <w:rFonts w:ascii="Cambria Math" w:hAnsi="Cambria Math"/>
                          <w:rPrChange w:id="1981" w:author="laca" w:date="2015-06-14T16:50:00Z">
                            <w:rPr>
                              <w:rFonts w:ascii="Cambria Math" w:hAnsi="Cambria Math"/>
                            </w:rPr>
                          </w:rPrChange>
                        </w:rPr>
                        <m:t>d</m:t>
                      </w:ins>
                    </m:r>
                  </m:sub>
                </m:sSub>
              </m:num>
              <m:den>
                <m:sSub>
                  <m:sSubPr>
                    <m:ctrlPr>
                      <w:ins w:id="1982" w:author="laca" w:date="2015-06-14T10:34:00Z">
                        <w:rPr>
                          <w:rFonts w:ascii="Cambria Math" w:hAnsi="Cambria Math"/>
                          <w:i/>
                          <w:rPrChange w:id="1983" w:author="laca" w:date="2015-06-14T16:50:00Z">
                            <w:rPr>
                              <w:rFonts w:ascii="Cambria Math" w:hAnsi="Cambria Math"/>
                              <w:i/>
                            </w:rPr>
                          </w:rPrChange>
                        </w:rPr>
                      </w:ins>
                    </m:ctrlPr>
                  </m:sSubPr>
                  <m:e>
                    <m:r>
                      <w:ins w:id="1984" w:author="laca" w:date="2015-06-14T10:34:00Z">
                        <w:rPr>
                          <w:rFonts w:ascii="Cambria Math" w:hAnsi="Cambria Math"/>
                          <w:rPrChange w:id="1985" w:author="laca" w:date="2015-06-14T16:50:00Z">
                            <w:rPr>
                              <w:rFonts w:ascii="Cambria Math" w:hAnsi="Cambria Math"/>
                            </w:rPr>
                          </w:rPrChange>
                        </w:rPr>
                        <m:t>T</m:t>
                      </w:ins>
                    </m:r>
                  </m:e>
                  <m:sub>
                    <m:r>
                      <w:ins w:id="1986" w:author="laca" w:date="2015-06-14T10:34:00Z">
                        <w:rPr>
                          <w:rFonts w:ascii="Cambria Math" w:hAnsi="Cambria Math"/>
                          <w:rPrChange w:id="1987" w:author="laca" w:date="2015-06-14T16:50:00Z">
                            <w:rPr>
                              <w:rFonts w:ascii="Cambria Math" w:hAnsi="Cambria Math"/>
                            </w:rPr>
                          </w:rPrChange>
                        </w:rPr>
                        <m:t>s</m:t>
                      </w:ins>
                    </m:r>
                  </m:sub>
                </m:sSub>
              </m:den>
            </m:f>
            <m:r>
              <w:ins w:id="1988" w:author="laca" w:date="2015-06-14T10:34:00Z">
                <w:rPr>
                  <w:rFonts w:ascii="Cambria Math" w:hAnsi="Cambria Math"/>
                  <w:rPrChange w:id="1989" w:author="laca" w:date="2015-06-14T16:50:00Z">
                    <w:rPr>
                      <w:rFonts w:ascii="Cambria Math" w:hAnsi="Cambria Math"/>
                    </w:rPr>
                  </w:rPrChange>
                </w:rPr>
                <m:t>+</m:t>
              </w:ins>
            </m:r>
            <m:f>
              <m:fPr>
                <m:ctrlPr>
                  <w:ins w:id="1990" w:author="laca" w:date="2015-06-14T10:34:00Z">
                    <w:rPr>
                      <w:rFonts w:ascii="Cambria Math" w:hAnsi="Cambria Math"/>
                      <w:i/>
                      <w:rPrChange w:id="1991" w:author="laca" w:date="2015-06-14T16:50:00Z">
                        <w:rPr>
                          <w:rFonts w:ascii="Cambria Math" w:hAnsi="Cambria Math"/>
                          <w:i/>
                        </w:rPr>
                      </w:rPrChange>
                    </w:rPr>
                  </w:ins>
                </m:ctrlPr>
              </m:fPr>
              <m:num>
                <m:sSub>
                  <m:sSubPr>
                    <m:ctrlPr>
                      <w:ins w:id="1992" w:author="laca" w:date="2015-06-14T10:34:00Z">
                        <w:rPr>
                          <w:rFonts w:ascii="Cambria Math" w:hAnsi="Cambria Math"/>
                          <w:i/>
                          <w:rPrChange w:id="1993" w:author="laca" w:date="2015-06-14T16:50:00Z">
                            <w:rPr>
                              <w:rFonts w:ascii="Cambria Math" w:hAnsi="Cambria Math"/>
                              <w:i/>
                            </w:rPr>
                          </w:rPrChange>
                        </w:rPr>
                      </w:ins>
                    </m:ctrlPr>
                  </m:sSubPr>
                  <m:e>
                    <m:r>
                      <w:ins w:id="1994" w:author="laca" w:date="2015-06-14T10:34:00Z">
                        <w:rPr>
                          <w:rFonts w:ascii="Cambria Math" w:hAnsi="Cambria Math"/>
                          <w:rPrChange w:id="1995" w:author="laca" w:date="2015-06-14T16:50:00Z">
                            <w:rPr>
                              <w:rFonts w:ascii="Cambria Math" w:hAnsi="Cambria Math"/>
                            </w:rPr>
                          </w:rPrChange>
                        </w:rPr>
                        <m:t>T</m:t>
                      </w:ins>
                    </m:r>
                  </m:e>
                  <m:sub>
                    <m:r>
                      <w:ins w:id="1996" w:author="laca" w:date="2015-06-14T10:34:00Z">
                        <w:rPr>
                          <w:rFonts w:ascii="Cambria Math" w:hAnsi="Cambria Math"/>
                          <w:rPrChange w:id="1997" w:author="laca" w:date="2015-06-14T16:50:00Z">
                            <w:rPr>
                              <w:rFonts w:ascii="Cambria Math" w:hAnsi="Cambria Math"/>
                            </w:rPr>
                          </w:rPrChange>
                        </w:rPr>
                        <m:t>s</m:t>
                      </w:ins>
                    </m:r>
                  </m:sub>
                </m:sSub>
              </m:num>
              <m:den>
                <m:sSub>
                  <m:sSubPr>
                    <m:ctrlPr>
                      <w:ins w:id="1998" w:author="laca" w:date="2015-06-14T10:34:00Z">
                        <w:rPr>
                          <w:rFonts w:ascii="Cambria Math" w:hAnsi="Cambria Math"/>
                          <w:i/>
                          <w:rPrChange w:id="1999" w:author="laca" w:date="2015-06-14T16:50:00Z">
                            <w:rPr>
                              <w:rFonts w:ascii="Cambria Math" w:hAnsi="Cambria Math"/>
                              <w:i/>
                            </w:rPr>
                          </w:rPrChange>
                        </w:rPr>
                      </w:ins>
                    </m:ctrlPr>
                  </m:sSubPr>
                  <m:e>
                    <m:r>
                      <w:ins w:id="2000" w:author="laca" w:date="2015-06-14T10:34:00Z">
                        <w:rPr>
                          <w:rFonts w:ascii="Cambria Math" w:hAnsi="Cambria Math"/>
                          <w:rPrChange w:id="2001" w:author="laca" w:date="2015-06-14T16:50:00Z">
                            <w:rPr>
                              <w:rFonts w:ascii="Cambria Math" w:hAnsi="Cambria Math"/>
                            </w:rPr>
                          </w:rPrChange>
                        </w:rPr>
                        <m:t>T</m:t>
                      </w:ins>
                    </m:r>
                  </m:e>
                  <m:sub>
                    <m:r>
                      <w:ins w:id="2002" w:author="laca" w:date="2015-06-14T10:34:00Z">
                        <w:rPr>
                          <w:rFonts w:ascii="Cambria Math" w:hAnsi="Cambria Math"/>
                          <w:rPrChange w:id="2003" w:author="laca" w:date="2015-06-14T16:50:00Z">
                            <w:rPr>
                              <w:rFonts w:ascii="Cambria Math" w:hAnsi="Cambria Math"/>
                            </w:rPr>
                          </w:rPrChange>
                        </w:rPr>
                        <m:t>i</m:t>
                      </w:ins>
                    </m:r>
                  </m:sub>
                </m:sSub>
              </m:den>
            </m:f>
          </m:e>
        </m:d>
        <m:r>
          <w:ins w:id="2004" w:author="laca" w:date="2015-06-14T10:34:00Z">
            <w:rPr>
              <w:rFonts w:ascii="Cambria Math" w:hAnsi="Cambria Math"/>
              <w:rPrChange w:id="2005" w:author="laca" w:date="2015-06-14T16:50:00Z">
                <w:rPr>
                  <w:rFonts w:ascii="Cambria Math" w:hAnsi="Cambria Math"/>
                </w:rPr>
              </w:rPrChange>
            </w:rPr>
            <m:t xml:space="preserve">, </m:t>
          </w:ins>
        </m:r>
        <m:sSub>
          <m:sSubPr>
            <m:ctrlPr>
              <w:ins w:id="2006" w:author="laca" w:date="2015-06-14T10:34:00Z">
                <w:rPr>
                  <w:rFonts w:ascii="Cambria Math" w:hAnsi="Cambria Math"/>
                  <w:i/>
                  <w:rPrChange w:id="2007" w:author="laca" w:date="2015-06-14T16:50:00Z">
                    <w:rPr>
                      <w:rFonts w:ascii="Cambria Math" w:hAnsi="Cambria Math"/>
                      <w:i/>
                    </w:rPr>
                  </w:rPrChange>
                </w:rPr>
              </w:ins>
            </m:ctrlPr>
          </m:sSubPr>
          <m:e>
            <m:r>
              <w:ins w:id="2008" w:author="laca" w:date="2015-06-14T10:34:00Z">
                <w:rPr>
                  <w:rFonts w:ascii="Cambria Math" w:hAnsi="Cambria Math"/>
                  <w:rPrChange w:id="2009" w:author="laca" w:date="2015-06-14T16:50:00Z">
                    <w:rPr>
                      <w:rFonts w:ascii="Cambria Math" w:hAnsi="Cambria Math"/>
                    </w:rPr>
                  </w:rPrChange>
                </w:rPr>
                <m:t>Q</m:t>
              </w:ins>
            </m:r>
          </m:e>
          <m:sub>
            <m:r>
              <w:ins w:id="2010" w:author="laca" w:date="2015-06-14T10:34:00Z">
                <w:rPr>
                  <w:rFonts w:ascii="Cambria Math" w:hAnsi="Cambria Math"/>
                  <w:rPrChange w:id="2011" w:author="laca" w:date="2015-06-14T16:50:00Z">
                    <w:rPr>
                      <w:rFonts w:ascii="Cambria Math" w:hAnsi="Cambria Math"/>
                    </w:rPr>
                  </w:rPrChange>
                </w:rPr>
                <m:t>1</m:t>
              </w:ins>
            </m:r>
          </m:sub>
        </m:sSub>
        <m:r>
          <w:ins w:id="2012" w:author="laca" w:date="2015-06-14T10:34:00Z">
            <w:rPr>
              <w:rFonts w:ascii="Cambria Math" w:hAnsi="Cambria Math"/>
              <w:rPrChange w:id="2013" w:author="laca" w:date="2015-06-14T16:50:00Z">
                <w:rPr>
                  <w:rFonts w:ascii="Cambria Math" w:hAnsi="Cambria Math"/>
                </w:rPr>
              </w:rPrChange>
            </w:rPr>
            <m:t>=</m:t>
          </w:ins>
        </m:r>
        <m:sSub>
          <m:sSubPr>
            <m:ctrlPr>
              <w:ins w:id="2014" w:author="laca" w:date="2015-06-14T10:34:00Z">
                <w:rPr>
                  <w:rFonts w:ascii="Cambria Math" w:hAnsi="Cambria Math"/>
                  <w:i/>
                  <w:rPrChange w:id="2015" w:author="laca" w:date="2015-06-14T16:50:00Z">
                    <w:rPr>
                      <w:rFonts w:ascii="Cambria Math" w:hAnsi="Cambria Math"/>
                      <w:i/>
                    </w:rPr>
                  </w:rPrChange>
                </w:rPr>
              </w:ins>
            </m:ctrlPr>
          </m:sSubPr>
          <m:e>
            <m:r>
              <w:ins w:id="2016" w:author="laca" w:date="2015-06-14T10:34:00Z">
                <w:rPr>
                  <w:rFonts w:ascii="Cambria Math" w:hAnsi="Cambria Math"/>
                  <w:rPrChange w:id="2017" w:author="laca" w:date="2015-06-14T16:50:00Z">
                    <w:rPr>
                      <w:rFonts w:ascii="Cambria Math" w:hAnsi="Cambria Math"/>
                    </w:rPr>
                  </w:rPrChange>
                </w:rPr>
                <m:t>K</m:t>
              </w:ins>
            </m:r>
          </m:e>
          <m:sub>
            <m:r>
              <w:ins w:id="2018" w:author="laca" w:date="2015-06-14T10:34:00Z">
                <w:rPr>
                  <w:rFonts w:ascii="Cambria Math" w:hAnsi="Cambria Math"/>
                  <w:rPrChange w:id="2019" w:author="laca" w:date="2015-06-14T16:50:00Z">
                    <w:rPr>
                      <w:rFonts w:ascii="Cambria Math" w:hAnsi="Cambria Math"/>
                    </w:rPr>
                  </w:rPrChange>
                </w:rPr>
                <m:t>P</m:t>
              </w:ins>
            </m:r>
          </m:sub>
        </m:sSub>
        <m:d>
          <m:dPr>
            <m:ctrlPr>
              <w:ins w:id="2020" w:author="laca" w:date="2015-06-14T10:34:00Z">
                <w:rPr>
                  <w:rFonts w:ascii="Cambria Math" w:hAnsi="Cambria Math"/>
                  <w:i/>
                  <w:rPrChange w:id="2021" w:author="laca" w:date="2015-06-14T16:50:00Z">
                    <w:rPr>
                      <w:rFonts w:ascii="Cambria Math" w:hAnsi="Cambria Math"/>
                      <w:i/>
                    </w:rPr>
                  </w:rPrChange>
                </w:rPr>
              </w:ins>
            </m:ctrlPr>
          </m:dPr>
          <m:e>
            <m:r>
              <w:ins w:id="2022" w:author="laca" w:date="2015-06-14T10:34:00Z">
                <w:rPr>
                  <w:rFonts w:ascii="Cambria Math" w:hAnsi="Cambria Math"/>
                  <w:rPrChange w:id="2023" w:author="laca" w:date="2015-06-14T16:50:00Z">
                    <w:rPr>
                      <w:rFonts w:ascii="Cambria Math" w:hAnsi="Cambria Math"/>
                    </w:rPr>
                  </w:rPrChange>
                </w:rPr>
                <m:t>-1-</m:t>
              </w:ins>
            </m:r>
            <m:f>
              <m:fPr>
                <m:ctrlPr>
                  <w:ins w:id="2024" w:author="laca" w:date="2015-06-14T10:34:00Z">
                    <w:rPr>
                      <w:rFonts w:ascii="Cambria Math" w:hAnsi="Cambria Math"/>
                      <w:i/>
                      <w:rPrChange w:id="2025" w:author="laca" w:date="2015-06-14T16:50:00Z">
                        <w:rPr>
                          <w:rFonts w:ascii="Cambria Math" w:hAnsi="Cambria Math"/>
                          <w:i/>
                        </w:rPr>
                      </w:rPrChange>
                    </w:rPr>
                  </w:ins>
                </m:ctrlPr>
              </m:fPr>
              <m:num>
                <m:r>
                  <w:ins w:id="2026" w:author="laca" w:date="2015-06-14T10:34:00Z">
                    <w:rPr>
                      <w:rFonts w:ascii="Cambria Math" w:hAnsi="Cambria Math"/>
                      <w:rPrChange w:id="2027" w:author="laca" w:date="2015-06-14T16:50:00Z">
                        <w:rPr>
                          <w:rFonts w:ascii="Cambria Math" w:hAnsi="Cambria Math"/>
                        </w:rPr>
                      </w:rPrChange>
                    </w:rPr>
                    <m:t>2</m:t>
                  </w:ins>
                </m:r>
                <m:sSub>
                  <m:sSubPr>
                    <m:ctrlPr>
                      <w:ins w:id="2028" w:author="laca" w:date="2015-06-14T10:34:00Z">
                        <w:rPr>
                          <w:rFonts w:ascii="Cambria Math" w:hAnsi="Cambria Math"/>
                          <w:i/>
                          <w:rPrChange w:id="2029" w:author="laca" w:date="2015-06-14T16:50:00Z">
                            <w:rPr>
                              <w:rFonts w:ascii="Cambria Math" w:hAnsi="Cambria Math"/>
                              <w:i/>
                            </w:rPr>
                          </w:rPrChange>
                        </w:rPr>
                      </w:ins>
                    </m:ctrlPr>
                  </m:sSubPr>
                  <m:e>
                    <m:r>
                      <w:ins w:id="2030" w:author="laca" w:date="2015-06-14T10:34:00Z">
                        <w:rPr>
                          <w:rFonts w:ascii="Cambria Math" w:hAnsi="Cambria Math"/>
                          <w:rPrChange w:id="2031" w:author="laca" w:date="2015-06-14T16:50:00Z">
                            <w:rPr>
                              <w:rFonts w:ascii="Cambria Math" w:hAnsi="Cambria Math"/>
                            </w:rPr>
                          </w:rPrChange>
                        </w:rPr>
                        <m:t>T</m:t>
                      </w:ins>
                    </m:r>
                  </m:e>
                  <m:sub>
                    <m:r>
                      <w:ins w:id="2032" w:author="laca" w:date="2015-06-14T10:34:00Z">
                        <w:rPr>
                          <w:rFonts w:ascii="Cambria Math" w:hAnsi="Cambria Math"/>
                          <w:rPrChange w:id="2033" w:author="laca" w:date="2015-06-14T16:50:00Z">
                            <w:rPr>
                              <w:rFonts w:ascii="Cambria Math" w:hAnsi="Cambria Math"/>
                            </w:rPr>
                          </w:rPrChange>
                        </w:rPr>
                        <m:t>d</m:t>
                      </w:ins>
                    </m:r>
                  </m:sub>
                </m:sSub>
              </m:num>
              <m:den>
                <m:sSub>
                  <m:sSubPr>
                    <m:ctrlPr>
                      <w:ins w:id="2034" w:author="laca" w:date="2015-06-14T10:34:00Z">
                        <w:rPr>
                          <w:rFonts w:ascii="Cambria Math" w:hAnsi="Cambria Math"/>
                          <w:i/>
                          <w:rPrChange w:id="2035" w:author="laca" w:date="2015-06-14T16:50:00Z">
                            <w:rPr>
                              <w:rFonts w:ascii="Cambria Math" w:hAnsi="Cambria Math"/>
                              <w:i/>
                            </w:rPr>
                          </w:rPrChange>
                        </w:rPr>
                      </w:ins>
                    </m:ctrlPr>
                  </m:sSubPr>
                  <m:e>
                    <m:r>
                      <w:ins w:id="2036" w:author="laca" w:date="2015-06-14T10:34:00Z">
                        <w:rPr>
                          <w:rFonts w:ascii="Cambria Math" w:hAnsi="Cambria Math"/>
                          <w:rPrChange w:id="2037" w:author="laca" w:date="2015-06-14T16:50:00Z">
                            <w:rPr>
                              <w:rFonts w:ascii="Cambria Math" w:hAnsi="Cambria Math"/>
                            </w:rPr>
                          </w:rPrChange>
                        </w:rPr>
                        <m:t>T</m:t>
                      </w:ins>
                    </m:r>
                  </m:e>
                  <m:sub>
                    <m:r>
                      <w:ins w:id="2038" w:author="laca" w:date="2015-06-14T10:34:00Z">
                        <w:rPr>
                          <w:rFonts w:ascii="Cambria Math" w:hAnsi="Cambria Math"/>
                          <w:rPrChange w:id="2039" w:author="laca" w:date="2015-06-14T16:50:00Z">
                            <w:rPr>
                              <w:rFonts w:ascii="Cambria Math" w:hAnsi="Cambria Math"/>
                            </w:rPr>
                          </w:rPrChange>
                        </w:rPr>
                        <m:t>s</m:t>
                      </w:ins>
                    </m:r>
                  </m:sub>
                </m:sSub>
              </m:den>
            </m:f>
          </m:e>
        </m:d>
        <m:r>
          <w:ins w:id="2040" w:author="laca" w:date="2015-06-14T10:34:00Z">
            <w:rPr>
              <w:rFonts w:ascii="Cambria Math" w:hAnsi="Cambria Math"/>
              <w:rPrChange w:id="2041" w:author="laca" w:date="2015-06-14T16:50:00Z">
                <w:rPr>
                  <w:rFonts w:ascii="Cambria Math" w:hAnsi="Cambria Math"/>
                </w:rPr>
              </w:rPrChange>
            </w:rPr>
            <m:t xml:space="preserve">, </m:t>
          </w:ins>
        </m:r>
        <m:sSub>
          <m:sSubPr>
            <m:ctrlPr>
              <w:ins w:id="2042" w:author="laca" w:date="2015-06-14T10:34:00Z">
                <w:rPr>
                  <w:rFonts w:ascii="Cambria Math" w:hAnsi="Cambria Math"/>
                  <w:i/>
                  <w:rPrChange w:id="2043" w:author="laca" w:date="2015-06-14T16:50:00Z">
                    <w:rPr>
                      <w:rFonts w:ascii="Cambria Math" w:hAnsi="Cambria Math"/>
                      <w:i/>
                    </w:rPr>
                  </w:rPrChange>
                </w:rPr>
              </w:ins>
            </m:ctrlPr>
          </m:sSubPr>
          <m:e>
            <m:r>
              <w:ins w:id="2044" w:author="laca" w:date="2015-06-14T10:34:00Z">
                <w:rPr>
                  <w:rFonts w:ascii="Cambria Math" w:hAnsi="Cambria Math"/>
                  <w:rPrChange w:id="2045" w:author="laca" w:date="2015-06-14T16:50:00Z">
                    <w:rPr>
                      <w:rFonts w:ascii="Cambria Math" w:hAnsi="Cambria Math"/>
                    </w:rPr>
                  </w:rPrChange>
                </w:rPr>
                <m:t>Q</m:t>
              </w:ins>
            </m:r>
          </m:e>
          <m:sub>
            <m:r>
              <w:ins w:id="2046" w:author="laca" w:date="2015-06-14T10:34:00Z">
                <w:rPr>
                  <w:rFonts w:ascii="Cambria Math" w:hAnsi="Cambria Math"/>
                  <w:rPrChange w:id="2047" w:author="laca" w:date="2015-06-14T16:50:00Z">
                    <w:rPr>
                      <w:rFonts w:ascii="Cambria Math" w:hAnsi="Cambria Math"/>
                    </w:rPr>
                  </w:rPrChange>
                </w:rPr>
                <m:t>2</m:t>
              </w:ins>
            </m:r>
          </m:sub>
        </m:sSub>
        <m:r>
          <w:ins w:id="2048" w:author="laca" w:date="2015-06-14T10:34:00Z">
            <w:rPr>
              <w:rFonts w:ascii="Cambria Math" w:hAnsi="Cambria Math"/>
              <w:rPrChange w:id="2049" w:author="laca" w:date="2015-06-14T16:50:00Z">
                <w:rPr>
                  <w:rFonts w:ascii="Cambria Math" w:hAnsi="Cambria Math"/>
                </w:rPr>
              </w:rPrChange>
            </w:rPr>
            <m:t>=</m:t>
          </w:ins>
        </m:r>
        <m:sSub>
          <m:sSubPr>
            <m:ctrlPr>
              <w:ins w:id="2050" w:author="laca" w:date="2015-06-14T10:34:00Z">
                <w:rPr>
                  <w:rFonts w:ascii="Cambria Math" w:hAnsi="Cambria Math"/>
                  <w:i/>
                  <w:rPrChange w:id="2051" w:author="laca" w:date="2015-06-14T16:50:00Z">
                    <w:rPr>
                      <w:rFonts w:ascii="Cambria Math" w:hAnsi="Cambria Math"/>
                      <w:i/>
                    </w:rPr>
                  </w:rPrChange>
                </w:rPr>
              </w:ins>
            </m:ctrlPr>
          </m:sSubPr>
          <m:e>
            <m:r>
              <w:ins w:id="2052" w:author="laca" w:date="2015-06-14T10:34:00Z">
                <w:rPr>
                  <w:rFonts w:ascii="Cambria Math" w:hAnsi="Cambria Math"/>
                  <w:rPrChange w:id="2053" w:author="laca" w:date="2015-06-14T16:50:00Z">
                    <w:rPr>
                      <w:rFonts w:ascii="Cambria Math" w:hAnsi="Cambria Math"/>
                    </w:rPr>
                  </w:rPrChange>
                </w:rPr>
                <m:t>K</m:t>
              </w:ins>
            </m:r>
          </m:e>
          <m:sub>
            <m:r>
              <w:ins w:id="2054" w:author="laca" w:date="2015-06-14T10:34:00Z">
                <w:rPr>
                  <w:rFonts w:ascii="Cambria Math" w:hAnsi="Cambria Math"/>
                  <w:rPrChange w:id="2055" w:author="laca" w:date="2015-06-14T16:50:00Z">
                    <w:rPr>
                      <w:rFonts w:ascii="Cambria Math" w:hAnsi="Cambria Math"/>
                    </w:rPr>
                  </w:rPrChange>
                </w:rPr>
                <m:t>P</m:t>
              </w:ins>
            </m:r>
          </m:sub>
        </m:sSub>
        <m:d>
          <m:dPr>
            <m:ctrlPr>
              <w:ins w:id="2056" w:author="laca" w:date="2015-06-14T10:34:00Z">
                <w:rPr>
                  <w:rFonts w:ascii="Cambria Math" w:hAnsi="Cambria Math"/>
                  <w:i/>
                  <w:rPrChange w:id="2057" w:author="laca" w:date="2015-06-14T16:50:00Z">
                    <w:rPr>
                      <w:rFonts w:ascii="Cambria Math" w:hAnsi="Cambria Math"/>
                      <w:i/>
                    </w:rPr>
                  </w:rPrChange>
                </w:rPr>
              </w:ins>
            </m:ctrlPr>
          </m:dPr>
          <m:e>
            <m:f>
              <m:fPr>
                <m:ctrlPr>
                  <w:ins w:id="2058" w:author="laca" w:date="2015-06-14T10:34:00Z">
                    <w:rPr>
                      <w:rFonts w:ascii="Cambria Math" w:hAnsi="Cambria Math"/>
                      <w:i/>
                      <w:rPrChange w:id="2059" w:author="laca" w:date="2015-06-14T16:50:00Z">
                        <w:rPr>
                          <w:rFonts w:ascii="Cambria Math" w:hAnsi="Cambria Math"/>
                          <w:i/>
                        </w:rPr>
                      </w:rPrChange>
                    </w:rPr>
                  </w:ins>
                </m:ctrlPr>
              </m:fPr>
              <m:num>
                <m:sSub>
                  <m:sSubPr>
                    <m:ctrlPr>
                      <w:ins w:id="2060" w:author="laca" w:date="2015-06-14T10:34:00Z">
                        <w:rPr>
                          <w:rFonts w:ascii="Cambria Math" w:hAnsi="Cambria Math"/>
                          <w:i/>
                          <w:rPrChange w:id="2061" w:author="laca" w:date="2015-06-14T16:50:00Z">
                            <w:rPr>
                              <w:rFonts w:ascii="Cambria Math" w:hAnsi="Cambria Math"/>
                              <w:i/>
                            </w:rPr>
                          </w:rPrChange>
                        </w:rPr>
                      </w:ins>
                    </m:ctrlPr>
                  </m:sSubPr>
                  <m:e>
                    <m:r>
                      <w:ins w:id="2062" w:author="laca" w:date="2015-06-14T10:34:00Z">
                        <w:rPr>
                          <w:rFonts w:ascii="Cambria Math" w:hAnsi="Cambria Math"/>
                          <w:rPrChange w:id="2063" w:author="laca" w:date="2015-06-14T16:50:00Z">
                            <w:rPr>
                              <w:rFonts w:ascii="Cambria Math" w:hAnsi="Cambria Math"/>
                            </w:rPr>
                          </w:rPrChange>
                        </w:rPr>
                        <m:t>T</m:t>
                      </w:ins>
                    </m:r>
                  </m:e>
                  <m:sub>
                    <m:r>
                      <w:ins w:id="2064" w:author="laca" w:date="2015-06-14T10:34:00Z">
                        <w:rPr>
                          <w:rFonts w:ascii="Cambria Math" w:hAnsi="Cambria Math"/>
                          <w:rPrChange w:id="2065" w:author="laca" w:date="2015-06-14T16:50:00Z">
                            <w:rPr>
                              <w:rFonts w:ascii="Cambria Math" w:hAnsi="Cambria Math"/>
                            </w:rPr>
                          </w:rPrChange>
                        </w:rPr>
                        <m:t>d</m:t>
                      </w:ins>
                    </m:r>
                  </m:sub>
                </m:sSub>
              </m:num>
              <m:den>
                <m:sSub>
                  <m:sSubPr>
                    <m:ctrlPr>
                      <w:ins w:id="2066" w:author="laca" w:date="2015-06-14T10:34:00Z">
                        <w:rPr>
                          <w:rFonts w:ascii="Cambria Math" w:hAnsi="Cambria Math"/>
                          <w:i/>
                          <w:rPrChange w:id="2067" w:author="laca" w:date="2015-06-14T16:50:00Z">
                            <w:rPr>
                              <w:rFonts w:ascii="Cambria Math" w:hAnsi="Cambria Math"/>
                              <w:i/>
                            </w:rPr>
                          </w:rPrChange>
                        </w:rPr>
                      </w:ins>
                    </m:ctrlPr>
                  </m:sSubPr>
                  <m:e>
                    <m:r>
                      <w:ins w:id="2068" w:author="laca" w:date="2015-06-14T10:34:00Z">
                        <w:rPr>
                          <w:rFonts w:ascii="Cambria Math" w:hAnsi="Cambria Math"/>
                          <w:rPrChange w:id="2069" w:author="laca" w:date="2015-06-14T16:50:00Z">
                            <w:rPr>
                              <w:rFonts w:ascii="Cambria Math" w:hAnsi="Cambria Math"/>
                            </w:rPr>
                          </w:rPrChange>
                        </w:rPr>
                        <m:t>T</m:t>
                      </w:ins>
                    </m:r>
                  </m:e>
                  <m:sub>
                    <m:r>
                      <w:ins w:id="2070" w:author="laca" w:date="2015-06-14T10:34:00Z">
                        <w:rPr>
                          <w:rFonts w:ascii="Cambria Math" w:hAnsi="Cambria Math"/>
                          <w:rPrChange w:id="2071" w:author="laca" w:date="2015-06-14T16:50:00Z">
                            <w:rPr>
                              <w:rFonts w:ascii="Cambria Math" w:hAnsi="Cambria Math"/>
                            </w:rPr>
                          </w:rPrChange>
                        </w:rPr>
                        <m:t>s</m:t>
                      </w:ins>
                    </m:r>
                  </m:sub>
                </m:sSub>
              </m:den>
            </m:f>
          </m:e>
        </m:d>
      </m:oMath>
      <w:ins w:id="2072" w:author="laca" w:date="2015-06-14T10:35:00Z">
        <w:r w:rsidRPr="00FE5CC9">
          <w:rPr>
            <w:rFonts w:ascii="Times New Roman" w:hAnsi="Times New Roman"/>
            <w:rPrChange w:id="2073" w:author="laca" w:date="2015-06-14T16:50:00Z">
              <w:rPr>
                <w:rFonts w:ascii="Times New Roman" w:hAnsi="Times New Roman"/>
              </w:rPr>
            </w:rPrChange>
          </w:rPr>
          <w:t xml:space="preserve">   </w:t>
        </w:r>
      </w:ins>
      <w:customXmlInsRangeStart w:id="2074" w:author="laca" w:date="2015-06-14T10:35:00Z"/>
      <w:sdt>
        <w:sdtPr>
          <w:rPr>
            <w:rFonts w:ascii="Times New Roman" w:hAnsi="Times New Roman"/>
            <w:rPrChange w:id="2075" w:author="laca" w:date="2015-06-14T16:50:00Z">
              <w:rPr>
                <w:rFonts w:ascii="Times New Roman" w:hAnsi="Times New Roman"/>
              </w:rPr>
            </w:rPrChange>
          </w:rPr>
          <w:id w:val="-1266157448"/>
          <w:citation/>
        </w:sdtPr>
        <w:sdtContent>
          <w:customXmlInsRangeEnd w:id="2074"/>
          <w:ins w:id="2076" w:author="laca" w:date="2015-06-14T10:35:00Z">
            <w:r w:rsidRPr="00FE5CC9">
              <w:rPr>
                <w:rFonts w:ascii="Times New Roman" w:hAnsi="Times New Roman"/>
                <w:rPrChange w:id="2077" w:author="laca" w:date="2015-06-14T16:50:00Z">
                  <w:rPr>
                    <w:rFonts w:ascii="Times New Roman" w:hAnsi="Times New Roman"/>
                  </w:rPr>
                </w:rPrChange>
              </w:rPr>
              <w:fldChar w:fldCharType="begin"/>
            </w:r>
            <w:r w:rsidRPr="00FE5CC9">
              <w:rPr>
                <w:rFonts w:ascii="Times New Roman" w:hAnsi="Times New Roman"/>
                <w:rPrChange w:id="2078" w:author="laca" w:date="2015-06-14T16:50:00Z">
                  <w:rPr>
                    <w:rFonts w:ascii="Times New Roman" w:hAnsi="Times New Roman"/>
                    <w:lang w:val="en-US"/>
                  </w:rPr>
                </w:rPrChange>
              </w:rPr>
              <w:instrText xml:space="preserve"> CITATION Már09 \l 1033 </w:instrText>
            </w:r>
          </w:ins>
          <w:r w:rsidRPr="00FE5CC9">
            <w:rPr>
              <w:rFonts w:ascii="Times New Roman" w:hAnsi="Times New Roman"/>
              <w:rPrChange w:id="2079" w:author="laca" w:date="2015-06-14T16:50:00Z">
                <w:rPr>
                  <w:rFonts w:ascii="Times New Roman" w:hAnsi="Times New Roman"/>
                </w:rPr>
              </w:rPrChange>
            </w:rPr>
            <w:fldChar w:fldCharType="separate"/>
          </w:r>
          <w:ins w:id="2080" w:author="laca" w:date="2015-06-14T10:35:00Z">
            <w:r w:rsidRPr="00FE5CC9">
              <w:rPr>
                <w:rFonts w:ascii="Times New Roman" w:hAnsi="Times New Roman"/>
                <w:noProof/>
                <w:rPrChange w:id="2081" w:author="laca" w:date="2015-06-14T16:50:00Z">
                  <w:rPr>
                    <w:rFonts w:eastAsia="Times New Roman"/>
                  </w:rPr>
                </w:rPrChange>
              </w:rPr>
              <w:t>[2]</w:t>
            </w:r>
            <w:r w:rsidRPr="00FE5CC9">
              <w:rPr>
                <w:rFonts w:ascii="Times New Roman" w:hAnsi="Times New Roman"/>
                <w:rPrChange w:id="2082" w:author="laca" w:date="2015-06-14T16:50:00Z">
                  <w:rPr>
                    <w:rFonts w:ascii="Times New Roman" w:hAnsi="Times New Roman"/>
                  </w:rPr>
                </w:rPrChange>
              </w:rPr>
              <w:fldChar w:fldCharType="end"/>
            </w:r>
          </w:ins>
          <w:customXmlInsRangeStart w:id="2083" w:author="laca" w:date="2015-06-14T10:35:00Z"/>
        </w:sdtContent>
      </w:sdt>
      <w:customXmlInsRangeEnd w:id="2083"/>
    </w:p>
    <w:p w14:paraId="48BDF1BA" w14:textId="77777777" w:rsidR="00F01499" w:rsidRPr="00FE5CC9" w:rsidRDefault="001B7DD6" w:rsidP="00BC64C7">
      <w:pPr>
        <w:spacing w:after="0" w:line="360" w:lineRule="auto"/>
        <w:ind w:firstLine="720"/>
        <w:jc w:val="both"/>
        <w:rPr>
          <w:rFonts w:ascii="Times New Roman" w:hAnsi="Times New Roman"/>
          <w:rPrChange w:id="2084" w:author="laca" w:date="2015-06-14T16:50:00Z">
            <w:rPr>
              <w:rFonts w:ascii="Times New Roman" w:hAnsi="Times New Roman"/>
            </w:rPr>
          </w:rPrChange>
        </w:rPr>
      </w:pPr>
      <w:r w:rsidRPr="00FE5CC9">
        <w:rPr>
          <w:rFonts w:ascii="Times New Roman" w:hAnsi="Times New Roman"/>
          <w:rPrChange w:id="2085" w:author="laca" w:date="2015-06-14T16:50:00Z">
            <w:rPr>
              <w:rFonts w:ascii="Times New Roman" w:hAnsi="Times New Roman"/>
            </w:rPr>
          </w:rPrChange>
        </w:rPr>
        <w:t xml:space="preserve">Az általam </w:t>
      </w:r>
      <w:r w:rsidR="00D436F9" w:rsidRPr="00FE5CC9">
        <w:rPr>
          <w:rFonts w:ascii="Times New Roman" w:hAnsi="Times New Roman"/>
          <w:rPrChange w:id="2086" w:author="laca" w:date="2015-06-14T16:50:00Z">
            <w:rPr>
              <w:rFonts w:ascii="Times New Roman" w:hAnsi="Times New Roman"/>
            </w:rPr>
          </w:rPrChange>
        </w:rPr>
        <w:t>elkész</w:t>
      </w:r>
      <w:r w:rsidR="00ED22AB" w:rsidRPr="00FE5CC9">
        <w:rPr>
          <w:rFonts w:ascii="Times New Roman" w:hAnsi="Times New Roman"/>
          <w:rPrChange w:id="2087" w:author="laca" w:date="2015-06-14T16:50:00Z">
            <w:rPr>
              <w:rFonts w:ascii="Times New Roman" w:hAnsi="Times New Roman"/>
            </w:rPr>
          </w:rPrChange>
        </w:rPr>
        <w:t xml:space="preserve">ített PID szabályozó hardveresen van megvalósítva FPGA áramkörben, a minél kisebb mintavételezési periódus elérése céljából. A fent látható </w:t>
      </w:r>
      <w:proofErr w:type="spellStart"/>
      <w:r w:rsidR="00ED22AB" w:rsidRPr="00FE5CC9">
        <w:rPr>
          <w:rFonts w:ascii="Times New Roman" w:hAnsi="Times New Roman"/>
          <w:rPrChange w:id="2088" w:author="laca" w:date="2015-06-14T16:50:00Z">
            <w:rPr>
              <w:rFonts w:ascii="Times New Roman" w:hAnsi="Times New Roman"/>
            </w:rPr>
          </w:rPrChange>
        </w:rPr>
        <w:t>összefüggésekalapján</w:t>
      </w:r>
      <w:proofErr w:type="spellEnd"/>
      <w:r w:rsidR="00ED22AB" w:rsidRPr="00FE5CC9">
        <w:rPr>
          <w:rFonts w:ascii="Times New Roman" w:hAnsi="Times New Roman"/>
          <w:rPrChange w:id="2089" w:author="laca" w:date="2015-06-14T16:50:00Z">
            <w:rPr>
              <w:rFonts w:ascii="Times New Roman" w:hAnsi="Times New Roman"/>
            </w:rPr>
          </w:rPrChange>
        </w:rPr>
        <w:t xml:space="preserve"> egy adat utas </w:t>
      </w:r>
      <w:proofErr w:type="spellStart"/>
      <w:r w:rsidR="00ED22AB" w:rsidRPr="00FE5CC9">
        <w:rPr>
          <w:rFonts w:ascii="Times New Roman" w:hAnsi="Times New Roman"/>
          <w:rPrChange w:id="2090" w:author="laca" w:date="2015-06-14T16:50:00Z">
            <w:rPr>
              <w:rFonts w:ascii="Times New Roman" w:hAnsi="Times New Roman"/>
            </w:rPr>
          </w:rPrChange>
        </w:rPr>
        <w:t>automatátterveztem</w:t>
      </w:r>
      <w:proofErr w:type="spellEnd"/>
      <w:r w:rsidR="00ED22AB" w:rsidRPr="00FE5CC9">
        <w:rPr>
          <w:rFonts w:ascii="Times New Roman" w:hAnsi="Times New Roman"/>
          <w:rPrChange w:id="2091" w:author="laca" w:date="2015-06-14T16:50:00Z">
            <w:rPr>
              <w:rFonts w:ascii="Times New Roman" w:hAnsi="Times New Roman"/>
            </w:rPr>
          </w:rPrChange>
        </w:rPr>
        <w:t xml:space="preserve">, amelyet majd System </w:t>
      </w:r>
      <w:proofErr w:type="spellStart"/>
      <w:r w:rsidR="00ED22AB" w:rsidRPr="00FE5CC9">
        <w:rPr>
          <w:rFonts w:ascii="Times New Roman" w:hAnsi="Times New Roman"/>
          <w:rPrChange w:id="2092" w:author="laca" w:date="2015-06-14T16:50:00Z">
            <w:rPr>
              <w:rFonts w:ascii="Times New Roman" w:hAnsi="Times New Roman"/>
            </w:rPr>
          </w:rPrChange>
        </w:rPr>
        <w:t>Generatorban</w:t>
      </w:r>
      <w:proofErr w:type="spellEnd"/>
      <w:r w:rsidR="00ED22AB" w:rsidRPr="00FE5CC9">
        <w:rPr>
          <w:rFonts w:ascii="Times New Roman" w:hAnsi="Times New Roman"/>
          <w:rPrChange w:id="2093" w:author="laca" w:date="2015-06-14T16:50:00Z">
            <w:rPr>
              <w:rFonts w:ascii="Times New Roman" w:hAnsi="Times New Roman"/>
            </w:rPr>
          </w:rPrChange>
        </w:rPr>
        <w:t xml:space="preserve"> építtettem </w:t>
      </w:r>
      <w:proofErr w:type="spellStart"/>
      <w:r w:rsidR="00ED22AB" w:rsidRPr="00FE5CC9">
        <w:rPr>
          <w:rFonts w:ascii="Times New Roman" w:hAnsi="Times New Roman"/>
          <w:rPrChange w:id="2094" w:author="laca" w:date="2015-06-14T16:50:00Z">
            <w:rPr>
              <w:rFonts w:ascii="Times New Roman" w:hAnsi="Times New Roman"/>
            </w:rPr>
          </w:rPrChange>
        </w:rPr>
        <w:t>meg</w:t>
      </w:r>
      <w:proofErr w:type="gramStart"/>
      <w:r w:rsidR="00ED22AB" w:rsidRPr="00FE5CC9">
        <w:rPr>
          <w:rFonts w:ascii="Times New Roman" w:hAnsi="Times New Roman"/>
          <w:rPrChange w:id="2095" w:author="laca" w:date="2015-06-14T16:50:00Z">
            <w:rPr>
              <w:rFonts w:ascii="Times New Roman" w:hAnsi="Times New Roman"/>
            </w:rPr>
          </w:rPrChange>
        </w:rPr>
        <w:t>.A</w:t>
      </w:r>
      <w:proofErr w:type="spellEnd"/>
      <w:proofErr w:type="gramEnd"/>
      <w:r w:rsidR="00ED22AB" w:rsidRPr="00FE5CC9">
        <w:rPr>
          <w:rFonts w:ascii="Times New Roman" w:hAnsi="Times New Roman"/>
          <w:rPrChange w:id="2096" w:author="laca" w:date="2015-06-14T16:50:00Z">
            <w:rPr>
              <w:rFonts w:ascii="Times New Roman" w:hAnsi="Times New Roman"/>
            </w:rPr>
          </w:rPrChange>
        </w:rPr>
        <w:t xml:space="preserve"> PID szabályozó paramétereit, a Q paraméterek segítségével adhatjuk meg, amelyek függenek az ismert paraméterektől: </w:t>
      </w:r>
      <m:oMath>
        <m:r>
          <w:rPr>
            <w:rFonts w:ascii="Cambria Math" w:hAnsi="Cambria Math"/>
            <w:rPrChange w:id="2097" w:author="laca" w:date="2015-06-14T16:50:00Z">
              <w:rPr>
                <w:rFonts w:ascii="Cambria Math" w:hAnsi="Cambria Math"/>
              </w:rPr>
            </w:rPrChange>
          </w:rPr>
          <m:t>Td</m:t>
        </m:r>
      </m:oMath>
      <w:r w:rsidR="00ED22AB" w:rsidRPr="00FE5CC9">
        <w:rPr>
          <w:rFonts w:ascii="Times New Roman" w:hAnsi="Times New Roman"/>
          <w:rPrChange w:id="2098" w:author="laca" w:date="2015-06-14T16:50:00Z">
            <w:rPr>
              <w:rFonts w:ascii="Times New Roman" w:hAnsi="Times New Roman"/>
            </w:rPr>
          </w:rPrChange>
        </w:rPr>
        <w:t xml:space="preserve">- deriválási idő, </w:t>
      </w:r>
      <m:oMath>
        <m:r>
          <w:rPr>
            <w:rFonts w:ascii="Cambria Math" w:hAnsi="Cambria Math"/>
            <w:rPrChange w:id="2099" w:author="laca" w:date="2015-06-14T16:50:00Z">
              <w:rPr>
                <w:rFonts w:ascii="Cambria Math" w:hAnsi="Cambria Math"/>
              </w:rPr>
            </w:rPrChange>
          </w:rPr>
          <m:t>Ti</m:t>
        </m:r>
      </m:oMath>
      <w:r w:rsidR="00ED22AB" w:rsidRPr="00FE5CC9">
        <w:rPr>
          <w:rFonts w:ascii="Times New Roman" w:hAnsi="Times New Roman"/>
          <w:rPrChange w:id="2100" w:author="laca" w:date="2015-06-14T16:50:00Z">
            <w:rPr>
              <w:rFonts w:ascii="Times New Roman" w:hAnsi="Times New Roman"/>
            </w:rPr>
          </w:rPrChange>
        </w:rPr>
        <w:t xml:space="preserve">-integrálási idő, </w:t>
      </w:r>
      <m:oMath>
        <m:r>
          <w:rPr>
            <w:rFonts w:ascii="Cambria Math" w:hAnsi="Cambria Math"/>
            <w:rPrChange w:id="2101" w:author="laca" w:date="2015-06-14T16:50:00Z">
              <w:rPr>
                <w:rFonts w:ascii="Cambria Math" w:hAnsi="Cambria Math"/>
              </w:rPr>
            </w:rPrChange>
          </w:rPr>
          <m:t>Ts</m:t>
        </m:r>
      </m:oMath>
      <w:r w:rsidR="00ED22AB" w:rsidRPr="00FE5CC9">
        <w:rPr>
          <w:rFonts w:ascii="Times New Roman" w:hAnsi="Times New Roman"/>
          <w:rPrChange w:id="2102" w:author="laca" w:date="2015-06-14T16:50:00Z">
            <w:rPr>
              <w:rFonts w:ascii="Times New Roman" w:hAnsi="Times New Roman"/>
            </w:rPr>
          </w:rPrChange>
        </w:rPr>
        <w:t xml:space="preserve"> mintavételezésiperiódus, valamint</w:t>
      </w:r>
      <m:oMath>
        <m:r>
          <w:rPr>
            <w:rFonts w:ascii="Cambria Math" w:hAnsi="Cambria Math"/>
            <w:rPrChange w:id="2103" w:author="laca" w:date="2015-06-14T16:50:00Z">
              <w:rPr>
                <w:rFonts w:ascii="Cambria Math" w:hAnsi="Cambria Math"/>
              </w:rPr>
            </w:rPrChange>
          </w:rPr>
          <m:t xml:space="preserve"> Kp</m:t>
        </m:r>
      </m:oMath>
      <w:r w:rsidR="00ED22AB" w:rsidRPr="00FE5CC9">
        <w:rPr>
          <w:rFonts w:ascii="Times New Roman" w:hAnsi="Times New Roman"/>
          <w:rPrChange w:id="2104" w:author="laca" w:date="2015-06-14T16:50:00Z">
            <w:rPr>
              <w:rFonts w:ascii="Times New Roman" w:hAnsi="Times New Roman"/>
            </w:rPr>
          </w:rPrChange>
        </w:rPr>
        <w:t>proporcionális erősítés.Az automata öt állap</w:t>
      </w:r>
      <w:proofErr w:type="spellStart"/>
      <w:r w:rsidR="00ED22AB" w:rsidRPr="00FE5CC9">
        <w:rPr>
          <w:rFonts w:ascii="Times New Roman" w:hAnsi="Times New Roman"/>
          <w:rPrChange w:id="2105" w:author="laca" w:date="2015-06-14T16:50:00Z">
            <w:rPr>
              <w:rFonts w:ascii="Times New Roman" w:hAnsi="Times New Roman"/>
            </w:rPr>
          </w:rPrChange>
        </w:rPr>
        <w:t>otot</w:t>
      </w:r>
      <w:proofErr w:type="spellEnd"/>
      <w:r w:rsidR="00ED22AB" w:rsidRPr="00FE5CC9">
        <w:rPr>
          <w:rFonts w:ascii="Times New Roman" w:hAnsi="Times New Roman"/>
          <w:rPrChange w:id="2106" w:author="laca" w:date="2015-06-14T16:50:00Z">
            <w:rPr>
              <w:rFonts w:ascii="Times New Roman" w:hAnsi="Times New Roman"/>
            </w:rPr>
          </w:rPrChange>
        </w:rPr>
        <w:t xml:space="preserve"> tartalmaz. Minden mintavételre</w:t>
      </w:r>
      <w:proofErr w:type="gramStart"/>
      <w:r w:rsidR="00ED22AB" w:rsidRPr="00FE5CC9">
        <w:rPr>
          <w:rFonts w:ascii="Times New Roman" w:hAnsi="Times New Roman"/>
          <w:rPrChange w:id="2107" w:author="laca" w:date="2015-06-14T16:50:00Z">
            <w:rPr>
              <w:rFonts w:ascii="Times New Roman" w:hAnsi="Times New Roman"/>
            </w:rPr>
          </w:rPrChange>
        </w:rPr>
        <w:t>,az</w:t>
      </w:r>
      <w:proofErr w:type="gramEnd"/>
      <w:r w:rsidR="00ED22AB" w:rsidRPr="00FE5CC9">
        <w:rPr>
          <w:rFonts w:ascii="Times New Roman" w:hAnsi="Times New Roman"/>
          <w:rPrChange w:id="2108" w:author="laca" w:date="2015-06-14T16:50:00Z">
            <w:rPr>
              <w:rFonts w:ascii="Times New Roman" w:hAnsi="Times New Roman"/>
            </w:rPr>
          </w:rPrChange>
        </w:rPr>
        <w:t xml:space="preserve"> automata végigpörög az állapotokon és majd visszatér a kiinduló </w:t>
      </w:r>
      <w:proofErr w:type="spellStart"/>
      <w:r w:rsidR="00ED22AB" w:rsidRPr="00FE5CC9">
        <w:rPr>
          <w:rFonts w:ascii="Times New Roman" w:hAnsi="Times New Roman"/>
          <w:rPrChange w:id="2109" w:author="laca" w:date="2015-06-14T16:50:00Z">
            <w:rPr>
              <w:rFonts w:ascii="Times New Roman" w:hAnsi="Times New Roman"/>
            </w:rPr>
          </w:rPrChange>
        </w:rPr>
        <w:t>állapotba.Az</w:t>
      </w:r>
      <w:proofErr w:type="spellEnd"/>
      <w:r w:rsidR="00ED22AB" w:rsidRPr="00FE5CC9">
        <w:rPr>
          <w:rFonts w:ascii="Times New Roman" w:hAnsi="Times New Roman"/>
          <w:rPrChange w:id="2110" w:author="laca" w:date="2015-06-14T16:50:00Z">
            <w:rPr>
              <w:rFonts w:ascii="Times New Roman" w:hAnsi="Times New Roman"/>
            </w:rPr>
          </w:rPrChange>
        </w:rPr>
        <w:t xml:space="preserve"> állapotokban végzet műveletet az FPGA fejlesztő lap órajelének a frekvenciájára hajtjuk végre, minden állapoton egy órajel periódus </w:t>
      </w:r>
      <w:proofErr w:type="spellStart"/>
      <w:r w:rsidR="00ED22AB" w:rsidRPr="00FE5CC9">
        <w:rPr>
          <w:rFonts w:ascii="Times New Roman" w:hAnsi="Times New Roman"/>
          <w:rPrChange w:id="2111" w:author="laca" w:date="2015-06-14T16:50:00Z">
            <w:rPr>
              <w:rFonts w:ascii="Times New Roman" w:hAnsi="Times New Roman"/>
            </w:rPr>
          </w:rPrChange>
        </w:rPr>
        <w:t>alattlép</w:t>
      </w:r>
      <w:proofErr w:type="spellEnd"/>
      <w:r w:rsidR="00ED22AB" w:rsidRPr="00FE5CC9">
        <w:rPr>
          <w:rFonts w:ascii="Times New Roman" w:hAnsi="Times New Roman"/>
          <w:rPrChange w:id="2112" w:author="laca" w:date="2015-06-14T16:50:00Z">
            <w:rPr>
              <w:rFonts w:ascii="Times New Roman" w:hAnsi="Times New Roman"/>
            </w:rPr>
          </w:rPrChange>
        </w:rPr>
        <w:t xml:space="preserve"> át.</w:t>
      </w:r>
    </w:p>
    <w:p w14:paraId="39EF5193" w14:textId="77777777" w:rsidR="00F01499" w:rsidRPr="00FE5CC9" w:rsidRDefault="00ED22AB" w:rsidP="00BC64C7">
      <w:pPr>
        <w:spacing w:after="0" w:line="360" w:lineRule="auto"/>
        <w:ind w:firstLine="720"/>
        <w:jc w:val="both"/>
        <w:rPr>
          <w:rFonts w:ascii="Times New Roman" w:hAnsi="Times New Roman"/>
          <w:rPrChange w:id="2113" w:author="laca" w:date="2015-06-14T16:50:00Z">
            <w:rPr>
              <w:rFonts w:ascii="Times New Roman" w:hAnsi="Times New Roman"/>
            </w:rPr>
          </w:rPrChange>
        </w:rPr>
      </w:pPr>
      <w:r w:rsidRPr="00FE5CC9">
        <w:rPr>
          <w:rFonts w:ascii="Times New Roman" w:hAnsi="Times New Roman"/>
          <w:rPrChange w:id="2114" w:author="laca" w:date="2015-06-14T16:50:00Z">
            <w:rPr>
              <w:rFonts w:ascii="Times New Roman" w:hAnsi="Times New Roman"/>
            </w:rPr>
          </w:rPrChange>
        </w:rPr>
        <w:t>Minden állapotban egy (ÖSSZEGZŐ) regiszterhez adjuk, hozzá a műveletek eredményét és így valósul meg a fenti rekurzív összefüggés.</w:t>
      </w:r>
    </w:p>
    <w:p w14:paraId="2D19488C" w14:textId="77777777" w:rsidR="00686AFC" w:rsidRPr="00FE5CC9" w:rsidRDefault="00ED22AB" w:rsidP="00BC64C7">
      <w:pPr>
        <w:spacing w:after="0" w:line="360" w:lineRule="auto"/>
        <w:ind w:firstLine="720"/>
        <w:jc w:val="both"/>
        <w:rPr>
          <w:rFonts w:ascii="Times New Roman" w:hAnsi="Times New Roman"/>
          <w:rPrChange w:id="2115" w:author="laca" w:date="2015-06-14T16:50:00Z">
            <w:rPr>
              <w:rFonts w:ascii="Times New Roman" w:hAnsi="Times New Roman"/>
            </w:rPr>
          </w:rPrChange>
        </w:rPr>
      </w:pPr>
      <w:r w:rsidRPr="00FE5CC9">
        <w:rPr>
          <w:rFonts w:ascii="Times New Roman" w:hAnsi="Times New Roman"/>
          <w:rPrChange w:id="2116" w:author="laca" w:date="2015-06-14T16:50:00Z">
            <w:rPr>
              <w:rFonts w:ascii="Times New Roman" w:hAnsi="Times New Roman"/>
            </w:rPr>
          </w:rPrChange>
        </w:rPr>
        <w:t>Az automata mindaddig 0. állapotban van, amíg a TS szignálon nem érkezik egy felfutó él</w:t>
      </w:r>
      <w:proofErr w:type="gramStart"/>
      <w:r w:rsidRPr="00FE5CC9">
        <w:rPr>
          <w:rFonts w:ascii="Times New Roman" w:hAnsi="Times New Roman"/>
          <w:rPrChange w:id="2117" w:author="laca" w:date="2015-06-14T16:50:00Z">
            <w:rPr>
              <w:rFonts w:ascii="Times New Roman" w:hAnsi="Times New Roman"/>
            </w:rPr>
          </w:rPrChange>
        </w:rPr>
        <w:t>.A1</w:t>
      </w:r>
      <w:proofErr w:type="gramEnd"/>
      <w:r w:rsidRPr="00FE5CC9">
        <w:rPr>
          <w:rFonts w:ascii="Times New Roman" w:hAnsi="Times New Roman"/>
          <w:rPrChange w:id="2118" w:author="laca" w:date="2015-06-14T16:50:00Z">
            <w:rPr>
              <w:rFonts w:ascii="Times New Roman" w:hAnsi="Times New Roman"/>
            </w:rPr>
          </w:rPrChange>
        </w:rPr>
        <w:t>. állapotban végrehajtja az</w:t>
      </w:r>
      <m:oMath>
        <m:sSub>
          <m:sSubPr>
            <m:ctrlPr>
              <w:rPr>
                <w:rFonts w:ascii="Cambria Math" w:hAnsi="Cambria Math"/>
                <w:i/>
                <w:rPrChange w:id="2119" w:author="laca" w:date="2015-06-14T16:50:00Z">
                  <w:rPr>
                    <w:rFonts w:ascii="Cambria Math" w:hAnsi="Cambria Math"/>
                    <w:i/>
                  </w:rPr>
                </w:rPrChange>
              </w:rPr>
            </m:ctrlPr>
          </m:sSubPr>
          <m:e>
            <m:r>
              <w:rPr>
                <w:rFonts w:ascii="Cambria Math" w:hAnsi="Cambria Math"/>
                <w:rPrChange w:id="2120" w:author="laca" w:date="2015-06-14T16:50:00Z">
                  <w:rPr>
                    <w:rFonts w:ascii="Cambria Math" w:hAnsi="Cambria Math"/>
                  </w:rPr>
                </w:rPrChange>
              </w:rPr>
              <m:t>e</m:t>
            </m:r>
          </m:e>
          <m:sub>
            <m:r>
              <w:rPr>
                <w:rFonts w:ascii="Cambria Math" w:hAnsi="Cambria Math"/>
                <w:rPrChange w:id="2121" w:author="laca" w:date="2015-06-14T16:50:00Z">
                  <w:rPr>
                    <w:rFonts w:ascii="Cambria Math" w:hAnsi="Cambria Math"/>
                  </w:rPr>
                </w:rPrChange>
              </w:rPr>
              <m:t>k</m:t>
            </m:r>
          </m:sub>
        </m:sSub>
      </m:oMath>
      <w:r w:rsidR="00DD2F70" w:rsidRPr="00FE5CC9">
        <w:rPr>
          <w:rFonts w:ascii="Times New Roman" w:hAnsi="Times New Roman"/>
          <w:rPrChange w:id="2122" w:author="laca" w:date="2015-06-14T16:50:00Z">
            <w:rPr>
              <w:rFonts w:ascii="Times New Roman" w:hAnsi="Times New Roman"/>
            </w:rPr>
          </w:rPrChange>
        </w:rPr>
        <w:t xml:space="preserve"> regiszterek </w:t>
      </w:r>
      <w:r w:rsidR="00E247B7" w:rsidRPr="00FE5CC9">
        <w:rPr>
          <w:rFonts w:ascii="Times New Roman" w:hAnsi="Times New Roman"/>
          <w:rPrChange w:id="2123" w:author="laca" w:date="2015-06-14T16:50:00Z">
            <w:rPr>
              <w:rFonts w:ascii="Times New Roman" w:hAnsi="Times New Roman"/>
            </w:rPr>
          </w:rPrChange>
        </w:rPr>
        <w:t>eltolását,</w:t>
      </w:r>
      <w:r w:rsidR="00686AFC" w:rsidRPr="00FE5CC9">
        <w:rPr>
          <w:rFonts w:ascii="Times New Roman" w:hAnsi="Times New Roman"/>
          <w:rPrChange w:id="2124" w:author="laca" w:date="2015-06-14T16:50:00Z">
            <w:rPr>
              <w:rFonts w:ascii="Times New Roman" w:hAnsi="Times New Roman"/>
            </w:rPr>
          </w:rPrChange>
        </w:rPr>
        <w:t xml:space="preserve"> azáltal hogy </w:t>
      </w:r>
      <m:oMath>
        <m:r>
          <w:rPr>
            <w:rFonts w:ascii="Cambria Math" w:hAnsi="Cambria Math"/>
            <w:rPrChange w:id="2125" w:author="laca" w:date="2015-06-14T16:50:00Z">
              <w:rPr>
                <w:rFonts w:ascii="Cambria Math" w:hAnsi="Cambria Math"/>
              </w:rPr>
            </w:rPrChange>
          </w:rPr>
          <m:t>EnEltolás</m:t>
        </m:r>
      </m:oMath>
      <w:r w:rsidRPr="00FE5CC9">
        <w:rPr>
          <w:rFonts w:ascii="Times New Roman" w:hAnsi="Times New Roman"/>
          <w:rPrChange w:id="2126" w:author="laca" w:date="2015-06-14T16:50:00Z">
            <w:rPr>
              <w:rFonts w:ascii="Times New Roman" w:hAnsi="Times New Roman"/>
            </w:rPr>
          </w:rPrChange>
        </w:rPr>
        <w:t xml:space="preserve"> jelet logikai 1 re állítja, vagyis</w:t>
      </w:r>
      <m:oMath>
        <m:sSub>
          <m:sSubPr>
            <m:ctrlPr>
              <w:rPr>
                <w:rFonts w:ascii="Cambria Math" w:hAnsi="Cambria Math"/>
                <w:i/>
                <w:rPrChange w:id="2127" w:author="laca" w:date="2015-06-14T16:50:00Z">
                  <w:rPr>
                    <w:rFonts w:ascii="Cambria Math" w:hAnsi="Cambria Math"/>
                    <w:i/>
                  </w:rPr>
                </w:rPrChange>
              </w:rPr>
            </m:ctrlPr>
          </m:sSubPr>
          <m:e>
            <m:r>
              <w:rPr>
                <w:rFonts w:ascii="Cambria Math" w:hAnsi="Cambria Math"/>
                <w:rPrChange w:id="2128" w:author="laca" w:date="2015-06-14T16:50:00Z">
                  <w:rPr>
                    <w:rFonts w:ascii="Cambria Math" w:hAnsi="Cambria Math"/>
                  </w:rPr>
                </w:rPrChange>
              </w:rPr>
              <m:t>e</m:t>
            </m:r>
          </m:e>
          <m:sub>
            <m:r>
              <w:rPr>
                <w:rFonts w:ascii="Cambria Math" w:hAnsi="Cambria Math"/>
                <w:rPrChange w:id="2129" w:author="laca" w:date="2015-06-14T16:50:00Z">
                  <w:rPr>
                    <w:rFonts w:ascii="Cambria Math" w:hAnsi="Cambria Math"/>
                  </w:rPr>
                </w:rPrChange>
              </w:rPr>
              <m:t>k-2</m:t>
            </m:r>
          </m:sub>
        </m:sSub>
        <m:r>
          <w:rPr>
            <w:rFonts w:ascii="Cambria Math" w:hAnsi="Cambria Math"/>
            <w:rPrChange w:id="2130" w:author="laca" w:date="2015-06-14T16:50:00Z">
              <w:rPr>
                <w:rFonts w:ascii="Cambria Math" w:hAnsi="Cambria Math"/>
              </w:rPr>
            </w:rPrChange>
          </w:rPr>
          <m:t>=</m:t>
        </m:r>
        <m:sSub>
          <m:sSubPr>
            <m:ctrlPr>
              <w:rPr>
                <w:rFonts w:ascii="Cambria Math" w:hAnsi="Cambria Math"/>
                <w:i/>
                <w:rPrChange w:id="2131" w:author="laca" w:date="2015-06-14T16:50:00Z">
                  <w:rPr>
                    <w:rFonts w:ascii="Cambria Math" w:hAnsi="Cambria Math"/>
                    <w:i/>
                  </w:rPr>
                </w:rPrChange>
              </w:rPr>
            </m:ctrlPr>
          </m:sSubPr>
          <m:e>
            <m:r>
              <w:rPr>
                <w:rFonts w:ascii="Cambria Math" w:hAnsi="Cambria Math"/>
                <w:rPrChange w:id="2132" w:author="laca" w:date="2015-06-14T16:50:00Z">
                  <w:rPr>
                    <w:rFonts w:ascii="Cambria Math" w:hAnsi="Cambria Math"/>
                  </w:rPr>
                </w:rPrChange>
              </w:rPr>
              <m:t>e</m:t>
            </m:r>
          </m:e>
          <m:sub>
            <m:r>
              <w:rPr>
                <w:rFonts w:ascii="Cambria Math" w:hAnsi="Cambria Math"/>
                <w:rPrChange w:id="2133" w:author="laca" w:date="2015-06-14T16:50:00Z">
                  <w:rPr>
                    <w:rFonts w:ascii="Cambria Math" w:hAnsi="Cambria Math"/>
                  </w:rPr>
                </w:rPrChange>
              </w:rPr>
              <m:t>k-1</m:t>
            </m:r>
          </m:sub>
        </m:sSub>
      </m:oMath>
      <w:r w:rsidR="00DD2F70" w:rsidRPr="00FE5CC9">
        <w:rPr>
          <w:rFonts w:ascii="Times New Roman" w:hAnsi="Times New Roman"/>
          <w:rPrChange w:id="2134" w:author="laca" w:date="2015-06-14T16:50:00Z">
            <w:rPr>
              <w:rFonts w:ascii="Times New Roman" w:hAnsi="Times New Roman"/>
            </w:rPr>
          </w:rPrChange>
        </w:rPr>
        <w:t>,</w:t>
      </w:r>
      <m:oMath>
        <m:sSub>
          <m:sSubPr>
            <m:ctrlPr>
              <w:rPr>
                <w:rFonts w:ascii="Cambria Math" w:hAnsi="Cambria Math"/>
                <w:i/>
                <w:rPrChange w:id="2135" w:author="laca" w:date="2015-06-14T16:50:00Z">
                  <w:rPr>
                    <w:rFonts w:ascii="Cambria Math" w:hAnsi="Cambria Math"/>
                    <w:i/>
                  </w:rPr>
                </w:rPrChange>
              </w:rPr>
            </m:ctrlPr>
          </m:sSubPr>
          <m:e>
            <m:r>
              <w:rPr>
                <w:rFonts w:ascii="Cambria Math" w:hAnsi="Cambria Math"/>
                <w:rPrChange w:id="2136" w:author="laca" w:date="2015-06-14T16:50:00Z">
                  <w:rPr>
                    <w:rFonts w:ascii="Cambria Math" w:hAnsi="Cambria Math"/>
                  </w:rPr>
                </w:rPrChange>
              </w:rPr>
              <m:t>e</m:t>
            </m:r>
          </m:e>
          <m:sub>
            <m:r>
              <w:rPr>
                <w:rFonts w:ascii="Cambria Math" w:hAnsi="Cambria Math"/>
                <w:rPrChange w:id="2137" w:author="laca" w:date="2015-06-14T16:50:00Z">
                  <w:rPr>
                    <w:rFonts w:ascii="Cambria Math" w:hAnsi="Cambria Math"/>
                  </w:rPr>
                </w:rPrChange>
              </w:rPr>
              <m:t>k-1</m:t>
            </m:r>
          </m:sub>
        </m:sSub>
        <m:r>
          <w:rPr>
            <w:rFonts w:ascii="Cambria Math" w:hAnsi="Cambria Math"/>
            <w:rPrChange w:id="2138" w:author="laca" w:date="2015-06-14T16:50:00Z">
              <w:rPr>
                <w:rFonts w:ascii="Cambria Math" w:hAnsi="Cambria Math"/>
              </w:rPr>
            </w:rPrChange>
          </w:rPr>
          <m:t>=</m:t>
        </m:r>
        <m:sSub>
          <m:sSubPr>
            <m:ctrlPr>
              <w:rPr>
                <w:rFonts w:ascii="Cambria Math" w:hAnsi="Cambria Math"/>
                <w:i/>
                <w:rPrChange w:id="2139" w:author="laca" w:date="2015-06-14T16:50:00Z">
                  <w:rPr>
                    <w:rFonts w:ascii="Cambria Math" w:hAnsi="Cambria Math"/>
                    <w:i/>
                  </w:rPr>
                </w:rPrChange>
              </w:rPr>
            </m:ctrlPr>
          </m:sSubPr>
          <m:e>
            <m:r>
              <w:rPr>
                <w:rFonts w:ascii="Cambria Math" w:hAnsi="Cambria Math"/>
                <w:rPrChange w:id="2140" w:author="laca" w:date="2015-06-14T16:50:00Z">
                  <w:rPr>
                    <w:rFonts w:ascii="Cambria Math" w:hAnsi="Cambria Math"/>
                  </w:rPr>
                </w:rPrChange>
              </w:rPr>
              <m:t>e</m:t>
            </m:r>
          </m:e>
          <m:sub>
            <m:r>
              <w:rPr>
                <w:rFonts w:ascii="Cambria Math" w:hAnsi="Cambria Math"/>
                <w:rPrChange w:id="2141" w:author="laca" w:date="2015-06-14T16:50:00Z">
                  <w:rPr>
                    <w:rFonts w:ascii="Cambria Math" w:hAnsi="Cambria Math"/>
                  </w:rPr>
                </w:rPrChange>
              </w:rPr>
              <m:t>k</m:t>
            </m:r>
          </m:sub>
        </m:sSub>
      </m:oMath>
      <w:r w:rsidR="00DD2F70" w:rsidRPr="00FE5CC9">
        <w:rPr>
          <w:rFonts w:ascii="Times New Roman" w:hAnsi="Times New Roman"/>
          <w:rPrChange w:id="2142" w:author="laca" w:date="2015-06-14T16:50:00Z">
            <w:rPr>
              <w:rFonts w:ascii="Times New Roman" w:hAnsi="Times New Roman"/>
            </w:rPr>
          </w:rPrChange>
        </w:rPr>
        <w:t xml:space="preserve"> és </w:t>
      </w:r>
      <m:oMath>
        <m:sSub>
          <m:sSubPr>
            <m:ctrlPr>
              <w:rPr>
                <w:rFonts w:ascii="Cambria Math" w:hAnsi="Cambria Math"/>
                <w:i/>
                <w:rPrChange w:id="2143" w:author="laca" w:date="2015-06-14T16:50:00Z">
                  <w:rPr>
                    <w:rFonts w:ascii="Cambria Math" w:hAnsi="Cambria Math"/>
                    <w:i/>
                  </w:rPr>
                </w:rPrChange>
              </w:rPr>
            </m:ctrlPr>
          </m:sSubPr>
          <m:e>
            <m:r>
              <w:rPr>
                <w:rFonts w:ascii="Cambria Math" w:hAnsi="Cambria Math"/>
                <w:rPrChange w:id="2144" w:author="laca" w:date="2015-06-14T16:50:00Z">
                  <w:rPr>
                    <w:rFonts w:ascii="Cambria Math" w:hAnsi="Cambria Math"/>
                  </w:rPr>
                </w:rPrChange>
              </w:rPr>
              <m:t>e</m:t>
            </m:r>
          </m:e>
          <m:sub>
            <m:r>
              <w:rPr>
                <w:rFonts w:ascii="Cambria Math" w:hAnsi="Cambria Math"/>
                <w:rPrChange w:id="2145" w:author="laca" w:date="2015-06-14T16:50:00Z">
                  <w:rPr>
                    <w:rFonts w:ascii="Cambria Math" w:hAnsi="Cambria Math"/>
                  </w:rPr>
                </w:rPrChange>
              </w:rPr>
              <m:t xml:space="preserve">k </m:t>
            </m:r>
          </m:sub>
        </m:sSub>
      </m:oMath>
      <w:r w:rsidR="00DD2F70" w:rsidRPr="00FE5CC9">
        <w:rPr>
          <w:rFonts w:ascii="Times New Roman" w:hAnsi="Times New Roman"/>
          <w:rPrChange w:id="2146" w:author="laca" w:date="2015-06-14T16:50:00Z">
            <w:rPr>
              <w:rFonts w:ascii="Times New Roman" w:hAnsi="Times New Roman"/>
            </w:rPr>
          </w:rPrChange>
        </w:rPr>
        <w:t>regiszterbe betölti az aktuális bemeneti értéket.</w:t>
      </w:r>
    </w:p>
    <w:p w14:paraId="3E00FC06" w14:textId="77777777" w:rsidR="00FB2E76" w:rsidRPr="00FE5CC9" w:rsidRDefault="00ED22AB" w:rsidP="00BC64C7">
      <w:pPr>
        <w:spacing w:after="0" w:line="360" w:lineRule="auto"/>
        <w:ind w:firstLine="720"/>
        <w:jc w:val="both"/>
        <w:rPr>
          <w:rFonts w:ascii="Times New Roman" w:hAnsi="Times New Roman"/>
          <w:rPrChange w:id="2147" w:author="laca" w:date="2015-06-14T16:50:00Z">
            <w:rPr>
              <w:rFonts w:ascii="Times New Roman" w:hAnsi="Times New Roman"/>
            </w:rPr>
          </w:rPrChange>
        </w:rPr>
      </w:pPr>
      <w:r w:rsidRPr="00FE5CC9">
        <w:rPr>
          <w:rFonts w:ascii="Times New Roman" w:hAnsi="Times New Roman"/>
          <w:rPrChange w:id="2148" w:author="laca" w:date="2015-06-14T16:50:00Z">
            <w:rPr>
              <w:rFonts w:ascii="Times New Roman" w:hAnsi="Times New Roman"/>
            </w:rPr>
          </w:rPrChange>
        </w:rPr>
        <w:t xml:space="preserve">Az 2,3,4 állapotokban matematikai műveleteket végez, azáltal hogy </w:t>
      </w:r>
      <w:proofErr w:type="spellStart"/>
      <w:r w:rsidRPr="00FE5CC9">
        <w:rPr>
          <w:rFonts w:ascii="Times New Roman" w:hAnsi="Times New Roman"/>
          <w:rPrChange w:id="2149" w:author="laca" w:date="2015-06-14T16:50:00Z">
            <w:rPr>
              <w:rFonts w:ascii="Times New Roman" w:hAnsi="Times New Roman"/>
            </w:rPr>
          </w:rPrChange>
        </w:rPr>
        <w:t>EnSzorzó</w:t>
      </w:r>
      <w:proofErr w:type="spellEnd"/>
      <w:r w:rsidRPr="00FE5CC9">
        <w:rPr>
          <w:rFonts w:ascii="Times New Roman" w:hAnsi="Times New Roman"/>
          <w:rPrChange w:id="2150" w:author="laca" w:date="2015-06-14T16:50:00Z">
            <w:rPr>
              <w:rFonts w:ascii="Times New Roman" w:hAnsi="Times New Roman"/>
            </w:rPr>
          </w:rPrChange>
        </w:rPr>
        <w:t xml:space="preserve"> jellel a SZORZÓ modult aktívája. A szorzás elvégzésére egy órajel periódust vesz igénybe, és a következő periódusban használhatjuk csak az eredményt.</w:t>
      </w:r>
    </w:p>
    <w:p w14:paraId="46D151DD" w14:textId="77777777" w:rsidR="00FB2E76" w:rsidRPr="00FE5CC9" w:rsidRDefault="00ED22AB" w:rsidP="00BC64C7">
      <w:pPr>
        <w:spacing w:after="0" w:line="360" w:lineRule="auto"/>
        <w:ind w:firstLine="720"/>
        <w:jc w:val="both"/>
        <w:rPr>
          <w:rFonts w:ascii="Times New Roman" w:hAnsi="Times New Roman"/>
          <w:rPrChange w:id="2151" w:author="laca" w:date="2015-06-14T16:50:00Z">
            <w:rPr>
              <w:rFonts w:ascii="Times New Roman" w:hAnsi="Times New Roman"/>
            </w:rPr>
          </w:rPrChange>
        </w:rPr>
      </w:pPr>
      <w:r w:rsidRPr="00FE5CC9">
        <w:rPr>
          <w:rFonts w:ascii="Times New Roman" w:hAnsi="Times New Roman"/>
          <w:rPrChange w:id="2152" w:author="laca" w:date="2015-06-14T16:50:00Z">
            <w:rPr>
              <w:rFonts w:ascii="Times New Roman" w:hAnsi="Times New Roman"/>
            </w:rPr>
          </w:rPrChange>
        </w:rPr>
        <w:t xml:space="preserve">Az állapotokban végzet műveletek: </w:t>
      </w:r>
    </w:p>
    <w:p w14:paraId="673E6366" w14:textId="77777777" w:rsidR="00FB2E76" w:rsidRPr="00FE5CC9" w:rsidRDefault="00ED22AB" w:rsidP="00BC64C7">
      <w:pPr>
        <w:pStyle w:val="ListParagraph"/>
        <w:numPr>
          <w:ilvl w:val="0"/>
          <w:numId w:val="2"/>
        </w:numPr>
        <w:spacing w:after="0" w:line="360" w:lineRule="auto"/>
        <w:ind w:firstLine="720"/>
        <w:jc w:val="both"/>
        <w:rPr>
          <w:rFonts w:ascii="Times New Roman" w:hAnsi="Times New Roman"/>
          <w:rPrChange w:id="2153" w:author="laca" w:date="2015-06-14T16:50:00Z">
            <w:rPr>
              <w:rFonts w:ascii="Times New Roman" w:hAnsi="Times New Roman"/>
            </w:rPr>
          </w:rPrChange>
        </w:rPr>
      </w:pPr>
      <w:r w:rsidRPr="00FE5CC9">
        <w:rPr>
          <w:rFonts w:ascii="Times New Roman" w:hAnsi="Times New Roman"/>
          <w:rPrChange w:id="2154" w:author="laca" w:date="2015-06-14T16:50:00Z">
            <w:rPr>
              <w:rFonts w:ascii="Times New Roman" w:hAnsi="Times New Roman"/>
            </w:rPr>
          </w:rPrChange>
        </w:rPr>
        <w:lastRenderedPageBreak/>
        <w:t xml:space="preserve">0. állapotban </w:t>
      </w:r>
      <w:proofErr w:type="spellStart"/>
      <w:proofErr w:type="gramStart"/>
      <w:r w:rsidRPr="00FE5CC9">
        <w:rPr>
          <w:rFonts w:ascii="Times New Roman" w:hAnsi="Times New Roman"/>
          <w:rPrChange w:id="2155" w:author="laca" w:date="2015-06-14T16:50:00Z">
            <w:rPr>
              <w:rFonts w:ascii="Times New Roman" w:hAnsi="Times New Roman"/>
            </w:rPr>
          </w:rPrChange>
        </w:rPr>
        <w:t>várakozika</w:t>
      </w:r>
      <w:proofErr w:type="spellEnd"/>
      <m:oMath>
        <m:r>
          <w:rPr>
            <w:rFonts w:ascii="Cambria Math" w:hAnsi="Cambria Math"/>
            <w:rPrChange w:id="2156" w:author="laca" w:date="2015-06-14T16:50:00Z">
              <w:rPr>
                <w:rFonts w:ascii="Cambria Math" w:hAnsi="Cambria Math"/>
              </w:rPr>
            </w:rPrChange>
          </w:rPr>
          <m:t>Ts Impulzus</m:t>
        </m:r>
      </m:oMath>
      <w:r w:rsidRPr="00FE5CC9">
        <w:rPr>
          <w:rFonts w:ascii="Times New Roman" w:hAnsi="Times New Roman"/>
          <w:rPrChange w:id="2157" w:author="laca" w:date="2015-06-14T16:50:00Z">
            <w:rPr>
              <w:rFonts w:ascii="Times New Roman" w:hAnsi="Times New Roman"/>
            </w:rPr>
          </w:rPrChange>
        </w:rPr>
        <w:t xml:space="preserve">  felfutó</w:t>
      </w:r>
      <w:proofErr w:type="gramEnd"/>
      <w:r w:rsidRPr="00FE5CC9">
        <w:rPr>
          <w:rFonts w:ascii="Times New Roman" w:hAnsi="Times New Roman"/>
          <w:rPrChange w:id="2158" w:author="laca" w:date="2015-06-14T16:50:00Z">
            <w:rPr>
              <w:rFonts w:ascii="Times New Roman" w:hAnsi="Times New Roman"/>
            </w:rPr>
          </w:rPrChange>
        </w:rPr>
        <w:t xml:space="preserve"> él ér</w:t>
      </w:r>
      <w:proofErr w:type="spellStart"/>
      <w:r w:rsidRPr="00FE5CC9">
        <w:rPr>
          <w:rFonts w:ascii="Times New Roman" w:hAnsi="Times New Roman"/>
          <w:rPrChange w:id="2159" w:author="laca" w:date="2015-06-14T16:50:00Z">
            <w:rPr>
              <w:rFonts w:ascii="Times New Roman" w:hAnsi="Times New Roman"/>
            </w:rPr>
          </w:rPrChange>
        </w:rPr>
        <w:t>kezésére</w:t>
      </w:r>
      <w:proofErr w:type="spellEnd"/>
    </w:p>
    <w:p w14:paraId="5F783145" w14:textId="77777777" w:rsidR="00FB2E76" w:rsidRPr="00FE5CC9" w:rsidRDefault="00ED22AB" w:rsidP="00FC3556">
      <w:pPr>
        <w:pStyle w:val="ListParagraph"/>
        <w:numPr>
          <w:ilvl w:val="0"/>
          <w:numId w:val="2"/>
        </w:numPr>
        <w:spacing w:after="0" w:line="360" w:lineRule="auto"/>
        <w:ind w:firstLine="720"/>
        <w:jc w:val="both"/>
        <w:rPr>
          <w:rFonts w:ascii="Times New Roman" w:hAnsi="Times New Roman"/>
          <w:rPrChange w:id="2160" w:author="laca" w:date="2015-06-14T16:50:00Z">
            <w:rPr>
              <w:rFonts w:ascii="Times New Roman" w:hAnsi="Times New Roman"/>
            </w:rPr>
          </w:rPrChange>
        </w:rPr>
      </w:pPr>
      <w:r w:rsidRPr="00FE5CC9">
        <w:rPr>
          <w:rFonts w:ascii="Times New Roman" w:hAnsi="Times New Roman"/>
          <w:rPrChange w:id="2161" w:author="laca" w:date="2015-06-14T16:50:00Z">
            <w:rPr>
              <w:rFonts w:ascii="Times New Roman" w:hAnsi="Times New Roman"/>
            </w:rPr>
          </w:rPrChange>
        </w:rPr>
        <w:t>1. állapotban elcsúsztatja az e regiszterek értékét</w:t>
      </w:r>
    </w:p>
    <w:p w14:paraId="21070F84" w14:textId="77777777" w:rsidR="00FB2E76" w:rsidRPr="00FE5CC9" w:rsidRDefault="00ED22AB" w:rsidP="001F5941">
      <w:pPr>
        <w:pStyle w:val="ListParagraph"/>
        <w:numPr>
          <w:ilvl w:val="0"/>
          <w:numId w:val="2"/>
        </w:numPr>
        <w:spacing w:after="0" w:line="360" w:lineRule="auto"/>
        <w:ind w:firstLine="720"/>
        <w:jc w:val="both"/>
        <w:rPr>
          <w:rFonts w:ascii="Times New Roman" w:hAnsi="Times New Roman"/>
          <w:rPrChange w:id="2162" w:author="laca" w:date="2015-06-14T16:50:00Z">
            <w:rPr>
              <w:rFonts w:ascii="Times New Roman" w:hAnsi="Times New Roman"/>
            </w:rPr>
          </w:rPrChange>
        </w:rPr>
      </w:pPr>
      <w:r w:rsidRPr="00FE5CC9">
        <w:rPr>
          <w:rFonts w:ascii="Times New Roman" w:hAnsi="Times New Roman"/>
          <w:rPrChange w:id="2163" w:author="laca" w:date="2015-06-14T16:50:00Z">
            <w:rPr>
              <w:rFonts w:ascii="Times New Roman" w:hAnsi="Times New Roman"/>
            </w:rPr>
          </w:rPrChange>
        </w:rPr>
        <w:t>2. állapotban elindítja a</w:t>
      </w:r>
      <m:oMath>
        <m:sSub>
          <m:sSubPr>
            <m:ctrlPr>
              <w:rPr>
                <w:rFonts w:ascii="Cambria Math" w:hAnsi="Cambria Math"/>
                <w:rPrChange w:id="2164" w:author="laca" w:date="2015-06-14T16:50:00Z">
                  <w:rPr>
                    <w:rFonts w:ascii="Cambria Math" w:hAnsi="Cambria Math"/>
                  </w:rPr>
                </w:rPrChange>
              </w:rPr>
            </m:ctrlPr>
          </m:sSubPr>
          <m:e>
            <m:r>
              <w:rPr>
                <w:rFonts w:ascii="Cambria Math" w:hAnsi="Cambria Math"/>
                <w:rPrChange w:id="2165" w:author="laca" w:date="2015-06-14T16:50:00Z">
                  <w:rPr>
                    <w:rFonts w:ascii="Cambria Math" w:hAnsi="Cambria Math"/>
                  </w:rPr>
                </w:rPrChange>
              </w:rPr>
              <m:t xml:space="preserve"> U</m:t>
            </m:r>
          </m:e>
          <m:sub>
            <m:r>
              <w:rPr>
                <w:rFonts w:ascii="Cambria Math" w:hAnsi="Cambria Math"/>
                <w:rPrChange w:id="2166" w:author="laca" w:date="2015-06-14T16:50:00Z">
                  <w:rPr>
                    <w:rFonts w:ascii="Cambria Math" w:hAnsi="Cambria Math"/>
                  </w:rPr>
                </w:rPrChange>
              </w:rPr>
              <m:t>k</m:t>
            </m:r>
          </m:sub>
        </m:sSub>
        <m:r>
          <m:rPr>
            <m:sty m:val="p"/>
          </m:rPr>
          <w:rPr>
            <w:rFonts w:ascii="Cambria Math" w:hAnsi="Cambria Math"/>
            <w:rPrChange w:id="2167" w:author="laca" w:date="2015-06-14T16:50:00Z">
              <w:rPr>
                <w:rFonts w:ascii="Cambria Math" w:hAnsi="Cambria Math"/>
              </w:rPr>
            </w:rPrChange>
          </w:rPr>
          <m:t>=</m:t>
        </m:r>
        <m:sSub>
          <m:sSubPr>
            <m:ctrlPr>
              <w:rPr>
                <w:rFonts w:ascii="Cambria Math" w:hAnsi="Cambria Math"/>
                <w:rPrChange w:id="2168" w:author="laca" w:date="2015-06-14T16:50:00Z">
                  <w:rPr>
                    <w:rFonts w:ascii="Cambria Math" w:hAnsi="Cambria Math"/>
                  </w:rPr>
                </w:rPrChange>
              </w:rPr>
            </m:ctrlPr>
          </m:sSubPr>
          <m:e>
            <m:r>
              <w:rPr>
                <w:rFonts w:ascii="Cambria Math" w:hAnsi="Cambria Math"/>
                <w:rPrChange w:id="2169" w:author="laca" w:date="2015-06-14T16:50:00Z">
                  <w:rPr>
                    <w:rFonts w:ascii="Cambria Math" w:hAnsi="Cambria Math"/>
                  </w:rPr>
                </w:rPrChange>
              </w:rPr>
              <m:t>U</m:t>
            </m:r>
          </m:e>
          <m:sub>
            <m:r>
              <w:rPr>
                <w:rFonts w:ascii="Cambria Math" w:hAnsi="Cambria Math"/>
                <w:rPrChange w:id="2170" w:author="laca" w:date="2015-06-14T16:50:00Z">
                  <w:rPr>
                    <w:rFonts w:ascii="Cambria Math" w:hAnsi="Cambria Math"/>
                  </w:rPr>
                </w:rPrChange>
              </w:rPr>
              <m:t>k</m:t>
            </m:r>
          </m:sub>
        </m:sSub>
        <m:r>
          <m:rPr>
            <m:sty m:val="p"/>
          </m:rPr>
          <w:rPr>
            <w:rFonts w:ascii="Cambria Math" w:hAnsi="Cambria Math"/>
            <w:rPrChange w:id="2171" w:author="laca" w:date="2015-06-14T16:50:00Z">
              <w:rPr>
                <w:rFonts w:ascii="Cambria Math" w:hAnsi="Cambria Math"/>
              </w:rPr>
            </w:rPrChange>
          </w:rPr>
          <m:t>+</m:t>
        </m:r>
        <m:sSub>
          <m:sSubPr>
            <m:ctrlPr>
              <w:rPr>
                <w:rFonts w:ascii="Cambria Math" w:hAnsi="Cambria Math"/>
                <w:i/>
                <w:rPrChange w:id="2172" w:author="laca" w:date="2015-06-14T16:50:00Z">
                  <w:rPr>
                    <w:rFonts w:ascii="Cambria Math" w:hAnsi="Cambria Math"/>
                    <w:i/>
                  </w:rPr>
                </w:rPrChange>
              </w:rPr>
            </m:ctrlPr>
          </m:sSubPr>
          <m:e>
            <m:r>
              <w:rPr>
                <w:rFonts w:ascii="Cambria Math" w:hAnsi="Cambria Math"/>
                <w:rPrChange w:id="2173" w:author="laca" w:date="2015-06-14T16:50:00Z">
                  <w:rPr>
                    <w:rFonts w:ascii="Cambria Math" w:hAnsi="Cambria Math"/>
                  </w:rPr>
                </w:rPrChange>
              </w:rPr>
              <m:t>Q</m:t>
            </m:r>
          </m:e>
          <m:sub>
            <m:r>
              <w:rPr>
                <w:rFonts w:ascii="Cambria Math" w:hAnsi="Cambria Math"/>
                <w:rPrChange w:id="2174" w:author="laca" w:date="2015-06-14T16:50:00Z">
                  <w:rPr>
                    <w:rFonts w:ascii="Cambria Math" w:hAnsi="Cambria Math"/>
                  </w:rPr>
                </w:rPrChange>
              </w:rPr>
              <m:t>0</m:t>
            </m:r>
          </m:sub>
        </m:sSub>
        <m:sSub>
          <m:sSubPr>
            <m:ctrlPr>
              <w:rPr>
                <w:rFonts w:ascii="Cambria Math" w:hAnsi="Cambria Math"/>
                <w:i/>
                <w:rPrChange w:id="2175" w:author="laca" w:date="2015-06-14T16:50:00Z">
                  <w:rPr>
                    <w:rFonts w:ascii="Cambria Math" w:hAnsi="Cambria Math"/>
                    <w:i/>
                  </w:rPr>
                </w:rPrChange>
              </w:rPr>
            </m:ctrlPr>
          </m:sSubPr>
          <m:e>
            <m:r>
              <w:rPr>
                <w:rFonts w:ascii="Cambria Math" w:hAnsi="Cambria Math"/>
                <w:rPrChange w:id="2176" w:author="laca" w:date="2015-06-14T16:50:00Z">
                  <w:rPr>
                    <w:rFonts w:ascii="Cambria Math" w:hAnsi="Cambria Math"/>
                  </w:rPr>
                </w:rPrChange>
              </w:rPr>
              <m:t>e</m:t>
            </m:r>
          </m:e>
          <m:sub>
            <m:r>
              <w:rPr>
                <w:rFonts w:ascii="Cambria Math" w:hAnsi="Cambria Math"/>
                <w:rPrChange w:id="2177" w:author="laca" w:date="2015-06-14T16:50:00Z">
                  <w:rPr>
                    <w:rFonts w:ascii="Cambria Math" w:hAnsi="Cambria Math"/>
                  </w:rPr>
                </w:rPrChange>
              </w:rPr>
              <m:t>k</m:t>
            </m:r>
          </m:sub>
        </m:sSub>
      </m:oMath>
      <w:r w:rsidRPr="00FE5CC9">
        <w:rPr>
          <w:rFonts w:ascii="Times New Roman" w:hAnsi="Times New Roman"/>
          <w:rPrChange w:id="2178" w:author="laca" w:date="2015-06-14T16:50:00Z">
            <w:rPr>
              <w:rFonts w:ascii="Times New Roman" w:hAnsi="Times New Roman"/>
            </w:rPr>
          </w:rPrChange>
        </w:rPr>
        <w:t>, műveletet.</w:t>
      </w:r>
    </w:p>
    <w:p w14:paraId="26EB0090" w14:textId="77777777" w:rsidR="00577A45" w:rsidRPr="00FE5CC9" w:rsidRDefault="00F61364" w:rsidP="001F5941">
      <w:pPr>
        <w:spacing w:after="0" w:line="360" w:lineRule="auto"/>
        <w:ind w:firstLine="720"/>
        <w:jc w:val="both"/>
        <w:rPr>
          <w:rFonts w:ascii="Times New Roman" w:hAnsi="Times New Roman"/>
          <w:rPrChange w:id="2179" w:author="laca" w:date="2015-06-14T16:50:00Z">
            <w:rPr>
              <w:rFonts w:ascii="Times New Roman" w:hAnsi="Times New Roman"/>
            </w:rPr>
          </w:rPrChange>
        </w:rPr>
      </w:pPr>
      <w:r w:rsidRPr="00FE5CC9">
        <w:rPr>
          <w:rFonts w:ascii="Times New Roman" w:hAnsi="Times New Roman"/>
          <w:noProof/>
          <w:lang w:eastAsia="hu-HU"/>
          <w:rPrChange w:id="2180" w:author="laca" w:date="2015-06-14T16:50:00Z">
            <w:rPr>
              <w:rFonts w:ascii="Times New Roman" w:hAnsi="Times New Roman"/>
              <w:noProof/>
              <w:lang w:eastAsia="hu-HU"/>
            </w:rPr>
          </w:rPrChange>
        </w:rPr>
        <w:pict w14:anchorId="64B4C5E2">
          <v:group id="Group 173" o:spid="_x0000_s1032" style="position:absolute;left:0;text-align:left;margin-left:0;margin-top:.25pt;width:192.85pt;height:425.4pt;z-index:251577344;mso-position-horizontal:left;mso-position-horizontal-relative:margin"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">
            <v:shape id="Picture 4" o:spid="_x0000_s1033" type="#_x0000_t75" style="position:absolute;left:523;width:23546;height:498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R8F3CAAAA2gAAAA8AAABkcnMvZG93bnJldi54bWxEj0FrAjEUhO+F/ofwCt5qVldsWY1SBEW8&#10;ue2lt8fmdXdx85Im0V399UYo9DjMzDfMcj2YTlzIh9aygsk4A0FcWd1yreDrc/v6DiJEZI2dZVJw&#10;pQDr1fPTEgttez7SpYy1SBAOBSpoYnSFlKFqyGAYW0ecvB/rDcYkfS21xz7BTSenWTaXBltOCw06&#10;2jRUncqzUeC909/5ryvlW5/nh3o/vZ3mO6VGL8PHAkSkIf6H/9p7rWAGjyvpBs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EfBdwgAAANoAAAAPAAAAAAAAAAAAAAAAAJ8C&#10;AABkcnMvZG93bnJldi54bWxQSwUGAAAAAAQABAD3AAAAjgMAAAAA&#10;">
              <v:imagedata r:id="rId12" o:title=""/>
              <v:path arrowok="t"/>
            </v:shape>
            <v:shape id="Text Box 19" o:spid="_x0000_s1034" type="#_x0000_t202" style="position:absolute;top:49244;width:24491;height:47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C9B0411" w14:textId="40A9A3B7" w:rsidR="00FC3556" w:rsidRPr="00297076" w:rsidRDefault="00FC3556" w:rsidP="003C33E9">
                    <w:pPr>
                      <w:pStyle w:val="Caption"/>
                      <w:jc w:val="center"/>
                      <w:rPr>
                        <w:rFonts w:ascii="Times New Roman" w:hAnsi="Times New Roman"/>
                        <w:noProof/>
                        <w:sz w:val="24"/>
                        <w:szCs w:val="24"/>
                      </w:rPr>
                    </w:pPr>
                    <w:bookmarkStart w:id="2181" w:name="_Toc422064028"/>
                    <w:r>
                      <w:t xml:space="preserve">Kép. </w:t>
                    </w:r>
                    <w:ins w:id="2182" w:author="laca" w:date="2015-06-14T12:08:00Z">
                      <w:r>
                        <w:fldChar w:fldCharType="begin"/>
                      </w:r>
                      <w:r>
                        <w:instrText xml:space="preserve"> STYLEREF 1 \s </w:instrText>
                      </w:r>
                    </w:ins>
                    <w:r>
                      <w:fldChar w:fldCharType="separate"/>
                    </w:r>
                    <w:r>
                      <w:rPr>
                        <w:noProof/>
                      </w:rPr>
                      <w:t>3</w:t>
                    </w:r>
                    <w:ins w:id="2183" w:author="laca" w:date="2015-06-14T12:08:00Z">
                      <w:r>
                        <w:fldChar w:fldCharType="end"/>
                      </w:r>
                      <w:r>
                        <w:t>.</w:t>
                      </w:r>
                      <w:r>
                        <w:fldChar w:fldCharType="begin"/>
                      </w:r>
                      <w:r>
                        <w:instrText xml:space="preserve"> SEQ Kép. \* ARABIC \s 1 </w:instrText>
                      </w:r>
                    </w:ins>
                    <w:r>
                      <w:fldChar w:fldCharType="separate"/>
                    </w:r>
                    <w:ins w:id="2184" w:author="laca" w:date="2015-06-14T12:08:00Z">
                      <w:r>
                        <w:rPr>
                          <w:noProof/>
                        </w:rPr>
                        <w:t>2</w:t>
                      </w:r>
                      <w:r>
                        <w:fldChar w:fldCharType="end"/>
                      </w:r>
                    </w:ins>
                    <w:del w:id="218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w:delText>
                      </w:r>
                      <w:r w:rsidDel="002E2EC5">
                        <w:rPr>
                          <w:noProof/>
                        </w:rPr>
                        <w:fldChar w:fldCharType="end"/>
                      </w:r>
                    </w:del>
                    <w:r>
                      <w:t xml:space="preserve"> Állapot automata, amely leírja a Diszkrét PID szabály ózót</w:t>
                    </w:r>
                    <w:bookmarkEnd w:id="2181"/>
                  </w:p>
                </w:txbxContent>
              </v:textbox>
            </v:shape>
            <w10:wrap type="square" anchorx="margin"/>
          </v:group>
        </w:pict>
      </w:r>
      <w:r w:rsidR="00577A45" w:rsidRPr="00FE5CC9">
        <w:rPr>
          <w:rFonts w:ascii="Times New Roman" w:hAnsi="Times New Roman"/>
          <w:rPrChange w:id="2186" w:author="laca" w:date="2015-06-14T16:50:00Z">
            <w:rPr>
              <w:rFonts w:ascii="Times New Roman" w:hAnsi="Times New Roman"/>
            </w:rPr>
          </w:rPrChange>
        </w:rPr>
        <w:t>3. állapotban</w:t>
      </w:r>
      <w:ins w:id="2187" w:author="laca" w:date="2015-06-14T10:36:00Z">
        <w:r w:rsidRPr="00FE5CC9">
          <w:rPr>
            <w:rFonts w:ascii="Times New Roman" w:hAnsi="Times New Roman"/>
            <w:rPrChange w:id="2188" w:author="laca" w:date="2015-06-14T16:50:00Z">
              <w:rPr>
                <w:rFonts w:ascii="Times New Roman" w:hAnsi="Times New Roman"/>
              </w:rPr>
            </w:rPrChange>
          </w:rPr>
          <w:t>,</w:t>
        </w:r>
      </w:ins>
      <w:r w:rsidR="00577A45" w:rsidRPr="00FE5CC9">
        <w:rPr>
          <w:rFonts w:ascii="Times New Roman" w:hAnsi="Times New Roman"/>
          <w:rPrChange w:id="2189" w:author="laca" w:date="2015-06-14T16:50:00Z">
            <w:rPr>
              <w:rFonts w:ascii="Times New Roman" w:hAnsi="Times New Roman"/>
            </w:rPr>
          </w:rPrChange>
        </w:rPr>
        <w:t xml:space="preserve"> </w:t>
      </w:r>
      <w:commentRangeStart w:id="2190"/>
      <w:r w:rsidR="007B3174" w:rsidRPr="00FE5CC9">
        <w:rPr>
          <w:rFonts w:ascii="Times New Roman" w:hAnsi="Times New Roman"/>
          <w:rPrChange w:id="2191" w:author="laca" w:date="2015-06-14T16:50:00Z">
            <w:rPr>
              <w:rFonts w:ascii="Times New Roman" w:hAnsi="Times New Roman"/>
            </w:rPr>
          </w:rPrChange>
        </w:rPr>
        <w:t>eltárolja a 2. állapotban elindított művelet eredményét</w:t>
      </w:r>
      <w:commentRangeEnd w:id="2190"/>
      <w:r w:rsidR="007B3174" w:rsidRPr="00FE5CC9">
        <w:rPr>
          <w:rStyle w:val="CommentReference"/>
          <w:rFonts w:ascii="Times New Roman" w:hAnsi="Times New Roman"/>
          <w:sz w:val="24"/>
          <w:szCs w:val="24"/>
          <w:rPrChange w:id="2192" w:author="laca" w:date="2015-06-14T16:50:00Z">
            <w:rPr>
              <w:rStyle w:val="CommentReference"/>
              <w:rFonts w:ascii="Times New Roman" w:hAnsi="Times New Roman"/>
              <w:sz w:val="24"/>
              <w:szCs w:val="24"/>
            </w:rPr>
          </w:rPrChange>
        </w:rPr>
        <w:commentReference w:id="2190"/>
      </w:r>
      <w:r w:rsidR="007B3174" w:rsidRPr="00FE5CC9">
        <w:rPr>
          <w:rFonts w:ascii="Times New Roman" w:hAnsi="Times New Roman"/>
          <w:rPrChange w:id="2193" w:author="laca" w:date="2015-06-14T16:50:00Z">
            <w:rPr>
              <w:rFonts w:ascii="Times New Roman" w:hAnsi="Times New Roman"/>
            </w:rPr>
          </w:rPrChange>
        </w:rPr>
        <w:t xml:space="preserve"> és </w:t>
      </w:r>
      <w:r w:rsidR="00577A45" w:rsidRPr="00FE5CC9">
        <w:rPr>
          <w:rFonts w:ascii="Times New Roman" w:hAnsi="Times New Roman"/>
          <w:rPrChange w:id="2194" w:author="laca" w:date="2015-06-14T16:50:00Z">
            <w:rPr>
              <w:rFonts w:ascii="Times New Roman" w:hAnsi="Times New Roman"/>
            </w:rPr>
          </w:rPrChange>
        </w:rPr>
        <w:t xml:space="preserve">elindítja </w:t>
      </w:r>
      <m:oMath>
        <m:sSub>
          <m:sSubPr>
            <m:ctrlPr>
              <w:rPr>
                <w:rFonts w:ascii="Cambria Math" w:hAnsi="Cambria Math"/>
                <w:rPrChange w:id="2195" w:author="laca" w:date="2015-06-14T16:50:00Z">
                  <w:rPr>
                    <w:rFonts w:ascii="Cambria Math" w:hAnsi="Cambria Math"/>
                  </w:rPr>
                </w:rPrChange>
              </w:rPr>
            </m:ctrlPr>
          </m:sSubPr>
          <m:e>
            <m:r>
              <w:rPr>
                <w:rFonts w:ascii="Cambria Math" w:hAnsi="Cambria Math"/>
                <w:rPrChange w:id="2196" w:author="laca" w:date="2015-06-14T16:50:00Z">
                  <w:rPr>
                    <w:rFonts w:ascii="Cambria Math" w:hAnsi="Cambria Math"/>
                  </w:rPr>
                </w:rPrChange>
              </w:rPr>
              <m:t>U</m:t>
            </m:r>
          </m:e>
          <m:sub>
            <m:r>
              <w:rPr>
                <w:rFonts w:ascii="Cambria Math" w:hAnsi="Cambria Math"/>
                <w:rPrChange w:id="2197" w:author="laca" w:date="2015-06-14T16:50:00Z">
                  <w:rPr>
                    <w:rFonts w:ascii="Cambria Math" w:hAnsi="Cambria Math"/>
                  </w:rPr>
                </w:rPrChange>
              </w:rPr>
              <m:t>k</m:t>
            </m:r>
          </m:sub>
        </m:sSub>
        <m:r>
          <m:rPr>
            <m:sty m:val="p"/>
          </m:rPr>
          <w:rPr>
            <w:rFonts w:ascii="Cambria Math" w:hAnsi="Cambria Math"/>
            <w:rPrChange w:id="2198" w:author="laca" w:date="2015-06-14T16:50:00Z">
              <w:rPr>
                <w:rFonts w:ascii="Cambria Math" w:hAnsi="Cambria Math"/>
              </w:rPr>
            </w:rPrChange>
          </w:rPr>
          <m:t>=</m:t>
        </m:r>
        <m:sSub>
          <m:sSubPr>
            <m:ctrlPr>
              <w:rPr>
                <w:rFonts w:ascii="Cambria Math" w:hAnsi="Cambria Math"/>
                <w:rPrChange w:id="2199" w:author="laca" w:date="2015-06-14T16:50:00Z">
                  <w:rPr>
                    <w:rFonts w:ascii="Cambria Math" w:hAnsi="Cambria Math"/>
                  </w:rPr>
                </w:rPrChange>
              </w:rPr>
            </m:ctrlPr>
          </m:sSubPr>
          <m:e>
            <m:r>
              <w:rPr>
                <w:rFonts w:ascii="Cambria Math" w:hAnsi="Cambria Math"/>
                <w:rPrChange w:id="2200" w:author="laca" w:date="2015-06-14T16:50:00Z">
                  <w:rPr>
                    <w:rFonts w:ascii="Cambria Math" w:hAnsi="Cambria Math"/>
                  </w:rPr>
                </w:rPrChange>
              </w:rPr>
              <m:t>U</m:t>
            </m:r>
          </m:e>
          <m:sub>
            <m:r>
              <w:rPr>
                <w:rFonts w:ascii="Cambria Math" w:hAnsi="Cambria Math"/>
                <w:rPrChange w:id="2201" w:author="laca" w:date="2015-06-14T16:50:00Z">
                  <w:rPr>
                    <w:rFonts w:ascii="Cambria Math" w:hAnsi="Cambria Math"/>
                  </w:rPr>
                </w:rPrChange>
              </w:rPr>
              <m:t>k</m:t>
            </m:r>
          </m:sub>
        </m:sSub>
        <m:r>
          <m:rPr>
            <m:sty m:val="p"/>
          </m:rPr>
          <w:rPr>
            <w:rFonts w:ascii="Cambria Math" w:hAnsi="Cambria Math"/>
            <w:rPrChange w:id="2202" w:author="laca" w:date="2015-06-14T16:50:00Z">
              <w:rPr>
                <w:rFonts w:ascii="Cambria Math" w:hAnsi="Cambria Math"/>
              </w:rPr>
            </w:rPrChange>
          </w:rPr>
          <m:t>+</m:t>
        </m:r>
        <m:sSub>
          <m:sSubPr>
            <m:ctrlPr>
              <w:rPr>
                <w:rFonts w:ascii="Cambria Math" w:hAnsi="Cambria Math"/>
                <w:i/>
                <w:rPrChange w:id="2203" w:author="laca" w:date="2015-06-14T16:50:00Z">
                  <w:rPr>
                    <w:rFonts w:ascii="Cambria Math" w:hAnsi="Cambria Math"/>
                    <w:i/>
                  </w:rPr>
                </w:rPrChange>
              </w:rPr>
            </m:ctrlPr>
          </m:sSubPr>
          <m:e>
            <m:r>
              <w:rPr>
                <w:rFonts w:ascii="Cambria Math" w:hAnsi="Cambria Math"/>
                <w:rPrChange w:id="2204" w:author="laca" w:date="2015-06-14T16:50:00Z">
                  <w:rPr>
                    <w:rFonts w:ascii="Cambria Math" w:hAnsi="Cambria Math"/>
                  </w:rPr>
                </w:rPrChange>
              </w:rPr>
              <m:t>Q</m:t>
            </m:r>
          </m:e>
          <m:sub>
            <m:r>
              <w:rPr>
                <w:rFonts w:ascii="Cambria Math" w:hAnsi="Cambria Math"/>
                <w:rPrChange w:id="2205" w:author="laca" w:date="2015-06-14T16:50:00Z">
                  <w:rPr>
                    <w:rFonts w:ascii="Cambria Math" w:hAnsi="Cambria Math"/>
                  </w:rPr>
                </w:rPrChange>
              </w:rPr>
              <m:t>1</m:t>
            </m:r>
          </m:sub>
        </m:sSub>
        <m:sSub>
          <m:sSubPr>
            <m:ctrlPr>
              <w:rPr>
                <w:rFonts w:ascii="Cambria Math" w:hAnsi="Cambria Math"/>
                <w:i/>
                <w:rPrChange w:id="2206" w:author="laca" w:date="2015-06-14T16:50:00Z">
                  <w:rPr>
                    <w:rFonts w:ascii="Cambria Math" w:hAnsi="Cambria Math"/>
                    <w:i/>
                  </w:rPr>
                </w:rPrChange>
              </w:rPr>
            </m:ctrlPr>
          </m:sSubPr>
          <m:e>
            <m:r>
              <w:rPr>
                <w:rFonts w:ascii="Cambria Math" w:hAnsi="Cambria Math"/>
                <w:rPrChange w:id="2207" w:author="laca" w:date="2015-06-14T16:50:00Z">
                  <w:rPr>
                    <w:rFonts w:ascii="Cambria Math" w:hAnsi="Cambria Math"/>
                  </w:rPr>
                </w:rPrChange>
              </w:rPr>
              <m:t>e</m:t>
            </m:r>
          </m:e>
          <m:sub>
            <m:r>
              <w:rPr>
                <w:rFonts w:ascii="Cambria Math" w:hAnsi="Cambria Math"/>
                <w:rPrChange w:id="2208" w:author="laca" w:date="2015-06-14T16:50:00Z">
                  <w:rPr>
                    <w:rFonts w:ascii="Cambria Math" w:hAnsi="Cambria Math"/>
                  </w:rPr>
                </w:rPrChange>
              </w:rPr>
              <m:t>k-1</m:t>
            </m:r>
          </m:sub>
        </m:sSub>
      </m:oMath>
      <w:proofErr w:type="gramStart"/>
      <w:r w:rsidR="00577A45" w:rsidRPr="00FE5CC9">
        <w:rPr>
          <w:rFonts w:ascii="Times New Roman" w:hAnsi="Times New Roman"/>
          <w:rPrChange w:id="2209" w:author="laca" w:date="2015-06-14T16:50:00Z">
            <w:rPr>
              <w:rFonts w:ascii="Times New Roman" w:hAnsi="Times New Roman"/>
            </w:rPr>
          </w:rPrChange>
        </w:rPr>
        <w:t>,</w:t>
      </w:r>
      <w:r w:rsidR="007B3174" w:rsidRPr="00FE5CC9">
        <w:rPr>
          <w:rFonts w:ascii="Times New Roman" w:hAnsi="Times New Roman"/>
          <w:rPrChange w:id="2210" w:author="laca" w:date="2015-06-14T16:50:00Z">
            <w:rPr>
              <w:rFonts w:ascii="Times New Roman" w:hAnsi="Times New Roman"/>
            </w:rPr>
          </w:rPrChange>
        </w:rPr>
        <w:t>műveletet</w:t>
      </w:r>
      <w:proofErr w:type="gramEnd"/>
      <w:r w:rsidR="00ED22AB" w:rsidRPr="00FE5CC9">
        <w:rPr>
          <w:rFonts w:ascii="Times New Roman" w:hAnsi="Times New Roman"/>
          <w:rPrChange w:id="2211" w:author="laca" w:date="2015-06-14T16:50:00Z">
            <w:rPr>
              <w:rFonts w:ascii="Times New Roman" w:hAnsi="Times New Roman"/>
            </w:rPr>
          </w:rPrChange>
        </w:rPr>
        <w:t>.</w:t>
      </w:r>
    </w:p>
    <w:p w14:paraId="20816457" w14:textId="77777777" w:rsidR="002B2E9A" w:rsidRPr="00FE5CC9" w:rsidRDefault="00ED22AB" w:rsidP="001F5941">
      <w:pPr>
        <w:pStyle w:val="ListParagraph"/>
        <w:numPr>
          <w:ilvl w:val="0"/>
          <w:numId w:val="2"/>
        </w:numPr>
        <w:spacing w:after="0" w:line="360" w:lineRule="auto"/>
        <w:ind w:firstLine="720"/>
        <w:jc w:val="both"/>
        <w:rPr>
          <w:rFonts w:ascii="Times New Roman" w:hAnsi="Times New Roman"/>
          <w:rPrChange w:id="2212" w:author="laca" w:date="2015-06-14T16:50:00Z">
            <w:rPr>
              <w:rFonts w:ascii="Times New Roman" w:hAnsi="Times New Roman"/>
            </w:rPr>
          </w:rPrChange>
        </w:rPr>
      </w:pPr>
      <w:r w:rsidRPr="00FE5CC9">
        <w:rPr>
          <w:rFonts w:ascii="Times New Roman" w:hAnsi="Times New Roman"/>
          <w:rPrChange w:id="2213" w:author="laca" w:date="2015-06-14T16:50:00Z">
            <w:rPr>
              <w:rFonts w:ascii="Times New Roman" w:hAnsi="Times New Roman"/>
            </w:rPr>
          </w:rPrChange>
        </w:rPr>
        <w:t xml:space="preserve">4. állapotban eltárolja a 3. állapotban elindított művelet eredményét és elindítja </w:t>
      </w:r>
      <m:oMath>
        <m:sSub>
          <m:sSubPr>
            <m:ctrlPr>
              <w:rPr>
                <w:rFonts w:ascii="Cambria Math" w:hAnsi="Cambria Math"/>
                <w:rPrChange w:id="2214" w:author="laca" w:date="2015-06-14T16:50:00Z">
                  <w:rPr>
                    <w:rFonts w:ascii="Cambria Math" w:hAnsi="Cambria Math"/>
                  </w:rPr>
                </w:rPrChange>
              </w:rPr>
            </m:ctrlPr>
          </m:sSubPr>
          <m:e>
            <m:r>
              <w:rPr>
                <w:rFonts w:ascii="Cambria Math" w:hAnsi="Cambria Math"/>
                <w:rPrChange w:id="2215" w:author="laca" w:date="2015-06-14T16:50:00Z">
                  <w:rPr>
                    <w:rFonts w:ascii="Cambria Math" w:hAnsi="Cambria Math"/>
                  </w:rPr>
                </w:rPrChange>
              </w:rPr>
              <m:t>U</m:t>
            </m:r>
          </m:e>
          <m:sub>
            <m:r>
              <w:rPr>
                <w:rFonts w:ascii="Cambria Math" w:hAnsi="Cambria Math"/>
                <w:rPrChange w:id="2216" w:author="laca" w:date="2015-06-14T16:50:00Z">
                  <w:rPr>
                    <w:rFonts w:ascii="Cambria Math" w:hAnsi="Cambria Math"/>
                  </w:rPr>
                </w:rPrChange>
              </w:rPr>
              <m:t>k</m:t>
            </m:r>
          </m:sub>
        </m:sSub>
        <m:r>
          <m:rPr>
            <m:sty m:val="p"/>
          </m:rPr>
          <w:rPr>
            <w:rFonts w:ascii="Cambria Math" w:hAnsi="Cambria Math"/>
            <w:rPrChange w:id="2217" w:author="laca" w:date="2015-06-14T16:50:00Z">
              <w:rPr>
                <w:rFonts w:ascii="Cambria Math" w:hAnsi="Cambria Math"/>
              </w:rPr>
            </w:rPrChange>
          </w:rPr>
          <m:t>=</m:t>
        </m:r>
        <m:sSub>
          <m:sSubPr>
            <m:ctrlPr>
              <w:rPr>
                <w:rFonts w:ascii="Cambria Math" w:hAnsi="Cambria Math"/>
                <w:rPrChange w:id="2218" w:author="laca" w:date="2015-06-14T16:50:00Z">
                  <w:rPr>
                    <w:rFonts w:ascii="Cambria Math" w:hAnsi="Cambria Math"/>
                  </w:rPr>
                </w:rPrChange>
              </w:rPr>
            </m:ctrlPr>
          </m:sSubPr>
          <m:e>
            <m:r>
              <w:rPr>
                <w:rFonts w:ascii="Cambria Math" w:hAnsi="Cambria Math"/>
                <w:rPrChange w:id="2219" w:author="laca" w:date="2015-06-14T16:50:00Z">
                  <w:rPr>
                    <w:rFonts w:ascii="Cambria Math" w:hAnsi="Cambria Math"/>
                  </w:rPr>
                </w:rPrChange>
              </w:rPr>
              <m:t>U</m:t>
            </m:r>
          </m:e>
          <m:sub>
            <m:r>
              <w:rPr>
                <w:rFonts w:ascii="Cambria Math" w:hAnsi="Cambria Math"/>
                <w:rPrChange w:id="2220" w:author="laca" w:date="2015-06-14T16:50:00Z">
                  <w:rPr>
                    <w:rFonts w:ascii="Cambria Math" w:hAnsi="Cambria Math"/>
                  </w:rPr>
                </w:rPrChange>
              </w:rPr>
              <m:t>k</m:t>
            </m:r>
          </m:sub>
        </m:sSub>
        <m:r>
          <m:rPr>
            <m:sty m:val="p"/>
          </m:rPr>
          <w:rPr>
            <w:rFonts w:ascii="Cambria Math" w:hAnsi="Cambria Math"/>
            <w:rPrChange w:id="2221" w:author="laca" w:date="2015-06-14T16:50:00Z">
              <w:rPr>
                <w:rFonts w:ascii="Cambria Math" w:hAnsi="Cambria Math"/>
              </w:rPr>
            </w:rPrChange>
          </w:rPr>
          <m:t>+</m:t>
        </m:r>
        <m:sSub>
          <m:sSubPr>
            <m:ctrlPr>
              <w:rPr>
                <w:rFonts w:ascii="Cambria Math" w:hAnsi="Cambria Math"/>
                <w:i/>
                <w:rPrChange w:id="2222" w:author="laca" w:date="2015-06-14T16:50:00Z">
                  <w:rPr>
                    <w:rFonts w:ascii="Cambria Math" w:hAnsi="Cambria Math"/>
                    <w:i/>
                  </w:rPr>
                </w:rPrChange>
              </w:rPr>
            </m:ctrlPr>
          </m:sSubPr>
          <m:e>
            <m:r>
              <w:rPr>
                <w:rFonts w:ascii="Cambria Math" w:hAnsi="Cambria Math"/>
                <w:rPrChange w:id="2223" w:author="laca" w:date="2015-06-14T16:50:00Z">
                  <w:rPr>
                    <w:rFonts w:ascii="Cambria Math" w:hAnsi="Cambria Math"/>
                  </w:rPr>
                </w:rPrChange>
              </w:rPr>
              <m:t>Q</m:t>
            </m:r>
          </m:e>
          <m:sub>
            <m:r>
              <w:rPr>
                <w:rFonts w:ascii="Cambria Math" w:hAnsi="Cambria Math"/>
                <w:rPrChange w:id="2224" w:author="laca" w:date="2015-06-14T16:50:00Z">
                  <w:rPr>
                    <w:rFonts w:ascii="Cambria Math" w:hAnsi="Cambria Math"/>
                  </w:rPr>
                </w:rPrChange>
              </w:rPr>
              <m:t>2</m:t>
            </m:r>
          </m:sub>
        </m:sSub>
        <m:sSub>
          <m:sSubPr>
            <m:ctrlPr>
              <w:rPr>
                <w:rFonts w:ascii="Cambria Math" w:hAnsi="Cambria Math"/>
                <w:i/>
                <w:rPrChange w:id="2225" w:author="laca" w:date="2015-06-14T16:50:00Z">
                  <w:rPr>
                    <w:rFonts w:ascii="Cambria Math" w:hAnsi="Cambria Math"/>
                    <w:i/>
                  </w:rPr>
                </w:rPrChange>
              </w:rPr>
            </m:ctrlPr>
          </m:sSubPr>
          <m:e>
            <m:r>
              <w:rPr>
                <w:rFonts w:ascii="Cambria Math" w:hAnsi="Cambria Math"/>
                <w:rPrChange w:id="2226" w:author="laca" w:date="2015-06-14T16:50:00Z">
                  <w:rPr>
                    <w:rFonts w:ascii="Cambria Math" w:hAnsi="Cambria Math"/>
                  </w:rPr>
                </w:rPrChange>
              </w:rPr>
              <m:t>e</m:t>
            </m:r>
          </m:e>
          <m:sub>
            <m:r>
              <w:rPr>
                <w:rFonts w:ascii="Cambria Math" w:hAnsi="Cambria Math"/>
                <w:rPrChange w:id="2227" w:author="laca" w:date="2015-06-14T16:50:00Z">
                  <w:rPr>
                    <w:rFonts w:ascii="Cambria Math" w:hAnsi="Cambria Math"/>
                  </w:rPr>
                </w:rPrChange>
              </w:rPr>
              <m:t xml:space="preserve">k-2 </m:t>
            </m:r>
          </m:sub>
        </m:sSub>
      </m:oMath>
      <w:r w:rsidRPr="00FE5CC9">
        <w:rPr>
          <w:rFonts w:ascii="Times New Roman" w:hAnsi="Times New Roman"/>
          <w:rPrChange w:id="2228" w:author="laca" w:date="2015-06-14T16:50:00Z">
            <w:rPr>
              <w:rFonts w:ascii="Times New Roman" w:hAnsi="Times New Roman"/>
            </w:rPr>
          </w:rPrChange>
        </w:rPr>
        <w:t>műveletet.</w:t>
      </w:r>
    </w:p>
    <w:p w14:paraId="1EF310C9" w14:textId="77777777" w:rsidR="00577A45" w:rsidRPr="00FE5CC9" w:rsidRDefault="00ED22AB" w:rsidP="001F5941">
      <w:pPr>
        <w:pStyle w:val="ListParagraph"/>
        <w:numPr>
          <w:ilvl w:val="0"/>
          <w:numId w:val="2"/>
        </w:numPr>
        <w:spacing w:after="0" w:line="360" w:lineRule="auto"/>
        <w:ind w:firstLine="720"/>
        <w:jc w:val="both"/>
        <w:rPr>
          <w:rFonts w:ascii="Times New Roman" w:hAnsi="Times New Roman"/>
          <w:rPrChange w:id="2229" w:author="laca" w:date="2015-06-14T16:50:00Z">
            <w:rPr>
              <w:rFonts w:ascii="Times New Roman" w:hAnsi="Times New Roman"/>
            </w:rPr>
          </w:rPrChange>
        </w:rPr>
      </w:pPr>
      <w:r w:rsidRPr="00FE5CC9">
        <w:rPr>
          <w:rFonts w:ascii="Times New Roman" w:hAnsi="Times New Roman"/>
          <w:rPrChange w:id="2230" w:author="laca" w:date="2015-06-14T16:50:00Z">
            <w:rPr>
              <w:rFonts w:ascii="Times New Roman" w:hAnsi="Times New Roman"/>
            </w:rPr>
          </w:rPrChange>
        </w:rPr>
        <w:t>5. állapotban eltárolja a 4. állapotban elindított művelet eredményét.</w:t>
      </w:r>
    </w:p>
    <w:p w14:paraId="6DD7A4D1" w14:textId="77777777" w:rsidR="00CC3C4C" w:rsidRPr="00FE5CC9" w:rsidRDefault="00ED22AB" w:rsidP="0071433B">
      <w:pPr>
        <w:pStyle w:val="Heading4"/>
        <w:spacing w:line="360" w:lineRule="auto"/>
        <w:jc w:val="both"/>
        <w:rPr>
          <w:rPrChange w:id="2231" w:author="laca" w:date="2015-06-14T16:50:00Z">
            <w:rPr/>
          </w:rPrChange>
        </w:rPr>
        <w:pPrChange w:id="2232" w:author="laca" w:date="2015-06-14T14:00:00Z">
          <w:pPr>
            <w:pStyle w:val="Heading4"/>
            <w:jc w:val="both"/>
          </w:pPr>
        </w:pPrChange>
      </w:pPr>
      <w:bookmarkStart w:id="2233" w:name="_Toc422064097"/>
      <w:r w:rsidRPr="00FE5CC9">
        <w:rPr>
          <w:rPrChange w:id="2234" w:author="laca" w:date="2015-06-14T16:50:00Z">
            <w:rPr/>
          </w:rPrChange>
        </w:rPr>
        <w:t>Megvalósítás System Generátorban</w:t>
      </w:r>
      <w:bookmarkEnd w:id="2233"/>
    </w:p>
    <w:p w14:paraId="04DACFCE" w14:textId="77777777" w:rsidR="00E91819" w:rsidRPr="00FE5CC9" w:rsidRDefault="00ED22AB" w:rsidP="0071433B">
      <w:pPr>
        <w:spacing w:after="0" w:line="360" w:lineRule="auto"/>
        <w:ind w:firstLine="720"/>
        <w:jc w:val="both"/>
        <w:rPr>
          <w:rFonts w:ascii="Times New Roman" w:hAnsi="Times New Roman"/>
          <w:rPrChange w:id="2235" w:author="laca" w:date="2015-06-14T16:50:00Z">
            <w:rPr>
              <w:rFonts w:ascii="Times New Roman" w:hAnsi="Times New Roman"/>
            </w:rPr>
          </w:rPrChange>
        </w:rPr>
      </w:pPr>
      <w:r w:rsidRPr="00FE5CC9">
        <w:rPr>
          <w:rFonts w:ascii="Times New Roman" w:hAnsi="Times New Roman"/>
          <w:rPrChange w:id="2236" w:author="laca" w:date="2015-06-14T16:50:00Z">
            <w:rPr>
              <w:rFonts w:ascii="Times New Roman" w:hAnsi="Times New Roman"/>
            </w:rPr>
          </w:rPrChange>
        </w:rPr>
        <w:tab/>
        <w:t>Az adatút kiválasztására egy 2bit-es számlálót alkalmazunk (ADAT UT) amely</w:t>
      </w:r>
      <w:proofErr w:type="gramStart"/>
      <w:r w:rsidRPr="00FE5CC9">
        <w:rPr>
          <w:rFonts w:ascii="Times New Roman" w:hAnsi="Times New Roman"/>
          <w:rPrChange w:id="2237" w:author="laca" w:date="2015-06-14T16:50:00Z">
            <w:rPr>
              <w:rFonts w:ascii="Times New Roman" w:hAnsi="Times New Roman"/>
            </w:rPr>
          </w:rPrChange>
        </w:rPr>
        <w:t>,órajelre</w:t>
      </w:r>
      <w:proofErr w:type="gramEnd"/>
      <w:r w:rsidRPr="00FE5CC9">
        <w:rPr>
          <w:rFonts w:ascii="Times New Roman" w:hAnsi="Times New Roman"/>
          <w:rPrChange w:id="2238" w:author="laca" w:date="2015-06-14T16:50:00Z">
            <w:rPr>
              <w:rFonts w:ascii="Times New Roman" w:hAnsi="Times New Roman"/>
            </w:rPr>
          </w:rPrChange>
        </w:rPr>
        <w:t xml:space="preserve"> számol, ha az </w:t>
      </w:r>
      <w:proofErr w:type="spellStart"/>
      <w:r w:rsidRPr="00FE5CC9">
        <w:rPr>
          <w:rFonts w:ascii="Times New Roman" w:hAnsi="Times New Roman"/>
          <w:rPrChange w:id="2239" w:author="laca" w:date="2015-06-14T16:50:00Z">
            <w:rPr>
              <w:rFonts w:ascii="Times New Roman" w:hAnsi="Times New Roman"/>
            </w:rPr>
          </w:rPrChange>
        </w:rPr>
        <w:t>enable</w:t>
      </w:r>
      <w:proofErr w:type="spellEnd"/>
      <w:r w:rsidRPr="00FE5CC9">
        <w:rPr>
          <w:rFonts w:ascii="Times New Roman" w:hAnsi="Times New Roman"/>
          <w:rPrChange w:id="2240" w:author="laca" w:date="2015-06-14T16:50:00Z">
            <w:rPr>
              <w:rFonts w:ascii="Times New Roman" w:hAnsi="Times New Roman"/>
            </w:rPr>
          </w:rPrChange>
        </w:rPr>
        <w:t xml:space="preserve">(en) bemenetén logikai 1 érték található, 2biten a számláló maximum 4 értéket vehet,ezért a </w:t>
      </w:r>
      <w:proofErr w:type="spellStart"/>
      <w:r w:rsidRPr="00FE5CC9">
        <w:rPr>
          <w:rFonts w:ascii="Times New Roman" w:hAnsi="Times New Roman"/>
          <w:rPrChange w:id="2241" w:author="laca" w:date="2015-06-14T16:50:00Z">
            <w:rPr>
              <w:rFonts w:ascii="Times New Roman" w:hAnsi="Times New Roman"/>
            </w:rPr>
          </w:rPrChange>
        </w:rPr>
        <w:t>számlálótúgyállítjuk</w:t>
      </w:r>
      <w:proofErr w:type="spellEnd"/>
      <w:r w:rsidRPr="00FE5CC9">
        <w:rPr>
          <w:rFonts w:ascii="Times New Roman" w:hAnsi="Times New Roman"/>
          <w:rPrChange w:id="2242" w:author="laca" w:date="2015-06-14T16:50:00Z">
            <w:rPr>
              <w:rFonts w:ascii="Times New Roman" w:hAnsi="Times New Roman"/>
            </w:rPr>
          </w:rPrChange>
        </w:rPr>
        <w:t xml:space="preserve">, be hogy a maximális értéke 2 lehessen így 0,1,2 értékeket veheti fel. Az adat utakat két 16bites multiplexerrel MUXQ és MUXE válaszuk ki. </w:t>
      </w:r>
      <w:r w:rsidR="002B2E9A" w:rsidRPr="00FE5CC9">
        <w:rPr>
          <w:rStyle w:val="CommentReference"/>
          <w:rFonts w:ascii="Times New Roman" w:hAnsi="Times New Roman"/>
          <w:sz w:val="24"/>
          <w:szCs w:val="24"/>
          <w:rPrChange w:id="2243" w:author="laca" w:date="2015-06-14T16:50:00Z">
            <w:rPr>
              <w:rStyle w:val="CommentReference"/>
              <w:rFonts w:ascii="Times New Roman" w:hAnsi="Times New Roman"/>
              <w:sz w:val="24"/>
              <w:szCs w:val="24"/>
            </w:rPr>
          </w:rPrChange>
        </w:rPr>
        <w:commentReference w:id="2244"/>
      </w:r>
    </w:p>
    <w:p w14:paraId="5962B846" w14:textId="77777777" w:rsidR="008C4EE1" w:rsidRPr="00FE5CC9" w:rsidRDefault="008C4EE1" w:rsidP="00911B32">
      <w:pPr>
        <w:spacing w:after="0" w:line="360" w:lineRule="auto"/>
        <w:jc w:val="both"/>
        <w:rPr>
          <w:rFonts w:ascii="Times New Roman" w:hAnsi="Times New Roman"/>
          <w:rPrChange w:id="2245" w:author="laca" w:date="2015-06-14T16:50:00Z">
            <w:rPr>
              <w:rFonts w:ascii="Times New Roman" w:hAnsi="Times New Roman"/>
            </w:rPr>
          </w:rPrChange>
        </w:rPr>
      </w:pPr>
      <w:r w:rsidRPr="00FE5CC9">
        <w:rPr>
          <w:rFonts w:ascii="Times New Roman" w:hAnsi="Times New Roman"/>
          <w:rPrChange w:id="2246" w:author="laca" w:date="2015-06-14T16:50:00Z">
            <w:rPr>
              <w:rFonts w:ascii="Times New Roman" w:hAnsi="Times New Roman"/>
            </w:rPr>
          </w:rPrChange>
        </w:rPr>
        <w:tab/>
        <w:t xml:space="preserve">Bemeneti paraméterek a </w:t>
      </w:r>
      <m:oMath>
        <m:sSub>
          <m:sSubPr>
            <m:ctrlPr>
              <w:rPr>
                <w:rFonts w:ascii="Cambria Math" w:hAnsi="Cambria Math"/>
                <w:i/>
                <w:rPrChange w:id="2247" w:author="laca" w:date="2015-06-14T16:50:00Z">
                  <w:rPr>
                    <w:rFonts w:ascii="Cambria Math" w:hAnsi="Cambria Math"/>
                    <w:i/>
                  </w:rPr>
                </w:rPrChange>
              </w:rPr>
            </m:ctrlPr>
          </m:sSubPr>
          <m:e>
            <m:r>
              <w:rPr>
                <w:rFonts w:ascii="Cambria Math" w:hAnsi="Cambria Math"/>
                <w:rPrChange w:id="2248" w:author="laca" w:date="2015-06-14T16:50:00Z">
                  <w:rPr>
                    <w:rFonts w:ascii="Cambria Math" w:hAnsi="Cambria Math"/>
                  </w:rPr>
                </w:rPrChange>
              </w:rPr>
              <m:t>Q</m:t>
            </m:r>
          </m:e>
          <m:sub>
            <m:r>
              <w:rPr>
                <w:rFonts w:ascii="Cambria Math" w:hAnsi="Cambria Math"/>
                <w:rPrChange w:id="2249" w:author="laca" w:date="2015-06-14T16:50:00Z">
                  <w:rPr>
                    <w:rFonts w:ascii="Cambria Math" w:hAnsi="Cambria Math"/>
                  </w:rPr>
                </w:rPrChange>
              </w:rPr>
              <m:t>0</m:t>
            </m:r>
          </m:sub>
        </m:sSub>
        <m:r>
          <w:rPr>
            <w:rFonts w:ascii="Cambria Math" w:hAnsi="Cambria Math"/>
            <w:rPrChange w:id="2250" w:author="laca" w:date="2015-06-14T16:50:00Z">
              <w:rPr>
                <w:rFonts w:ascii="Cambria Math" w:hAnsi="Cambria Math"/>
              </w:rPr>
            </w:rPrChange>
          </w:rPr>
          <m:t xml:space="preserve">, </m:t>
        </m:r>
        <m:sSub>
          <m:sSubPr>
            <m:ctrlPr>
              <w:rPr>
                <w:rFonts w:ascii="Cambria Math" w:hAnsi="Cambria Math"/>
                <w:i/>
                <w:rPrChange w:id="2251" w:author="laca" w:date="2015-06-14T16:50:00Z">
                  <w:rPr>
                    <w:rFonts w:ascii="Cambria Math" w:hAnsi="Cambria Math"/>
                    <w:i/>
                  </w:rPr>
                </w:rPrChange>
              </w:rPr>
            </m:ctrlPr>
          </m:sSubPr>
          <m:e>
            <m:r>
              <w:rPr>
                <w:rFonts w:ascii="Cambria Math" w:hAnsi="Cambria Math"/>
                <w:rPrChange w:id="2252" w:author="laca" w:date="2015-06-14T16:50:00Z">
                  <w:rPr>
                    <w:rFonts w:ascii="Cambria Math" w:hAnsi="Cambria Math"/>
                  </w:rPr>
                </w:rPrChange>
              </w:rPr>
              <m:t>Q</m:t>
            </m:r>
          </m:e>
          <m:sub>
            <m:r>
              <w:rPr>
                <w:rFonts w:ascii="Cambria Math" w:hAnsi="Cambria Math"/>
                <w:rPrChange w:id="2253" w:author="laca" w:date="2015-06-14T16:50:00Z">
                  <w:rPr>
                    <w:rFonts w:ascii="Cambria Math" w:hAnsi="Cambria Math"/>
                  </w:rPr>
                </w:rPrChange>
              </w:rPr>
              <m:t>1</m:t>
            </m:r>
          </m:sub>
        </m:sSub>
        <m:r>
          <w:rPr>
            <w:rFonts w:ascii="Cambria Math" w:hAnsi="Cambria Math"/>
            <w:rPrChange w:id="2254" w:author="laca" w:date="2015-06-14T16:50:00Z">
              <w:rPr>
                <w:rFonts w:ascii="Cambria Math" w:hAnsi="Cambria Math"/>
              </w:rPr>
            </w:rPrChange>
          </w:rPr>
          <m:t xml:space="preserve">, </m:t>
        </m:r>
        <m:sSub>
          <m:sSubPr>
            <m:ctrlPr>
              <w:rPr>
                <w:rFonts w:ascii="Cambria Math" w:hAnsi="Cambria Math"/>
                <w:i/>
                <w:rPrChange w:id="2255" w:author="laca" w:date="2015-06-14T16:50:00Z">
                  <w:rPr>
                    <w:rFonts w:ascii="Cambria Math" w:hAnsi="Cambria Math"/>
                    <w:i/>
                  </w:rPr>
                </w:rPrChange>
              </w:rPr>
            </m:ctrlPr>
          </m:sSubPr>
          <m:e>
            <m:r>
              <w:rPr>
                <w:rFonts w:ascii="Cambria Math" w:hAnsi="Cambria Math"/>
                <w:rPrChange w:id="2256" w:author="laca" w:date="2015-06-14T16:50:00Z">
                  <w:rPr>
                    <w:rFonts w:ascii="Cambria Math" w:hAnsi="Cambria Math"/>
                  </w:rPr>
                </w:rPrChange>
              </w:rPr>
              <m:t>Q</m:t>
            </m:r>
          </m:e>
          <m:sub>
            <m:r>
              <w:rPr>
                <w:rFonts w:ascii="Cambria Math" w:hAnsi="Cambria Math"/>
                <w:rPrChange w:id="2257" w:author="laca" w:date="2015-06-14T16:50:00Z">
                  <w:rPr>
                    <w:rFonts w:ascii="Cambria Math" w:hAnsi="Cambria Math"/>
                  </w:rPr>
                </w:rPrChange>
              </w:rPr>
              <m:t>2</m:t>
            </m:r>
          </m:sub>
        </m:sSub>
      </m:oMath>
      <w:r w:rsidRPr="00FE5CC9">
        <w:rPr>
          <w:rFonts w:ascii="Times New Roman" w:hAnsi="Times New Roman"/>
          <w:rPrChange w:id="2258" w:author="laca" w:date="2015-06-14T16:50:00Z">
            <w:rPr>
              <w:rFonts w:ascii="Times New Roman" w:hAnsi="Times New Roman"/>
            </w:rPr>
          </w:rPrChange>
        </w:rPr>
        <w:t xml:space="preserve"> 16bit előjeles egész érték</w:t>
      </w:r>
      <w:proofErr w:type="spellStart"/>
      <w:r w:rsidR="004A68D5" w:rsidRPr="00FE5CC9">
        <w:rPr>
          <w:rFonts w:ascii="Times New Roman" w:hAnsi="Times New Roman"/>
          <w:rPrChange w:id="2259" w:author="laca" w:date="2015-06-14T16:50:00Z">
            <w:rPr>
              <w:rFonts w:ascii="Times New Roman" w:hAnsi="Times New Roman"/>
            </w:rPr>
          </w:rPrChange>
        </w:rPr>
        <w:t>ek</w:t>
      </w:r>
      <w:proofErr w:type="spellEnd"/>
      <w:r w:rsidRPr="00FE5CC9">
        <w:rPr>
          <w:rFonts w:ascii="Times New Roman" w:hAnsi="Times New Roman"/>
          <w:rPrChange w:id="2260" w:author="laca" w:date="2015-06-14T16:50:00Z">
            <w:rPr>
              <w:rFonts w:ascii="Times New Roman" w:hAnsi="Times New Roman"/>
            </w:rPr>
          </w:rPrChange>
        </w:rPr>
        <w:t xml:space="preserve">, </w:t>
      </w:r>
      <m:oMath>
        <m:r>
          <w:rPr>
            <w:rFonts w:ascii="Cambria Math" w:hAnsi="Cambria Math"/>
            <w:rPrChange w:id="2261" w:author="laca" w:date="2015-06-14T16:50:00Z">
              <w:rPr>
                <w:rFonts w:ascii="Cambria Math" w:hAnsi="Cambria Math"/>
              </w:rPr>
            </w:rPrChange>
          </w:rPr>
          <m:t>e</m:t>
        </m:r>
      </m:oMath>
      <w:r w:rsidR="00ED22AB" w:rsidRPr="00FE5CC9">
        <w:rPr>
          <w:rFonts w:ascii="Times New Roman" w:hAnsi="Times New Roman"/>
          <w:rPrChange w:id="2262" w:author="laca" w:date="2015-06-14T16:50:00Z">
            <w:rPr>
              <w:rFonts w:ascii="Times New Roman" w:hAnsi="Times New Roman"/>
            </w:rPr>
          </w:rPrChange>
        </w:rPr>
        <w:t xml:space="preserve"> 16bit előjeles egész érték,</w:t>
      </w:r>
      <m:oMath>
        <m:sSub>
          <m:sSubPr>
            <m:ctrlPr>
              <w:rPr>
                <w:rFonts w:ascii="Cambria Math" w:hAnsi="Cambria Math"/>
                <w:i/>
                <w:rPrChange w:id="2263" w:author="laca" w:date="2015-06-14T16:50:00Z">
                  <w:rPr>
                    <w:rFonts w:ascii="Cambria Math" w:hAnsi="Cambria Math"/>
                    <w:i/>
                  </w:rPr>
                </w:rPrChange>
              </w:rPr>
            </m:ctrlPr>
          </m:sSubPr>
          <m:e>
            <m:r>
              <w:rPr>
                <w:rFonts w:ascii="Cambria Math" w:hAnsi="Cambria Math"/>
                <w:rPrChange w:id="2264" w:author="laca" w:date="2015-06-14T16:50:00Z">
                  <w:rPr>
                    <w:rFonts w:ascii="Cambria Math" w:hAnsi="Cambria Math"/>
                  </w:rPr>
                </w:rPrChange>
              </w:rPr>
              <m:t>T</m:t>
            </m:r>
          </m:e>
          <m:sub>
            <m:r>
              <w:rPr>
                <w:rFonts w:ascii="Cambria Math" w:hAnsi="Cambria Math"/>
                <w:rPrChange w:id="2265" w:author="laca" w:date="2015-06-14T16:50:00Z">
                  <w:rPr>
                    <w:rFonts w:ascii="Cambria Math" w:hAnsi="Cambria Math"/>
                  </w:rPr>
                </w:rPrChange>
              </w:rPr>
              <m:t>s</m:t>
            </m:r>
          </m:sub>
        </m:sSub>
      </m:oMath>
      <w:r w:rsidRPr="00FE5CC9">
        <w:rPr>
          <w:rFonts w:ascii="Times New Roman" w:hAnsi="Times New Roman"/>
          <w:rPrChange w:id="2266" w:author="laca" w:date="2015-06-14T16:50:00Z">
            <w:rPr>
              <w:rFonts w:ascii="Times New Roman" w:hAnsi="Times New Roman"/>
            </w:rPr>
          </w:rPrChange>
        </w:rPr>
        <w:t>-bool típusú.</w:t>
      </w:r>
    </w:p>
    <w:p w14:paraId="3B44363D" w14:textId="77777777" w:rsidR="00CC3C4C" w:rsidRPr="00FE5CC9" w:rsidRDefault="008C4EE1" w:rsidP="00A05E75">
      <w:pPr>
        <w:spacing w:after="0" w:line="360" w:lineRule="auto"/>
        <w:jc w:val="both"/>
        <w:rPr>
          <w:rFonts w:ascii="Times New Roman" w:hAnsi="Times New Roman"/>
          <w:rPrChange w:id="2267" w:author="laca" w:date="2015-06-14T16:50:00Z">
            <w:rPr>
              <w:rFonts w:ascii="Times New Roman" w:hAnsi="Times New Roman"/>
            </w:rPr>
          </w:rPrChange>
        </w:rPr>
      </w:pPr>
      <w:r w:rsidRPr="00FE5CC9">
        <w:rPr>
          <w:rFonts w:ascii="Times New Roman" w:hAnsi="Times New Roman"/>
          <w:rPrChange w:id="2268" w:author="laca" w:date="2015-06-14T16:50:00Z">
            <w:rPr>
              <w:rFonts w:ascii="Times New Roman" w:hAnsi="Times New Roman"/>
            </w:rPr>
          </w:rPrChange>
        </w:rPr>
        <w:tab/>
        <w:t xml:space="preserve">Kimenetek: </w:t>
      </w:r>
      <m:oMath>
        <m:r>
          <w:rPr>
            <w:rFonts w:ascii="Cambria Math" w:hAnsi="Cambria Math"/>
            <w:rPrChange w:id="2269" w:author="laca" w:date="2015-06-14T16:50:00Z">
              <w:rPr>
                <w:rFonts w:ascii="Cambria Math" w:hAnsi="Cambria Math"/>
              </w:rPr>
            </w:rPrChange>
          </w:rPr>
          <m:t>U</m:t>
        </m:r>
      </m:oMath>
      <w:r w:rsidR="00ED22AB" w:rsidRPr="00FE5CC9">
        <w:rPr>
          <w:rFonts w:ascii="Times New Roman" w:hAnsi="Times New Roman"/>
          <w:rPrChange w:id="2270" w:author="laca" w:date="2015-06-14T16:50:00Z">
            <w:rPr>
              <w:rFonts w:ascii="Times New Roman" w:hAnsi="Times New Roman"/>
            </w:rPr>
          </w:rPrChange>
        </w:rPr>
        <w:t xml:space="preserve"> 17bit előjeles egész érték</w:t>
      </w:r>
      <w:proofErr w:type="gramStart"/>
      <w:r w:rsidR="00ED22AB" w:rsidRPr="00FE5CC9">
        <w:rPr>
          <w:rFonts w:ascii="Times New Roman" w:hAnsi="Times New Roman"/>
          <w:rPrChange w:id="2271" w:author="laca" w:date="2015-06-14T16:50:00Z">
            <w:rPr>
              <w:rFonts w:ascii="Times New Roman" w:hAnsi="Times New Roman"/>
            </w:rPr>
          </w:rPrChange>
        </w:rPr>
        <w:t>.A</w:t>
      </w:r>
      <w:proofErr w:type="gramEnd"/>
      <w:r w:rsidR="00ED22AB" w:rsidRPr="00FE5CC9">
        <w:rPr>
          <w:rFonts w:ascii="Times New Roman" w:hAnsi="Times New Roman"/>
          <w:rPrChange w:id="2272" w:author="laca" w:date="2015-06-14T16:50:00Z">
            <w:rPr>
              <w:rFonts w:ascii="Times New Roman" w:hAnsi="Times New Roman"/>
            </w:rPr>
          </w:rPrChange>
        </w:rPr>
        <w:t xml:space="preserve"> MUXQ a Q paraméterek kiválasztásáért felelős, valamint a MUXE az időben késleltetett </w:t>
      </w:r>
      <m:oMath>
        <m:r>
          <w:rPr>
            <w:rFonts w:ascii="Cambria Math" w:hAnsi="Cambria Math"/>
            <w:rPrChange w:id="2273" w:author="laca" w:date="2015-06-14T16:50:00Z">
              <w:rPr>
                <w:rFonts w:ascii="Cambria Math" w:hAnsi="Cambria Math"/>
              </w:rPr>
            </w:rPrChange>
          </w:rPr>
          <m:t>e</m:t>
        </m:r>
      </m:oMath>
      <w:r w:rsidR="00ED22AB" w:rsidRPr="00FE5CC9">
        <w:rPr>
          <w:rFonts w:ascii="Times New Roman" w:hAnsi="Times New Roman"/>
          <w:rPrChange w:id="2274" w:author="laca" w:date="2015-06-14T16:50:00Z">
            <w:rPr>
              <w:rFonts w:ascii="Times New Roman" w:hAnsi="Times New Roman"/>
            </w:rPr>
          </w:rPrChange>
        </w:rPr>
        <w:t xml:space="preserve"> bemeneti értékek kivá</w:t>
      </w:r>
      <w:proofErr w:type="spellStart"/>
      <w:r w:rsidR="00ED22AB" w:rsidRPr="00FE5CC9">
        <w:rPr>
          <w:rFonts w:ascii="Times New Roman" w:hAnsi="Times New Roman"/>
          <w:rPrChange w:id="2275" w:author="laca" w:date="2015-06-14T16:50:00Z">
            <w:rPr>
              <w:rFonts w:ascii="Times New Roman" w:hAnsi="Times New Roman"/>
            </w:rPr>
          </w:rPrChange>
        </w:rPr>
        <w:t>lasztásáért</w:t>
      </w:r>
      <w:proofErr w:type="spellEnd"/>
      <w:r w:rsidR="00ED22AB" w:rsidRPr="00FE5CC9">
        <w:rPr>
          <w:rFonts w:ascii="Times New Roman" w:hAnsi="Times New Roman"/>
          <w:rPrChange w:id="2276" w:author="laca" w:date="2015-06-14T16:50:00Z">
            <w:rPr>
              <w:rFonts w:ascii="Times New Roman" w:hAnsi="Times New Roman"/>
            </w:rPr>
          </w:rPrChange>
        </w:rPr>
        <w:t xml:space="preserve"> felelős. A </w:t>
      </w:r>
      <w:r w:rsidR="00F61364" w:rsidRPr="00FE5CC9">
        <w:rPr>
          <w:rPrChange w:id="2277" w:author="laca" w:date="2015-06-14T16:50:00Z">
            <w:rPr/>
          </w:rPrChange>
        </w:rPr>
        <w:fldChar w:fldCharType="begin"/>
      </w:r>
      <w:r w:rsidR="00F61364" w:rsidRPr="00FE5CC9">
        <w:rPr>
          <w:rPrChange w:id="2278" w:author="laca" w:date="2015-06-14T16:50:00Z">
            <w:rPr/>
          </w:rPrChange>
        </w:rPr>
        <w:instrText xml:space="preserve"> REF _Ref420502757 \h  \* MERGEFORMAT </w:instrText>
      </w:r>
      <w:r w:rsidR="00F61364" w:rsidRPr="00FE5CC9">
        <w:rPr>
          <w:rPrChange w:id="2279" w:author="laca" w:date="2015-06-14T16:50:00Z">
            <w:rPr/>
          </w:rPrChange>
        </w:rPr>
      </w:r>
      <w:r w:rsidR="00F61364" w:rsidRPr="00FE5CC9">
        <w:rPr>
          <w:rPrChange w:id="2280" w:author="laca" w:date="2015-06-14T16:50:00Z">
            <w:rPr/>
          </w:rPrChange>
        </w:rPr>
        <w:fldChar w:fldCharType="separate"/>
      </w:r>
      <w:r w:rsidR="00096DBB" w:rsidRPr="00FE5CC9">
        <w:rPr>
          <w:rFonts w:ascii="Times New Roman" w:hAnsi="Times New Roman"/>
          <w:rPrChange w:id="2281" w:author="laca" w:date="2015-06-14T16:50:00Z">
            <w:rPr>
              <w:rFonts w:ascii="Times New Roman" w:hAnsi="Times New Roman"/>
            </w:rPr>
          </w:rPrChange>
        </w:rPr>
        <w:t xml:space="preserve">Kép. </w:t>
      </w:r>
      <w:r w:rsidR="00096DBB" w:rsidRPr="00FE5CC9">
        <w:rPr>
          <w:rFonts w:ascii="Times New Roman" w:hAnsi="Times New Roman"/>
          <w:noProof/>
          <w:rPrChange w:id="2282" w:author="laca" w:date="2015-06-14T16:50:00Z">
            <w:rPr>
              <w:rFonts w:ascii="Times New Roman" w:hAnsi="Times New Roman"/>
              <w:noProof/>
            </w:rPr>
          </w:rPrChange>
        </w:rPr>
        <w:t>3.3</w:t>
      </w:r>
      <w:r w:rsidR="00F61364" w:rsidRPr="00FE5CC9">
        <w:rPr>
          <w:rPrChange w:id="2283" w:author="laca" w:date="2015-06-14T16:50:00Z">
            <w:rPr/>
          </w:rPrChange>
        </w:rPr>
        <w:fldChar w:fldCharType="end"/>
      </w:r>
      <w:proofErr w:type="gramStart"/>
      <w:r w:rsidR="001A4247" w:rsidRPr="00FE5CC9">
        <w:rPr>
          <w:rFonts w:ascii="Times New Roman" w:hAnsi="Times New Roman"/>
          <w:rPrChange w:id="2284" w:author="laca" w:date="2015-06-14T16:50:00Z">
            <w:rPr>
              <w:rFonts w:ascii="Times New Roman" w:hAnsi="Times New Roman"/>
            </w:rPr>
          </w:rPrChange>
        </w:rPr>
        <w:t>a</w:t>
      </w:r>
      <w:r w:rsidR="00ED22AB" w:rsidRPr="00FE5CC9">
        <w:rPr>
          <w:rFonts w:ascii="Times New Roman" w:hAnsi="Times New Roman"/>
          <w:rPrChange w:id="2285" w:author="laca" w:date="2015-06-14T16:50:00Z">
            <w:rPr>
              <w:rFonts w:ascii="Times New Roman" w:hAnsi="Times New Roman"/>
            </w:rPr>
          </w:rPrChange>
        </w:rPr>
        <w:t>„</w:t>
      </w:r>
      <w:proofErr w:type="gramEnd"/>
      <w:r w:rsidR="00ED22AB" w:rsidRPr="00FE5CC9">
        <w:rPr>
          <w:rFonts w:ascii="Times New Roman" w:hAnsi="Times New Roman"/>
          <w:i/>
          <w:rPrChange w:id="2286" w:author="laca" w:date="2015-06-14T16:50:00Z">
            <w:rPr>
              <w:rFonts w:ascii="Times New Roman" w:hAnsi="Times New Roman"/>
              <w:i/>
            </w:rPr>
          </w:rPrChange>
        </w:rPr>
        <w:t>SZORZÓ</w:t>
      </w:r>
      <w:r w:rsidR="00ED22AB" w:rsidRPr="00FE5CC9">
        <w:rPr>
          <w:rFonts w:ascii="Times New Roman" w:hAnsi="Times New Roman"/>
          <w:rPrChange w:id="2287" w:author="laca" w:date="2015-06-14T16:50:00Z">
            <w:rPr>
              <w:rFonts w:ascii="Times New Roman" w:hAnsi="Times New Roman"/>
            </w:rPr>
          </w:rPrChange>
        </w:rPr>
        <w:t>” modul a két szelekciós multiplexertől kapott értéket összeszorozza, aztán hozzáadja az „</w:t>
      </w:r>
      <w:r w:rsidR="00ED22AB" w:rsidRPr="00FE5CC9">
        <w:rPr>
          <w:rFonts w:ascii="Times New Roman" w:hAnsi="Times New Roman"/>
          <w:i/>
          <w:rPrChange w:id="2288" w:author="laca" w:date="2015-06-14T16:50:00Z">
            <w:rPr>
              <w:rFonts w:ascii="Times New Roman" w:hAnsi="Times New Roman"/>
              <w:i/>
            </w:rPr>
          </w:rPrChange>
        </w:rPr>
        <w:t>ADAT_REG</w:t>
      </w:r>
      <w:r w:rsidR="00ED22AB" w:rsidRPr="00FE5CC9">
        <w:rPr>
          <w:rFonts w:ascii="Times New Roman" w:hAnsi="Times New Roman"/>
          <w:rPrChange w:id="2289" w:author="laca" w:date="2015-06-14T16:50:00Z">
            <w:rPr>
              <w:rFonts w:ascii="Times New Roman" w:hAnsi="Times New Roman"/>
            </w:rPr>
          </w:rPrChange>
        </w:rPr>
        <w:t>” regiszter értékéhez.</w:t>
      </w:r>
    </w:p>
    <w:p w14:paraId="42E18FB6" w14:textId="77777777" w:rsidR="00C9611F" w:rsidRPr="00FE5CC9" w:rsidRDefault="00ED22AB" w:rsidP="00BC64C7">
      <w:pPr>
        <w:spacing w:after="0" w:line="360" w:lineRule="auto"/>
        <w:jc w:val="both"/>
        <w:rPr>
          <w:rFonts w:ascii="Times New Roman" w:hAnsi="Times New Roman"/>
          <w:rPrChange w:id="2290" w:author="laca" w:date="2015-06-14T16:50:00Z">
            <w:rPr>
              <w:rFonts w:ascii="Times New Roman" w:hAnsi="Times New Roman"/>
            </w:rPr>
          </w:rPrChange>
        </w:rPr>
      </w:pPr>
      <w:r w:rsidRPr="00FE5CC9">
        <w:rPr>
          <w:rFonts w:ascii="Times New Roman" w:hAnsi="Times New Roman"/>
          <w:rPrChange w:id="2291" w:author="laca" w:date="2015-06-14T16:50:00Z">
            <w:rPr>
              <w:rFonts w:ascii="Times New Roman" w:hAnsi="Times New Roman"/>
            </w:rPr>
          </w:rPrChange>
        </w:rPr>
        <w:tab/>
        <w:t>Minden modulértéke szaturálódik abban az esetben, ha túlcsordulna akár negatív vagy pozitív irányba</w:t>
      </w:r>
      <w:proofErr w:type="gramStart"/>
      <w:r w:rsidRPr="00FE5CC9">
        <w:rPr>
          <w:rFonts w:ascii="Times New Roman" w:hAnsi="Times New Roman"/>
          <w:rPrChange w:id="2292" w:author="laca" w:date="2015-06-14T16:50:00Z">
            <w:rPr>
              <w:rFonts w:ascii="Times New Roman" w:hAnsi="Times New Roman"/>
            </w:rPr>
          </w:rPrChange>
        </w:rPr>
        <w:t>,így</w:t>
      </w:r>
      <w:proofErr w:type="gramEnd"/>
      <w:r w:rsidRPr="00FE5CC9">
        <w:rPr>
          <w:rFonts w:ascii="Times New Roman" w:hAnsi="Times New Roman"/>
          <w:rPrChange w:id="2293" w:author="laca" w:date="2015-06-14T16:50:00Z">
            <w:rPr>
              <w:rFonts w:ascii="Times New Roman" w:hAnsi="Times New Roman"/>
            </w:rPr>
          </w:rPrChange>
        </w:rPr>
        <w:t xml:space="preserve"> elkerülhetjük azt is, hogy az integráló tag változatlan hiba bemenete esetén túlcsorduljon és felborítaná a rendszer működését.</w:t>
      </w:r>
    </w:p>
    <w:p w14:paraId="625312E1" w14:textId="77777777" w:rsidR="008B4F43" w:rsidRPr="00FE5CC9" w:rsidRDefault="00ED22AB" w:rsidP="00BC64C7">
      <w:pPr>
        <w:keepNext/>
        <w:spacing w:after="0" w:line="360" w:lineRule="auto"/>
        <w:jc w:val="both"/>
        <w:rPr>
          <w:rFonts w:ascii="Times New Roman" w:hAnsi="Times New Roman"/>
          <w:rPrChange w:id="2294" w:author="laca" w:date="2015-06-14T16:50:00Z">
            <w:rPr>
              <w:rFonts w:ascii="Times New Roman" w:hAnsi="Times New Roman"/>
            </w:rPr>
          </w:rPrChange>
        </w:rPr>
      </w:pPr>
      <w:r w:rsidRPr="00FE5CC9">
        <w:rPr>
          <w:rFonts w:ascii="Times New Roman" w:hAnsi="Times New Roman"/>
          <w:rPrChange w:id="2295" w:author="laca" w:date="2015-06-14T16:50:00Z">
            <w:rPr>
              <w:rFonts w:ascii="Times New Roman" w:hAnsi="Times New Roman"/>
            </w:rPr>
          </w:rPrChange>
        </w:rPr>
        <w:lastRenderedPageBreak/>
        <w:tab/>
        <w:t xml:space="preserve">A </w:t>
      </w:r>
      <w:r w:rsidR="00F61364" w:rsidRPr="00FE5CC9">
        <w:rPr>
          <w:rPrChange w:id="2296" w:author="laca" w:date="2015-06-14T16:50:00Z">
            <w:rPr/>
          </w:rPrChange>
        </w:rPr>
        <w:fldChar w:fldCharType="begin"/>
      </w:r>
      <w:r w:rsidR="00F61364" w:rsidRPr="00FE5CC9">
        <w:rPr>
          <w:rPrChange w:id="2297" w:author="laca" w:date="2015-06-14T16:50:00Z">
            <w:rPr/>
          </w:rPrChange>
        </w:rPr>
        <w:instrText xml:space="preserve"> REF _Ref420502757 \h  \* MERGEFORMAT </w:instrText>
      </w:r>
      <w:r w:rsidR="00F61364" w:rsidRPr="00FE5CC9">
        <w:rPr>
          <w:rPrChange w:id="2298" w:author="laca" w:date="2015-06-14T16:50:00Z">
            <w:rPr/>
          </w:rPrChange>
        </w:rPr>
      </w:r>
      <w:r w:rsidR="00F61364" w:rsidRPr="00FE5CC9">
        <w:rPr>
          <w:rPrChange w:id="2299" w:author="laca" w:date="2015-06-14T16:50:00Z">
            <w:rPr/>
          </w:rPrChange>
        </w:rPr>
        <w:fldChar w:fldCharType="separate"/>
      </w:r>
      <w:r w:rsidR="00096DBB" w:rsidRPr="00FE5CC9">
        <w:rPr>
          <w:rFonts w:ascii="Times New Roman" w:hAnsi="Times New Roman"/>
          <w:rPrChange w:id="2300" w:author="laca" w:date="2015-06-14T16:50:00Z">
            <w:rPr>
              <w:rFonts w:ascii="Times New Roman" w:hAnsi="Times New Roman"/>
            </w:rPr>
          </w:rPrChange>
        </w:rPr>
        <w:t xml:space="preserve">Kép. </w:t>
      </w:r>
      <w:r w:rsidR="00096DBB" w:rsidRPr="00FE5CC9">
        <w:rPr>
          <w:rFonts w:ascii="Times New Roman" w:hAnsi="Times New Roman"/>
          <w:noProof/>
          <w:rPrChange w:id="2301" w:author="laca" w:date="2015-06-14T16:50:00Z">
            <w:rPr>
              <w:rFonts w:ascii="Times New Roman" w:hAnsi="Times New Roman"/>
              <w:noProof/>
            </w:rPr>
          </w:rPrChange>
        </w:rPr>
        <w:t>3.3</w:t>
      </w:r>
      <w:r w:rsidR="00F61364" w:rsidRPr="00FE5CC9">
        <w:rPr>
          <w:rPrChange w:id="2302" w:author="laca" w:date="2015-06-14T16:50:00Z">
            <w:rPr/>
          </w:rPrChange>
        </w:rPr>
        <w:fldChar w:fldCharType="end"/>
      </w:r>
      <w:r w:rsidR="001D4887" w:rsidRPr="00FE5CC9">
        <w:rPr>
          <w:rFonts w:ascii="Times New Roman" w:hAnsi="Times New Roman"/>
          <w:rPrChange w:id="2303" w:author="laca" w:date="2015-06-14T16:50:00Z">
            <w:rPr>
              <w:rFonts w:ascii="Times New Roman" w:hAnsi="Times New Roman"/>
            </w:rPr>
          </w:rPrChange>
        </w:rPr>
        <w:t xml:space="preserve"> látható</w:t>
      </w:r>
      <w:ins w:id="2304" w:author="laca" w:date="2015-06-14T10:37:00Z">
        <w:r w:rsidR="00F61364" w:rsidRPr="00FE5CC9">
          <w:rPr>
            <w:rFonts w:ascii="Times New Roman" w:hAnsi="Times New Roman"/>
            <w:rPrChange w:id="2305" w:author="laca" w:date="2015-06-14T16:50:00Z">
              <w:rPr>
                <w:rFonts w:ascii="Times New Roman" w:hAnsi="Times New Roman"/>
              </w:rPr>
            </w:rPrChange>
          </w:rPr>
          <w:t xml:space="preserve"> </w:t>
        </w:r>
      </w:ins>
      <w:r w:rsidR="008B4F43" w:rsidRPr="00FE5CC9">
        <w:rPr>
          <w:rFonts w:ascii="Times New Roman" w:hAnsi="Times New Roman"/>
          <w:rPrChange w:id="2306" w:author="laca" w:date="2015-06-14T16:50:00Z">
            <w:rPr>
              <w:rFonts w:ascii="Times New Roman" w:hAnsi="Times New Roman"/>
            </w:rPr>
          </w:rPrChange>
        </w:rPr>
        <w:t>KÉSLELTET</w:t>
      </w:r>
      <w:r w:rsidRPr="00FE5CC9">
        <w:rPr>
          <w:rFonts w:ascii="Times New Roman" w:hAnsi="Times New Roman"/>
          <w:rPrChange w:id="2307" w:author="laca" w:date="2015-06-14T16:50:00Z">
            <w:rPr>
              <w:rFonts w:ascii="Times New Roman" w:hAnsi="Times New Roman"/>
            </w:rPr>
          </w:rPrChange>
        </w:rPr>
        <w:t xml:space="preserve">Ő regiszterek állítják elő </w:t>
      </w:r>
      <m:oMath>
        <m:sSub>
          <m:sSubPr>
            <m:ctrlPr>
              <w:rPr>
                <w:rFonts w:ascii="Cambria Math" w:hAnsi="Cambria Math"/>
                <w:i/>
                <w:rPrChange w:id="2308" w:author="laca" w:date="2015-06-14T16:50:00Z">
                  <w:rPr>
                    <w:rFonts w:ascii="Cambria Math" w:hAnsi="Cambria Math"/>
                    <w:i/>
                  </w:rPr>
                </w:rPrChange>
              </w:rPr>
            </m:ctrlPr>
          </m:sSubPr>
          <m:e>
            <m:r>
              <w:rPr>
                <w:rFonts w:ascii="Cambria Math" w:hAnsi="Cambria Math"/>
                <w:rPrChange w:id="2309" w:author="laca" w:date="2015-06-14T16:50:00Z">
                  <w:rPr>
                    <w:rFonts w:ascii="Cambria Math" w:hAnsi="Cambria Math"/>
                  </w:rPr>
                </w:rPrChange>
              </w:rPr>
              <m:t xml:space="preserve"> e</m:t>
            </m:r>
          </m:e>
          <m:sub>
            <m:r>
              <w:rPr>
                <w:rFonts w:ascii="Cambria Math" w:hAnsi="Cambria Math"/>
                <w:rPrChange w:id="2310" w:author="laca" w:date="2015-06-14T16:50:00Z">
                  <w:rPr>
                    <w:rFonts w:ascii="Cambria Math" w:hAnsi="Cambria Math"/>
                  </w:rPr>
                </w:rPrChange>
              </w:rPr>
              <m:t>k</m:t>
            </m:r>
          </m:sub>
        </m:sSub>
        <m:r>
          <w:rPr>
            <w:rFonts w:ascii="Cambria Math" w:hAnsi="Cambria Math"/>
            <w:rPrChange w:id="2311" w:author="laca" w:date="2015-06-14T16:50:00Z">
              <w:rPr>
                <w:rFonts w:ascii="Cambria Math" w:hAnsi="Cambria Math"/>
              </w:rPr>
            </w:rPrChange>
          </w:rPr>
          <m:t>,</m:t>
        </m:r>
        <m:sSub>
          <m:sSubPr>
            <m:ctrlPr>
              <w:rPr>
                <w:rFonts w:ascii="Cambria Math" w:hAnsi="Cambria Math"/>
                <w:i/>
                <w:rPrChange w:id="2312" w:author="laca" w:date="2015-06-14T16:50:00Z">
                  <w:rPr>
                    <w:rFonts w:ascii="Cambria Math" w:hAnsi="Cambria Math"/>
                    <w:i/>
                  </w:rPr>
                </w:rPrChange>
              </w:rPr>
            </m:ctrlPr>
          </m:sSubPr>
          <m:e>
            <m:r>
              <w:rPr>
                <w:rFonts w:ascii="Cambria Math" w:hAnsi="Cambria Math"/>
                <w:rPrChange w:id="2313" w:author="laca" w:date="2015-06-14T16:50:00Z">
                  <w:rPr>
                    <w:rFonts w:ascii="Cambria Math" w:hAnsi="Cambria Math"/>
                  </w:rPr>
                </w:rPrChange>
              </w:rPr>
              <m:t>e</m:t>
            </m:r>
          </m:e>
          <m:sub>
            <m:r>
              <w:rPr>
                <w:rFonts w:ascii="Cambria Math" w:hAnsi="Cambria Math"/>
                <w:rPrChange w:id="2314" w:author="laca" w:date="2015-06-14T16:50:00Z">
                  <w:rPr>
                    <w:rFonts w:ascii="Cambria Math" w:hAnsi="Cambria Math"/>
                  </w:rPr>
                </w:rPrChange>
              </w:rPr>
              <m:t>k-1</m:t>
            </m:r>
          </m:sub>
        </m:sSub>
        <m:r>
          <w:rPr>
            <w:rFonts w:ascii="Cambria Math" w:hAnsi="Cambria Math"/>
            <w:rPrChange w:id="2315" w:author="laca" w:date="2015-06-14T16:50:00Z">
              <w:rPr>
                <w:rFonts w:ascii="Cambria Math" w:hAnsi="Cambria Math"/>
              </w:rPr>
            </w:rPrChange>
          </w:rPr>
          <m:t>,</m:t>
        </m:r>
        <m:sSub>
          <m:sSubPr>
            <m:ctrlPr>
              <w:rPr>
                <w:rFonts w:ascii="Cambria Math" w:hAnsi="Cambria Math"/>
                <w:i/>
                <w:rPrChange w:id="2316" w:author="laca" w:date="2015-06-14T16:50:00Z">
                  <w:rPr>
                    <w:rFonts w:ascii="Cambria Math" w:hAnsi="Cambria Math"/>
                    <w:i/>
                  </w:rPr>
                </w:rPrChange>
              </w:rPr>
            </m:ctrlPr>
          </m:sSubPr>
          <m:e>
            <m:r>
              <w:rPr>
                <w:rFonts w:ascii="Cambria Math" w:hAnsi="Cambria Math"/>
                <w:rPrChange w:id="2317" w:author="laca" w:date="2015-06-14T16:50:00Z">
                  <w:rPr>
                    <w:rFonts w:ascii="Cambria Math" w:hAnsi="Cambria Math"/>
                  </w:rPr>
                </w:rPrChange>
              </w:rPr>
              <m:t>e</m:t>
            </m:r>
          </m:e>
          <m:sub>
            <m:r>
              <w:rPr>
                <w:rFonts w:ascii="Cambria Math" w:hAnsi="Cambria Math"/>
                <w:rPrChange w:id="2318" w:author="laca" w:date="2015-06-14T16:50:00Z">
                  <w:rPr>
                    <w:rFonts w:ascii="Cambria Math" w:hAnsi="Cambria Math"/>
                  </w:rPr>
                </w:rPrChange>
              </w:rPr>
              <m:t>k-2</m:t>
            </m:r>
          </m:sub>
        </m:sSub>
        <m:r>
          <w:rPr>
            <w:rFonts w:ascii="Cambria Math" w:hAnsi="Cambria Math"/>
            <w:rPrChange w:id="2319" w:author="laca" w:date="2015-06-14T16:50:00Z">
              <w:rPr>
                <w:rFonts w:ascii="Cambria Math" w:hAnsi="Cambria Math"/>
              </w:rPr>
            </w:rPrChange>
          </w:rPr>
          <m:t>,</m:t>
        </m:r>
      </m:oMath>
      <w:r w:rsidR="00742A54" w:rsidRPr="00FE5CC9">
        <w:rPr>
          <w:rFonts w:ascii="Times New Roman" w:hAnsi="Times New Roman"/>
          <w:rPrChange w:id="2320" w:author="laca" w:date="2015-06-14T16:50:00Z">
            <w:rPr>
              <w:rFonts w:ascii="Times New Roman" w:hAnsi="Times New Roman"/>
            </w:rPr>
          </w:rPrChange>
        </w:rPr>
        <w:t xml:space="preserve"> múltbeli hiba é</w:t>
      </w:r>
      <w:proofErr w:type="spellStart"/>
      <w:r w:rsidR="001D4887" w:rsidRPr="00FE5CC9">
        <w:rPr>
          <w:rFonts w:ascii="Times New Roman" w:hAnsi="Times New Roman"/>
          <w:rPrChange w:id="2321" w:author="laca" w:date="2015-06-14T16:50:00Z">
            <w:rPr>
              <w:rFonts w:ascii="Times New Roman" w:hAnsi="Times New Roman"/>
            </w:rPr>
          </w:rPrChange>
        </w:rPr>
        <w:t>rtékeit</w:t>
      </w:r>
      <w:proofErr w:type="spellEnd"/>
      <w:r w:rsidRPr="00FE5CC9">
        <w:rPr>
          <w:rFonts w:ascii="Times New Roman" w:hAnsi="Times New Roman"/>
          <w:rPrChange w:id="2322" w:author="laca" w:date="2015-06-14T16:50:00Z">
            <w:rPr>
              <w:rFonts w:ascii="Times New Roman" w:hAnsi="Times New Roman"/>
            </w:rPr>
          </w:rPrChange>
        </w:rPr>
        <w:t xml:space="preserve">, úgy hogy a három regiszter egymás után van láncolva és a </w:t>
      </w:r>
      <m:oMath>
        <m:sSub>
          <m:sSubPr>
            <m:ctrlPr>
              <w:rPr>
                <w:rFonts w:ascii="Cambria Math" w:hAnsi="Cambria Math"/>
                <w:i/>
                <w:rPrChange w:id="2323" w:author="laca" w:date="2015-06-14T16:50:00Z">
                  <w:rPr>
                    <w:rFonts w:ascii="Cambria Math" w:hAnsi="Cambria Math"/>
                    <w:i/>
                  </w:rPr>
                </w:rPrChange>
              </w:rPr>
            </m:ctrlPr>
          </m:sSubPr>
          <m:e>
            <m:r>
              <w:rPr>
                <w:rFonts w:ascii="Cambria Math" w:hAnsi="Cambria Math"/>
                <w:rPrChange w:id="2324" w:author="laca" w:date="2015-06-14T16:50:00Z">
                  <w:rPr>
                    <w:rFonts w:ascii="Cambria Math" w:hAnsi="Cambria Math"/>
                  </w:rPr>
                </w:rPrChange>
              </w:rPr>
              <m:t>T</m:t>
            </m:r>
          </m:e>
          <m:sub>
            <m:r>
              <w:rPr>
                <w:rFonts w:ascii="Cambria Math" w:hAnsi="Cambria Math"/>
                <w:rPrChange w:id="2325" w:author="laca" w:date="2015-06-14T16:50:00Z">
                  <w:rPr>
                    <w:rFonts w:ascii="Cambria Math" w:hAnsi="Cambria Math"/>
                  </w:rPr>
                </w:rPrChange>
              </w:rPr>
              <m:t>s</m:t>
            </m:r>
          </m:sub>
        </m:sSub>
      </m:oMath>
      <w:r w:rsidR="00742A54" w:rsidRPr="00FE5CC9">
        <w:rPr>
          <w:rFonts w:ascii="Times New Roman" w:hAnsi="Times New Roman"/>
          <w:rPrChange w:id="2326" w:author="laca" w:date="2015-06-14T16:50:00Z">
            <w:rPr>
              <w:rFonts w:ascii="Times New Roman" w:hAnsi="Times New Roman"/>
            </w:rPr>
          </w:rPrChange>
        </w:rPr>
        <w:t xml:space="preserve"> felfutó élére akövetkező regiszterbe csúszik át az érték. A KÉSLELTETŐ1 regiszterbe kerül mindig az aktuális </w:t>
      </w:r>
      <w:r w:rsidRPr="00FE5CC9">
        <w:rPr>
          <w:rFonts w:ascii="Times New Roman" w:hAnsi="Times New Roman"/>
          <w:rPrChange w:id="2327" w:author="laca" w:date="2015-06-14T16:50:00Z">
            <w:rPr>
              <w:rFonts w:ascii="Times New Roman" w:hAnsi="Times New Roman"/>
            </w:rPr>
          </w:rPrChange>
        </w:rPr>
        <w:t>mintavételezett hiba értéke.</w:t>
      </w:r>
    </w:p>
    <w:p w14:paraId="280832CF" w14:textId="77777777" w:rsidR="00742A54" w:rsidRPr="00FE5CC9" w:rsidRDefault="00F61364" w:rsidP="00BC64C7">
      <w:pPr>
        <w:spacing w:after="0" w:line="360" w:lineRule="auto"/>
        <w:jc w:val="both"/>
        <w:rPr>
          <w:rFonts w:ascii="Times New Roman" w:hAnsi="Times New Roman"/>
          <w:rPrChange w:id="2328" w:author="laca" w:date="2015-06-14T16:50:00Z">
            <w:rPr>
              <w:rFonts w:ascii="Times New Roman" w:hAnsi="Times New Roman"/>
            </w:rPr>
          </w:rPrChange>
        </w:rPr>
      </w:pPr>
      <w:r w:rsidRPr="00FE5CC9">
        <w:rPr>
          <w:rFonts w:ascii="Times New Roman" w:hAnsi="Times New Roman"/>
          <w:noProof/>
          <w:lang w:eastAsia="hu-HU"/>
          <w:rPrChange w:id="2329" w:author="laca" w:date="2015-06-14T16:50:00Z">
            <w:rPr>
              <w:rFonts w:ascii="Times New Roman" w:hAnsi="Times New Roman"/>
              <w:noProof/>
              <w:lang w:eastAsia="hu-HU"/>
            </w:rPr>
          </w:rPrChange>
        </w:rPr>
      </w:r>
      <w:r w:rsidRPr="00FE5CC9">
        <w:rPr>
          <w:rFonts w:ascii="Times New Roman" w:hAnsi="Times New Roman"/>
          <w:noProof/>
          <w:lang w:eastAsia="hu-HU"/>
          <w:rPrChange w:id="2330" w:author="laca" w:date="2015-06-14T16:50:00Z">
            <w:rPr>
              <w:rFonts w:ascii="Times New Roman" w:hAnsi="Times New Roman"/>
              <w:noProof/>
              <w:lang w:eastAsia="hu-HU"/>
            </w:rPr>
          </w:rPrChange>
        </w:rPr>
        <w:pict w14:anchorId="71B23DAB">
          <v:group id="Group 84" o:spid="_x0000_s1035" style="width:440.85pt;height:259.7pt;mso-position-horizontal-relative:char;mso-position-vertical-relative:line" coordorigin=",1538" coordsize="55990,32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&#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">
            <v:shape id="Text Box 46" o:spid="_x0000_s1036" type="#_x0000_t202" style="position:absolute;left:334;top:31940;width:55656;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2A62B4EC" w14:textId="47913858" w:rsidR="00FC3556" w:rsidRPr="00153356" w:rsidRDefault="00FC3556" w:rsidP="00601F81">
                    <w:pPr>
                      <w:pStyle w:val="Caption"/>
                      <w:jc w:val="center"/>
                      <w:rPr>
                        <w:rFonts w:ascii="Times New Roman" w:hAnsi="Times New Roman"/>
                        <w:sz w:val="24"/>
                        <w:szCs w:val="24"/>
                      </w:rPr>
                    </w:pPr>
                    <w:bookmarkStart w:id="2331" w:name="_Ref420502757"/>
                    <w:bookmarkStart w:id="2332" w:name="_Toc422064029"/>
                    <w:r>
                      <w:t xml:space="preserve">Kép. </w:t>
                    </w:r>
                    <w:ins w:id="2333" w:author="laca" w:date="2015-06-14T12:08:00Z">
                      <w:r>
                        <w:fldChar w:fldCharType="begin"/>
                      </w:r>
                      <w:r>
                        <w:instrText xml:space="preserve"> STYLEREF 1 \s </w:instrText>
                      </w:r>
                    </w:ins>
                    <w:r>
                      <w:fldChar w:fldCharType="separate"/>
                    </w:r>
                    <w:r>
                      <w:rPr>
                        <w:noProof/>
                      </w:rPr>
                      <w:t>3</w:t>
                    </w:r>
                    <w:ins w:id="2334" w:author="laca" w:date="2015-06-14T12:08:00Z">
                      <w:r>
                        <w:fldChar w:fldCharType="end"/>
                      </w:r>
                      <w:r>
                        <w:t>.</w:t>
                      </w:r>
                      <w:r>
                        <w:fldChar w:fldCharType="begin"/>
                      </w:r>
                      <w:r>
                        <w:instrText xml:space="preserve"> SEQ Kép. \* ARABIC \s 1 </w:instrText>
                      </w:r>
                    </w:ins>
                    <w:r>
                      <w:fldChar w:fldCharType="separate"/>
                    </w:r>
                    <w:ins w:id="2335" w:author="laca" w:date="2015-06-14T12:08:00Z">
                      <w:r>
                        <w:rPr>
                          <w:noProof/>
                        </w:rPr>
                        <w:t>3</w:t>
                      </w:r>
                      <w:r>
                        <w:fldChar w:fldCharType="end"/>
                      </w:r>
                    </w:ins>
                    <w:del w:id="233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w:delText>
                      </w:r>
                      <w:r w:rsidDel="002E2EC5">
                        <w:rPr>
                          <w:noProof/>
                        </w:rPr>
                        <w:fldChar w:fldCharType="end"/>
                      </w:r>
                    </w:del>
                    <w:bookmarkEnd w:id="2331"/>
                    <w:r>
                      <w:t xml:space="preserve"> A PID felépítése System </w:t>
                    </w:r>
                    <w:proofErr w:type="spellStart"/>
                    <w:r>
                      <w:t>Generatorban</w:t>
                    </w:r>
                    <w:bookmarkEnd w:id="2332"/>
                    <w:proofErr w:type="spellEnd"/>
                  </w:p>
                </w:txbxContent>
              </v:textbox>
            </v:shape>
            <v:shape id="Picture 76" o:spid="_x0000_s1037" type="#_x0000_t75" style="position:absolute;top:1538;width:55664;height:298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lfCAAAA2wAAAA8AAABkcnMvZG93bnJldi54bWxEj0uLwjAUhfcD/odwBXea6sJHxyjiA0Rk&#10;QB0G3F2aO22xuQlNtPXfG2Fglofz+DjzZWsq8aDal5YVDAcJCOLM6pJzBd+XXX8KwgdkjZVlUvAk&#10;D8tF52OOqbYNn+hxDrmII+xTVFCE4FIpfVaQQT+wjjh6v7Y2GKKsc6lrbOK4qeQoScbSYMmRUKCj&#10;dUHZ7Xw3EeLctdFfh5z3s+32eN34Vfnjlep129UniEBt+A//tfdawWQM7y/xB8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5JXwgAAANsAAAAPAAAAAAAAAAAAAAAAAJ8C&#10;AABkcnMvZG93bnJldi54bWxQSwUGAAAAAAQABAD3AAAAjgMAAAAA&#10;">
              <v:imagedata r:id="rId13" o:title=""/>
              <v:path arrowok="t"/>
            </v:shape>
            <w10:anchorlock/>
          </v:group>
        </w:pict>
      </w:r>
      <w:r w:rsidR="00742A54" w:rsidRPr="00FE5CC9">
        <w:rPr>
          <w:rFonts w:ascii="Times New Roman" w:hAnsi="Times New Roman"/>
          <w:rPrChange w:id="2337" w:author="laca" w:date="2015-06-14T16:50:00Z">
            <w:rPr>
              <w:rFonts w:ascii="Times New Roman" w:hAnsi="Times New Roman"/>
            </w:rPr>
          </w:rPrChange>
        </w:rPr>
        <w:tab/>
        <w:t xml:space="preserve">Az </w:t>
      </w:r>
      <w:r w:rsidR="001D4887" w:rsidRPr="00FE5CC9">
        <w:rPr>
          <w:rFonts w:ascii="Times New Roman" w:hAnsi="Times New Roman"/>
          <w:rPrChange w:id="2338" w:author="laca" w:date="2015-06-14T16:50:00Z">
            <w:rPr>
              <w:rFonts w:ascii="Times New Roman" w:hAnsi="Times New Roman"/>
            </w:rPr>
          </w:rPrChange>
        </w:rPr>
        <w:t>„</w:t>
      </w:r>
      <w:r w:rsidR="001D4887" w:rsidRPr="00FE5CC9">
        <w:rPr>
          <w:rFonts w:ascii="Times New Roman" w:hAnsi="Times New Roman"/>
          <w:i/>
          <w:rPrChange w:id="2339" w:author="laca" w:date="2015-06-14T16:50:00Z">
            <w:rPr>
              <w:rFonts w:ascii="Times New Roman" w:hAnsi="Times New Roman"/>
              <w:i/>
            </w:rPr>
          </w:rPrChange>
        </w:rPr>
        <w:t>ADAT UT”</w:t>
      </w:r>
      <w:r w:rsidR="00ED22AB" w:rsidRPr="00FE5CC9">
        <w:rPr>
          <w:rFonts w:ascii="Times New Roman" w:hAnsi="Times New Roman"/>
          <w:rPrChange w:id="2340" w:author="laca" w:date="2015-06-14T16:50:00Z">
            <w:rPr>
              <w:rFonts w:ascii="Times New Roman" w:hAnsi="Times New Roman"/>
            </w:rPr>
          </w:rPrChange>
        </w:rPr>
        <w:t xml:space="preserve"> számláló csak a regiszterek elcsúsztatása után indul el, amelyet „</w:t>
      </w:r>
      <w:r w:rsidR="00ED22AB" w:rsidRPr="00FE5CC9">
        <w:rPr>
          <w:rFonts w:ascii="Times New Roman" w:hAnsi="Times New Roman"/>
          <w:i/>
          <w:rPrChange w:id="2341" w:author="laca" w:date="2015-06-14T16:50:00Z">
            <w:rPr>
              <w:rFonts w:ascii="Times New Roman" w:hAnsi="Times New Roman"/>
              <w:i/>
            </w:rPr>
          </w:rPrChange>
        </w:rPr>
        <w:t>Eltoláshoz Szinkronizál</w:t>
      </w:r>
      <w:r w:rsidR="00ED22AB" w:rsidRPr="00FE5CC9">
        <w:rPr>
          <w:rFonts w:ascii="Times New Roman" w:hAnsi="Times New Roman"/>
          <w:rPrChange w:id="2342" w:author="laca" w:date="2015-06-14T16:50:00Z">
            <w:rPr>
              <w:rFonts w:ascii="Times New Roman" w:hAnsi="Times New Roman"/>
            </w:rPr>
          </w:rPrChange>
        </w:rPr>
        <w:t xml:space="preserve">” késleltető elem valósít meg. Az „ENA_REG” és a „3 </w:t>
      </w:r>
      <w:proofErr w:type="spellStart"/>
      <w:r w:rsidR="00ED22AB" w:rsidRPr="00FE5CC9">
        <w:rPr>
          <w:rFonts w:ascii="Times New Roman" w:hAnsi="Times New Roman"/>
          <w:rPrChange w:id="2343" w:author="laca" w:date="2015-06-14T16:50:00Z">
            <w:rPr>
              <w:rFonts w:ascii="Times New Roman" w:hAnsi="Times New Roman"/>
            </w:rPr>
          </w:rPrChange>
        </w:rPr>
        <w:t>Clk-Ena</w:t>
      </w:r>
      <w:proofErr w:type="spellEnd"/>
      <w:r w:rsidR="00ED22AB" w:rsidRPr="00FE5CC9">
        <w:rPr>
          <w:rFonts w:ascii="Times New Roman" w:hAnsi="Times New Roman"/>
          <w:rPrChange w:id="2344" w:author="laca" w:date="2015-06-14T16:50:00Z">
            <w:rPr>
              <w:rFonts w:ascii="Times New Roman" w:hAnsi="Times New Roman"/>
            </w:rPr>
          </w:rPrChange>
        </w:rPr>
        <w:t xml:space="preserve"> Jel” egyűt valósítják meg a három órajelig tartó logikai engedélyező jelet, amely a számlálót indítja el.</w:t>
      </w:r>
    </w:p>
    <w:p w14:paraId="5D91E658" w14:textId="77777777" w:rsidR="00E60B91" w:rsidRPr="00FE5CC9" w:rsidRDefault="00ED22AB" w:rsidP="00BC64C7">
      <w:pPr>
        <w:spacing w:after="0" w:line="360" w:lineRule="auto"/>
        <w:jc w:val="both"/>
        <w:rPr>
          <w:rFonts w:ascii="Times New Roman" w:hAnsi="Times New Roman"/>
          <w:rPrChange w:id="2345" w:author="laca" w:date="2015-06-14T16:50:00Z">
            <w:rPr>
              <w:rFonts w:ascii="Times New Roman" w:hAnsi="Times New Roman"/>
            </w:rPr>
          </w:rPrChange>
        </w:rPr>
      </w:pPr>
      <w:r w:rsidRPr="00FE5CC9">
        <w:rPr>
          <w:rFonts w:ascii="Times New Roman" w:hAnsi="Times New Roman"/>
          <w:rPrChange w:id="2346" w:author="laca" w:date="2015-06-14T16:50:00Z">
            <w:rPr>
              <w:rFonts w:ascii="Times New Roman" w:hAnsi="Times New Roman"/>
            </w:rPr>
          </w:rPrChange>
        </w:rPr>
        <w:tab/>
        <w:t>Az él detektáló elemet egy tagadó kapu „</w:t>
      </w:r>
      <w:proofErr w:type="spellStart"/>
      <w:r w:rsidRPr="00FE5CC9">
        <w:rPr>
          <w:rFonts w:ascii="Times New Roman" w:hAnsi="Times New Roman"/>
          <w:i/>
          <w:rPrChange w:id="2347" w:author="laca" w:date="2015-06-14T16:50:00Z">
            <w:rPr>
              <w:rFonts w:ascii="Times New Roman" w:hAnsi="Times New Roman"/>
              <w:i/>
            </w:rPr>
          </w:rPrChange>
        </w:rPr>
        <w:t>Inverter</w:t>
      </w:r>
      <w:proofErr w:type="spellEnd"/>
      <w:r w:rsidRPr="00FE5CC9">
        <w:rPr>
          <w:rFonts w:ascii="Times New Roman" w:hAnsi="Times New Roman"/>
          <w:rPrChange w:id="2348" w:author="laca" w:date="2015-06-14T16:50:00Z">
            <w:rPr>
              <w:rFonts w:ascii="Times New Roman" w:hAnsi="Times New Roman"/>
            </w:rPr>
          </w:rPrChange>
        </w:rPr>
        <w:t>”valamint egy „és”kapu (</w:t>
      </w:r>
      <w:proofErr w:type="spellStart"/>
      <w:r w:rsidRPr="00FE5CC9">
        <w:rPr>
          <w:rFonts w:ascii="Times New Roman" w:hAnsi="Times New Roman"/>
          <w:rPrChange w:id="2349" w:author="laca" w:date="2015-06-14T16:50:00Z">
            <w:rPr>
              <w:rFonts w:ascii="Times New Roman" w:hAnsi="Times New Roman"/>
            </w:rPr>
          </w:rPrChange>
        </w:rPr>
        <w:t>Logical</w:t>
      </w:r>
      <w:proofErr w:type="spellEnd"/>
      <w:proofErr w:type="gramStart"/>
      <w:r w:rsidRPr="00FE5CC9">
        <w:rPr>
          <w:rFonts w:ascii="Times New Roman" w:hAnsi="Times New Roman"/>
          <w:rPrChange w:id="2350" w:author="laca" w:date="2015-06-14T16:50:00Z">
            <w:rPr>
              <w:rFonts w:ascii="Times New Roman" w:hAnsi="Times New Roman"/>
            </w:rPr>
          </w:rPrChange>
        </w:rPr>
        <w:t>)biztosítják</w:t>
      </w:r>
      <w:proofErr w:type="gramEnd"/>
      <w:r w:rsidRPr="00FE5CC9">
        <w:rPr>
          <w:rFonts w:ascii="Times New Roman" w:hAnsi="Times New Roman"/>
          <w:rPrChange w:id="2351" w:author="laca" w:date="2015-06-14T16:50:00Z">
            <w:rPr>
              <w:rFonts w:ascii="Times New Roman" w:hAnsi="Times New Roman"/>
            </w:rPr>
          </w:rPrChange>
        </w:rPr>
        <w:t xml:space="preserve">, mégpedig úgy, hogy </w:t>
      </w:r>
      <w:proofErr w:type="spellStart"/>
      <w:r w:rsidRPr="00FE5CC9">
        <w:rPr>
          <w:rFonts w:ascii="Times New Roman" w:hAnsi="Times New Roman"/>
          <w:rPrChange w:id="2352" w:author="laca" w:date="2015-06-14T16:50:00Z">
            <w:rPr>
              <w:rFonts w:ascii="Times New Roman" w:hAnsi="Times New Roman"/>
            </w:rPr>
          </w:rPrChange>
        </w:rPr>
        <w:t>figyeljükegyazon</w:t>
      </w:r>
      <w:proofErr w:type="spellEnd"/>
      <w:r w:rsidRPr="00FE5CC9">
        <w:rPr>
          <w:rFonts w:ascii="Times New Roman" w:hAnsi="Times New Roman"/>
          <w:rPrChange w:id="2353" w:author="laca" w:date="2015-06-14T16:50:00Z">
            <w:rPr>
              <w:rFonts w:ascii="Times New Roman" w:hAnsi="Times New Roman"/>
            </w:rPr>
          </w:rPrChange>
        </w:rPr>
        <w:t xml:space="preserve"> jel </w:t>
      </w:r>
      <w:proofErr w:type="spellStart"/>
      <w:r w:rsidRPr="00FE5CC9">
        <w:rPr>
          <w:rFonts w:ascii="Times New Roman" w:hAnsi="Times New Roman"/>
          <w:rPrChange w:id="2354" w:author="laca" w:date="2015-06-14T16:50:00Z">
            <w:rPr>
              <w:rFonts w:ascii="Times New Roman" w:hAnsi="Times New Roman"/>
            </w:rPr>
          </w:rPrChange>
        </w:rPr>
        <w:t>előbbiperiódusban</w:t>
      </w:r>
      <w:proofErr w:type="spellEnd"/>
      <w:r w:rsidRPr="00FE5CC9">
        <w:rPr>
          <w:rFonts w:ascii="Times New Roman" w:hAnsi="Times New Roman"/>
          <w:rPrChange w:id="2355" w:author="laca" w:date="2015-06-14T16:50:00Z">
            <w:rPr>
              <w:rFonts w:ascii="Times New Roman" w:hAnsi="Times New Roman"/>
            </w:rPr>
          </w:rPrChange>
        </w:rPr>
        <w:t xml:space="preserve"> az értéket és összehasonlítva a két értéket tudjuk detektálni a jel váltózását. A „</w:t>
      </w:r>
      <w:r w:rsidRPr="00FE5CC9">
        <w:rPr>
          <w:rFonts w:ascii="Times New Roman" w:hAnsi="Times New Roman"/>
          <w:i/>
          <w:rPrChange w:id="2356" w:author="laca" w:date="2015-06-14T16:50:00Z">
            <w:rPr>
              <w:rFonts w:ascii="Times New Roman" w:hAnsi="Times New Roman"/>
              <w:i/>
            </w:rPr>
          </w:rPrChange>
        </w:rPr>
        <w:t>Szorzáshoz Szinkronizál</w:t>
      </w:r>
      <w:r w:rsidRPr="00FE5CC9">
        <w:rPr>
          <w:rFonts w:ascii="Times New Roman" w:hAnsi="Times New Roman"/>
          <w:rPrChange w:id="2357" w:author="laca" w:date="2015-06-14T16:50:00Z">
            <w:rPr>
              <w:rFonts w:ascii="Times New Roman" w:hAnsi="Times New Roman"/>
            </w:rPr>
          </w:rPrChange>
        </w:rPr>
        <w:t>” modul segítségével tudjuk engedélyezni az „</w:t>
      </w:r>
      <w:r w:rsidRPr="00FE5CC9">
        <w:rPr>
          <w:rFonts w:ascii="Times New Roman" w:hAnsi="Times New Roman"/>
          <w:i/>
          <w:rPrChange w:id="2358" w:author="laca" w:date="2015-06-14T16:50:00Z">
            <w:rPr>
              <w:rFonts w:ascii="Times New Roman" w:hAnsi="Times New Roman"/>
              <w:i/>
            </w:rPr>
          </w:rPrChange>
        </w:rPr>
        <w:t>ADAT_REG</w:t>
      </w:r>
      <w:r w:rsidRPr="00FE5CC9">
        <w:rPr>
          <w:rFonts w:ascii="Times New Roman" w:hAnsi="Times New Roman"/>
          <w:rPrChange w:id="2359" w:author="laca" w:date="2015-06-14T16:50:00Z">
            <w:rPr>
              <w:rFonts w:ascii="Times New Roman" w:hAnsi="Times New Roman"/>
            </w:rPr>
          </w:rPrChange>
        </w:rPr>
        <w:t>” bemenetét a „</w:t>
      </w:r>
      <w:r w:rsidRPr="00FE5CC9">
        <w:rPr>
          <w:rFonts w:ascii="Times New Roman" w:hAnsi="Times New Roman"/>
          <w:i/>
          <w:rPrChange w:id="2360" w:author="laca" w:date="2015-06-14T16:50:00Z">
            <w:rPr>
              <w:rFonts w:ascii="Times New Roman" w:hAnsi="Times New Roman"/>
              <w:i/>
            </w:rPr>
          </w:rPrChange>
        </w:rPr>
        <w:t>Szorzó</w:t>
      </w:r>
      <w:r w:rsidRPr="00FE5CC9">
        <w:rPr>
          <w:rFonts w:ascii="Times New Roman" w:hAnsi="Times New Roman"/>
          <w:rPrChange w:id="2361" w:author="laca" w:date="2015-06-14T16:50:00Z">
            <w:rPr>
              <w:rFonts w:ascii="Times New Roman" w:hAnsi="Times New Roman"/>
            </w:rPr>
          </w:rPrChange>
        </w:rPr>
        <w:t>” modul „</w:t>
      </w:r>
      <w:proofErr w:type="spellStart"/>
      <w:r w:rsidRPr="00FE5CC9">
        <w:rPr>
          <w:rFonts w:ascii="Times New Roman" w:hAnsi="Times New Roman"/>
          <w:i/>
          <w:rPrChange w:id="2362" w:author="laca" w:date="2015-06-14T16:50:00Z">
            <w:rPr>
              <w:rFonts w:ascii="Times New Roman" w:hAnsi="Times New Roman"/>
              <w:i/>
            </w:rPr>
          </w:rPrChange>
        </w:rPr>
        <w:t>EnSzorzó</w:t>
      </w:r>
      <w:proofErr w:type="spellEnd"/>
      <w:r w:rsidRPr="00FE5CC9">
        <w:rPr>
          <w:rFonts w:ascii="Times New Roman" w:hAnsi="Times New Roman"/>
          <w:rPrChange w:id="2363" w:author="laca" w:date="2015-06-14T16:50:00Z">
            <w:rPr>
              <w:rFonts w:ascii="Times New Roman" w:hAnsi="Times New Roman"/>
            </w:rPr>
          </w:rPrChange>
        </w:rPr>
        <w:t xml:space="preserve">” engedélyező jeléhez képest késleltetve 1 </w:t>
      </w:r>
      <w:proofErr w:type="spellStart"/>
      <w:r w:rsidRPr="00FE5CC9">
        <w:rPr>
          <w:rFonts w:ascii="Times New Roman" w:hAnsi="Times New Roman"/>
          <w:rPrChange w:id="2364" w:author="laca" w:date="2015-06-14T16:50:00Z">
            <w:rPr>
              <w:rFonts w:ascii="Times New Roman" w:hAnsi="Times New Roman"/>
            </w:rPr>
          </w:rPrChange>
        </w:rPr>
        <w:t>órajelet</w:t>
      </w:r>
      <w:proofErr w:type="gramStart"/>
      <w:r w:rsidRPr="00FE5CC9">
        <w:rPr>
          <w:rFonts w:ascii="Times New Roman" w:hAnsi="Times New Roman"/>
          <w:rPrChange w:id="2365" w:author="laca" w:date="2015-06-14T16:50:00Z">
            <w:rPr>
              <w:rFonts w:ascii="Times New Roman" w:hAnsi="Times New Roman"/>
            </w:rPr>
          </w:rPrChange>
        </w:rPr>
        <w:t>.</w:t>
      </w:r>
      <w:commentRangeStart w:id="2366"/>
      <w:r w:rsidRPr="00FE5CC9">
        <w:rPr>
          <w:rFonts w:ascii="Times New Roman" w:hAnsi="Times New Roman"/>
          <w:rPrChange w:id="2367" w:author="laca" w:date="2015-06-14T16:50:00Z">
            <w:rPr>
              <w:rFonts w:ascii="Times New Roman" w:hAnsi="Times New Roman"/>
            </w:rPr>
          </w:rPrChange>
        </w:rPr>
        <w:t>Erre</w:t>
      </w:r>
      <w:proofErr w:type="spellEnd"/>
      <w:proofErr w:type="gramEnd"/>
      <w:r w:rsidRPr="00FE5CC9">
        <w:rPr>
          <w:rFonts w:ascii="Times New Roman" w:hAnsi="Times New Roman"/>
          <w:rPrChange w:id="2368" w:author="laca" w:date="2015-06-14T16:50:00Z">
            <w:rPr>
              <w:rFonts w:ascii="Times New Roman" w:hAnsi="Times New Roman"/>
            </w:rPr>
          </w:rPrChange>
        </w:rPr>
        <w:t xml:space="preserve"> azért van szükség, mert a szorzás eredménye 1 órajelet késik az elindítást követően </w:t>
      </w:r>
      <w:r w:rsidRPr="00FE5CC9">
        <w:rPr>
          <w:rFonts w:ascii="Times New Roman" w:hAnsi="Times New Roman"/>
          <w:highlight w:val="yellow"/>
          <w:rPrChange w:id="2369" w:author="laca" w:date="2015-06-14T16:50:00Z">
            <w:rPr>
              <w:rFonts w:ascii="Times New Roman" w:hAnsi="Times New Roman"/>
              <w:highlight w:val="yellow"/>
            </w:rPr>
          </w:rPrChange>
        </w:rPr>
        <w:t>és az eredményt szeretnénk eltárolni</w:t>
      </w:r>
      <w:commentRangeEnd w:id="2366"/>
      <w:r w:rsidR="00F35276" w:rsidRPr="00FE5CC9">
        <w:rPr>
          <w:rStyle w:val="CommentReference"/>
          <w:rPrChange w:id="2370" w:author="laca" w:date="2015-06-14T16:50:00Z">
            <w:rPr>
              <w:rStyle w:val="CommentReference"/>
            </w:rPr>
          </w:rPrChange>
        </w:rPr>
        <w:commentReference w:id="2366"/>
      </w:r>
      <w:r w:rsidR="00E83AC0" w:rsidRPr="00FE5CC9">
        <w:rPr>
          <w:rFonts w:ascii="Times New Roman" w:hAnsi="Times New Roman"/>
          <w:rPrChange w:id="2371" w:author="laca" w:date="2015-06-14T16:50:00Z">
            <w:rPr>
              <w:rFonts w:ascii="Times New Roman" w:hAnsi="Times New Roman"/>
            </w:rPr>
          </w:rPrChange>
        </w:rPr>
        <w:t>.</w:t>
      </w:r>
    </w:p>
    <w:p w14:paraId="413EB22F" w14:textId="77777777" w:rsidR="00381ACB" w:rsidRPr="00FE5CC9" w:rsidRDefault="00F61364" w:rsidP="0071433B">
      <w:pPr>
        <w:pStyle w:val="Heading4"/>
        <w:spacing w:line="360" w:lineRule="auto"/>
        <w:jc w:val="both"/>
        <w:rPr>
          <w:rPrChange w:id="2372" w:author="laca" w:date="2015-06-14T16:50:00Z">
            <w:rPr/>
          </w:rPrChange>
        </w:rPr>
        <w:pPrChange w:id="2373" w:author="laca" w:date="2015-06-14T14:00:00Z">
          <w:pPr>
            <w:pStyle w:val="Heading4"/>
            <w:jc w:val="both"/>
          </w:pPr>
        </w:pPrChange>
      </w:pPr>
      <w:bookmarkStart w:id="2374" w:name="_Toc422064098"/>
      <w:r w:rsidRPr="00FE5CC9">
        <w:rPr>
          <w:noProof/>
          <w:lang w:eastAsia="hu-HU"/>
          <w:rPrChange w:id="2375" w:author="laca" w:date="2015-06-14T16:50:00Z">
            <w:rPr>
              <w:noProof/>
              <w:lang w:eastAsia="hu-HU"/>
            </w:rPr>
          </w:rPrChange>
        </w:rPr>
        <w:pict w14:anchorId="5DF4D071">
          <v:group id="_x0000_s1041" style="position:absolute;left:0;text-align:left;margin-left:.1pt;margin-top:25.5pt;width:206.15pt;height:119.35pt;z-index:251893760" coordsize="26181,151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5OCDVdZ13X1Xx&#10;JqVjBZXqW8MFrFbFQptoJCSZIWYktI3f0q5/wj2qf9Dnrn/fmy/+R6PD3/Ic8Wf9hWP/ANIrWugo&#10;A5//AIR7VP8Aoc9c/wC/Nl/8j0f8I9qn/Q565/35sv8A5HroKKA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">
            <v:shape id="Picture 178" o:spid="_x0000_s1042" type="#_x0000_t75" style="position:absolute;width:26181;height:120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14" o:title=""/>
              <v:path arrowok="t"/>
            </v:shape>
            <v:shape id="Text Box 179" o:spid="_x0000_s1043" type="#_x0000_t202" style="position:absolute;top:12573;width:26181;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3C7C0FDD" w:rsidR="00FC3556" w:rsidRDefault="00FC3556" w:rsidP="004E6435">
                    <w:pPr>
                      <w:pStyle w:val="Caption"/>
                      <w:rPr>
                        <w:noProof/>
                      </w:rPr>
                    </w:pPr>
                    <w:bookmarkStart w:id="2376" w:name="_Toc422064030"/>
                    <w:r>
                      <w:t xml:space="preserve">Kép. </w:t>
                    </w:r>
                    <w:ins w:id="2377" w:author="laca" w:date="2015-06-14T12:08:00Z">
                      <w:r>
                        <w:fldChar w:fldCharType="begin"/>
                      </w:r>
                      <w:r>
                        <w:instrText xml:space="preserve"> STYLEREF 1 \s </w:instrText>
                      </w:r>
                    </w:ins>
                    <w:r>
                      <w:fldChar w:fldCharType="separate"/>
                    </w:r>
                    <w:r>
                      <w:rPr>
                        <w:noProof/>
                      </w:rPr>
                      <w:t>3</w:t>
                    </w:r>
                    <w:ins w:id="2378" w:author="laca" w:date="2015-06-14T12:08:00Z">
                      <w:r>
                        <w:fldChar w:fldCharType="end"/>
                      </w:r>
                      <w:r>
                        <w:t>.</w:t>
                      </w:r>
                      <w:r>
                        <w:fldChar w:fldCharType="begin"/>
                      </w:r>
                      <w:r>
                        <w:instrText xml:space="preserve"> SEQ Kép. \* ARABIC \s 1 </w:instrText>
                      </w:r>
                    </w:ins>
                    <w:r>
                      <w:fldChar w:fldCharType="separate"/>
                    </w:r>
                    <w:ins w:id="2379" w:author="laca" w:date="2015-06-14T12:08:00Z">
                      <w:r>
                        <w:rPr>
                          <w:noProof/>
                        </w:rPr>
                        <w:t>4</w:t>
                      </w:r>
                      <w:r>
                        <w:fldChar w:fldCharType="end"/>
                      </w:r>
                    </w:ins>
                    <w:del w:id="2380"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w:delText>
                      </w:r>
                      <w:r w:rsidDel="002E2EC5">
                        <w:rPr>
                          <w:noProof/>
                        </w:rPr>
                        <w:fldChar w:fldCharType="end"/>
                      </w:r>
                    </w:del>
                    <w:r>
                      <w:t xml:space="preserve"> PID </w:t>
                    </w:r>
                    <w:proofErr w:type="spellStart"/>
                    <w:r>
                      <w:t>Simulink</w:t>
                    </w:r>
                    <w:proofErr w:type="spellEnd"/>
                    <w:r>
                      <w:t xml:space="preserve"> szimulációs </w:t>
                    </w:r>
                    <w:proofErr w:type="spellStart"/>
                    <w:r>
                      <w:t>model</w:t>
                    </w:r>
                    <w:bookmarkEnd w:id="2376"/>
                    <w:proofErr w:type="spellEnd"/>
                  </w:p>
                </w:txbxContent>
              </v:textbox>
            </v:shape>
            <w10:wrap type="square"/>
          </v:group>
        </w:pict>
      </w:r>
      <w:proofErr w:type="spellStart"/>
      <w:r w:rsidR="00ED22AB" w:rsidRPr="00FE5CC9">
        <w:rPr>
          <w:rPrChange w:id="2381" w:author="laca" w:date="2015-06-14T16:50:00Z">
            <w:rPr/>
          </w:rPrChange>
        </w:rPr>
        <w:t>Simulink</w:t>
      </w:r>
      <w:proofErr w:type="spellEnd"/>
      <w:ins w:id="2382" w:author="laca" w:date="2015-06-14T10:38:00Z">
        <w:r w:rsidRPr="00FE5CC9">
          <w:rPr>
            <w:rPrChange w:id="2383" w:author="laca" w:date="2015-06-14T16:50:00Z">
              <w:rPr/>
            </w:rPrChange>
          </w:rPr>
          <w:t xml:space="preserve"> </w:t>
        </w:r>
      </w:ins>
      <w:r w:rsidR="00ED22AB" w:rsidRPr="00FE5CC9">
        <w:rPr>
          <w:rPrChange w:id="2384" w:author="laca" w:date="2015-06-14T16:50:00Z">
            <w:rPr/>
          </w:rPrChange>
        </w:rPr>
        <w:t>szimulációs eredmények</w:t>
      </w:r>
      <w:bookmarkEnd w:id="2374"/>
    </w:p>
    <w:p w14:paraId="1D46845A" w14:textId="77777777" w:rsidR="004E6435" w:rsidRPr="00FE5CC9" w:rsidRDefault="00ED22AB" w:rsidP="0071433B">
      <w:pPr>
        <w:spacing w:after="0" w:line="360" w:lineRule="auto"/>
        <w:ind w:left="2160" w:firstLine="720"/>
        <w:jc w:val="both"/>
        <w:rPr>
          <w:rFonts w:ascii="Times New Roman" w:hAnsi="Times New Roman"/>
          <w:rPrChange w:id="2385" w:author="laca" w:date="2015-06-14T16:50:00Z">
            <w:rPr>
              <w:rFonts w:ascii="Times New Roman" w:hAnsi="Times New Roman"/>
            </w:rPr>
          </w:rPrChange>
        </w:rPr>
      </w:pPr>
      <w:r w:rsidRPr="00FE5CC9">
        <w:rPr>
          <w:rFonts w:ascii="Times New Roman" w:hAnsi="Times New Roman"/>
          <w:rPrChange w:id="2386" w:author="laca" w:date="2015-06-14T16:50:00Z">
            <w:rPr>
              <w:rFonts w:ascii="Times New Roman" w:hAnsi="Times New Roman"/>
            </w:rPr>
          </w:rPrChange>
        </w:rPr>
        <w:t xml:space="preserve">A </w:t>
      </w:r>
      <w:r w:rsidR="00F61364" w:rsidRPr="00FE5CC9">
        <w:rPr>
          <w:rPrChange w:id="2387" w:author="laca" w:date="2015-06-14T16:50:00Z">
            <w:rPr/>
          </w:rPrChange>
        </w:rPr>
        <w:fldChar w:fldCharType="begin"/>
      </w:r>
      <w:r w:rsidR="00F61364" w:rsidRPr="00FE5CC9">
        <w:rPr>
          <w:rPrChange w:id="2388" w:author="laca" w:date="2015-06-14T16:50:00Z">
            <w:rPr/>
          </w:rPrChange>
        </w:rPr>
        <w:instrText xml:space="preserve"> REF _Ref420504992 \h  \* MERGEFORMAT </w:instrText>
      </w:r>
      <w:r w:rsidR="00F61364" w:rsidRPr="00FE5CC9">
        <w:rPr>
          <w:rPrChange w:id="2389" w:author="laca" w:date="2015-06-14T16:50:00Z">
            <w:rPr/>
          </w:rPrChange>
        </w:rPr>
      </w:r>
      <w:r w:rsidR="00F61364" w:rsidRPr="00FE5CC9">
        <w:rPr>
          <w:rPrChange w:id="2390" w:author="laca" w:date="2015-06-14T16:50:00Z">
            <w:rPr/>
          </w:rPrChange>
        </w:rPr>
        <w:fldChar w:fldCharType="separate"/>
      </w:r>
      <w:r w:rsidR="00096DBB" w:rsidRPr="00FE5CC9">
        <w:rPr>
          <w:rFonts w:ascii="Times New Roman" w:hAnsi="Times New Roman"/>
          <w:rPrChange w:id="2391" w:author="laca" w:date="2015-06-14T16:50:00Z">
            <w:rPr>
              <w:rFonts w:ascii="Times New Roman" w:hAnsi="Times New Roman"/>
            </w:rPr>
          </w:rPrChange>
        </w:rPr>
        <w:t xml:space="preserve">Kép. </w:t>
      </w:r>
      <w:r w:rsidR="00096DBB" w:rsidRPr="00FE5CC9">
        <w:rPr>
          <w:rFonts w:ascii="Times New Roman" w:hAnsi="Times New Roman"/>
          <w:noProof/>
          <w:rPrChange w:id="2392" w:author="laca" w:date="2015-06-14T16:50:00Z">
            <w:rPr>
              <w:rFonts w:ascii="Times New Roman" w:hAnsi="Times New Roman"/>
              <w:noProof/>
            </w:rPr>
          </w:rPrChange>
        </w:rPr>
        <w:t>3.4</w:t>
      </w:r>
      <w:r w:rsidR="00F61364" w:rsidRPr="00FE5CC9">
        <w:rPr>
          <w:rPrChange w:id="2393" w:author="laca" w:date="2015-06-14T16:50:00Z">
            <w:rPr/>
          </w:rPrChange>
        </w:rPr>
        <w:fldChar w:fldCharType="end"/>
      </w:r>
      <w:r w:rsidR="00B20240" w:rsidRPr="00FE5CC9">
        <w:rPr>
          <w:rFonts w:ascii="Times New Roman" w:hAnsi="Times New Roman"/>
          <w:rPrChange w:id="2394" w:author="laca" w:date="2015-06-14T16:50:00Z">
            <w:rPr>
              <w:rFonts w:ascii="Times New Roman" w:hAnsi="Times New Roman"/>
            </w:rPr>
          </w:rPrChange>
        </w:rPr>
        <w:t xml:space="preserve"> a „</w:t>
      </w:r>
      <w:proofErr w:type="spellStart"/>
      <w:r w:rsidR="00B20240" w:rsidRPr="00FE5CC9">
        <w:rPr>
          <w:rFonts w:ascii="Times New Roman" w:hAnsi="Times New Roman"/>
          <w:rPrChange w:id="2395" w:author="laca" w:date="2015-06-14T16:50:00Z">
            <w:rPr>
              <w:rFonts w:ascii="Times New Roman" w:hAnsi="Times New Roman"/>
            </w:rPr>
          </w:rPrChange>
        </w:rPr>
        <w:t>PIDrek</w:t>
      </w:r>
      <w:proofErr w:type="spellEnd"/>
      <w:r w:rsidR="00B20240" w:rsidRPr="00FE5CC9">
        <w:rPr>
          <w:rFonts w:ascii="Times New Roman" w:hAnsi="Times New Roman"/>
          <w:rPrChange w:id="2396" w:author="laca" w:date="2015-06-14T16:50:00Z">
            <w:rPr>
              <w:rFonts w:ascii="Times New Roman" w:hAnsi="Times New Roman"/>
            </w:rPr>
          </w:rPrChange>
        </w:rPr>
        <w:t xml:space="preserve">” modul tartalmazza a </w:t>
      </w:r>
      <w:r w:rsidR="00F61364" w:rsidRPr="00FE5CC9">
        <w:rPr>
          <w:rPrChange w:id="2397" w:author="laca" w:date="2015-06-14T16:50:00Z">
            <w:rPr/>
          </w:rPrChange>
        </w:rPr>
        <w:fldChar w:fldCharType="begin"/>
      </w:r>
      <w:r w:rsidR="00F61364" w:rsidRPr="00FE5CC9">
        <w:rPr>
          <w:rPrChange w:id="2398" w:author="laca" w:date="2015-06-14T16:50:00Z">
            <w:rPr/>
          </w:rPrChange>
        </w:rPr>
        <w:instrText xml:space="preserve"> REF _Ref420502757 \h  \* MERGEFORMAT </w:instrText>
      </w:r>
      <w:r w:rsidR="00F61364" w:rsidRPr="00FE5CC9">
        <w:rPr>
          <w:rPrChange w:id="2399" w:author="laca" w:date="2015-06-14T16:50:00Z">
            <w:rPr/>
          </w:rPrChange>
        </w:rPr>
      </w:r>
      <w:r w:rsidR="00F61364" w:rsidRPr="00FE5CC9">
        <w:rPr>
          <w:rPrChange w:id="2400" w:author="laca" w:date="2015-06-14T16:50:00Z">
            <w:rPr/>
          </w:rPrChange>
        </w:rPr>
        <w:fldChar w:fldCharType="separate"/>
      </w:r>
      <w:r w:rsidR="00096DBB" w:rsidRPr="00FE5CC9">
        <w:rPr>
          <w:rFonts w:ascii="Times New Roman" w:hAnsi="Times New Roman"/>
          <w:rPrChange w:id="2401" w:author="laca" w:date="2015-06-14T16:50:00Z">
            <w:rPr>
              <w:rFonts w:ascii="Times New Roman" w:hAnsi="Times New Roman"/>
            </w:rPr>
          </w:rPrChange>
        </w:rPr>
        <w:t xml:space="preserve">Kép. </w:t>
      </w:r>
      <w:r w:rsidR="00096DBB" w:rsidRPr="00FE5CC9">
        <w:rPr>
          <w:rFonts w:ascii="Times New Roman" w:hAnsi="Times New Roman"/>
          <w:noProof/>
          <w:rPrChange w:id="2402" w:author="laca" w:date="2015-06-14T16:50:00Z">
            <w:rPr>
              <w:rFonts w:ascii="Times New Roman" w:hAnsi="Times New Roman"/>
              <w:noProof/>
            </w:rPr>
          </w:rPrChange>
        </w:rPr>
        <w:t>3.3</w:t>
      </w:r>
      <w:r w:rsidR="00F61364" w:rsidRPr="00FE5CC9">
        <w:rPr>
          <w:rPrChange w:id="2403" w:author="laca" w:date="2015-06-14T16:50:00Z">
            <w:rPr/>
          </w:rPrChange>
        </w:rPr>
        <w:fldChar w:fldCharType="end"/>
      </w:r>
      <w:r w:rsidR="00B20240" w:rsidRPr="00FE5CC9">
        <w:rPr>
          <w:rFonts w:ascii="Times New Roman" w:hAnsi="Times New Roman"/>
          <w:rPrChange w:id="2404" w:author="laca" w:date="2015-06-14T16:50:00Z">
            <w:rPr>
              <w:rFonts w:ascii="Times New Roman" w:hAnsi="Times New Roman"/>
            </w:rPr>
          </w:rPrChange>
        </w:rPr>
        <w:t xml:space="preserve"> képen látható modult, a bemenetekre és a kimentre illesztünk egy-egy konvertáló elemet mely segítségével adatokat közölhetünk, vagy nyerhetünk a megtervezett </w:t>
      </w:r>
      <w:proofErr w:type="spellStart"/>
      <w:r w:rsidR="00B20240" w:rsidRPr="00FE5CC9">
        <w:rPr>
          <w:rFonts w:ascii="Times New Roman" w:hAnsi="Times New Roman"/>
          <w:rPrChange w:id="2405" w:author="laca" w:date="2015-06-14T16:50:00Z">
            <w:rPr>
              <w:rFonts w:ascii="Times New Roman" w:hAnsi="Times New Roman"/>
            </w:rPr>
          </w:rPrChange>
        </w:rPr>
        <w:t>XilinxSytem</w:t>
      </w:r>
      <w:proofErr w:type="spellEnd"/>
      <w:r w:rsidR="00B20240" w:rsidRPr="00FE5CC9">
        <w:rPr>
          <w:rFonts w:ascii="Times New Roman" w:hAnsi="Times New Roman"/>
          <w:rPrChange w:id="2406" w:author="laca" w:date="2015-06-14T16:50:00Z">
            <w:rPr>
              <w:rFonts w:ascii="Times New Roman" w:hAnsi="Times New Roman"/>
            </w:rPr>
          </w:rPrChange>
        </w:rPr>
        <w:t xml:space="preserve"> Generátoros hardverrel.</w:t>
      </w:r>
    </w:p>
    <w:p w14:paraId="35502AEA" w14:textId="77777777" w:rsidR="00E60B91" w:rsidRPr="00FE5CC9" w:rsidRDefault="00ED22AB" w:rsidP="0071433B">
      <w:pPr>
        <w:spacing w:after="0" w:line="360" w:lineRule="auto"/>
        <w:ind w:firstLine="720"/>
        <w:jc w:val="both"/>
        <w:rPr>
          <w:rFonts w:ascii="Times New Roman" w:hAnsi="Times New Roman"/>
          <w:rPrChange w:id="2407" w:author="laca" w:date="2015-06-14T16:50:00Z">
            <w:rPr>
              <w:rFonts w:ascii="Times New Roman" w:hAnsi="Times New Roman"/>
            </w:rPr>
          </w:rPrChange>
        </w:rPr>
      </w:pPr>
      <w:r w:rsidRPr="00FE5CC9">
        <w:rPr>
          <w:rFonts w:ascii="Times New Roman" w:hAnsi="Times New Roman"/>
          <w:rPrChange w:id="2408" w:author="laca" w:date="2015-06-14T16:50:00Z">
            <w:rPr>
              <w:rFonts w:ascii="Times New Roman" w:hAnsi="Times New Roman"/>
            </w:rPr>
          </w:rPrChange>
        </w:rPr>
        <w:lastRenderedPageBreak/>
        <w:t xml:space="preserve">A szimulációk során a számítások eredményét ellenőriztem le, amelyeket SYSTEM </w:t>
      </w:r>
      <w:proofErr w:type="spellStart"/>
      <w:r w:rsidRPr="00FE5CC9">
        <w:rPr>
          <w:rFonts w:ascii="Times New Roman" w:hAnsi="Times New Roman"/>
          <w:rPrChange w:id="2409" w:author="laca" w:date="2015-06-14T16:50:00Z">
            <w:rPr>
              <w:rFonts w:ascii="Times New Roman" w:hAnsi="Times New Roman"/>
            </w:rPr>
          </w:rPrChange>
        </w:rPr>
        <w:t>GENERATOR-ban</w:t>
      </w:r>
      <w:proofErr w:type="spellEnd"/>
      <w:r w:rsidRPr="00FE5CC9">
        <w:rPr>
          <w:rFonts w:ascii="Times New Roman" w:hAnsi="Times New Roman"/>
          <w:rPrChange w:id="2410" w:author="laca" w:date="2015-06-14T16:50:00Z">
            <w:rPr>
              <w:rFonts w:ascii="Times New Roman" w:hAnsi="Times New Roman"/>
            </w:rPr>
          </w:rPrChange>
        </w:rPr>
        <w:t xml:space="preserve"> végeztem el </w:t>
      </w:r>
      <w:proofErr w:type="spellStart"/>
      <w:r w:rsidRPr="00FE5CC9">
        <w:rPr>
          <w:rFonts w:ascii="Times New Roman" w:hAnsi="Times New Roman"/>
          <w:rPrChange w:id="2411" w:author="laca" w:date="2015-06-14T16:50:00Z">
            <w:rPr>
              <w:rFonts w:ascii="Times New Roman" w:hAnsi="Times New Roman"/>
            </w:rPr>
          </w:rPrChange>
        </w:rPr>
        <w:t>Simulink</w:t>
      </w:r>
      <w:proofErr w:type="spellEnd"/>
      <w:r w:rsidRPr="00FE5CC9">
        <w:rPr>
          <w:rFonts w:ascii="Times New Roman" w:hAnsi="Times New Roman"/>
          <w:rPrChange w:id="2412" w:author="laca" w:date="2015-06-14T16:50:00Z">
            <w:rPr>
              <w:rFonts w:ascii="Times New Roman" w:hAnsi="Times New Roman"/>
            </w:rPr>
          </w:rPrChange>
        </w:rPr>
        <w:t xml:space="preserve"> segítségével, az eredményeket majd összehasonlítottam a manuálisan számolt értékekkel (</w:t>
      </w:r>
      <w:r w:rsidR="00F61364" w:rsidRPr="00FE5CC9">
        <w:rPr>
          <w:rPrChange w:id="2413" w:author="laca" w:date="2015-06-14T16:50:00Z">
            <w:rPr/>
          </w:rPrChange>
        </w:rPr>
        <w:fldChar w:fldCharType="begin"/>
      </w:r>
      <w:r w:rsidR="00F61364" w:rsidRPr="00FE5CC9">
        <w:rPr>
          <w:rPrChange w:id="2414" w:author="laca" w:date="2015-06-14T16:50:00Z">
            <w:rPr/>
          </w:rPrChange>
        </w:rPr>
        <w:instrText xml:space="preserve"> REF _Ref420505351 \h  \* MERGEFORMAT </w:instrText>
      </w:r>
      <w:r w:rsidR="00F61364" w:rsidRPr="00FE5CC9">
        <w:rPr>
          <w:rPrChange w:id="2415" w:author="laca" w:date="2015-06-14T16:50:00Z">
            <w:rPr/>
          </w:rPrChange>
        </w:rPr>
      </w:r>
      <w:r w:rsidR="00F61364" w:rsidRPr="00FE5CC9">
        <w:rPr>
          <w:rPrChange w:id="2416" w:author="laca" w:date="2015-06-14T16:50:00Z">
            <w:rPr/>
          </w:rPrChange>
        </w:rPr>
        <w:fldChar w:fldCharType="separate"/>
      </w:r>
      <w:r w:rsidR="00096DBB" w:rsidRPr="00FE5CC9">
        <w:rPr>
          <w:rFonts w:ascii="Times New Roman" w:hAnsi="Times New Roman"/>
          <w:rPrChange w:id="2417" w:author="laca" w:date="2015-06-14T16:50:00Z">
            <w:rPr>
              <w:rFonts w:ascii="Times New Roman" w:hAnsi="Times New Roman"/>
            </w:rPr>
          </w:rPrChange>
        </w:rPr>
        <w:t xml:space="preserve">Táblázat. </w:t>
      </w:r>
      <w:r w:rsidR="00096DBB" w:rsidRPr="00FE5CC9">
        <w:rPr>
          <w:rFonts w:ascii="Times New Roman" w:hAnsi="Times New Roman"/>
          <w:noProof/>
          <w:rPrChange w:id="2418" w:author="laca" w:date="2015-06-14T16:50:00Z">
            <w:rPr>
              <w:rFonts w:ascii="Times New Roman" w:hAnsi="Times New Roman"/>
              <w:noProof/>
            </w:rPr>
          </w:rPrChange>
        </w:rPr>
        <w:t>3</w:t>
      </w:r>
      <w:r w:rsidR="00096DBB" w:rsidRPr="00FE5CC9">
        <w:rPr>
          <w:rFonts w:ascii="Times New Roman" w:hAnsi="Times New Roman"/>
          <w:noProof/>
          <w:rPrChange w:id="2419" w:author="laca" w:date="2015-06-14T16:50:00Z">
            <w:rPr>
              <w:rFonts w:ascii="Times New Roman" w:hAnsi="Times New Roman"/>
              <w:noProof/>
            </w:rPr>
          </w:rPrChange>
        </w:rPr>
        <w:noBreakHyphen/>
        <w:t>1</w:t>
      </w:r>
      <w:r w:rsidR="00F61364" w:rsidRPr="00FE5CC9">
        <w:rPr>
          <w:rPrChange w:id="2420" w:author="laca" w:date="2015-06-14T16:50:00Z">
            <w:rPr/>
          </w:rPrChange>
        </w:rPr>
        <w:fldChar w:fldCharType="end"/>
      </w:r>
      <w:r w:rsidR="00B20240" w:rsidRPr="00FE5CC9">
        <w:rPr>
          <w:rFonts w:ascii="Times New Roman" w:hAnsi="Times New Roman"/>
          <w:rPrChange w:id="2421" w:author="laca" w:date="2015-06-14T16:50:00Z">
            <w:rPr>
              <w:rFonts w:ascii="Times New Roman" w:hAnsi="Times New Roman"/>
            </w:rPr>
          </w:rPrChange>
        </w:rPr>
        <w:t>).</w:t>
      </w:r>
    </w:p>
    <w:p w14:paraId="5F8B3204" w14:textId="77777777" w:rsidR="005C056A" w:rsidRPr="00FE5CC9" w:rsidRDefault="00E60B91" w:rsidP="00911B32">
      <w:pPr>
        <w:spacing w:after="0" w:line="360" w:lineRule="auto"/>
        <w:jc w:val="both"/>
        <w:rPr>
          <w:rFonts w:ascii="Times New Roman" w:hAnsi="Times New Roman"/>
          <w:rPrChange w:id="2422" w:author="laca" w:date="2015-06-14T16:50:00Z">
            <w:rPr>
              <w:rFonts w:ascii="Times New Roman" w:hAnsi="Times New Roman"/>
            </w:rPr>
          </w:rPrChange>
        </w:rPr>
      </w:pPr>
      <w:r w:rsidRPr="00FE5CC9">
        <w:rPr>
          <w:rFonts w:ascii="Times New Roman" w:hAnsi="Times New Roman"/>
          <w:rPrChange w:id="2423" w:author="laca" w:date="2015-06-14T16:50:00Z">
            <w:rPr>
              <w:rFonts w:ascii="Times New Roman" w:hAnsi="Times New Roman"/>
            </w:rPr>
          </w:rPrChange>
        </w:rPr>
        <w:tab/>
        <w:t xml:space="preserve">Bemeneti </w:t>
      </w:r>
      <w:r w:rsidR="005C056A" w:rsidRPr="00FE5CC9">
        <w:rPr>
          <w:rFonts w:ascii="Times New Roman" w:hAnsi="Times New Roman"/>
          <w:rPrChange w:id="2424" w:author="laca" w:date="2015-06-14T16:50:00Z">
            <w:rPr>
              <w:rFonts w:ascii="Times New Roman" w:hAnsi="Times New Roman"/>
            </w:rPr>
          </w:rPrChange>
        </w:rPr>
        <w:t>paraméterek:</w:t>
      </w:r>
      <m:oMath>
        <m:sSub>
          <m:sSubPr>
            <m:ctrlPr>
              <w:rPr>
                <w:rFonts w:ascii="Cambria Math" w:hAnsi="Cambria Math"/>
                <w:i/>
                <w:rPrChange w:id="2425" w:author="laca" w:date="2015-06-14T16:50:00Z">
                  <w:rPr>
                    <w:rFonts w:ascii="Cambria Math" w:hAnsi="Cambria Math"/>
                    <w:i/>
                  </w:rPr>
                </w:rPrChange>
              </w:rPr>
            </m:ctrlPr>
          </m:sSubPr>
          <m:e>
            <m:r>
              <w:rPr>
                <w:rFonts w:ascii="Cambria Math" w:hAnsi="Cambria Math"/>
                <w:rPrChange w:id="2426" w:author="laca" w:date="2015-06-14T16:50:00Z">
                  <w:rPr>
                    <w:rFonts w:ascii="Cambria Math" w:hAnsi="Cambria Math"/>
                  </w:rPr>
                </w:rPrChange>
              </w:rPr>
              <m:t>Q</m:t>
            </m:r>
          </m:e>
          <m:sub>
            <m:r>
              <w:rPr>
                <w:rFonts w:ascii="Cambria Math" w:hAnsi="Cambria Math"/>
                <w:rPrChange w:id="2427" w:author="laca" w:date="2015-06-14T16:50:00Z">
                  <w:rPr>
                    <w:rFonts w:ascii="Cambria Math" w:hAnsi="Cambria Math"/>
                  </w:rPr>
                </w:rPrChange>
              </w:rPr>
              <m:t>0</m:t>
            </m:r>
          </m:sub>
        </m:sSub>
        <m:r>
          <w:rPr>
            <w:rFonts w:ascii="Cambria Math" w:hAnsi="Cambria Math"/>
            <w:rPrChange w:id="2428" w:author="laca" w:date="2015-06-14T16:50:00Z">
              <w:rPr>
                <w:rFonts w:ascii="Cambria Math" w:hAnsi="Cambria Math"/>
              </w:rPr>
            </w:rPrChange>
          </w:rPr>
          <m:t xml:space="preserve">=3, </m:t>
        </m:r>
        <m:sSub>
          <m:sSubPr>
            <m:ctrlPr>
              <w:rPr>
                <w:rFonts w:ascii="Cambria Math" w:hAnsi="Cambria Math"/>
                <w:i/>
                <w:rPrChange w:id="2429" w:author="laca" w:date="2015-06-14T16:50:00Z">
                  <w:rPr>
                    <w:rFonts w:ascii="Cambria Math" w:hAnsi="Cambria Math"/>
                    <w:i/>
                  </w:rPr>
                </w:rPrChange>
              </w:rPr>
            </m:ctrlPr>
          </m:sSubPr>
          <m:e>
            <m:r>
              <w:rPr>
                <w:rFonts w:ascii="Cambria Math" w:hAnsi="Cambria Math"/>
                <w:rPrChange w:id="2430" w:author="laca" w:date="2015-06-14T16:50:00Z">
                  <w:rPr>
                    <w:rFonts w:ascii="Cambria Math" w:hAnsi="Cambria Math"/>
                  </w:rPr>
                </w:rPrChange>
              </w:rPr>
              <m:t>Q</m:t>
            </m:r>
          </m:e>
          <m:sub>
            <m:r>
              <w:rPr>
                <w:rFonts w:ascii="Cambria Math" w:hAnsi="Cambria Math"/>
                <w:rPrChange w:id="2431" w:author="laca" w:date="2015-06-14T16:50:00Z">
                  <w:rPr>
                    <w:rFonts w:ascii="Cambria Math" w:hAnsi="Cambria Math"/>
                  </w:rPr>
                </w:rPrChange>
              </w:rPr>
              <m:t>1</m:t>
            </m:r>
          </m:sub>
        </m:sSub>
        <m:r>
          <w:rPr>
            <w:rFonts w:ascii="Cambria Math" w:hAnsi="Cambria Math"/>
            <w:rPrChange w:id="2432" w:author="laca" w:date="2015-06-14T16:50:00Z">
              <w:rPr>
                <w:rFonts w:ascii="Cambria Math" w:hAnsi="Cambria Math"/>
              </w:rPr>
            </w:rPrChange>
          </w:rPr>
          <m:t xml:space="preserve">=5, </m:t>
        </m:r>
        <m:sSub>
          <m:sSubPr>
            <m:ctrlPr>
              <w:rPr>
                <w:rFonts w:ascii="Cambria Math" w:hAnsi="Cambria Math"/>
                <w:i/>
                <w:rPrChange w:id="2433" w:author="laca" w:date="2015-06-14T16:50:00Z">
                  <w:rPr>
                    <w:rFonts w:ascii="Cambria Math" w:hAnsi="Cambria Math"/>
                    <w:i/>
                  </w:rPr>
                </w:rPrChange>
              </w:rPr>
            </m:ctrlPr>
          </m:sSubPr>
          <m:e>
            <m:r>
              <w:rPr>
                <w:rFonts w:ascii="Cambria Math" w:hAnsi="Cambria Math"/>
                <w:rPrChange w:id="2434" w:author="laca" w:date="2015-06-14T16:50:00Z">
                  <w:rPr>
                    <w:rFonts w:ascii="Cambria Math" w:hAnsi="Cambria Math"/>
                  </w:rPr>
                </w:rPrChange>
              </w:rPr>
              <m:t>Q</m:t>
            </m:r>
          </m:e>
          <m:sub>
            <m:r>
              <w:rPr>
                <w:rFonts w:ascii="Cambria Math" w:hAnsi="Cambria Math"/>
                <w:rPrChange w:id="2435" w:author="laca" w:date="2015-06-14T16:50:00Z">
                  <w:rPr>
                    <w:rFonts w:ascii="Cambria Math" w:hAnsi="Cambria Math"/>
                  </w:rPr>
                </w:rPrChange>
              </w:rPr>
              <m:t>2</m:t>
            </m:r>
          </m:sub>
        </m:sSub>
        <m:r>
          <w:rPr>
            <w:rFonts w:ascii="Cambria Math" w:hAnsi="Cambria Math"/>
            <w:rPrChange w:id="2436" w:author="laca" w:date="2015-06-14T16:50:00Z">
              <w:rPr>
                <w:rFonts w:ascii="Cambria Math" w:hAnsi="Cambria Math"/>
              </w:rPr>
            </w:rPrChange>
          </w:rPr>
          <m:t>=10</m:t>
        </m:r>
      </m:oMath>
      <w:r w:rsidR="005C056A" w:rsidRPr="00FE5CC9">
        <w:rPr>
          <w:rFonts w:ascii="Times New Roman" w:hAnsi="Times New Roman"/>
          <w:rPrChange w:id="2437" w:author="laca" w:date="2015-06-14T16:50:00Z">
            <w:rPr>
              <w:rFonts w:ascii="Times New Roman" w:hAnsi="Times New Roman"/>
            </w:rPr>
          </w:rPrChange>
        </w:rPr>
        <w:t>,</w:t>
      </w:r>
      <w:r w:rsidRPr="00FE5CC9">
        <w:rPr>
          <w:rFonts w:ascii="Times New Roman" w:hAnsi="Times New Roman"/>
          <w:rPrChange w:id="2438" w:author="laca" w:date="2015-06-14T16:50:00Z">
            <w:rPr>
              <w:rFonts w:ascii="Times New Roman" w:hAnsi="Times New Roman"/>
            </w:rPr>
          </w:rPrChange>
        </w:rPr>
        <w:t xml:space="preserve"> a bemenet </w:t>
      </w:r>
      <w:r w:rsidR="00ED22AB" w:rsidRPr="00FE5CC9">
        <w:rPr>
          <w:rFonts w:ascii="Times New Roman" w:hAnsi="Times New Roman"/>
          <w:rPrChange w:id="2439" w:author="laca" w:date="2015-06-14T16:50:00Z">
            <w:rPr>
              <w:rFonts w:ascii="Times New Roman" w:hAnsi="Times New Roman"/>
            </w:rPr>
          </w:rPrChange>
        </w:rPr>
        <w:t>konstans:</w:t>
      </w:r>
      <m:oMath>
        <m:r>
          <w:rPr>
            <w:rFonts w:ascii="Cambria Math" w:hAnsi="Cambria Math"/>
            <w:rPrChange w:id="2440" w:author="laca" w:date="2015-06-14T16:50:00Z">
              <w:rPr>
                <w:rFonts w:ascii="Cambria Math" w:hAnsi="Cambria Math"/>
              </w:rPr>
            </w:rPrChange>
          </w:rPr>
          <m:t>e=2</m:t>
        </m:r>
      </m:oMath>
    </w:p>
    <w:commentRangeStart w:id="2441"/>
    <w:p w14:paraId="7A0AA994" w14:textId="5810EAE8" w:rsidR="00471980" w:rsidRPr="00FE5CC9" w:rsidRDefault="00F61364" w:rsidP="00A05E75">
      <w:pPr>
        <w:spacing w:after="0" w:line="360" w:lineRule="auto"/>
        <w:jc w:val="both"/>
        <w:rPr>
          <w:rFonts w:ascii="Times New Roman" w:hAnsi="Times New Roman"/>
          <w:rPrChange w:id="2442" w:author="laca" w:date="2015-06-14T16:50:00Z">
            <w:rPr>
              <w:rFonts w:ascii="Times New Roman" w:hAnsi="Times New Roman"/>
            </w:rPr>
          </w:rPrChange>
        </w:rPr>
      </w:pPr>
      <w:r w:rsidRPr="00FE5CC9">
        <w:rPr>
          <w:rFonts w:ascii="Times New Roman" w:hAnsi="Times New Roman"/>
          <w:noProof/>
          <w:lang w:eastAsia="hu-HU"/>
          <w:rPrChange w:id="2443" w:author="laca" w:date="2015-06-14T16:50:00Z">
            <w:rPr>
              <w:rFonts w:ascii="Times New Roman" w:hAnsi="Times New Roman"/>
              <w:noProof/>
              <w:lang w:eastAsia="hu-HU"/>
            </w:rPr>
          </w:rPrChange>
        </w:rPr>
      </w:r>
      <w:r w:rsidRPr="00FE5CC9">
        <w:rPr>
          <w:rFonts w:ascii="Times New Roman" w:hAnsi="Times New Roman"/>
          <w:noProof/>
          <w:lang w:eastAsia="hu-HU"/>
          <w:rPrChange w:id="2444" w:author="laca" w:date="2015-06-14T16:50:00Z">
            <w:rPr>
              <w:rFonts w:ascii="Times New Roman" w:hAnsi="Times New Roman"/>
              <w:noProof/>
              <w:lang w:eastAsia="hu-HU"/>
            </w:rPr>
          </w:rPrChange>
        </w:rPr>
        <w:pict w14:anchorId="13BCF166">
          <v:group id="Group 87" o:spid="_x0000_s1044"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g9C8F+FZtY8TpL&#10;4a0Z0h1NEiVrCIhF+yW7YX5eBuZjgdyT3rc/4QTwf/0Kmh/+C6H/AOJo8Pf8hzxZ/wBhWP8A9IrW&#10;ug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4O68F+FV8daTbr4a0YQPpl67xiwi2syy2oUkbcEgMwB7bj61uf8ACCeD/wDo&#10;VND/APBdD/8AE0Xn/JQ9G/7BV/8A+jbSug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w/BfgvwrdeBfD1xceGtGmnl0y2eS&#10;SSwiZnYxKSSSuSSec13lc/4E/wCSeeGv+wVa/wDopaAD/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vJ9Q13x6vhy/wDG51Kx0extfOa30LUtPMZliV2VDM5beszDGFU7SQn940AdhZ+ELvT4&#10;GhtfF2uRxtLJMR5dmcvI7SOebfuzMfbPHFWP+Ee1T/oc9c/782X/AMj1y8mu+JfGniO90jw5qX/C&#10;N2+nWlrPdS3enrLdebOhcRbGbaFCEbs4YMuBkHNdB4E8SXniPR73+044E1PTdQn0+8+zKRC0kbdY&#10;9xLFdpXk4Oc8UAWP+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">
            <v:shape id="Picture 15" o:spid="_x0000_s1045" type="#_x0000_t75" style="position:absolute;left:-488;top:2831;width:58723;height:254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jxK/AAAAA2wAAAA8AAABkcnMvZG93bnJldi54bWxET02LwjAQvS/4H8IIe1vTiopU0yKCordd&#10;9eJtaMa22ExqE9vuv98IC97m8T5nnQ2mFh21rrKsIJ5EIIhzqysuFFzOu68lCOeRNdaWScEvOcjS&#10;0ccaE217/qHu5AsRQtglqKD0vkmkdHlJBt3ENsSBu9nWoA+wLaRusQ/hppbTKFpIgxWHhhIb2paU&#10;309Po4CP10e31/mtj7d1/L2czWxxtEp9jofNCoSnwb/F/+6DDvPn8PolHCDT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PEr8AAAADbAAAADwAAAAAAAAAAAAAAAACfAgAA&#10;ZHJzL2Rvd25yZXYueG1sUEsFBgAAAAAEAAQA9wAAAIwDAAAAAA==&#10;">
              <v:imagedata r:id="rId15" o:title=""/>
              <v:path arrowok="t"/>
            </v:shape>
            <v:shape id="Text Box 86" o:spid="_x0000_s1046" type="#_x0000_t202" style="position:absolute;left:1867;top:28161;width:56638;height:35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14:paraId="6D23A3EC" w14:textId="7D9F777E" w:rsidR="00FC3556" w:rsidRPr="00115F37" w:rsidRDefault="00FC3556" w:rsidP="00FB6996">
                    <w:pPr>
                      <w:pStyle w:val="Caption"/>
                      <w:rPr>
                        <w:rFonts w:ascii="Times New Roman" w:hAnsi="Times New Roman"/>
                        <w:noProof/>
                        <w:sz w:val="24"/>
                        <w:szCs w:val="24"/>
                      </w:rPr>
                    </w:pPr>
                    <w:bookmarkStart w:id="2445" w:name="_Toc422064031"/>
                    <w:r>
                      <w:t xml:space="preserve">Kép. </w:t>
                    </w:r>
                    <w:ins w:id="2446" w:author="laca" w:date="2015-06-14T12:08:00Z">
                      <w:r>
                        <w:fldChar w:fldCharType="begin"/>
                      </w:r>
                      <w:r>
                        <w:instrText xml:space="preserve"> STYLEREF 1 \s </w:instrText>
                      </w:r>
                    </w:ins>
                    <w:r>
                      <w:fldChar w:fldCharType="separate"/>
                    </w:r>
                    <w:r>
                      <w:rPr>
                        <w:noProof/>
                      </w:rPr>
                      <w:t>3</w:t>
                    </w:r>
                    <w:ins w:id="2447" w:author="laca" w:date="2015-06-14T12:08:00Z">
                      <w:r>
                        <w:fldChar w:fldCharType="end"/>
                      </w:r>
                      <w:r>
                        <w:t>.</w:t>
                      </w:r>
                      <w:r>
                        <w:fldChar w:fldCharType="begin"/>
                      </w:r>
                      <w:r>
                        <w:instrText xml:space="preserve"> SEQ Kép. \* ARABIC \s 1 </w:instrText>
                      </w:r>
                    </w:ins>
                    <w:r>
                      <w:fldChar w:fldCharType="separate"/>
                    </w:r>
                    <w:ins w:id="2448" w:author="laca" w:date="2015-06-14T12:08:00Z">
                      <w:r>
                        <w:rPr>
                          <w:noProof/>
                        </w:rPr>
                        <w:t>5</w:t>
                      </w:r>
                      <w:r>
                        <w:fldChar w:fldCharType="end"/>
                      </w:r>
                    </w:ins>
                    <w:del w:id="2449"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5</w:delText>
                      </w:r>
                      <w:r w:rsidDel="002E2EC5">
                        <w:rPr>
                          <w:noProof/>
                        </w:rPr>
                        <w:fldChar w:fldCharType="end"/>
                      </w:r>
                    </w:del>
                    <w:r>
                      <w:t xml:space="preserve"> Szimulációs </w:t>
                    </w:r>
                    <w:proofErr w:type="gramStart"/>
                    <w:r>
                      <w:t>eredmény</w:t>
                    </w:r>
                    <w:proofErr w:type="gramEnd"/>
                    <w:r>
                      <w:t xml:space="preserve"> amely tükrözi a konstans bementre a számolási lépéseket</w:t>
                    </w:r>
                    <w:bookmarkEnd w:id="2445"/>
                  </w:p>
                </w:txbxContent>
              </v:textbox>
            </v:shape>
            <w10:anchorlock/>
          </v:group>
        </w:pict>
      </w:r>
      <w:commentRangeEnd w:id="2441"/>
      <w:r w:rsidR="00D27194" w:rsidRPr="00FE5CC9">
        <w:rPr>
          <w:rStyle w:val="CommentReference"/>
          <w:rPrChange w:id="2450" w:author="laca" w:date="2015-06-14T16:50:00Z">
            <w:rPr>
              <w:rStyle w:val="CommentReference"/>
            </w:rPr>
          </w:rPrChange>
        </w:rPr>
        <w:commentReference w:id="2441"/>
      </w:r>
      <w:r w:rsidR="00FB2E76" w:rsidRPr="00FE5CC9">
        <w:rPr>
          <w:rFonts w:ascii="Times New Roman" w:hAnsi="Times New Roman"/>
          <w:rPrChange w:id="2451" w:author="laca" w:date="2015-06-14T16:50:00Z">
            <w:rPr>
              <w:rFonts w:ascii="Times New Roman" w:hAnsi="Times New Roman"/>
            </w:rPr>
          </w:rPrChange>
        </w:rPr>
        <w:tab/>
        <w:t xml:space="preserve">A </w:t>
      </w:r>
      <w:r w:rsidR="00ED22AB" w:rsidRPr="00FE5CC9">
        <w:rPr>
          <w:rFonts w:ascii="Times New Roman" w:hAnsi="Times New Roman"/>
          <w:rPrChange w:id="2452" w:author="laca" w:date="2015-06-14T16:50:00Z">
            <w:rPr>
              <w:rFonts w:ascii="Times New Roman" w:hAnsi="Times New Roman"/>
            </w:rPr>
          </w:rPrChange>
        </w:rPr>
        <w:fldChar w:fldCharType="begin"/>
      </w:r>
      <w:r w:rsidR="00ED22AB" w:rsidRPr="00FE5CC9">
        <w:rPr>
          <w:rFonts w:ascii="Times New Roman" w:hAnsi="Times New Roman"/>
          <w:rPrChange w:id="2453" w:author="laca" w:date="2015-06-14T16:50:00Z">
            <w:rPr>
              <w:rFonts w:ascii="Times New Roman" w:hAnsi="Times New Roman"/>
            </w:rPr>
          </w:rPrChange>
        </w:rPr>
        <w:instrText xml:space="preserve"> REF _Ref421900677 \h </w:instrText>
      </w:r>
      <w:r w:rsidR="00ED22AB" w:rsidRPr="00FE5CC9">
        <w:rPr>
          <w:rFonts w:ascii="Times New Roman" w:hAnsi="Times New Roman"/>
          <w:rPrChange w:id="2454" w:author="laca" w:date="2015-06-14T16:50:00Z">
            <w:rPr>
              <w:rFonts w:ascii="Times New Roman" w:hAnsi="Times New Roman"/>
            </w:rPr>
          </w:rPrChange>
        </w:rPr>
      </w:r>
      <w:r w:rsidR="0071433B" w:rsidRPr="00FE5CC9">
        <w:rPr>
          <w:rFonts w:ascii="Times New Roman" w:hAnsi="Times New Roman"/>
          <w:rPrChange w:id="2455" w:author="laca" w:date="2015-06-14T16:50:00Z">
            <w:rPr>
              <w:rFonts w:ascii="Times New Roman" w:hAnsi="Times New Roman"/>
            </w:rPr>
          </w:rPrChange>
        </w:rPr>
        <w:instrText xml:space="preserve"> \* MERGEFORMAT </w:instrText>
      </w:r>
      <w:r w:rsidR="00ED22AB" w:rsidRPr="00FE5CC9">
        <w:rPr>
          <w:rFonts w:ascii="Times New Roman" w:hAnsi="Times New Roman"/>
          <w:rPrChange w:id="2456" w:author="laca" w:date="2015-06-14T16:50:00Z">
            <w:rPr>
              <w:rFonts w:ascii="Times New Roman" w:hAnsi="Times New Roman"/>
            </w:rPr>
          </w:rPrChange>
        </w:rPr>
        <w:fldChar w:fldCharType="separate"/>
      </w:r>
      <w:r w:rsidR="00096DBB" w:rsidRPr="00FE5CC9">
        <w:rPr>
          <w:rPrChange w:id="2457" w:author="laca" w:date="2015-06-14T16:50:00Z">
            <w:rPr/>
          </w:rPrChange>
        </w:rPr>
        <w:t xml:space="preserve">Kép. </w:t>
      </w:r>
      <w:r w:rsidR="00096DBB" w:rsidRPr="00FE5CC9">
        <w:rPr>
          <w:noProof/>
          <w:rPrChange w:id="2458" w:author="laca" w:date="2015-06-14T16:50:00Z">
            <w:rPr>
              <w:noProof/>
            </w:rPr>
          </w:rPrChange>
        </w:rPr>
        <w:t>3</w:t>
      </w:r>
      <w:r w:rsidR="00ED22AB" w:rsidRPr="00FE5CC9">
        <w:rPr>
          <w:rPrChange w:id="2459" w:author="laca" w:date="2015-06-14T16:50:00Z">
            <w:rPr/>
          </w:rPrChange>
        </w:rPr>
        <w:t>.</w:t>
      </w:r>
      <w:r w:rsidR="00ED22AB" w:rsidRPr="00FE5CC9">
        <w:rPr>
          <w:noProof/>
          <w:rPrChange w:id="2460" w:author="laca" w:date="2015-06-14T16:50:00Z">
            <w:rPr>
              <w:noProof/>
            </w:rPr>
          </w:rPrChange>
        </w:rPr>
        <w:t>6</w:t>
      </w:r>
      <w:r w:rsidR="00ED22AB" w:rsidRPr="00FE5CC9">
        <w:rPr>
          <w:rFonts w:ascii="Times New Roman" w:hAnsi="Times New Roman"/>
          <w:rPrChange w:id="2461" w:author="laca" w:date="2015-06-14T16:50:00Z">
            <w:rPr>
              <w:rFonts w:ascii="Times New Roman" w:hAnsi="Times New Roman"/>
            </w:rPr>
          </w:rPrChange>
        </w:rPr>
        <w:fldChar w:fldCharType="end"/>
      </w:r>
      <w:r w:rsidR="00FB2E76" w:rsidRPr="00FE5CC9">
        <w:rPr>
          <w:rFonts w:ascii="Times New Roman" w:hAnsi="Times New Roman"/>
          <w:rPrChange w:id="2462" w:author="laca" w:date="2015-06-14T16:50:00Z">
            <w:rPr>
              <w:rFonts w:ascii="Times New Roman" w:hAnsi="Times New Roman"/>
            </w:rPr>
          </w:rPrChange>
        </w:rPr>
        <w:t xml:space="preserve"> látható</w:t>
      </w:r>
      <w:r w:rsidR="001A4247" w:rsidRPr="00FE5CC9">
        <w:rPr>
          <w:rFonts w:ascii="Times New Roman" w:hAnsi="Times New Roman"/>
          <w:rPrChange w:id="2463" w:author="laca" w:date="2015-06-14T16:50:00Z">
            <w:rPr>
              <w:rFonts w:ascii="Times New Roman" w:hAnsi="Times New Roman"/>
            </w:rPr>
          </w:rPrChange>
        </w:rPr>
        <w:t xml:space="preserve"> a szükséges 6 órajel </w:t>
      </w:r>
      <w:r w:rsidR="00FF33A2" w:rsidRPr="00FE5CC9">
        <w:rPr>
          <w:rFonts w:ascii="Times New Roman" w:hAnsi="Times New Roman"/>
          <w:rPrChange w:id="2464" w:author="laca" w:date="2015-06-14T16:50:00Z">
            <w:rPr>
              <w:rFonts w:ascii="Times New Roman" w:hAnsi="Times New Roman"/>
            </w:rPr>
          </w:rPrChange>
        </w:rPr>
        <w:t xml:space="preserve">a </w:t>
      </w:r>
      <w:r w:rsidR="00ED22AB" w:rsidRPr="00FE5CC9">
        <w:rPr>
          <w:rFonts w:ascii="Times New Roman" w:hAnsi="Times New Roman"/>
          <w:rPrChange w:id="2465" w:author="laca" w:date="2015-06-14T16:50:00Z">
            <w:rPr>
              <w:rFonts w:ascii="Times New Roman" w:hAnsi="Times New Roman"/>
            </w:rPr>
          </w:rPrChange>
        </w:rPr>
        <w:t>számítások elvégzésére. Megjegyzésként a szabályozó negatív bemeneti értékekre is működőképes.</w:t>
      </w:r>
    </w:p>
    <w:tbl>
      <w:tblPr>
        <w:tblStyle w:val="PlainTable31"/>
        <w:tblW w:w="0" w:type="auto"/>
        <w:jc w:val="center"/>
        <w:tblLook w:val="04A0" w:firstRow="1" w:lastRow="0" w:firstColumn="1" w:lastColumn="0" w:noHBand="0" w:noVBand="1"/>
      </w:tblPr>
      <w:tblGrid>
        <w:gridCol w:w="1109"/>
        <w:gridCol w:w="482"/>
        <w:gridCol w:w="482"/>
        <w:gridCol w:w="482"/>
        <w:gridCol w:w="444"/>
        <w:gridCol w:w="653"/>
        <w:gridCol w:w="653"/>
        <w:gridCol w:w="546"/>
      </w:tblGrid>
      <w:tr w:rsidR="000C424E" w:rsidRPr="00FE5CC9"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FE5CC9" w:rsidRDefault="00ED22AB" w:rsidP="00BC64C7">
            <w:pPr>
              <w:spacing w:after="200" w:line="360" w:lineRule="auto"/>
              <w:jc w:val="both"/>
              <w:rPr>
                <w:rFonts w:ascii="Times New Roman" w:eastAsia="Calibri" w:hAnsi="Times New Roman"/>
                <w:b w:val="0"/>
                <w:rPrChange w:id="2466" w:author="laca" w:date="2015-06-14T16:50:00Z">
                  <w:rPr>
                    <w:rFonts w:ascii="Times New Roman" w:eastAsia="Calibri" w:hAnsi="Times New Roman"/>
                    <w:b w:val="0"/>
                  </w:rPr>
                </w:rPrChange>
              </w:rPr>
            </w:pPr>
            <w:r w:rsidRPr="00FE5CC9">
              <w:rPr>
                <w:rFonts w:ascii="Times New Roman" w:eastAsia="Calibri" w:hAnsi="Times New Roman"/>
                <w:rPrChange w:id="2467" w:author="laca" w:date="2015-06-14T16:50:00Z">
                  <w:rPr>
                    <w:rFonts w:ascii="Times New Roman" w:eastAsia="Calibri" w:hAnsi="Times New Roman"/>
                  </w:rPr>
                </w:rPrChange>
              </w:rPr>
              <w:t>Órajel</w:t>
            </w:r>
          </w:p>
        </w:tc>
        <w:tc>
          <w:tcPr>
            <w:tcW w:w="0" w:type="auto"/>
          </w:tcPr>
          <w:p w14:paraId="755B41FA" w14:textId="77777777" w:rsidR="00796699" w:rsidRPr="00FE5CC9" w:rsidRDefault="00F61364" w:rsidP="00BC64C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68" w:author="laca" w:date="2015-06-14T16:50:00Z">
                  <w:rPr>
                    <w:rFonts w:ascii="Times New Roman" w:hAnsi="Times New Roman"/>
                    <w:b w:val="0"/>
                  </w:rPr>
                </w:rPrChange>
              </w:rPr>
            </w:pPr>
            <m:oMathPara>
              <m:oMath>
                <m:sSub>
                  <m:sSubPr>
                    <m:ctrlPr>
                      <w:rPr>
                        <w:rFonts w:ascii="Cambria Math" w:hAnsi="Cambria Math"/>
                        <w:b w:val="0"/>
                        <w:i/>
                        <w:rPrChange w:id="2469" w:author="laca" w:date="2015-06-14T16:50:00Z">
                          <w:rPr>
                            <w:rFonts w:ascii="Cambria Math" w:hAnsi="Cambria Math"/>
                            <w:b w:val="0"/>
                            <w:i/>
                          </w:rPr>
                        </w:rPrChange>
                      </w:rPr>
                    </m:ctrlPr>
                  </m:sSubPr>
                  <m:e>
                    <m:r>
                      <m:rPr>
                        <m:sty m:val="bi"/>
                      </m:rPr>
                      <w:rPr>
                        <w:rFonts w:ascii="Cambria Math" w:hAnsi="Cambria Math"/>
                        <w:rPrChange w:id="2470" w:author="laca" w:date="2015-06-14T16:50:00Z">
                          <w:rPr>
                            <w:rFonts w:ascii="Cambria Math" w:hAnsi="Cambria Math"/>
                          </w:rPr>
                        </w:rPrChange>
                      </w:rPr>
                      <m:t>Q</m:t>
                    </m:r>
                  </m:e>
                  <m:sub>
                    <m:r>
                      <m:rPr>
                        <m:sty m:val="bi"/>
                      </m:rPr>
                      <w:rPr>
                        <w:rFonts w:ascii="Cambria Math" w:hAnsi="Cambria Math"/>
                        <w:rPrChange w:id="2471" w:author="laca" w:date="2015-06-14T16:50:00Z">
                          <w:rPr>
                            <w:rFonts w:ascii="Cambria Math" w:hAnsi="Cambria Math"/>
                          </w:rPr>
                        </w:rPrChange>
                      </w:rPr>
                      <m:t>0</m:t>
                    </m:r>
                  </m:sub>
                </m:sSub>
              </m:oMath>
            </m:oMathPara>
          </w:p>
        </w:tc>
        <w:tc>
          <w:tcPr>
            <w:tcW w:w="0" w:type="auto"/>
          </w:tcPr>
          <w:p w14:paraId="48FF070F" w14:textId="77777777" w:rsidR="00796699" w:rsidRPr="00FE5CC9" w:rsidRDefault="00F61364" w:rsidP="00BC64C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72" w:author="laca" w:date="2015-06-14T16:50:00Z">
                  <w:rPr>
                    <w:rFonts w:ascii="Times New Roman" w:hAnsi="Times New Roman"/>
                    <w:b w:val="0"/>
                  </w:rPr>
                </w:rPrChange>
              </w:rPr>
            </w:pPr>
            <m:oMathPara>
              <m:oMath>
                <m:sSub>
                  <m:sSubPr>
                    <m:ctrlPr>
                      <w:rPr>
                        <w:rFonts w:ascii="Cambria Math" w:hAnsi="Cambria Math"/>
                        <w:b w:val="0"/>
                        <w:i/>
                        <w:rPrChange w:id="2473" w:author="laca" w:date="2015-06-14T16:50:00Z">
                          <w:rPr>
                            <w:rFonts w:ascii="Cambria Math" w:hAnsi="Cambria Math"/>
                            <w:b w:val="0"/>
                            <w:i/>
                          </w:rPr>
                        </w:rPrChange>
                      </w:rPr>
                    </m:ctrlPr>
                  </m:sSubPr>
                  <m:e>
                    <m:r>
                      <m:rPr>
                        <m:sty m:val="bi"/>
                      </m:rPr>
                      <w:rPr>
                        <w:rFonts w:ascii="Cambria Math" w:hAnsi="Cambria Math"/>
                        <w:rPrChange w:id="2474" w:author="laca" w:date="2015-06-14T16:50:00Z">
                          <w:rPr>
                            <w:rFonts w:ascii="Cambria Math" w:hAnsi="Cambria Math"/>
                          </w:rPr>
                        </w:rPrChange>
                      </w:rPr>
                      <m:t>Q</m:t>
                    </m:r>
                  </m:e>
                  <m:sub>
                    <m:r>
                      <m:rPr>
                        <m:sty m:val="bi"/>
                      </m:rPr>
                      <w:rPr>
                        <w:rFonts w:ascii="Cambria Math" w:hAnsi="Cambria Math"/>
                        <w:rPrChange w:id="2475" w:author="laca" w:date="2015-06-14T16:50:00Z">
                          <w:rPr>
                            <w:rFonts w:ascii="Cambria Math" w:hAnsi="Cambria Math"/>
                          </w:rPr>
                        </w:rPrChange>
                      </w:rPr>
                      <m:t>1</m:t>
                    </m:r>
                  </m:sub>
                </m:sSub>
              </m:oMath>
            </m:oMathPara>
          </w:p>
        </w:tc>
        <w:tc>
          <w:tcPr>
            <w:tcW w:w="0" w:type="auto"/>
          </w:tcPr>
          <w:p w14:paraId="7ABEB25F" w14:textId="77777777" w:rsidR="00796699" w:rsidRPr="00FE5CC9" w:rsidRDefault="00F61364" w:rsidP="00BC64C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76" w:author="laca" w:date="2015-06-14T16:50:00Z">
                  <w:rPr>
                    <w:rFonts w:ascii="Times New Roman" w:hAnsi="Times New Roman"/>
                    <w:b w:val="0"/>
                  </w:rPr>
                </w:rPrChange>
              </w:rPr>
            </w:pPr>
            <m:oMathPara>
              <m:oMath>
                <m:sSub>
                  <m:sSubPr>
                    <m:ctrlPr>
                      <w:rPr>
                        <w:rFonts w:ascii="Cambria Math" w:hAnsi="Cambria Math"/>
                        <w:b w:val="0"/>
                        <w:i/>
                        <w:rPrChange w:id="2477" w:author="laca" w:date="2015-06-14T16:50:00Z">
                          <w:rPr>
                            <w:rFonts w:ascii="Cambria Math" w:hAnsi="Cambria Math"/>
                            <w:b w:val="0"/>
                            <w:i/>
                          </w:rPr>
                        </w:rPrChange>
                      </w:rPr>
                    </m:ctrlPr>
                  </m:sSubPr>
                  <m:e>
                    <m:r>
                      <m:rPr>
                        <m:sty m:val="bi"/>
                      </m:rPr>
                      <w:rPr>
                        <w:rFonts w:ascii="Cambria Math" w:hAnsi="Cambria Math"/>
                        <w:rPrChange w:id="2478" w:author="laca" w:date="2015-06-14T16:50:00Z">
                          <w:rPr>
                            <w:rFonts w:ascii="Cambria Math" w:hAnsi="Cambria Math"/>
                          </w:rPr>
                        </w:rPrChange>
                      </w:rPr>
                      <m:t>Q</m:t>
                    </m:r>
                  </m:e>
                  <m:sub>
                    <m:r>
                      <m:rPr>
                        <m:sty m:val="bi"/>
                      </m:rPr>
                      <w:rPr>
                        <w:rFonts w:ascii="Cambria Math" w:hAnsi="Cambria Math"/>
                        <w:rPrChange w:id="2479" w:author="laca" w:date="2015-06-14T16:50:00Z">
                          <w:rPr>
                            <w:rFonts w:ascii="Cambria Math" w:hAnsi="Cambria Math"/>
                          </w:rPr>
                        </w:rPrChange>
                      </w:rPr>
                      <m:t>2</m:t>
                    </m:r>
                  </m:sub>
                </m:sSub>
              </m:oMath>
            </m:oMathPara>
          </w:p>
        </w:tc>
        <w:tc>
          <w:tcPr>
            <w:tcW w:w="0" w:type="auto"/>
          </w:tcPr>
          <w:p w14:paraId="00CDE43F" w14:textId="77777777" w:rsidR="00796699" w:rsidRPr="00FE5CC9" w:rsidRDefault="00F61364" w:rsidP="00BC64C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80" w:author="laca" w:date="2015-06-14T16:50:00Z">
                  <w:rPr>
                    <w:rFonts w:ascii="Times New Roman" w:hAnsi="Times New Roman"/>
                    <w:b w:val="0"/>
                  </w:rPr>
                </w:rPrChange>
              </w:rPr>
            </w:pPr>
            <m:oMathPara>
              <m:oMath>
                <m:sSub>
                  <m:sSubPr>
                    <m:ctrlPr>
                      <w:rPr>
                        <w:rFonts w:ascii="Cambria Math" w:hAnsi="Cambria Math"/>
                        <w:b w:val="0"/>
                        <w:i/>
                        <w:rPrChange w:id="2481" w:author="laca" w:date="2015-06-14T16:50:00Z">
                          <w:rPr>
                            <w:rFonts w:ascii="Cambria Math" w:hAnsi="Cambria Math"/>
                            <w:b w:val="0"/>
                            <w:i/>
                          </w:rPr>
                        </w:rPrChange>
                      </w:rPr>
                    </m:ctrlPr>
                  </m:sSubPr>
                  <m:e>
                    <m:r>
                      <m:rPr>
                        <m:sty m:val="bi"/>
                      </m:rPr>
                      <w:rPr>
                        <w:rFonts w:ascii="Cambria Math" w:hAnsi="Cambria Math"/>
                        <w:rPrChange w:id="2482" w:author="laca" w:date="2015-06-14T16:50:00Z">
                          <w:rPr>
                            <w:rFonts w:ascii="Cambria Math" w:hAnsi="Cambria Math"/>
                          </w:rPr>
                        </w:rPrChange>
                      </w:rPr>
                      <m:t>e</m:t>
                    </m:r>
                  </m:e>
                  <m:sub>
                    <m:r>
                      <m:rPr>
                        <m:sty m:val="bi"/>
                      </m:rPr>
                      <w:rPr>
                        <w:rFonts w:ascii="Cambria Math" w:hAnsi="Cambria Math"/>
                        <w:rPrChange w:id="2483" w:author="laca" w:date="2015-06-14T16:50:00Z">
                          <w:rPr>
                            <w:rFonts w:ascii="Cambria Math" w:hAnsi="Cambria Math"/>
                          </w:rPr>
                        </w:rPrChange>
                      </w:rPr>
                      <m:t>k</m:t>
                    </m:r>
                  </m:sub>
                </m:sSub>
              </m:oMath>
            </m:oMathPara>
          </w:p>
        </w:tc>
        <w:tc>
          <w:tcPr>
            <w:tcW w:w="0" w:type="auto"/>
          </w:tcPr>
          <w:p w14:paraId="75B9F091" w14:textId="77777777" w:rsidR="00796699" w:rsidRPr="00FE5CC9" w:rsidRDefault="00F61364" w:rsidP="00FC355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84" w:author="laca" w:date="2015-06-14T16:50:00Z">
                  <w:rPr>
                    <w:rFonts w:ascii="Times New Roman" w:hAnsi="Times New Roman"/>
                    <w:b w:val="0"/>
                  </w:rPr>
                </w:rPrChange>
              </w:rPr>
            </w:pPr>
            <m:oMathPara>
              <m:oMath>
                <m:sSub>
                  <m:sSubPr>
                    <m:ctrlPr>
                      <w:rPr>
                        <w:rFonts w:ascii="Cambria Math" w:hAnsi="Cambria Math"/>
                        <w:b w:val="0"/>
                        <w:i/>
                        <w:rPrChange w:id="2485" w:author="laca" w:date="2015-06-14T16:50:00Z">
                          <w:rPr>
                            <w:rFonts w:ascii="Cambria Math" w:hAnsi="Cambria Math"/>
                            <w:b w:val="0"/>
                            <w:i/>
                          </w:rPr>
                        </w:rPrChange>
                      </w:rPr>
                    </m:ctrlPr>
                  </m:sSubPr>
                  <m:e>
                    <m:r>
                      <m:rPr>
                        <m:sty m:val="bi"/>
                      </m:rPr>
                      <w:rPr>
                        <w:rFonts w:ascii="Cambria Math" w:hAnsi="Cambria Math"/>
                        <w:rPrChange w:id="2486" w:author="laca" w:date="2015-06-14T16:50:00Z">
                          <w:rPr>
                            <w:rFonts w:ascii="Cambria Math" w:hAnsi="Cambria Math"/>
                          </w:rPr>
                        </w:rPrChange>
                      </w:rPr>
                      <m:t>e</m:t>
                    </m:r>
                  </m:e>
                  <m:sub>
                    <m:r>
                      <m:rPr>
                        <m:sty m:val="bi"/>
                      </m:rPr>
                      <w:rPr>
                        <w:rFonts w:ascii="Cambria Math" w:hAnsi="Cambria Math"/>
                        <w:rPrChange w:id="2487" w:author="laca" w:date="2015-06-14T16:50:00Z">
                          <w:rPr>
                            <w:rFonts w:ascii="Cambria Math" w:hAnsi="Cambria Math"/>
                          </w:rPr>
                        </w:rPrChange>
                      </w:rPr>
                      <m:t>k-</m:t>
                    </m:r>
                    <m:r>
                      <m:rPr>
                        <m:sty m:val="bi"/>
                      </m:rPr>
                      <w:rPr>
                        <w:rFonts w:ascii="Cambria Math" w:hAnsi="Cambria Math"/>
                        <w:caps w:val="0"/>
                        <w:rPrChange w:id="2488" w:author="laca" w:date="2015-06-14T16:50:00Z">
                          <w:rPr>
                            <w:rFonts w:ascii="Cambria Math" w:hAnsi="Cambria Math"/>
                            <w:caps w:val="0"/>
                          </w:rPr>
                        </w:rPrChange>
                      </w:rPr>
                      <m:t>1</m:t>
                    </m:r>
                  </m:sub>
                </m:sSub>
              </m:oMath>
            </m:oMathPara>
          </w:p>
        </w:tc>
        <w:tc>
          <w:tcPr>
            <w:tcW w:w="0" w:type="auto"/>
          </w:tcPr>
          <w:p w14:paraId="794EE6E8" w14:textId="77777777" w:rsidR="00796699" w:rsidRPr="00FE5CC9" w:rsidRDefault="00F61364" w:rsidP="001F594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89" w:author="laca" w:date="2015-06-14T16:50:00Z">
                  <w:rPr>
                    <w:rFonts w:ascii="Times New Roman" w:hAnsi="Times New Roman"/>
                    <w:b w:val="0"/>
                  </w:rPr>
                </w:rPrChange>
              </w:rPr>
            </w:pPr>
            <m:oMathPara>
              <m:oMath>
                <m:sSub>
                  <m:sSubPr>
                    <m:ctrlPr>
                      <w:rPr>
                        <w:rFonts w:ascii="Cambria Math" w:hAnsi="Cambria Math"/>
                        <w:b w:val="0"/>
                        <w:i/>
                        <w:rPrChange w:id="2490" w:author="laca" w:date="2015-06-14T16:50:00Z">
                          <w:rPr>
                            <w:rFonts w:ascii="Cambria Math" w:hAnsi="Cambria Math"/>
                            <w:b w:val="0"/>
                            <w:i/>
                          </w:rPr>
                        </w:rPrChange>
                      </w:rPr>
                    </m:ctrlPr>
                  </m:sSubPr>
                  <m:e>
                    <m:r>
                      <m:rPr>
                        <m:sty m:val="bi"/>
                      </m:rPr>
                      <w:rPr>
                        <w:rFonts w:ascii="Cambria Math" w:hAnsi="Cambria Math"/>
                        <w:rPrChange w:id="2491" w:author="laca" w:date="2015-06-14T16:50:00Z">
                          <w:rPr>
                            <w:rFonts w:ascii="Cambria Math" w:hAnsi="Cambria Math"/>
                          </w:rPr>
                        </w:rPrChange>
                      </w:rPr>
                      <m:t>e</m:t>
                    </m:r>
                  </m:e>
                  <m:sub>
                    <m:r>
                      <m:rPr>
                        <m:sty m:val="bi"/>
                      </m:rPr>
                      <w:rPr>
                        <w:rFonts w:ascii="Cambria Math" w:hAnsi="Cambria Math"/>
                        <w:rPrChange w:id="2492" w:author="laca" w:date="2015-06-14T16:50:00Z">
                          <w:rPr>
                            <w:rFonts w:ascii="Cambria Math" w:hAnsi="Cambria Math"/>
                          </w:rPr>
                        </w:rPrChange>
                      </w:rPr>
                      <m:t>k-</m:t>
                    </m:r>
                    <m:r>
                      <m:rPr>
                        <m:sty m:val="bi"/>
                      </m:rPr>
                      <w:rPr>
                        <w:rFonts w:ascii="Cambria Math" w:hAnsi="Cambria Math"/>
                        <w:caps w:val="0"/>
                        <w:rPrChange w:id="2493" w:author="laca" w:date="2015-06-14T16:50:00Z">
                          <w:rPr>
                            <w:rFonts w:ascii="Cambria Math" w:hAnsi="Cambria Math"/>
                            <w:caps w:val="0"/>
                          </w:rPr>
                        </w:rPrChange>
                      </w:rPr>
                      <m:t>2</m:t>
                    </m:r>
                  </m:sub>
                </m:sSub>
              </m:oMath>
            </m:oMathPara>
          </w:p>
        </w:tc>
        <w:tc>
          <w:tcPr>
            <w:tcW w:w="0" w:type="auto"/>
          </w:tcPr>
          <w:p w14:paraId="62FD3DCD" w14:textId="77777777" w:rsidR="00796699" w:rsidRPr="00FE5CC9" w:rsidRDefault="00F61364" w:rsidP="001F594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Change w:id="2494" w:author="laca" w:date="2015-06-14T16:50:00Z">
                  <w:rPr>
                    <w:rFonts w:ascii="Times New Roman" w:hAnsi="Times New Roman"/>
                    <w:b w:val="0"/>
                  </w:rPr>
                </w:rPrChange>
              </w:rPr>
            </w:pPr>
            <m:oMathPara>
              <m:oMath>
                <m:sSub>
                  <m:sSubPr>
                    <m:ctrlPr>
                      <w:rPr>
                        <w:rFonts w:ascii="Cambria Math" w:hAnsi="Cambria Math"/>
                        <w:b w:val="0"/>
                        <w:i/>
                        <w:rPrChange w:id="2495" w:author="laca" w:date="2015-06-14T16:50:00Z">
                          <w:rPr>
                            <w:rFonts w:ascii="Cambria Math" w:hAnsi="Cambria Math"/>
                            <w:b w:val="0"/>
                            <w:i/>
                          </w:rPr>
                        </w:rPrChange>
                      </w:rPr>
                    </m:ctrlPr>
                  </m:sSubPr>
                  <m:e>
                    <m:r>
                      <m:rPr>
                        <m:sty m:val="bi"/>
                      </m:rPr>
                      <w:rPr>
                        <w:rFonts w:ascii="Cambria Math" w:hAnsi="Cambria Math"/>
                        <w:rPrChange w:id="2496" w:author="laca" w:date="2015-06-14T16:50:00Z">
                          <w:rPr>
                            <w:rFonts w:ascii="Cambria Math" w:hAnsi="Cambria Math"/>
                          </w:rPr>
                        </w:rPrChange>
                      </w:rPr>
                      <m:t>U</m:t>
                    </m:r>
                  </m:e>
                  <m:sub>
                    <m:r>
                      <m:rPr>
                        <m:sty m:val="bi"/>
                      </m:rPr>
                      <w:rPr>
                        <w:rFonts w:ascii="Cambria Math" w:hAnsi="Cambria Math"/>
                        <w:rPrChange w:id="2497" w:author="laca" w:date="2015-06-14T16:50:00Z">
                          <w:rPr>
                            <w:rFonts w:ascii="Cambria Math" w:hAnsi="Cambria Math"/>
                          </w:rPr>
                        </w:rPrChange>
                      </w:rPr>
                      <m:t>k</m:t>
                    </m:r>
                  </m:sub>
                </m:sSub>
              </m:oMath>
            </m:oMathPara>
          </w:p>
        </w:tc>
      </w:tr>
      <w:tr w:rsidR="000C424E" w:rsidRPr="00FE5CC9"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FE5CC9" w:rsidRDefault="00ED22AB" w:rsidP="0071433B">
            <w:pPr>
              <w:spacing w:after="200" w:line="360" w:lineRule="auto"/>
              <w:jc w:val="both"/>
              <w:rPr>
                <w:rFonts w:ascii="Times New Roman" w:hAnsi="Times New Roman"/>
                <w:rPrChange w:id="2498" w:author="laca" w:date="2015-06-14T16:50:00Z">
                  <w:rPr>
                    <w:rFonts w:ascii="Times New Roman" w:hAnsi="Times New Roman"/>
                  </w:rPr>
                </w:rPrChange>
              </w:rPr>
            </w:pPr>
            <w:r w:rsidRPr="00FE5CC9">
              <w:rPr>
                <w:rFonts w:ascii="Times New Roman" w:hAnsi="Times New Roman"/>
                <w:rPrChange w:id="2499" w:author="laca" w:date="2015-06-14T16:50:00Z">
                  <w:rPr>
                    <w:rFonts w:ascii="Times New Roman" w:hAnsi="Times New Roman"/>
                  </w:rPr>
                </w:rPrChange>
              </w:rPr>
              <w:t>1</w:t>
            </w:r>
          </w:p>
        </w:tc>
        <w:tc>
          <w:tcPr>
            <w:tcW w:w="0" w:type="auto"/>
          </w:tcPr>
          <w:p w14:paraId="59C4A9F3" w14:textId="77777777" w:rsidR="00796699" w:rsidRPr="00FE5CC9" w:rsidRDefault="00ED22AB" w:rsidP="00911B32">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00" w:author="laca" w:date="2015-06-14T16:50:00Z">
                  <w:rPr>
                    <w:rFonts w:ascii="Times New Roman" w:hAnsi="Times New Roman"/>
                  </w:rPr>
                </w:rPrChange>
              </w:rPr>
            </w:pPr>
            <w:r w:rsidRPr="00FE5CC9">
              <w:rPr>
                <w:rFonts w:ascii="Times New Roman" w:hAnsi="Times New Roman"/>
                <w:rPrChange w:id="2501" w:author="laca" w:date="2015-06-14T16:50:00Z">
                  <w:rPr>
                    <w:rFonts w:ascii="Times New Roman" w:hAnsi="Times New Roman"/>
                  </w:rPr>
                </w:rPrChange>
              </w:rPr>
              <w:t>3</w:t>
            </w:r>
          </w:p>
        </w:tc>
        <w:tc>
          <w:tcPr>
            <w:tcW w:w="0" w:type="auto"/>
          </w:tcPr>
          <w:p w14:paraId="68B8A84A" w14:textId="77777777" w:rsidR="00796699" w:rsidRPr="00FE5CC9" w:rsidRDefault="00ED22AB" w:rsidP="00A05E75">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02" w:author="laca" w:date="2015-06-14T16:50:00Z">
                  <w:rPr>
                    <w:rFonts w:ascii="Times New Roman" w:hAnsi="Times New Roman"/>
                  </w:rPr>
                </w:rPrChange>
              </w:rPr>
            </w:pPr>
            <w:r w:rsidRPr="00FE5CC9">
              <w:rPr>
                <w:rFonts w:ascii="Times New Roman" w:hAnsi="Times New Roman"/>
                <w:rPrChange w:id="2503" w:author="laca" w:date="2015-06-14T16:50:00Z">
                  <w:rPr>
                    <w:rFonts w:ascii="Times New Roman" w:hAnsi="Times New Roman"/>
                  </w:rPr>
                </w:rPrChange>
              </w:rPr>
              <w:t>5</w:t>
            </w:r>
          </w:p>
        </w:tc>
        <w:tc>
          <w:tcPr>
            <w:tcW w:w="0" w:type="auto"/>
          </w:tcPr>
          <w:p w14:paraId="0F1D16FF"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04" w:author="laca" w:date="2015-06-14T16:50:00Z">
                  <w:rPr>
                    <w:rFonts w:ascii="Times New Roman" w:hAnsi="Times New Roman"/>
                  </w:rPr>
                </w:rPrChange>
              </w:rPr>
            </w:pPr>
            <w:r w:rsidRPr="00FE5CC9">
              <w:rPr>
                <w:rFonts w:ascii="Times New Roman" w:hAnsi="Times New Roman"/>
                <w:rPrChange w:id="2505" w:author="laca" w:date="2015-06-14T16:50:00Z">
                  <w:rPr>
                    <w:rFonts w:ascii="Times New Roman" w:hAnsi="Times New Roman"/>
                  </w:rPr>
                </w:rPrChange>
              </w:rPr>
              <w:t>10</w:t>
            </w:r>
          </w:p>
        </w:tc>
        <w:tc>
          <w:tcPr>
            <w:tcW w:w="0" w:type="auto"/>
          </w:tcPr>
          <w:p w14:paraId="6A07EEA1"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06" w:author="laca" w:date="2015-06-14T16:50:00Z">
                  <w:rPr>
                    <w:rFonts w:ascii="Times New Roman" w:hAnsi="Times New Roman"/>
                  </w:rPr>
                </w:rPrChange>
              </w:rPr>
            </w:pPr>
            <w:r w:rsidRPr="00FE5CC9">
              <w:rPr>
                <w:rFonts w:ascii="Times New Roman" w:hAnsi="Times New Roman"/>
                <w:rPrChange w:id="2507" w:author="laca" w:date="2015-06-14T16:50:00Z">
                  <w:rPr>
                    <w:rFonts w:ascii="Times New Roman" w:hAnsi="Times New Roman"/>
                  </w:rPr>
                </w:rPrChange>
              </w:rPr>
              <w:t>2</w:t>
            </w:r>
          </w:p>
        </w:tc>
        <w:tc>
          <w:tcPr>
            <w:tcW w:w="0" w:type="auto"/>
          </w:tcPr>
          <w:p w14:paraId="4D5A86F5"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08" w:author="laca" w:date="2015-06-14T16:50:00Z">
                  <w:rPr>
                    <w:rFonts w:ascii="Times New Roman" w:hAnsi="Times New Roman"/>
                  </w:rPr>
                </w:rPrChange>
              </w:rPr>
            </w:pPr>
            <w:r w:rsidRPr="00FE5CC9">
              <w:rPr>
                <w:rFonts w:ascii="Times New Roman" w:hAnsi="Times New Roman"/>
                <w:rPrChange w:id="2509" w:author="laca" w:date="2015-06-14T16:50:00Z">
                  <w:rPr>
                    <w:rFonts w:ascii="Times New Roman" w:hAnsi="Times New Roman"/>
                  </w:rPr>
                </w:rPrChange>
              </w:rPr>
              <w:t>0</w:t>
            </w:r>
          </w:p>
        </w:tc>
        <w:tc>
          <w:tcPr>
            <w:tcW w:w="0" w:type="auto"/>
          </w:tcPr>
          <w:p w14:paraId="24F83122"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10" w:author="laca" w:date="2015-06-14T16:50:00Z">
                  <w:rPr>
                    <w:rFonts w:ascii="Times New Roman" w:hAnsi="Times New Roman"/>
                  </w:rPr>
                </w:rPrChange>
              </w:rPr>
            </w:pPr>
            <w:r w:rsidRPr="00FE5CC9">
              <w:rPr>
                <w:rFonts w:ascii="Times New Roman" w:hAnsi="Times New Roman"/>
                <w:rPrChange w:id="2511" w:author="laca" w:date="2015-06-14T16:50:00Z">
                  <w:rPr>
                    <w:rFonts w:ascii="Times New Roman" w:hAnsi="Times New Roman"/>
                  </w:rPr>
                </w:rPrChange>
              </w:rPr>
              <w:t>0</w:t>
            </w:r>
          </w:p>
        </w:tc>
        <w:tc>
          <w:tcPr>
            <w:tcW w:w="0" w:type="auto"/>
          </w:tcPr>
          <w:p w14:paraId="6081ADCE"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2512" w:author="laca" w:date="2015-06-14T16:50:00Z">
                  <w:rPr>
                    <w:rFonts w:ascii="Times New Roman" w:hAnsi="Times New Roman"/>
                    <w:b/>
                  </w:rPr>
                </w:rPrChange>
              </w:rPr>
            </w:pPr>
            <w:r w:rsidRPr="00FE5CC9">
              <w:rPr>
                <w:rFonts w:ascii="Times New Roman" w:hAnsi="Times New Roman"/>
                <w:b/>
                <w:rPrChange w:id="2513" w:author="laca" w:date="2015-06-14T16:50:00Z">
                  <w:rPr>
                    <w:rFonts w:ascii="Times New Roman" w:hAnsi="Times New Roman"/>
                    <w:b/>
                  </w:rPr>
                </w:rPrChange>
              </w:rPr>
              <w:t>6</w:t>
            </w:r>
          </w:p>
        </w:tc>
      </w:tr>
      <w:tr w:rsidR="000C424E" w:rsidRPr="00FE5CC9"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FE5CC9" w:rsidRDefault="00ED22AB" w:rsidP="0071433B">
            <w:pPr>
              <w:spacing w:after="200" w:line="360" w:lineRule="auto"/>
              <w:jc w:val="both"/>
              <w:rPr>
                <w:rFonts w:ascii="Times New Roman" w:hAnsi="Times New Roman"/>
                <w:rPrChange w:id="2514" w:author="laca" w:date="2015-06-14T16:50:00Z">
                  <w:rPr>
                    <w:rFonts w:ascii="Times New Roman" w:hAnsi="Times New Roman"/>
                  </w:rPr>
                </w:rPrChange>
              </w:rPr>
            </w:pPr>
            <w:r w:rsidRPr="00FE5CC9">
              <w:rPr>
                <w:rFonts w:ascii="Times New Roman" w:hAnsi="Times New Roman"/>
                <w:rPrChange w:id="2515" w:author="laca" w:date="2015-06-14T16:50:00Z">
                  <w:rPr>
                    <w:rFonts w:ascii="Times New Roman" w:hAnsi="Times New Roman"/>
                  </w:rPr>
                </w:rPrChange>
              </w:rPr>
              <w:t>2</w:t>
            </w:r>
          </w:p>
        </w:tc>
        <w:tc>
          <w:tcPr>
            <w:tcW w:w="0" w:type="auto"/>
          </w:tcPr>
          <w:p w14:paraId="7A4E9083" w14:textId="77777777" w:rsidR="00796699" w:rsidRPr="00FE5CC9" w:rsidRDefault="00ED22AB" w:rsidP="00911B32">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16" w:author="laca" w:date="2015-06-14T16:50:00Z">
                  <w:rPr>
                    <w:rFonts w:ascii="Times New Roman" w:hAnsi="Times New Roman"/>
                  </w:rPr>
                </w:rPrChange>
              </w:rPr>
            </w:pPr>
            <w:r w:rsidRPr="00FE5CC9">
              <w:rPr>
                <w:rFonts w:ascii="Times New Roman" w:hAnsi="Times New Roman"/>
                <w:rPrChange w:id="2517" w:author="laca" w:date="2015-06-14T16:50:00Z">
                  <w:rPr>
                    <w:rFonts w:ascii="Times New Roman" w:hAnsi="Times New Roman"/>
                  </w:rPr>
                </w:rPrChange>
              </w:rPr>
              <w:t>3</w:t>
            </w:r>
          </w:p>
        </w:tc>
        <w:tc>
          <w:tcPr>
            <w:tcW w:w="0" w:type="auto"/>
          </w:tcPr>
          <w:p w14:paraId="330AEF19" w14:textId="77777777" w:rsidR="00796699" w:rsidRPr="00FE5CC9" w:rsidRDefault="00ED22AB" w:rsidP="00A05E75">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18" w:author="laca" w:date="2015-06-14T16:50:00Z">
                  <w:rPr>
                    <w:rFonts w:ascii="Times New Roman" w:hAnsi="Times New Roman"/>
                  </w:rPr>
                </w:rPrChange>
              </w:rPr>
            </w:pPr>
            <w:r w:rsidRPr="00FE5CC9">
              <w:rPr>
                <w:rFonts w:ascii="Times New Roman" w:hAnsi="Times New Roman"/>
                <w:rPrChange w:id="2519" w:author="laca" w:date="2015-06-14T16:50:00Z">
                  <w:rPr>
                    <w:rFonts w:ascii="Times New Roman" w:hAnsi="Times New Roman"/>
                  </w:rPr>
                </w:rPrChange>
              </w:rPr>
              <w:t>5</w:t>
            </w:r>
          </w:p>
        </w:tc>
        <w:tc>
          <w:tcPr>
            <w:tcW w:w="0" w:type="auto"/>
          </w:tcPr>
          <w:p w14:paraId="45834F26"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20" w:author="laca" w:date="2015-06-14T16:50:00Z">
                  <w:rPr>
                    <w:rFonts w:ascii="Times New Roman" w:hAnsi="Times New Roman"/>
                  </w:rPr>
                </w:rPrChange>
              </w:rPr>
            </w:pPr>
            <w:r w:rsidRPr="00FE5CC9">
              <w:rPr>
                <w:rFonts w:ascii="Times New Roman" w:hAnsi="Times New Roman"/>
                <w:rPrChange w:id="2521" w:author="laca" w:date="2015-06-14T16:50:00Z">
                  <w:rPr>
                    <w:rFonts w:ascii="Times New Roman" w:hAnsi="Times New Roman"/>
                  </w:rPr>
                </w:rPrChange>
              </w:rPr>
              <w:t>10</w:t>
            </w:r>
          </w:p>
        </w:tc>
        <w:tc>
          <w:tcPr>
            <w:tcW w:w="0" w:type="auto"/>
          </w:tcPr>
          <w:p w14:paraId="59804011"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22" w:author="laca" w:date="2015-06-14T16:50:00Z">
                  <w:rPr>
                    <w:rFonts w:ascii="Times New Roman" w:hAnsi="Times New Roman"/>
                  </w:rPr>
                </w:rPrChange>
              </w:rPr>
            </w:pPr>
            <w:r w:rsidRPr="00FE5CC9">
              <w:rPr>
                <w:rFonts w:ascii="Times New Roman" w:hAnsi="Times New Roman"/>
                <w:rPrChange w:id="2523" w:author="laca" w:date="2015-06-14T16:50:00Z">
                  <w:rPr>
                    <w:rFonts w:ascii="Times New Roman" w:hAnsi="Times New Roman"/>
                  </w:rPr>
                </w:rPrChange>
              </w:rPr>
              <w:t>2</w:t>
            </w:r>
          </w:p>
        </w:tc>
        <w:tc>
          <w:tcPr>
            <w:tcW w:w="0" w:type="auto"/>
          </w:tcPr>
          <w:p w14:paraId="2826AF28"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24" w:author="laca" w:date="2015-06-14T16:50:00Z">
                  <w:rPr>
                    <w:rFonts w:ascii="Times New Roman" w:hAnsi="Times New Roman"/>
                  </w:rPr>
                </w:rPrChange>
              </w:rPr>
            </w:pPr>
            <w:r w:rsidRPr="00FE5CC9">
              <w:rPr>
                <w:rFonts w:ascii="Times New Roman" w:hAnsi="Times New Roman"/>
                <w:rPrChange w:id="2525" w:author="laca" w:date="2015-06-14T16:50:00Z">
                  <w:rPr>
                    <w:rFonts w:ascii="Times New Roman" w:hAnsi="Times New Roman"/>
                  </w:rPr>
                </w:rPrChange>
              </w:rPr>
              <w:t>2</w:t>
            </w:r>
          </w:p>
        </w:tc>
        <w:tc>
          <w:tcPr>
            <w:tcW w:w="0" w:type="auto"/>
          </w:tcPr>
          <w:p w14:paraId="6F1A6958"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26" w:author="laca" w:date="2015-06-14T16:50:00Z">
                  <w:rPr>
                    <w:rFonts w:ascii="Times New Roman" w:hAnsi="Times New Roman"/>
                  </w:rPr>
                </w:rPrChange>
              </w:rPr>
            </w:pPr>
            <w:r w:rsidRPr="00FE5CC9">
              <w:rPr>
                <w:rFonts w:ascii="Times New Roman" w:hAnsi="Times New Roman"/>
                <w:rPrChange w:id="2527" w:author="laca" w:date="2015-06-14T16:50:00Z">
                  <w:rPr>
                    <w:rFonts w:ascii="Times New Roman" w:hAnsi="Times New Roman"/>
                  </w:rPr>
                </w:rPrChange>
              </w:rPr>
              <w:t>0</w:t>
            </w:r>
          </w:p>
        </w:tc>
        <w:tc>
          <w:tcPr>
            <w:tcW w:w="0" w:type="auto"/>
          </w:tcPr>
          <w:p w14:paraId="634850AC"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2528" w:author="laca" w:date="2015-06-14T16:50:00Z">
                  <w:rPr>
                    <w:rFonts w:ascii="Times New Roman" w:hAnsi="Times New Roman"/>
                    <w:b/>
                  </w:rPr>
                </w:rPrChange>
              </w:rPr>
            </w:pPr>
            <w:r w:rsidRPr="00FE5CC9">
              <w:rPr>
                <w:rFonts w:ascii="Times New Roman" w:hAnsi="Times New Roman"/>
                <w:b/>
                <w:rPrChange w:id="2529" w:author="laca" w:date="2015-06-14T16:50:00Z">
                  <w:rPr>
                    <w:rFonts w:ascii="Times New Roman" w:hAnsi="Times New Roman"/>
                    <w:b/>
                  </w:rPr>
                </w:rPrChange>
              </w:rPr>
              <w:t>22</w:t>
            </w:r>
          </w:p>
        </w:tc>
      </w:tr>
      <w:tr w:rsidR="000C424E" w:rsidRPr="00FE5CC9"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FE5CC9" w:rsidRDefault="00ED22AB" w:rsidP="0071433B">
            <w:pPr>
              <w:spacing w:after="200" w:line="360" w:lineRule="auto"/>
              <w:jc w:val="both"/>
              <w:rPr>
                <w:rFonts w:ascii="Times New Roman" w:hAnsi="Times New Roman"/>
                <w:rPrChange w:id="2530" w:author="laca" w:date="2015-06-14T16:50:00Z">
                  <w:rPr>
                    <w:rFonts w:ascii="Times New Roman" w:hAnsi="Times New Roman"/>
                  </w:rPr>
                </w:rPrChange>
              </w:rPr>
            </w:pPr>
            <w:r w:rsidRPr="00FE5CC9">
              <w:rPr>
                <w:rFonts w:ascii="Times New Roman" w:hAnsi="Times New Roman"/>
                <w:rPrChange w:id="2531" w:author="laca" w:date="2015-06-14T16:50:00Z">
                  <w:rPr>
                    <w:rFonts w:ascii="Times New Roman" w:hAnsi="Times New Roman"/>
                  </w:rPr>
                </w:rPrChange>
              </w:rPr>
              <w:t>3</w:t>
            </w:r>
          </w:p>
        </w:tc>
        <w:tc>
          <w:tcPr>
            <w:tcW w:w="0" w:type="auto"/>
          </w:tcPr>
          <w:p w14:paraId="34C8E32F" w14:textId="77777777" w:rsidR="00796699" w:rsidRPr="00FE5CC9" w:rsidRDefault="00ED22AB" w:rsidP="00911B32">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32" w:author="laca" w:date="2015-06-14T16:50:00Z">
                  <w:rPr>
                    <w:rFonts w:ascii="Times New Roman" w:hAnsi="Times New Roman"/>
                  </w:rPr>
                </w:rPrChange>
              </w:rPr>
            </w:pPr>
            <w:r w:rsidRPr="00FE5CC9">
              <w:rPr>
                <w:rFonts w:ascii="Times New Roman" w:hAnsi="Times New Roman"/>
                <w:rPrChange w:id="2533" w:author="laca" w:date="2015-06-14T16:50:00Z">
                  <w:rPr>
                    <w:rFonts w:ascii="Times New Roman" w:hAnsi="Times New Roman"/>
                  </w:rPr>
                </w:rPrChange>
              </w:rPr>
              <w:t>3</w:t>
            </w:r>
          </w:p>
        </w:tc>
        <w:tc>
          <w:tcPr>
            <w:tcW w:w="0" w:type="auto"/>
          </w:tcPr>
          <w:p w14:paraId="19C061AF" w14:textId="77777777" w:rsidR="00796699" w:rsidRPr="00FE5CC9" w:rsidRDefault="00ED22AB" w:rsidP="00A05E75">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34" w:author="laca" w:date="2015-06-14T16:50:00Z">
                  <w:rPr>
                    <w:rFonts w:ascii="Times New Roman" w:hAnsi="Times New Roman"/>
                  </w:rPr>
                </w:rPrChange>
              </w:rPr>
            </w:pPr>
            <w:r w:rsidRPr="00FE5CC9">
              <w:rPr>
                <w:rFonts w:ascii="Times New Roman" w:hAnsi="Times New Roman"/>
                <w:rPrChange w:id="2535" w:author="laca" w:date="2015-06-14T16:50:00Z">
                  <w:rPr>
                    <w:rFonts w:ascii="Times New Roman" w:hAnsi="Times New Roman"/>
                  </w:rPr>
                </w:rPrChange>
              </w:rPr>
              <w:t>5</w:t>
            </w:r>
          </w:p>
        </w:tc>
        <w:tc>
          <w:tcPr>
            <w:tcW w:w="0" w:type="auto"/>
          </w:tcPr>
          <w:p w14:paraId="047047BA"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36" w:author="laca" w:date="2015-06-14T16:50:00Z">
                  <w:rPr>
                    <w:rFonts w:ascii="Times New Roman" w:hAnsi="Times New Roman"/>
                  </w:rPr>
                </w:rPrChange>
              </w:rPr>
            </w:pPr>
            <w:r w:rsidRPr="00FE5CC9">
              <w:rPr>
                <w:rFonts w:ascii="Times New Roman" w:hAnsi="Times New Roman"/>
                <w:rPrChange w:id="2537" w:author="laca" w:date="2015-06-14T16:50:00Z">
                  <w:rPr>
                    <w:rFonts w:ascii="Times New Roman" w:hAnsi="Times New Roman"/>
                  </w:rPr>
                </w:rPrChange>
              </w:rPr>
              <w:t>10</w:t>
            </w:r>
          </w:p>
        </w:tc>
        <w:tc>
          <w:tcPr>
            <w:tcW w:w="0" w:type="auto"/>
          </w:tcPr>
          <w:p w14:paraId="627C532E"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38" w:author="laca" w:date="2015-06-14T16:50:00Z">
                  <w:rPr>
                    <w:rFonts w:ascii="Times New Roman" w:hAnsi="Times New Roman"/>
                  </w:rPr>
                </w:rPrChange>
              </w:rPr>
            </w:pPr>
            <w:r w:rsidRPr="00FE5CC9">
              <w:rPr>
                <w:rFonts w:ascii="Times New Roman" w:hAnsi="Times New Roman"/>
                <w:rPrChange w:id="2539" w:author="laca" w:date="2015-06-14T16:50:00Z">
                  <w:rPr>
                    <w:rFonts w:ascii="Times New Roman" w:hAnsi="Times New Roman"/>
                  </w:rPr>
                </w:rPrChange>
              </w:rPr>
              <w:t>2</w:t>
            </w:r>
          </w:p>
        </w:tc>
        <w:tc>
          <w:tcPr>
            <w:tcW w:w="0" w:type="auto"/>
          </w:tcPr>
          <w:p w14:paraId="568FF6C8"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40" w:author="laca" w:date="2015-06-14T16:50:00Z">
                  <w:rPr>
                    <w:rFonts w:ascii="Times New Roman" w:hAnsi="Times New Roman"/>
                  </w:rPr>
                </w:rPrChange>
              </w:rPr>
            </w:pPr>
            <w:r w:rsidRPr="00FE5CC9">
              <w:rPr>
                <w:rFonts w:ascii="Times New Roman" w:hAnsi="Times New Roman"/>
                <w:rPrChange w:id="2541" w:author="laca" w:date="2015-06-14T16:50:00Z">
                  <w:rPr>
                    <w:rFonts w:ascii="Times New Roman" w:hAnsi="Times New Roman"/>
                  </w:rPr>
                </w:rPrChange>
              </w:rPr>
              <w:t>2</w:t>
            </w:r>
          </w:p>
        </w:tc>
        <w:tc>
          <w:tcPr>
            <w:tcW w:w="0" w:type="auto"/>
          </w:tcPr>
          <w:p w14:paraId="6BFB4626"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42" w:author="laca" w:date="2015-06-14T16:50:00Z">
                  <w:rPr>
                    <w:rFonts w:ascii="Times New Roman" w:hAnsi="Times New Roman"/>
                  </w:rPr>
                </w:rPrChange>
              </w:rPr>
            </w:pPr>
            <w:r w:rsidRPr="00FE5CC9">
              <w:rPr>
                <w:rFonts w:ascii="Times New Roman" w:hAnsi="Times New Roman"/>
                <w:rPrChange w:id="2543" w:author="laca" w:date="2015-06-14T16:50:00Z">
                  <w:rPr>
                    <w:rFonts w:ascii="Times New Roman" w:hAnsi="Times New Roman"/>
                  </w:rPr>
                </w:rPrChange>
              </w:rPr>
              <w:t>2</w:t>
            </w:r>
          </w:p>
        </w:tc>
        <w:tc>
          <w:tcPr>
            <w:tcW w:w="0" w:type="auto"/>
          </w:tcPr>
          <w:p w14:paraId="21BF0470"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2544" w:author="laca" w:date="2015-06-14T16:50:00Z">
                  <w:rPr>
                    <w:rFonts w:ascii="Times New Roman" w:hAnsi="Times New Roman"/>
                    <w:b/>
                  </w:rPr>
                </w:rPrChange>
              </w:rPr>
            </w:pPr>
            <w:r w:rsidRPr="00FE5CC9">
              <w:rPr>
                <w:rFonts w:ascii="Times New Roman" w:hAnsi="Times New Roman"/>
                <w:b/>
                <w:rPrChange w:id="2545" w:author="laca" w:date="2015-06-14T16:50:00Z">
                  <w:rPr>
                    <w:rFonts w:ascii="Times New Roman" w:hAnsi="Times New Roman"/>
                    <w:b/>
                  </w:rPr>
                </w:rPrChange>
              </w:rPr>
              <w:t>58</w:t>
            </w:r>
          </w:p>
        </w:tc>
      </w:tr>
      <w:tr w:rsidR="000C424E" w:rsidRPr="00FE5CC9"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FE5CC9" w:rsidRDefault="00ED22AB" w:rsidP="0071433B">
            <w:pPr>
              <w:spacing w:after="200" w:line="360" w:lineRule="auto"/>
              <w:jc w:val="both"/>
              <w:rPr>
                <w:rFonts w:ascii="Times New Roman" w:hAnsi="Times New Roman"/>
                <w:rPrChange w:id="2546" w:author="laca" w:date="2015-06-14T16:50:00Z">
                  <w:rPr>
                    <w:rFonts w:ascii="Times New Roman" w:hAnsi="Times New Roman"/>
                  </w:rPr>
                </w:rPrChange>
              </w:rPr>
            </w:pPr>
            <w:r w:rsidRPr="00FE5CC9">
              <w:rPr>
                <w:rFonts w:ascii="Times New Roman" w:hAnsi="Times New Roman"/>
                <w:rPrChange w:id="2547" w:author="laca" w:date="2015-06-14T16:50:00Z">
                  <w:rPr>
                    <w:rFonts w:ascii="Times New Roman" w:hAnsi="Times New Roman"/>
                  </w:rPr>
                </w:rPrChange>
              </w:rPr>
              <w:t>4</w:t>
            </w:r>
          </w:p>
        </w:tc>
        <w:tc>
          <w:tcPr>
            <w:tcW w:w="0" w:type="auto"/>
          </w:tcPr>
          <w:p w14:paraId="7A238AE9" w14:textId="77777777" w:rsidR="00796699" w:rsidRPr="00FE5CC9" w:rsidRDefault="00ED22AB" w:rsidP="00911B32">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48" w:author="laca" w:date="2015-06-14T16:50:00Z">
                  <w:rPr>
                    <w:rFonts w:ascii="Times New Roman" w:hAnsi="Times New Roman"/>
                  </w:rPr>
                </w:rPrChange>
              </w:rPr>
            </w:pPr>
            <w:r w:rsidRPr="00FE5CC9">
              <w:rPr>
                <w:rFonts w:ascii="Times New Roman" w:hAnsi="Times New Roman"/>
                <w:rPrChange w:id="2549" w:author="laca" w:date="2015-06-14T16:50:00Z">
                  <w:rPr>
                    <w:rFonts w:ascii="Times New Roman" w:hAnsi="Times New Roman"/>
                  </w:rPr>
                </w:rPrChange>
              </w:rPr>
              <w:t>3</w:t>
            </w:r>
          </w:p>
        </w:tc>
        <w:tc>
          <w:tcPr>
            <w:tcW w:w="0" w:type="auto"/>
          </w:tcPr>
          <w:p w14:paraId="4094F6BE" w14:textId="77777777" w:rsidR="00796699" w:rsidRPr="00FE5CC9" w:rsidRDefault="00ED22AB" w:rsidP="00A05E75">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50" w:author="laca" w:date="2015-06-14T16:50:00Z">
                  <w:rPr>
                    <w:rFonts w:ascii="Times New Roman" w:hAnsi="Times New Roman"/>
                  </w:rPr>
                </w:rPrChange>
              </w:rPr>
            </w:pPr>
            <w:r w:rsidRPr="00FE5CC9">
              <w:rPr>
                <w:rFonts w:ascii="Times New Roman" w:hAnsi="Times New Roman"/>
                <w:rPrChange w:id="2551" w:author="laca" w:date="2015-06-14T16:50:00Z">
                  <w:rPr>
                    <w:rFonts w:ascii="Times New Roman" w:hAnsi="Times New Roman"/>
                  </w:rPr>
                </w:rPrChange>
              </w:rPr>
              <w:t>5</w:t>
            </w:r>
          </w:p>
        </w:tc>
        <w:tc>
          <w:tcPr>
            <w:tcW w:w="0" w:type="auto"/>
          </w:tcPr>
          <w:p w14:paraId="2DCAB8A8"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52" w:author="laca" w:date="2015-06-14T16:50:00Z">
                  <w:rPr>
                    <w:rFonts w:ascii="Times New Roman" w:hAnsi="Times New Roman"/>
                  </w:rPr>
                </w:rPrChange>
              </w:rPr>
            </w:pPr>
            <w:r w:rsidRPr="00FE5CC9">
              <w:rPr>
                <w:rFonts w:ascii="Times New Roman" w:hAnsi="Times New Roman"/>
                <w:rPrChange w:id="2553" w:author="laca" w:date="2015-06-14T16:50:00Z">
                  <w:rPr>
                    <w:rFonts w:ascii="Times New Roman" w:hAnsi="Times New Roman"/>
                  </w:rPr>
                </w:rPrChange>
              </w:rPr>
              <w:t>10</w:t>
            </w:r>
          </w:p>
        </w:tc>
        <w:tc>
          <w:tcPr>
            <w:tcW w:w="0" w:type="auto"/>
          </w:tcPr>
          <w:p w14:paraId="551AD282"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54" w:author="laca" w:date="2015-06-14T16:50:00Z">
                  <w:rPr>
                    <w:rFonts w:ascii="Times New Roman" w:hAnsi="Times New Roman"/>
                  </w:rPr>
                </w:rPrChange>
              </w:rPr>
            </w:pPr>
            <w:r w:rsidRPr="00FE5CC9">
              <w:rPr>
                <w:rFonts w:ascii="Times New Roman" w:hAnsi="Times New Roman"/>
                <w:rPrChange w:id="2555" w:author="laca" w:date="2015-06-14T16:50:00Z">
                  <w:rPr>
                    <w:rFonts w:ascii="Times New Roman" w:hAnsi="Times New Roman"/>
                  </w:rPr>
                </w:rPrChange>
              </w:rPr>
              <w:t>2</w:t>
            </w:r>
          </w:p>
        </w:tc>
        <w:tc>
          <w:tcPr>
            <w:tcW w:w="0" w:type="auto"/>
          </w:tcPr>
          <w:p w14:paraId="010A9807"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56" w:author="laca" w:date="2015-06-14T16:50:00Z">
                  <w:rPr>
                    <w:rFonts w:ascii="Times New Roman" w:hAnsi="Times New Roman"/>
                  </w:rPr>
                </w:rPrChange>
              </w:rPr>
            </w:pPr>
            <w:r w:rsidRPr="00FE5CC9">
              <w:rPr>
                <w:rFonts w:ascii="Times New Roman" w:hAnsi="Times New Roman"/>
                <w:rPrChange w:id="2557" w:author="laca" w:date="2015-06-14T16:50:00Z">
                  <w:rPr>
                    <w:rFonts w:ascii="Times New Roman" w:hAnsi="Times New Roman"/>
                  </w:rPr>
                </w:rPrChange>
              </w:rPr>
              <w:t>2</w:t>
            </w:r>
          </w:p>
        </w:tc>
        <w:tc>
          <w:tcPr>
            <w:tcW w:w="0" w:type="auto"/>
          </w:tcPr>
          <w:p w14:paraId="0E76ED02"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58" w:author="laca" w:date="2015-06-14T16:50:00Z">
                  <w:rPr>
                    <w:rFonts w:ascii="Times New Roman" w:hAnsi="Times New Roman"/>
                  </w:rPr>
                </w:rPrChange>
              </w:rPr>
            </w:pPr>
            <w:r w:rsidRPr="00FE5CC9">
              <w:rPr>
                <w:rFonts w:ascii="Times New Roman" w:hAnsi="Times New Roman"/>
                <w:rPrChange w:id="2559" w:author="laca" w:date="2015-06-14T16:50:00Z">
                  <w:rPr>
                    <w:rFonts w:ascii="Times New Roman" w:hAnsi="Times New Roman"/>
                  </w:rPr>
                </w:rPrChange>
              </w:rPr>
              <w:t>2</w:t>
            </w:r>
          </w:p>
        </w:tc>
        <w:tc>
          <w:tcPr>
            <w:tcW w:w="0" w:type="auto"/>
          </w:tcPr>
          <w:p w14:paraId="036F1C81"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2560" w:author="laca" w:date="2015-06-14T16:50:00Z">
                  <w:rPr>
                    <w:rFonts w:ascii="Times New Roman" w:hAnsi="Times New Roman"/>
                    <w:b/>
                  </w:rPr>
                </w:rPrChange>
              </w:rPr>
            </w:pPr>
            <w:r w:rsidRPr="00FE5CC9">
              <w:rPr>
                <w:rFonts w:ascii="Times New Roman" w:hAnsi="Times New Roman"/>
                <w:b/>
                <w:rPrChange w:id="2561" w:author="laca" w:date="2015-06-14T16:50:00Z">
                  <w:rPr>
                    <w:rFonts w:ascii="Times New Roman" w:hAnsi="Times New Roman"/>
                    <w:b/>
                  </w:rPr>
                </w:rPrChange>
              </w:rPr>
              <w:t>94</w:t>
            </w:r>
          </w:p>
        </w:tc>
      </w:tr>
      <w:tr w:rsidR="000C424E" w:rsidRPr="00FE5CC9"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FE5CC9" w:rsidRDefault="00ED22AB" w:rsidP="0071433B">
            <w:pPr>
              <w:spacing w:after="200" w:line="360" w:lineRule="auto"/>
              <w:jc w:val="both"/>
              <w:rPr>
                <w:rFonts w:ascii="Times New Roman" w:hAnsi="Times New Roman"/>
                <w:rPrChange w:id="2562" w:author="laca" w:date="2015-06-14T16:50:00Z">
                  <w:rPr>
                    <w:rFonts w:ascii="Times New Roman" w:hAnsi="Times New Roman"/>
                  </w:rPr>
                </w:rPrChange>
              </w:rPr>
            </w:pPr>
            <w:r w:rsidRPr="00FE5CC9">
              <w:rPr>
                <w:rFonts w:ascii="Times New Roman" w:hAnsi="Times New Roman"/>
                <w:rPrChange w:id="2563" w:author="laca" w:date="2015-06-14T16:50:00Z">
                  <w:rPr>
                    <w:rFonts w:ascii="Times New Roman" w:hAnsi="Times New Roman"/>
                  </w:rPr>
                </w:rPrChange>
              </w:rPr>
              <w:t>5</w:t>
            </w:r>
          </w:p>
        </w:tc>
        <w:tc>
          <w:tcPr>
            <w:tcW w:w="0" w:type="auto"/>
          </w:tcPr>
          <w:p w14:paraId="193BA0CB" w14:textId="77777777" w:rsidR="00796699" w:rsidRPr="00FE5CC9" w:rsidRDefault="00ED22AB" w:rsidP="00911B32">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64" w:author="laca" w:date="2015-06-14T16:50:00Z">
                  <w:rPr>
                    <w:rFonts w:ascii="Times New Roman" w:hAnsi="Times New Roman"/>
                  </w:rPr>
                </w:rPrChange>
              </w:rPr>
            </w:pPr>
            <w:r w:rsidRPr="00FE5CC9">
              <w:rPr>
                <w:rFonts w:ascii="Times New Roman" w:hAnsi="Times New Roman"/>
                <w:rPrChange w:id="2565" w:author="laca" w:date="2015-06-14T16:50:00Z">
                  <w:rPr>
                    <w:rFonts w:ascii="Times New Roman" w:hAnsi="Times New Roman"/>
                  </w:rPr>
                </w:rPrChange>
              </w:rPr>
              <w:t>3</w:t>
            </w:r>
          </w:p>
        </w:tc>
        <w:tc>
          <w:tcPr>
            <w:tcW w:w="0" w:type="auto"/>
          </w:tcPr>
          <w:p w14:paraId="1F945973" w14:textId="77777777" w:rsidR="00796699" w:rsidRPr="00FE5CC9" w:rsidRDefault="00ED22AB" w:rsidP="00A05E75">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66" w:author="laca" w:date="2015-06-14T16:50:00Z">
                  <w:rPr>
                    <w:rFonts w:ascii="Times New Roman" w:hAnsi="Times New Roman"/>
                  </w:rPr>
                </w:rPrChange>
              </w:rPr>
            </w:pPr>
            <w:r w:rsidRPr="00FE5CC9">
              <w:rPr>
                <w:rFonts w:ascii="Times New Roman" w:hAnsi="Times New Roman"/>
                <w:rPrChange w:id="2567" w:author="laca" w:date="2015-06-14T16:50:00Z">
                  <w:rPr>
                    <w:rFonts w:ascii="Times New Roman" w:hAnsi="Times New Roman"/>
                  </w:rPr>
                </w:rPrChange>
              </w:rPr>
              <w:t>5</w:t>
            </w:r>
          </w:p>
        </w:tc>
        <w:tc>
          <w:tcPr>
            <w:tcW w:w="0" w:type="auto"/>
          </w:tcPr>
          <w:p w14:paraId="1938521E"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68" w:author="laca" w:date="2015-06-14T16:50:00Z">
                  <w:rPr>
                    <w:rFonts w:ascii="Times New Roman" w:hAnsi="Times New Roman"/>
                  </w:rPr>
                </w:rPrChange>
              </w:rPr>
            </w:pPr>
            <w:r w:rsidRPr="00FE5CC9">
              <w:rPr>
                <w:rFonts w:ascii="Times New Roman" w:hAnsi="Times New Roman"/>
                <w:rPrChange w:id="2569" w:author="laca" w:date="2015-06-14T16:50:00Z">
                  <w:rPr>
                    <w:rFonts w:ascii="Times New Roman" w:hAnsi="Times New Roman"/>
                  </w:rPr>
                </w:rPrChange>
              </w:rPr>
              <w:t>10</w:t>
            </w:r>
          </w:p>
        </w:tc>
        <w:tc>
          <w:tcPr>
            <w:tcW w:w="0" w:type="auto"/>
          </w:tcPr>
          <w:p w14:paraId="20B30B5D"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70" w:author="laca" w:date="2015-06-14T16:50:00Z">
                  <w:rPr>
                    <w:rFonts w:ascii="Times New Roman" w:hAnsi="Times New Roman"/>
                  </w:rPr>
                </w:rPrChange>
              </w:rPr>
            </w:pPr>
            <w:r w:rsidRPr="00FE5CC9">
              <w:rPr>
                <w:rFonts w:ascii="Times New Roman" w:hAnsi="Times New Roman"/>
                <w:rPrChange w:id="2571" w:author="laca" w:date="2015-06-14T16:50:00Z">
                  <w:rPr>
                    <w:rFonts w:ascii="Times New Roman" w:hAnsi="Times New Roman"/>
                  </w:rPr>
                </w:rPrChange>
              </w:rPr>
              <w:t>2</w:t>
            </w:r>
          </w:p>
        </w:tc>
        <w:tc>
          <w:tcPr>
            <w:tcW w:w="0" w:type="auto"/>
          </w:tcPr>
          <w:p w14:paraId="0FC7A6AF"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72" w:author="laca" w:date="2015-06-14T16:50:00Z">
                  <w:rPr>
                    <w:rFonts w:ascii="Times New Roman" w:hAnsi="Times New Roman"/>
                  </w:rPr>
                </w:rPrChange>
              </w:rPr>
            </w:pPr>
            <w:r w:rsidRPr="00FE5CC9">
              <w:rPr>
                <w:rFonts w:ascii="Times New Roman" w:hAnsi="Times New Roman"/>
                <w:rPrChange w:id="2573" w:author="laca" w:date="2015-06-14T16:50:00Z">
                  <w:rPr>
                    <w:rFonts w:ascii="Times New Roman" w:hAnsi="Times New Roman"/>
                  </w:rPr>
                </w:rPrChange>
              </w:rPr>
              <w:t>2</w:t>
            </w:r>
          </w:p>
        </w:tc>
        <w:tc>
          <w:tcPr>
            <w:tcW w:w="0" w:type="auto"/>
          </w:tcPr>
          <w:p w14:paraId="79524E61"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Change w:id="2574" w:author="laca" w:date="2015-06-14T16:50:00Z">
                  <w:rPr>
                    <w:rFonts w:ascii="Times New Roman" w:hAnsi="Times New Roman"/>
                  </w:rPr>
                </w:rPrChange>
              </w:rPr>
            </w:pPr>
            <w:r w:rsidRPr="00FE5CC9">
              <w:rPr>
                <w:rFonts w:ascii="Times New Roman" w:hAnsi="Times New Roman"/>
                <w:rPrChange w:id="2575" w:author="laca" w:date="2015-06-14T16:50:00Z">
                  <w:rPr>
                    <w:rFonts w:ascii="Times New Roman" w:hAnsi="Times New Roman"/>
                  </w:rPr>
                </w:rPrChange>
              </w:rPr>
              <w:t>2</w:t>
            </w:r>
          </w:p>
        </w:tc>
        <w:tc>
          <w:tcPr>
            <w:tcW w:w="0" w:type="auto"/>
          </w:tcPr>
          <w:p w14:paraId="6595D207" w14:textId="77777777" w:rsidR="00796699" w:rsidRPr="00FE5CC9" w:rsidRDefault="00ED22AB" w:rsidP="00BC64C7">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2576" w:author="laca" w:date="2015-06-14T16:50:00Z">
                  <w:rPr>
                    <w:rFonts w:ascii="Times New Roman" w:hAnsi="Times New Roman"/>
                    <w:b/>
                  </w:rPr>
                </w:rPrChange>
              </w:rPr>
            </w:pPr>
            <w:r w:rsidRPr="00FE5CC9">
              <w:rPr>
                <w:rFonts w:ascii="Times New Roman" w:hAnsi="Times New Roman"/>
                <w:b/>
                <w:rPrChange w:id="2577" w:author="laca" w:date="2015-06-14T16:50:00Z">
                  <w:rPr>
                    <w:rFonts w:ascii="Times New Roman" w:hAnsi="Times New Roman"/>
                    <w:b/>
                  </w:rPr>
                </w:rPrChange>
              </w:rPr>
              <w:t>130</w:t>
            </w:r>
          </w:p>
        </w:tc>
      </w:tr>
      <w:tr w:rsidR="000C424E" w:rsidRPr="00FE5CC9"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FE5CC9" w:rsidRDefault="00ED22AB" w:rsidP="0071433B">
            <w:pPr>
              <w:spacing w:after="200" w:line="360" w:lineRule="auto"/>
              <w:jc w:val="both"/>
              <w:rPr>
                <w:rFonts w:ascii="Times New Roman" w:hAnsi="Times New Roman"/>
                <w:rPrChange w:id="2578" w:author="laca" w:date="2015-06-14T16:50:00Z">
                  <w:rPr>
                    <w:rFonts w:ascii="Times New Roman" w:hAnsi="Times New Roman"/>
                  </w:rPr>
                </w:rPrChange>
              </w:rPr>
            </w:pPr>
            <w:r w:rsidRPr="00FE5CC9">
              <w:rPr>
                <w:rFonts w:ascii="Times New Roman" w:hAnsi="Times New Roman"/>
                <w:rPrChange w:id="2579" w:author="laca" w:date="2015-06-14T16:50:00Z">
                  <w:rPr>
                    <w:rFonts w:ascii="Times New Roman" w:hAnsi="Times New Roman"/>
                  </w:rPr>
                </w:rPrChange>
              </w:rPr>
              <w:t>6</w:t>
            </w:r>
          </w:p>
        </w:tc>
        <w:tc>
          <w:tcPr>
            <w:tcW w:w="0" w:type="auto"/>
          </w:tcPr>
          <w:p w14:paraId="1071CC84" w14:textId="77777777" w:rsidR="00796699" w:rsidRPr="00FE5CC9" w:rsidRDefault="00ED22AB" w:rsidP="00911B32">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80" w:author="laca" w:date="2015-06-14T16:50:00Z">
                  <w:rPr>
                    <w:rFonts w:ascii="Times New Roman" w:hAnsi="Times New Roman"/>
                  </w:rPr>
                </w:rPrChange>
              </w:rPr>
            </w:pPr>
            <w:r w:rsidRPr="00FE5CC9">
              <w:rPr>
                <w:rFonts w:ascii="Times New Roman" w:hAnsi="Times New Roman"/>
                <w:rPrChange w:id="2581" w:author="laca" w:date="2015-06-14T16:50:00Z">
                  <w:rPr>
                    <w:rFonts w:ascii="Times New Roman" w:hAnsi="Times New Roman"/>
                  </w:rPr>
                </w:rPrChange>
              </w:rPr>
              <w:t>3</w:t>
            </w:r>
          </w:p>
        </w:tc>
        <w:tc>
          <w:tcPr>
            <w:tcW w:w="0" w:type="auto"/>
          </w:tcPr>
          <w:p w14:paraId="78BF99E6" w14:textId="77777777" w:rsidR="00796699" w:rsidRPr="00FE5CC9" w:rsidRDefault="00ED22AB" w:rsidP="00A05E75">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82" w:author="laca" w:date="2015-06-14T16:50:00Z">
                  <w:rPr>
                    <w:rFonts w:ascii="Times New Roman" w:hAnsi="Times New Roman"/>
                  </w:rPr>
                </w:rPrChange>
              </w:rPr>
            </w:pPr>
            <w:r w:rsidRPr="00FE5CC9">
              <w:rPr>
                <w:rFonts w:ascii="Times New Roman" w:hAnsi="Times New Roman"/>
                <w:rPrChange w:id="2583" w:author="laca" w:date="2015-06-14T16:50:00Z">
                  <w:rPr>
                    <w:rFonts w:ascii="Times New Roman" w:hAnsi="Times New Roman"/>
                  </w:rPr>
                </w:rPrChange>
              </w:rPr>
              <w:t>5</w:t>
            </w:r>
          </w:p>
        </w:tc>
        <w:tc>
          <w:tcPr>
            <w:tcW w:w="0" w:type="auto"/>
          </w:tcPr>
          <w:p w14:paraId="6980045D"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84" w:author="laca" w:date="2015-06-14T16:50:00Z">
                  <w:rPr>
                    <w:rFonts w:ascii="Times New Roman" w:hAnsi="Times New Roman"/>
                  </w:rPr>
                </w:rPrChange>
              </w:rPr>
            </w:pPr>
            <w:r w:rsidRPr="00FE5CC9">
              <w:rPr>
                <w:rFonts w:ascii="Times New Roman" w:hAnsi="Times New Roman"/>
                <w:rPrChange w:id="2585" w:author="laca" w:date="2015-06-14T16:50:00Z">
                  <w:rPr>
                    <w:rFonts w:ascii="Times New Roman" w:hAnsi="Times New Roman"/>
                  </w:rPr>
                </w:rPrChange>
              </w:rPr>
              <w:t>10</w:t>
            </w:r>
          </w:p>
        </w:tc>
        <w:tc>
          <w:tcPr>
            <w:tcW w:w="0" w:type="auto"/>
          </w:tcPr>
          <w:p w14:paraId="6F344EB5"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86" w:author="laca" w:date="2015-06-14T16:50:00Z">
                  <w:rPr>
                    <w:rFonts w:ascii="Times New Roman" w:hAnsi="Times New Roman"/>
                  </w:rPr>
                </w:rPrChange>
              </w:rPr>
            </w:pPr>
            <w:r w:rsidRPr="00FE5CC9">
              <w:rPr>
                <w:rFonts w:ascii="Times New Roman" w:hAnsi="Times New Roman"/>
                <w:rPrChange w:id="2587" w:author="laca" w:date="2015-06-14T16:50:00Z">
                  <w:rPr>
                    <w:rFonts w:ascii="Times New Roman" w:hAnsi="Times New Roman"/>
                  </w:rPr>
                </w:rPrChange>
              </w:rPr>
              <w:t>2</w:t>
            </w:r>
          </w:p>
        </w:tc>
        <w:tc>
          <w:tcPr>
            <w:tcW w:w="0" w:type="auto"/>
          </w:tcPr>
          <w:p w14:paraId="44BC5750"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88" w:author="laca" w:date="2015-06-14T16:50:00Z">
                  <w:rPr>
                    <w:rFonts w:ascii="Times New Roman" w:hAnsi="Times New Roman"/>
                  </w:rPr>
                </w:rPrChange>
              </w:rPr>
            </w:pPr>
            <w:r w:rsidRPr="00FE5CC9">
              <w:rPr>
                <w:rFonts w:ascii="Times New Roman" w:hAnsi="Times New Roman"/>
                <w:rPrChange w:id="2589" w:author="laca" w:date="2015-06-14T16:50:00Z">
                  <w:rPr>
                    <w:rFonts w:ascii="Times New Roman" w:hAnsi="Times New Roman"/>
                  </w:rPr>
                </w:rPrChange>
              </w:rPr>
              <w:t>2</w:t>
            </w:r>
          </w:p>
        </w:tc>
        <w:tc>
          <w:tcPr>
            <w:tcW w:w="0" w:type="auto"/>
          </w:tcPr>
          <w:p w14:paraId="086E5EB9" w14:textId="77777777" w:rsidR="00796699" w:rsidRPr="00FE5CC9" w:rsidRDefault="00ED22AB" w:rsidP="00BC64C7">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Change w:id="2590" w:author="laca" w:date="2015-06-14T16:50:00Z">
                  <w:rPr>
                    <w:rFonts w:ascii="Times New Roman" w:hAnsi="Times New Roman"/>
                  </w:rPr>
                </w:rPrChange>
              </w:rPr>
            </w:pPr>
            <w:r w:rsidRPr="00FE5CC9">
              <w:rPr>
                <w:rFonts w:ascii="Times New Roman" w:hAnsi="Times New Roman"/>
                <w:rPrChange w:id="2591" w:author="laca" w:date="2015-06-14T16:50:00Z">
                  <w:rPr>
                    <w:rFonts w:ascii="Times New Roman" w:hAnsi="Times New Roman"/>
                  </w:rPr>
                </w:rPrChange>
              </w:rPr>
              <w:t>2</w:t>
            </w:r>
          </w:p>
        </w:tc>
        <w:tc>
          <w:tcPr>
            <w:tcW w:w="0" w:type="auto"/>
          </w:tcPr>
          <w:p w14:paraId="0D349DB3" w14:textId="77777777" w:rsidR="00796699" w:rsidRPr="00FE5CC9" w:rsidRDefault="00ED22AB" w:rsidP="00BC64C7">
            <w:pPr>
              <w:keepNext/>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2592" w:author="laca" w:date="2015-06-14T16:50:00Z">
                  <w:rPr>
                    <w:rFonts w:ascii="Times New Roman" w:hAnsi="Times New Roman"/>
                    <w:b/>
                  </w:rPr>
                </w:rPrChange>
              </w:rPr>
            </w:pPr>
            <w:r w:rsidRPr="00FE5CC9">
              <w:rPr>
                <w:rFonts w:ascii="Times New Roman" w:hAnsi="Times New Roman"/>
                <w:b/>
                <w:rPrChange w:id="2593" w:author="laca" w:date="2015-06-14T16:50:00Z">
                  <w:rPr>
                    <w:rFonts w:ascii="Times New Roman" w:hAnsi="Times New Roman"/>
                    <w:b/>
                  </w:rPr>
                </w:rPrChange>
              </w:rPr>
              <w:t>166</w:t>
            </w:r>
          </w:p>
        </w:tc>
      </w:tr>
    </w:tbl>
    <w:p w14:paraId="3266B934" w14:textId="77777777" w:rsidR="004B4880" w:rsidRPr="00FE5CC9" w:rsidRDefault="00ED22AB" w:rsidP="0071433B">
      <w:pPr>
        <w:pStyle w:val="Caption"/>
        <w:spacing w:after="0" w:line="360" w:lineRule="auto"/>
        <w:jc w:val="both"/>
        <w:rPr>
          <w:rFonts w:ascii="Times New Roman" w:hAnsi="Times New Roman"/>
          <w:sz w:val="24"/>
          <w:szCs w:val="24"/>
          <w:rPrChange w:id="2594" w:author="laca" w:date="2015-06-14T16:50:00Z">
            <w:rPr>
              <w:rFonts w:ascii="Times New Roman" w:hAnsi="Times New Roman"/>
              <w:sz w:val="24"/>
              <w:szCs w:val="24"/>
            </w:rPr>
          </w:rPrChange>
        </w:rPr>
      </w:pPr>
      <w:bookmarkStart w:id="2595" w:name="_Ref420505351"/>
      <w:bookmarkStart w:id="2596" w:name="_Ref420505333"/>
      <w:bookmarkStart w:id="2597" w:name="_Toc421907556"/>
      <w:r w:rsidRPr="00FE5CC9">
        <w:rPr>
          <w:rFonts w:ascii="Times New Roman" w:hAnsi="Times New Roman"/>
          <w:sz w:val="24"/>
          <w:szCs w:val="24"/>
          <w:rPrChange w:id="2598" w:author="laca" w:date="2015-06-14T16:50:00Z">
            <w:rPr>
              <w:rFonts w:ascii="Times New Roman" w:hAnsi="Times New Roman"/>
              <w:sz w:val="24"/>
              <w:szCs w:val="24"/>
            </w:rPr>
          </w:rPrChange>
        </w:rPr>
        <w:t xml:space="preserve">Táblázat. </w:t>
      </w:r>
      <w:r w:rsidRPr="00FE5CC9">
        <w:rPr>
          <w:rFonts w:ascii="Times New Roman" w:hAnsi="Times New Roman"/>
          <w:sz w:val="24"/>
          <w:szCs w:val="24"/>
          <w:rPrChange w:id="2599" w:author="laca" w:date="2015-06-14T16:50:00Z">
            <w:rPr>
              <w:rFonts w:ascii="Times New Roman" w:hAnsi="Times New Roman"/>
              <w:sz w:val="24"/>
              <w:szCs w:val="24"/>
            </w:rPr>
          </w:rPrChange>
        </w:rPr>
        <w:fldChar w:fldCharType="begin"/>
      </w:r>
      <w:r w:rsidRPr="00FE5CC9">
        <w:rPr>
          <w:rFonts w:ascii="Times New Roman" w:hAnsi="Times New Roman"/>
          <w:sz w:val="24"/>
          <w:szCs w:val="24"/>
          <w:rPrChange w:id="2600" w:author="laca" w:date="2015-06-14T16:50:00Z">
            <w:rPr>
              <w:rFonts w:ascii="Times New Roman" w:hAnsi="Times New Roman"/>
              <w:sz w:val="24"/>
              <w:szCs w:val="24"/>
            </w:rPr>
          </w:rPrChange>
        </w:rPr>
        <w:instrText xml:space="preserve"> STYLEREF 1 \s </w:instrText>
      </w:r>
      <w:r w:rsidRPr="00FE5CC9">
        <w:rPr>
          <w:rFonts w:ascii="Times New Roman" w:hAnsi="Times New Roman"/>
          <w:sz w:val="24"/>
          <w:szCs w:val="24"/>
          <w:rPrChange w:id="2601" w:author="laca" w:date="2015-06-14T16:50:00Z">
            <w:rPr>
              <w:rFonts w:ascii="Times New Roman" w:hAnsi="Times New Roman"/>
              <w:sz w:val="24"/>
              <w:szCs w:val="24"/>
            </w:rPr>
          </w:rPrChange>
        </w:rPr>
        <w:fldChar w:fldCharType="separate"/>
      </w:r>
      <w:r w:rsidRPr="00FE5CC9">
        <w:rPr>
          <w:rFonts w:ascii="Times New Roman" w:hAnsi="Times New Roman"/>
          <w:noProof/>
          <w:sz w:val="24"/>
          <w:szCs w:val="24"/>
          <w:rPrChange w:id="2602" w:author="laca" w:date="2015-06-14T16:50:00Z">
            <w:rPr>
              <w:rFonts w:ascii="Times New Roman" w:hAnsi="Times New Roman"/>
              <w:noProof/>
              <w:sz w:val="24"/>
              <w:szCs w:val="24"/>
            </w:rPr>
          </w:rPrChange>
        </w:rPr>
        <w:t>3</w:t>
      </w:r>
      <w:r w:rsidRPr="00FE5CC9">
        <w:rPr>
          <w:rFonts w:ascii="Times New Roman" w:hAnsi="Times New Roman"/>
          <w:sz w:val="24"/>
          <w:szCs w:val="24"/>
          <w:rPrChange w:id="2603" w:author="laca" w:date="2015-06-14T16:50:00Z">
            <w:rPr>
              <w:rFonts w:ascii="Times New Roman" w:hAnsi="Times New Roman"/>
              <w:sz w:val="24"/>
              <w:szCs w:val="24"/>
            </w:rPr>
          </w:rPrChange>
        </w:rPr>
        <w:fldChar w:fldCharType="end"/>
      </w:r>
      <w:r w:rsidRPr="00FE5CC9">
        <w:rPr>
          <w:rFonts w:ascii="Times New Roman" w:hAnsi="Times New Roman"/>
          <w:sz w:val="24"/>
          <w:szCs w:val="24"/>
          <w:rPrChange w:id="2604" w:author="laca" w:date="2015-06-14T16:50:00Z">
            <w:rPr>
              <w:rFonts w:ascii="Times New Roman" w:hAnsi="Times New Roman"/>
              <w:sz w:val="24"/>
              <w:szCs w:val="24"/>
            </w:rPr>
          </w:rPrChange>
        </w:rPr>
        <w:noBreakHyphen/>
      </w:r>
      <w:r w:rsidRPr="00FE5CC9">
        <w:rPr>
          <w:rFonts w:ascii="Times New Roman" w:hAnsi="Times New Roman"/>
          <w:sz w:val="24"/>
          <w:szCs w:val="24"/>
          <w:rPrChange w:id="2605" w:author="laca" w:date="2015-06-14T16:50:00Z">
            <w:rPr>
              <w:rFonts w:ascii="Times New Roman" w:hAnsi="Times New Roman"/>
              <w:sz w:val="24"/>
              <w:szCs w:val="24"/>
            </w:rPr>
          </w:rPrChange>
        </w:rPr>
        <w:fldChar w:fldCharType="begin"/>
      </w:r>
      <w:r w:rsidRPr="00FE5CC9">
        <w:rPr>
          <w:rFonts w:ascii="Times New Roman" w:hAnsi="Times New Roman"/>
          <w:sz w:val="24"/>
          <w:szCs w:val="24"/>
          <w:rPrChange w:id="2606" w:author="laca" w:date="2015-06-14T16:50:00Z">
            <w:rPr>
              <w:rFonts w:ascii="Times New Roman" w:hAnsi="Times New Roman"/>
              <w:sz w:val="24"/>
              <w:szCs w:val="24"/>
            </w:rPr>
          </w:rPrChange>
        </w:rPr>
        <w:instrText xml:space="preserve"> SEQ Táblázat. \* ARABIC \s 1 </w:instrText>
      </w:r>
      <w:r w:rsidRPr="00FE5CC9">
        <w:rPr>
          <w:rFonts w:ascii="Times New Roman" w:hAnsi="Times New Roman"/>
          <w:sz w:val="24"/>
          <w:szCs w:val="24"/>
          <w:rPrChange w:id="2607" w:author="laca" w:date="2015-06-14T16:50:00Z">
            <w:rPr>
              <w:rFonts w:ascii="Times New Roman" w:hAnsi="Times New Roman"/>
              <w:sz w:val="24"/>
              <w:szCs w:val="24"/>
            </w:rPr>
          </w:rPrChange>
        </w:rPr>
        <w:fldChar w:fldCharType="separate"/>
      </w:r>
      <w:r w:rsidRPr="00FE5CC9">
        <w:rPr>
          <w:rFonts w:ascii="Times New Roman" w:hAnsi="Times New Roman"/>
          <w:noProof/>
          <w:sz w:val="24"/>
          <w:szCs w:val="24"/>
          <w:rPrChange w:id="2608" w:author="laca" w:date="2015-06-14T16:50:00Z">
            <w:rPr>
              <w:rFonts w:ascii="Times New Roman" w:hAnsi="Times New Roman"/>
              <w:noProof/>
              <w:sz w:val="24"/>
              <w:szCs w:val="24"/>
            </w:rPr>
          </w:rPrChange>
        </w:rPr>
        <w:t>1</w:t>
      </w:r>
      <w:r w:rsidRPr="00FE5CC9">
        <w:rPr>
          <w:rFonts w:ascii="Times New Roman" w:hAnsi="Times New Roman"/>
          <w:sz w:val="24"/>
          <w:szCs w:val="24"/>
          <w:rPrChange w:id="2609" w:author="laca" w:date="2015-06-14T16:50:00Z">
            <w:rPr>
              <w:rFonts w:ascii="Times New Roman" w:hAnsi="Times New Roman"/>
              <w:sz w:val="24"/>
              <w:szCs w:val="24"/>
            </w:rPr>
          </w:rPrChange>
        </w:rPr>
        <w:fldChar w:fldCharType="end"/>
      </w:r>
      <w:bookmarkEnd w:id="2595"/>
      <w:r w:rsidRPr="00FE5CC9">
        <w:rPr>
          <w:rFonts w:ascii="Times New Roman" w:hAnsi="Times New Roman"/>
          <w:sz w:val="24"/>
          <w:szCs w:val="24"/>
          <w:rPrChange w:id="2610" w:author="laca" w:date="2015-06-14T16:50:00Z">
            <w:rPr>
              <w:rFonts w:ascii="Times New Roman" w:hAnsi="Times New Roman"/>
              <w:sz w:val="24"/>
              <w:szCs w:val="24"/>
            </w:rPr>
          </w:rPrChange>
        </w:rPr>
        <w:t xml:space="preserve"> Manuálisan számolt értékek a szimuláció ellenőrzés</w:t>
      </w:r>
      <w:ins w:id="2611" w:author="laca" w:date="2015-06-14T10:39:00Z">
        <w:r w:rsidR="003B4403" w:rsidRPr="00FE5CC9">
          <w:rPr>
            <w:rFonts w:ascii="Times New Roman" w:hAnsi="Times New Roman"/>
            <w:sz w:val="24"/>
            <w:szCs w:val="24"/>
            <w:rPrChange w:id="2612" w:author="laca" w:date="2015-06-14T16:50:00Z">
              <w:rPr>
                <w:rFonts w:ascii="Times New Roman" w:hAnsi="Times New Roman"/>
                <w:sz w:val="24"/>
                <w:szCs w:val="24"/>
              </w:rPr>
            </w:rPrChange>
          </w:rPr>
          <w:t>é</w:t>
        </w:r>
      </w:ins>
      <w:ins w:id="2613" w:author="laca" w:date="2015-06-14T10:38:00Z">
        <w:r w:rsidR="003B4403" w:rsidRPr="00FE5CC9">
          <w:rPr>
            <w:rFonts w:ascii="Times New Roman" w:hAnsi="Times New Roman"/>
            <w:sz w:val="24"/>
            <w:szCs w:val="24"/>
            <w:rPrChange w:id="2614" w:author="laca" w:date="2015-06-14T16:50:00Z">
              <w:rPr>
                <w:rFonts w:ascii="Times New Roman" w:hAnsi="Times New Roman"/>
                <w:sz w:val="24"/>
                <w:szCs w:val="24"/>
              </w:rPr>
            </w:rPrChange>
          </w:rPr>
          <w:t>re</w:t>
        </w:r>
      </w:ins>
      <w:del w:id="2615" w:author="laca" w:date="2015-06-14T10:38:00Z">
        <w:r w:rsidRPr="00FE5CC9" w:rsidDel="003B4403">
          <w:rPr>
            <w:rFonts w:ascii="Times New Roman" w:hAnsi="Times New Roman"/>
            <w:sz w:val="24"/>
            <w:szCs w:val="24"/>
            <w:rPrChange w:id="2616" w:author="laca" w:date="2015-06-14T16:50:00Z">
              <w:rPr>
                <w:rFonts w:ascii="Times New Roman" w:hAnsi="Times New Roman"/>
                <w:sz w:val="24"/>
                <w:szCs w:val="24"/>
              </w:rPr>
            </w:rPrChange>
          </w:rPr>
          <w:delText xml:space="preserve">e </w:delText>
        </w:r>
        <w:r w:rsidRPr="00FE5CC9" w:rsidDel="003B4403">
          <w:rPr>
            <w:rFonts w:ascii="Times New Roman" w:hAnsi="Times New Roman"/>
            <w:sz w:val="24"/>
            <w:szCs w:val="24"/>
            <w:highlight w:val="yellow"/>
            <w:rPrChange w:id="2617" w:author="laca" w:date="2015-06-14T16:50:00Z">
              <w:rPr>
                <w:rFonts w:ascii="Times New Roman" w:hAnsi="Times New Roman"/>
                <w:sz w:val="24"/>
                <w:szCs w:val="24"/>
                <w:highlight w:val="yellow"/>
              </w:rPr>
            </w:rPrChange>
          </w:rPr>
          <w:delText>kedvéért</w:delText>
        </w:r>
      </w:del>
      <w:bookmarkEnd w:id="2596"/>
      <w:bookmarkEnd w:id="2597"/>
    </w:p>
    <w:p w14:paraId="29DBDED4" w14:textId="77777777" w:rsidR="00EC0613" w:rsidRPr="00FE5CC9" w:rsidRDefault="00F61364" w:rsidP="0071433B">
      <w:pPr>
        <w:spacing w:after="0" w:line="360" w:lineRule="auto"/>
        <w:jc w:val="both"/>
        <w:rPr>
          <w:rFonts w:ascii="Times New Roman" w:hAnsi="Times New Roman"/>
          <w:rPrChange w:id="2618" w:author="laca" w:date="2015-06-14T16:50:00Z">
            <w:rPr>
              <w:rFonts w:ascii="Times New Roman" w:hAnsi="Times New Roman"/>
            </w:rPr>
          </w:rPrChange>
        </w:rPr>
      </w:pPr>
      <w:r w:rsidRPr="00FE5CC9">
        <w:rPr>
          <w:rFonts w:ascii="Times New Roman" w:hAnsi="Times New Roman"/>
          <w:noProof/>
          <w:lang w:eastAsia="hu-HU"/>
          <w:rPrChange w:id="2619" w:author="laca" w:date="2015-06-14T16:50:00Z">
            <w:rPr>
              <w:rFonts w:ascii="Times New Roman" w:hAnsi="Times New Roman"/>
              <w:noProof/>
              <w:lang w:eastAsia="hu-HU"/>
            </w:rPr>
          </w:rPrChange>
        </w:rPr>
      </w:r>
      <w:r w:rsidRPr="00FE5CC9">
        <w:rPr>
          <w:rFonts w:ascii="Times New Roman" w:hAnsi="Times New Roman"/>
          <w:noProof/>
          <w:lang w:eastAsia="hu-HU"/>
          <w:rPrChange w:id="2620" w:author="laca" w:date="2015-06-14T16:50:00Z">
            <w:rPr>
              <w:rFonts w:ascii="Times New Roman" w:hAnsi="Times New Roman"/>
              <w:noProof/>
              <w:lang w:eastAsia="hu-HU"/>
            </w:rPr>
          </w:rPrChange>
        </w:rPr>
        <w:pict w14:anchorId="6A559CEB">
          <v:group id="Group 92" o:spid="_x0000_s1047"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77wvpOo3klzcQzlpcefFHdyxwz4AH72JWCSZUBTvU5UBTkACpNU8P6frN&#10;u1ve/a2ja4S5xHezRYkQDaQUcEAFQ20YG4bsbua1KKAM/RtFstA05LDTlnS1TARJrmSbYAAAqmRm&#10;KqABhRwPStC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dBRXP8A&#10;/Cd+D/8Aoa9D/wDBjD/8VR/wnfg//oa9D/8ABjD/APFUAdBRXP8A/Cd+D/8Aoa9D/wDBjD/8VR/w&#10;nfg//oa9D/8ABjD/APFUAdBRXP8A/Cd+D/8Aoa9D/wDBjD/8VR/wnfg//oa9D/8ABjD/APFUAdBR&#10;XP8A/Cd+D/8Aoa9D/wDBjD/8VR/wnfg//oa9D/8ABjD/APFUAdBRXP8A/Cd+D/8Aoa9D/wDBjD/8&#10;VR/wnfg//oa9D/8ABjD/APFUAdBRXP8A/Cd+D/8Aoa9D/wDBjD/8VR/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y/jiw&#10;s7jQx59pBL9p1DTYJ98YbzYxexYRs/eX524PHzH1NdBNYWdx9o8+0gl+0xCCffGG82MbsI2fvL87&#10;cHj5j6ms/wAS2NxqGlQQ2sfmSLqFlMRuAwkd1FI559FVj7445rYoArzWFncfaPPtIJftMQgn3xhv&#10;NjG7CNn7y/O3B4+Y+pomsLO4+0efaQS/aYhBPvjDebGN2EbP3l+duDx8x9TVi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5/xPYWdxrnhvz7SC&#10;X7TqDwT74w3mxiyu8I2fvL87cHj5j6muorH1mxuLvVfD00Ee+O01B5pzuA2IbWeMHnr8zqOPX0zQ&#10;BoTWFncfaPPtIJftMQgn3xhvNjG7CNn7y/O3B4+Y+pomsLO4+0efaQS/aYhBPvjDebGN2EbP3l+d&#10;uDx8x9TViigCv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5fUrCzuPiHp3n2kEv2nRL6C&#10;ffGG82MS2uEbP3l+duDx8x9TXQTWFncfaPPtIJftMQgn3xhvNjG7CNn7y/O3B4+Y+prPubG4k8Za&#10;ZfrHm1h0+7hkfcPld5LYqMdeRG/5e4rYoArzWFncfaPPtIJftMQgn3xhvNjG7CNn7y/O3B4+Y+po&#10;msLO4+0efaQS/aYhBPvjDebGN2EbP3l+duDx8x9TVi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5/RLCzuNc8aefaQS/adQjgn3xhvNjFlb4Rs&#10;/eX524PHzH1NdRWPo1jcWmq+IZp49kd3qCTQHcDvQWsEZPHT5kYc+npigDQmsLO4+0efaQS/aYhB&#10;PvjDebGN2EbP3l+duDx8x9TRNYWdx9o8+0gl+0xCCffGG82MbsI2fvL87cHj5j6mrFFAFe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y/hOws7jQ9R8+0gl+06hqME++MN5sYvbjCNn7y/O3B&#10;4+Y+proJrCzuPtHn2kEv2mIQT74w3mxjdhGz95fnbg8fMfU1n+GrG40/Sp4bqPy5G1C9mA3A5SS6&#10;lkQ8eqsp9s881sUAV5rCzuPtHn2kEv2mIQT74w3mxjdhGz95fnbg8fMfU0TWFncfaPPtIJftMQgn&#10;3xhvNjG7CNn7y/O3B4+Y+pqxR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HN+OoIV8C+KbhYoxO+j&#10;3CPIFG5lWKQqCepALMQO24+tbk1hZ3H2jz7SCX7TEIJ98YbzYxuwjZ+8vztwePmPqaz/ABZY3Gp+&#10;DdcsLOPzLq60+4hhTcBudo2CjJ4GSR1rYoArzWFncfaPPtIJftMQgn3xhvNjG7CNn7y/O3B4+Y+p&#10;omsLO4+0efaQS/aYhBPvjDebGN2EbP3l+duDx8x9TVi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BerugUeVPL+9jO2CTYww6nJO5flHVhnlQRhs7TYrP1LTrO7gmE+n/aftHlQzrH&#10;hWkjD5CuSRujG5iUJIKlxhtxU2JrCzuPtHn2kEv2mIQT74w3mxjdhGz95fnbg8fMfU0AWKKrzWFn&#10;cfaPPtIJftMQgn3xhvNjG7CNn7y/O3B4+Y+po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q9wu6e0PlTvtlJ3RSbVT5GGXG4bl5xjDfMVOONwJr&#10;CzuPtHn2kEv2mIQT74w3mxjdhGz95fnbg8fMfU1XvtOs7qdDPp/2jz/3M7DAVo9kgCygkeZH87AI&#10;Qw3ODjqwANCiq81hZ3H2jz7SCX7TEIJ98YbzYxuwjZ+8vztwePmPqaJrCzuPtHn2kEv2mIQT74w3&#10;mxjdhGz95fnbg8fMfU0AW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A651GFvKnOIpB5i&#10;yYjXJThl3csccHacBWGRuw1is+506zudRZp9P877RaPbzyNgxvHkYjkUn587m25UgDzBld5DWJrC&#10;zuPtHn2kEv2mIQT74w3mxjdhGz95fnbg8fMfU0AWKKrzWFncfaPPtIJftMQgn3xhvNjG7CNn7y/O&#10;3B4+Y+po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q9uu2e7PlTpulB3Syblf5FGUG47V4xjC/MGOOdxJrCzuPtHn2kEv2mIQT74w3mxjdhGz95&#10;fnbg8fMfU1XXTrOefUzPp+77Vthna4xItxGEACgEnEY3MNhAG4ucfMWYA0KKrzWFncfaPPtIJftM&#10;Qgn3xhvNjG7CNn7y/O3B4+Y+pomsLO4+0efaQS/aYhBPvjDebGN2EbP3l+duDx8x9TQBY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Fmu2Bh5U8X72Q7Z5N7HLscg7m+U9VGeFIGFxtFis+DT&#10;rOaC6E+n/wDHz5kM63WJWmj3uQrElsxnexVCcKr4wvKixNYWdx9o8+0gl+0xCCffGG82MbsI2fvL&#10;87cHj5j6mgCxRVeaws7j7R59pBL9piEE++MN5sY3YRs/eX524PHzH1N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4/4w/wDJK9Z/7Yf+j464b9nb&#10;/mZP+3X/ANq12vxfghX4aa7cLFGJ3S2R5Ao3MqzqVBPUgFmIHbcfWuG/Z+ghurfxTb3EUc0EqW6S&#10;RyKGV1ImBBB4II4xX1WE/wCSer/41+cDCX8ZHutFV5rCzuPtHn2kEv2mIQT74w3mxjdhGz95fnbg&#10;8fMfU0TWFncfaPPtIJftMQgn3xhvNjG7CNn7y/O3B4+Y+pr5U3LFFV5rCzuPtHn2kEv2mIQT74w3&#10;mxjdhGz95fnbg8fMfU0TWFncfaPPtIJftMQgn3xhvNjG7CNn7y/O3B4+Y+poA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z/8Awgng/wD6FTQ//BdD/wDE0f8A&#10;CCeD/wDoVND/APBdD/8AE10FFAHP/wDCCeD/APoVND/8F0P/AMTR/wAIJ4P/AOhU0P8A8F0P/wAT&#10;XF/Gy78Zaf4Yub7RNRtLDR4Eia5kieRL1nMm3ajAYCfMhOCDwRnBwfV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8v8S+&#10;GdYm/t/xB4l8e32h2MO4aemk3DxQwQjOxpVwDJIxIyq8k8BjlQoB2H/CCeD/APoVND/8F0P/AMTR&#10;/wAIJ4P/AOhU0P8A8F0P/wATVf4daxqmv/D/AEfVNaTZf3ERMh8ry94DMFfb/tKFbjg7sgAYrq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zfWp&#10;des9Mudc1fxpfaP4ufzH03w7DNDOgRpGWGHyEB89myQJMcZBI+SvYLCa4uNOtpry1+yXUkSPNb+Y&#10;JPKcgFk3DhsHIyOuKAMf/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">
            <v:shape id="Text Box 91" o:spid="_x0000_s1048" type="#_x0000_t202" style="position:absolute;left:7787;top:24091;width:29278;height:15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14:paraId="424801F5" w14:textId="7C96CE36" w:rsidR="00FC3556" w:rsidRPr="00C71E39" w:rsidRDefault="00FC3556" w:rsidP="00B11FC7">
                    <w:pPr>
                      <w:pStyle w:val="Caption"/>
                      <w:jc w:val="center"/>
                      <w:rPr>
                        <w:rFonts w:ascii="Times New Roman" w:hAnsi="Times New Roman"/>
                        <w:noProof/>
                        <w:sz w:val="24"/>
                        <w:szCs w:val="24"/>
                      </w:rPr>
                    </w:pPr>
                    <w:bookmarkStart w:id="2621" w:name="_Ref421900677"/>
                    <w:bookmarkStart w:id="2622" w:name="_Ref421900665"/>
                    <w:bookmarkStart w:id="2623" w:name="_Toc422064032"/>
                    <w:r>
                      <w:t xml:space="preserve">Kép. </w:t>
                    </w:r>
                    <w:ins w:id="2624" w:author="laca" w:date="2015-06-14T12:08:00Z">
                      <w:r>
                        <w:fldChar w:fldCharType="begin"/>
                      </w:r>
                      <w:r>
                        <w:instrText xml:space="preserve"> STYLEREF 1 \s </w:instrText>
                      </w:r>
                    </w:ins>
                    <w:r>
                      <w:fldChar w:fldCharType="separate"/>
                    </w:r>
                    <w:r>
                      <w:rPr>
                        <w:noProof/>
                      </w:rPr>
                      <w:t>3</w:t>
                    </w:r>
                    <w:ins w:id="2625" w:author="laca" w:date="2015-06-14T12:08:00Z">
                      <w:r>
                        <w:fldChar w:fldCharType="end"/>
                      </w:r>
                      <w:r>
                        <w:t>.</w:t>
                      </w:r>
                      <w:r>
                        <w:fldChar w:fldCharType="begin"/>
                      </w:r>
                      <w:r>
                        <w:instrText xml:space="preserve"> SEQ Kép. \* ARABIC \s 1 </w:instrText>
                      </w:r>
                    </w:ins>
                    <w:r>
                      <w:fldChar w:fldCharType="separate"/>
                    </w:r>
                    <w:ins w:id="2626" w:author="laca" w:date="2015-06-14T12:08:00Z">
                      <w:r>
                        <w:rPr>
                          <w:noProof/>
                        </w:rPr>
                        <w:t>6</w:t>
                      </w:r>
                      <w:r>
                        <w:fldChar w:fldCharType="end"/>
                      </w:r>
                    </w:ins>
                    <w:del w:id="2627"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6</w:delText>
                      </w:r>
                      <w:r w:rsidDel="002E2EC5">
                        <w:rPr>
                          <w:noProof/>
                        </w:rPr>
                        <w:fldChar w:fldCharType="end"/>
                      </w:r>
                    </w:del>
                    <w:bookmarkEnd w:id="2621"/>
                    <w:r>
                      <w:t xml:space="preserve"> PID minimális periódusa</w:t>
                    </w:r>
                    <w:bookmarkEnd w:id="2622"/>
                    <w:bookmarkEnd w:id="2623"/>
                  </w:p>
                </w:txbxContent>
              </v:textbox>
            </v:shape>
            <v:shape id="Picture 90" o:spid="_x0000_s1049" type="#_x0000_t75" style="position:absolute;left:4342;top:8096;width:38195;height:157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xWr2/AAAA2wAAAA8AAABkcnMvZG93bnJldi54bWxET7tuwjAU3ZH6D9atxILAgQHRgEENAglG&#10;HmW+xLdJWvs6ik0If48HJMaj816sOmtES42vHCsYjxIQxLnTFRcKzqftcAbCB2SNxjEpeJCH1fKj&#10;t8BUuzsfqD2GQsQQ9ikqKEOoUyl9XpJFP3I1ceR+XWMxRNgUUjd4j+HWyEmSTKXFimNDiTWtS8r/&#10;jzerYLAZ78NfkVWZQ4OH6dVc5PpHqf5n9z0HEagLb/HLvdMKvuL6+CX+ALl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HMVq9vwAAANsAAAAPAAAAAAAAAAAAAAAAAJ8CAABk&#10;cnMvZG93bnJldi54bWxQSwUGAAAAAAQABAD3AAAAiwMAAAAA&#10;">
              <v:imagedata r:id="rId16" o:title=""/>
              <v:path arrowok="t"/>
            </v:shape>
            <w10:anchorlock/>
          </v:group>
        </w:pict>
      </w:r>
      <w:r w:rsidR="001142C1" w:rsidRPr="00FE5CC9">
        <w:rPr>
          <w:rFonts w:ascii="Times New Roman" w:hAnsi="Times New Roman"/>
          <w:rPrChange w:id="2628" w:author="laca" w:date="2015-06-14T16:50:00Z">
            <w:rPr>
              <w:rFonts w:ascii="Times New Roman" w:hAnsi="Times New Roman"/>
            </w:rPr>
          </w:rPrChange>
        </w:rPr>
        <w:tab/>
      </w:r>
      <w:r w:rsidR="00D27355" w:rsidRPr="00FE5CC9">
        <w:rPr>
          <w:rFonts w:ascii="Times New Roman" w:hAnsi="Times New Roman"/>
          <w:rPrChange w:id="2629" w:author="laca" w:date="2015-06-14T16:50:00Z">
            <w:rPr>
              <w:rFonts w:ascii="Times New Roman" w:hAnsi="Times New Roman"/>
            </w:rPr>
          </w:rPrChange>
        </w:rPr>
        <w:t>A</w:t>
      </w:r>
      <w:r w:rsidR="001142C1" w:rsidRPr="00FE5CC9">
        <w:rPr>
          <w:rFonts w:ascii="Times New Roman" w:hAnsi="Times New Roman"/>
          <w:rPrChange w:id="2630" w:author="laca" w:date="2015-06-14T16:50:00Z">
            <w:rPr>
              <w:rFonts w:ascii="Times New Roman" w:hAnsi="Times New Roman"/>
            </w:rPr>
          </w:rPrChange>
        </w:rPr>
        <w:t xml:space="preserve"> Szabály</w:t>
      </w:r>
      <w:r w:rsidR="00ED22AB" w:rsidRPr="00FE5CC9">
        <w:rPr>
          <w:rFonts w:ascii="Times New Roman" w:hAnsi="Times New Roman"/>
          <w:rPrChange w:id="2631" w:author="laca" w:date="2015-06-14T16:50:00Z">
            <w:rPr>
              <w:rFonts w:ascii="Times New Roman" w:hAnsi="Times New Roman"/>
            </w:rPr>
          </w:rPrChange>
        </w:rPr>
        <w:t xml:space="preserve">ozó az elvártaknak megfelelő eredményeket térít vissza. </w:t>
      </w:r>
      <w:commentRangeStart w:id="2632"/>
      <w:r w:rsidR="00ED22AB" w:rsidRPr="00FE5CC9">
        <w:rPr>
          <w:rFonts w:ascii="Times New Roman" w:hAnsi="Times New Roman"/>
          <w:highlight w:val="yellow"/>
          <w:rPrChange w:id="2633" w:author="laca" w:date="2015-06-14T16:50:00Z">
            <w:rPr>
              <w:rFonts w:ascii="Times New Roman" w:hAnsi="Times New Roman"/>
              <w:highlight w:val="yellow"/>
            </w:rPr>
          </w:rPrChange>
        </w:rPr>
        <w:t>A szimulációkból többek között megfigyelhető, hogy az elindítástól a végső eredmény megjelenéséig 6 órajelre van szükség</w:t>
      </w:r>
      <w:commentRangeEnd w:id="2632"/>
      <w:r w:rsidR="00383841" w:rsidRPr="00FE5CC9">
        <w:rPr>
          <w:rStyle w:val="CommentReference"/>
          <w:rPrChange w:id="2634" w:author="laca" w:date="2015-06-14T16:50:00Z">
            <w:rPr>
              <w:rStyle w:val="CommentReference"/>
            </w:rPr>
          </w:rPrChange>
        </w:rPr>
        <w:commentReference w:id="2632"/>
      </w:r>
      <w:r w:rsidR="00ED22AB" w:rsidRPr="00FE5CC9">
        <w:rPr>
          <w:rFonts w:ascii="Times New Roman" w:hAnsi="Times New Roman"/>
          <w:highlight w:val="yellow"/>
          <w:rPrChange w:id="2635" w:author="laca" w:date="2015-06-14T16:50:00Z">
            <w:rPr>
              <w:rFonts w:ascii="Times New Roman" w:hAnsi="Times New Roman"/>
              <w:highlight w:val="yellow"/>
            </w:rPr>
          </w:rPrChange>
        </w:rPr>
        <w:t>.</w:t>
      </w:r>
      <w:r w:rsidR="001142C1" w:rsidRPr="00FE5CC9">
        <w:rPr>
          <w:rFonts w:ascii="Times New Roman" w:hAnsi="Times New Roman"/>
          <w:rPrChange w:id="2636" w:author="laca" w:date="2015-06-14T16:50:00Z">
            <w:rPr>
              <w:rFonts w:ascii="Times New Roman" w:hAnsi="Times New Roman"/>
            </w:rPr>
          </w:rPrChange>
        </w:rPr>
        <w:t xml:space="preserve"> Ismerve a rendszer órajelét ki tudjuk számolni a szükséges időt </w:t>
      </w:r>
      <w:r w:rsidR="008C4EE1" w:rsidRPr="00FE5CC9">
        <w:rPr>
          <w:rFonts w:ascii="Times New Roman" w:hAnsi="Times New Roman"/>
          <w:rPrChange w:id="2637" w:author="laca" w:date="2015-06-14T16:50:00Z">
            <w:rPr>
              <w:rFonts w:ascii="Times New Roman" w:hAnsi="Times New Roman"/>
            </w:rPr>
          </w:rPrChange>
        </w:rPr>
        <w:t>ami,</w:t>
      </w:r>
      <w:r w:rsidR="001142C1" w:rsidRPr="00FE5CC9">
        <w:rPr>
          <w:rFonts w:ascii="Times New Roman" w:hAnsi="Times New Roman"/>
          <w:rPrChange w:id="2638" w:author="laca" w:date="2015-06-14T16:50:00Z">
            <w:rPr>
              <w:rFonts w:ascii="Times New Roman" w:hAnsi="Times New Roman"/>
            </w:rPr>
          </w:rPrChange>
        </w:rPr>
        <w:t xml:space="preserve"> kell a számítások </w:t>
      </w:r>
      <w:r w:rsidR="00ED22AB" w:rsidRPr="00FE5CC9">
        <w:rPr>
          <w:rFonts w:ascii="Times New Roman" w:hAnsi="Times New Roman"/>
          <w:rPrChange w:id="2639" w:author="laca" w:date="2015-06-14T16:50:00Z">
            <w:rPr>
              <w:rFonts w:ascii="Times New Roman" w:hAnsi="Times New Roman"/>
            </w:rPr>
          </w:rPrChange>
        </w:rPr>
        <w:t xml:space="preserve">elvégzésére. Az órajel jelen esetben 50MHz, amiből következik, hogy egy periódus 20ns –ig. tart, és így a szükséges idő </w:t>
      </w:r>
      <m:oMath>
        <m:r>
          <w:rPr>
            <w:rFonts w:ascii="Cambria Math" w:hAnsi="Cambria Math"/>
            <w:rPrChange w:id="2640" w:author="laca" w:date="2015-06-14T16:50:00Z">
              <w:rPr>
                <w:rFonts w:ascii="Cambria Math" w:hAnsi="Cambria Math"/>
              </w:rPr>
            </w:rPrChange>
          </w:rPr>
          <m:t>6×20ns=120ns</m:t>
        </m:r>
      </m:oMath>
      <w:proofErr w:type="gramStart"/>
      <w:r w:rsidR="00ED22AB" w:rsidRPr="00FE5CC9">
        <w:rPr>
          <w:rFonts w:ascii="Times New Roman" w:hAnsi="Times New Roman"/>
          <w:rPrChange w:id="2641" w:author="laca" w:date="2015-06-14T16:50:00Z">
            <w:rPr>
              <w:rFonts w:ascii="Times New Roman" w:hAnsi="Times New Roman"/>
            </w:rPr>
          </w:rPrChange>
        </w:rPr>
        <w:t>.</w:t>
      </w:r>
      <w:r w:rsidR="00ED22AB" w:rsidRPr="00FE5CC9">
        <w:rPr>
          <w:rFonts w:ascii="Times New Roman" w:hAnsi="Times New Roman"/>
          <w:noProof/>
          <w:rPrChange w:id="2642" w:author="laca" w:date="2015-06-14T16:50:00Z">
            <w:rPr>
              <w:rFonts w:ascii="Times New Roman" w:hAnsi="Times New Roman"/>
              <w:noProof/>
            </w:rPr>
          </w:rPrChange>
        </w:rPr>
        <w:t>Következés</w:t>
      </w:r>
      <w:proofErr w:type="gramEnd"/>
      <w:r w:rsidR="00ED22AB" w:rsidRPr="00FE5CC9">
        <w:rPr>
          <w:rFonts w:ascii="Times New Roman" w:hAnsi="Times New Roman"/>
          <w:noProof/>
          <w:rPrChange w:id="2643" w:author="laca" w:date="2015-06-14T16:50:00Z">
            <w:rPr>
              <w:rFonts w:ascii="Times New Roman" w:hAnsi="Times New Roman"/>
              <w:noProof/>
            </w:rPr>
          </w:rPrChange>
        </w:rPr>
        <w:t xml:space="preserve"> képpen a PID szabályozó maximális mintavételi periodusa 120ns</w:t>
      </w:r>
    </w:p>
    <w:p w14:paraId="730023CF" w14:textId="77777777" w:rsidR="00CC251F" w:rsidRPr="00FE5CC9" w:rsidRDefault="00ED22AB" w:rsidP="0071433B">
      <w:pPr>
        <w:pStyle w:val="Heading4"/>
        <w:spacing w:line="360" w:lineRule="auto"/>
        <w:jc w:val="both"/>
        <w:rPr>
          <w:rPrChange w:id="2644" w:author="laca" w:date="2015-06-14T16:50:00Z">
            <w:rPr/>
          </w:rPrChange>
        </w:rPr>
        <w:pPrChange w:id="2645" w:author="laca" w:date="2015-06-14T14:00:00Z">
          <w:pPr>
            <w:pStyle w:val="Heading4"/>
            <w:jc w:val="both"/>
          </w:pPr>
        </w:pPrChange>
      </w:pPr>
      <w:bookmarkStart w:id="2646" w:name="_Toc422064099"/>
      <w:r w:rsidRPr="00FE5CC9">
        <w:rPr>
          <w:rPrChange w:id="2647" w:author="laca" w:date="2015-06-14T16:50:00Z">
            <w:rPr/>
          </w:rPrChange>
        </w:rPr>
        <w:t xml:space="preserve">Q paraméterek számolása </w:t>
      </w:r>
      <m:oMath>
        <m:r>
          <m:rPr>
            <m:sty m:val="bi"/>
          </m:rPr>
          <w:rPr>
            <w:rFonts w:ascii="Cambria Math" w:hAnsi="Cambria Math"/>
            <w:rPrChange w:id="2648" w:author="laca" w:date="2015-06-14T16:50:00Z">
              <w:rPr>
                <w:rFonts w:ascii="Cambria Math" w:hAnsi="Cambria Math"/>
              </w:rPr>
            </w:rPrChange>
          </w:rPr>
          <m:t>Ti, Td, Kp, Ts</m:t>
        </m:r>
      </m:oMath>
      <w:r w:rsidRPr="00FE5CC9">
        <w:rPr>
          <w:rPrChange w:id="2649" w:author="laca" w:date="2015-06-14T16:50:00Z">
            <w:rPr/>
          </w:rPrChange>
        </w:rPr>
        <w:t xml:space="preserve"> alapján.</w:t>
      </w:r>
      <w:bookmarkEnd w:id="2646"/>
    </w:p>
    <w:p w14:paraId="676AB043" w14:textId="77777777" w:rsidR="00CC251F" w:rsidRPr="00FE5CC9" w:rsidRDefault="00ED22AB" w:rsidP="0071433B">
      <w:pPr>
        <w:spacing w:after="0" w:line="360" w:lineRule="auto"/>
        <w:jc w:val="both"/>
        <w:rPr>
          <w:rFonts w:ascii="Times New Roman" w:hAnsi="Times New Roman"/>
          <w:rPrChange w:id="2650" w:author="laca" w:date="2015-06-14T16:50:00Z">
            <w:rPr>
              <w:rFonts w:ascii="Times New Roman" w:hAnsi="Times New Roman"/>
            </w:rPr>
          </w:rPrChange>
        </w:rPr>
      </w:pPr>
      <w:r w:rsidRPr="00FE5CC9">
        <w:rPr>
          <w:rFonts w:ascii="Times New Roman" w:hAnsi="Times New Roman"/>
          <w:rPrChange w:id="2651" w:author="laca" w:date="2015-06-14T16:50:00Z">
            <w:rPr>
              <w:rFonts w:ascii="Times New Roman" w:hAnsi="Times New Roman"/>
            </w:rPr>
          </w:rPrChange>
        </w:rPr>
        <w:tab/>
        <w:t xml:space="preserve">Adottak az összefüggések, látható hogy </w:t>
      </w:r>
      <w:commentRangeStart w:id="2652"/>
      <m:oMath>
        <m:r>
          <w:rPr>
            <w:rFonts w:ascii="Cambria Math" w:hAnsi="Cambria Math"/>
            <w:rPrChange w:id="2653" w:author="laca" w:date="2015-06-14T16:50:00Z">
              <w:rPr>
                <w:rFonts w:ascii="Cambria Math" w:hAnsi="Cambria Math"/>
              </w:rPr>
            </w:rPrChange>
          </w:rPr>
          <m:t>Ts</m:t>
        </m:r>
        <w:commentRangeEnd w:id="2652"/>
        <m:r>
          <m:rPr>
            <m:sty m:val="p"/>
          </m:rPr>
          <w:rPr>
            <w:rStyle w:val="CommentReference"/>
            <w:rFonts w:ascii="Cambria Math" w:hAnsi="Cambria Math"/>
            <w:sz w:val="24"/>
            <w:szCs w:val="24"/>
            <w:rPrChange w:id="2654" w:author="laca" w:date="2015-06-14T16:50:00Z">
              <w:rPr>
                <w:rStyle w:val="CommentReference"/>
                <w:rFonts w:ascii="Cambria Math" w:hAnsi="Cambria Math"/>
                <w:sz w:val="24"/>
                <w:szCs w:val="24"/>
              </w:rPr>
            </w:rPrChange>
          </w:rPr>
          <w:commentReference w:id="2652"/>
        </m:r>
        <m:r>
          <w:rPr>
            <w:rFonts w:ascii="Cambria Math" w:hAnsi="Cambria Math"/>
            <w:rPrChange w:id="2655" w:author="laca" w:date="2015-06-14T16:50:00Z">
              <w:rPr>
                <w:rFonts w:ascii="Cambria Math" w:hAnsi="Cambria Math"/>
              </w:rPr>
            </w:rPrChange>
          </w:rPr>
          <m:t xml:space="preserve">, Ti </m:t>
        </m:r>
      </m:oMath>
      <w:r w:rsidRPr="00FE5CC9">
        <w:rPr>
          <w:rFonts w:ascii="Times New Roman" w:hAnsi="Times New Roman"/>
          <w:rPrChange w:id="2656" w:author="laca" w:date="2015-06-14T16:50:00Z">
            <w:rPr>
              <w:rFonts w:ascii="Times New Roman" w:hAnsi="Times New Roman"/>
            </w:rPr>
          </w:rPrChange>
        </w:rPr>
        <w:t xml:space="preserve">megjelenek a nevezőben így fennáll annak a veszélye, hogy 0-val való osztás történik. Ezért soha ne válaszuk a </w:t>
      </w:r>
      <m:oMath>
        <m:r>
          <w:rPr>
            <w:rFonts w:ascii="Cambria Math" w:hAnsi="Cambria Math"/>
            <w:rPrChange w:id="2657" w:author="laca" w:date="2015-06-14T16:50:00Z">
              <w:rPr>
                <w:rFonts w:ascii="Cambria Math" w:hAnsi="Cambria Math"/>
              </w:rPr>
            </w:rPrChange>
          </w:rPr>
          <m:t>Ti</m:t>
        </m:r>
      </m:oMath>
      <w:r w:rsidRPr="00FE5CC9">
        <w:rPr>
          <w:rFonts w:ascii="Times New Roman" w:hAnsi="Times New Roman"/>
          <w:rPrChange w:id="2658" w:author="laca" w:date="2015-06-14T16:50:00Z">
            <w:rPr>
              <w:rFonts w:ascii="Times New Roman" w:hAnsi="Times New Roman"/>
            </w:rPr>
          </w:rPrChange>
        </w:rPr>
        <w:t xml:space="preserve">–t 0-nak, de lehet egy nullához közeli pozitív szám. A </w:t>
      </w:r>
      <m:oMath>
        <m:r>
          <w:rPr>
            <w:rFonts w:ascii="Cambria Math" w:hAnsi="Cambria Math"/>
            <w:rPrChange w:id="2659" w:author="laca" w:date="2015-06-14T16:50:00Z">
              <w:rPr>
                <w:rFonts w:ascii="Cambria Math" w:hAnsi="Cambria Math"/>
              </w:rPr>
            </w:rPrChange>
          </w:rPr>
          <m:t>Ts</m:t>
        </m:r>
      </m:oMath>
      <w:r w:rsidRPr="00FE5CC9">
        <w:rPr>
          <w:rFonts w:ascii="Times New Roman" w:hAnsi="Times New Roman"/>
          <w:rPrChange w:id="2660" w:author="laca" w:date="2015-06-14T16:50:00Z">
            <w:rPr>
              <w:rFonts w:ascii="Times New Roman" w:hAnsi="Times New Roman"/>
            </w:rPr>
          </w:rPrChange>
        </w:rPr>
        <w:t xml:space="preserve"> mindig nagyobb, mint nulla.</w:t>
      </w:r>
    </w:p>
    <w:p w14:paraId="02F8E21F" w14:textId="77777777" w:rsidR="00CC251F" w:rsidRPr="00FE5CC9" w:rsidRDefault="00ED22AB" w:rsidP="00911B32">
      <w:pPr>
        <w:spacing w:after="0" w:line="360" w:lineRule="auto"/>
        <w:jc w:val="both"/>
        <w:rPr>
          <w:rFonts w:ascii="Times New Roman" w:hAnsi="Times New Roman"/>
          <w:rPrChange w:id="2661" w:author="laca" w:date="2015-06-14T16:50:00Z">
            <w:rPr>
              <w:rFonts w:ascii="Times New Roman" w:hAnsi="Times New Roman"/>
            </w:rPr>
          </w:rPrChange>
        </w:rPr>
      </w:pPr>
      <w:r w:rsidRPr="00FE5CC9">
        <w:rPr>
          <w:rFonts w:ascii="Times New Roman" w:hAnsi="Times New Roman"/>
          <w:rPrChange w:id="2662" w:author="laca" w:date="2015-06-14T16:50:00Z">
            <w:rPr>
              <w:rFonts w:ascii="Times New Roman" w:hAnsi="Times New Roman"/>
            </w:rPr>
          </w:rPrChange>
        </w:rPr>
        <w:tab/>
        <w:t xml:space="preserve">A paraméterek értékének beállításával ki tudjuk választani a szabályozótípusát is PI szabályozó esetén a </w:t>
      </w:r>
      <m:oMath>
        <m:r>
          <w:rPr>
            <w:rFonts w:ascii="Cambria Math" w:hAnsi="Cambria Math"/>
            <w:rPrChange w:id="2663" w:author="laca" w:date="2015-06-14T16:50:00Z">
              <w:rPr>
                <w:rFonts w:ascii="Cambria Math" w:hAnsi="Cambria Math"/>
              </w:rPr>
            </w:rPrChange>
          </w:rPr>
          <m:t>Td</m:t>
        </m:r>
      </m:oMath>
      <w:r w:rsidRPr="00FE5CC9">
        <w:rPr>
          <w:rFonts w:ascii="Times New Roman" w:hAnsi="Times New Roman"/>
          <w:rPrChange w:id="2664" w:author="laca" w:date="2015-06-14T16:50:00Z">
            <w:rPr>
              <w:rFonts w:ascii="Times New Roman" w:hAnsi="Times New Roman"/>
            </w:rPr>
          </w:rPrChange>
        </w:rPr>
        <w:t xml:space="preserve"> paramétert válaszuk 0-nak, mert nem okoz számítási problémát. PD szabá</w:t>
      </w:r>
      <w:proofErr w:type="spellStart"/>
      <w:r w:rsidRPr="00FE5CC9">
        <w:rPr>
          <w:rFonts w:ascii="Times New Roman" w:hAnsi="Times New Roman"/>
          <w:rPrChange w:id="2665" w:author="laca" w:date="2015-06-14T16:50:00Z">
            <w:rPr>
              <w:rFonts w:ascii="Times New Roman" w:hAnsi="Times New Roman"/>
            </w:rPr>
          </w:rPrChange>
        </w:rPr>
        <w:t>lyozóesetén</w:t>
      </w:r>
      <w:proofErr w:type="spellEnd"/>
      <w:r w:rsidRPr="00FE5CC9">
        <w:rPr>
          <w:rFonts w:ascii="Times New Roman" w:hAnsi="Times New Roman"/>
          <w:rPrChange w:id="2666" w:author="laca" w:date="2015-06-14T16:50:00Z">
            <w:rPr>
              <w:rFonts w:ascii="Times New Roman" w:hAnsi="Times New Roman"/>
            </w:rPr>
          </w:rPrChange>
        </w:rPr>
        <w:t xml:space="preserve"> célszerű a </w:t>
      </w:r>
      <m:oMath>
        <m:r>
          <w:rPr>
            <w:rFonts w:ascii="Cambria Math" w:hAnsi="Cambria Math"/>
            <w:rPrChange w:id="2667" w:author="laca" w:date="2015-06-14T16:50:00Z">
              <w:rPr>
                <w:rFonts w:ascii="Cambria Math" w:hAnsi="Cambria Math"/>
              </w:rPr>
            </w:rPrChange>
          </w:rPr>
          <m:t>Ti</m:t>
        </m:r>
      </m:oMath>
      <w:r w:rsidRPr="00FE5CC9">
        <w:rPr>
          <w:rFonts w:ascii="Times New Roman" w:hAnsi="Times New Roman"/>
          <w:rPrChange w:id="2668" w:author="laca" w:date="2015-06-14T16:50:00Z">
            <w:rPr>
              <w:rFonts w:ascii="Times New Roman" w:hAnsi="Times New Roman"/>
            </w:rPr>
          </w:rPrChange>
        </w:rPr>
        <w:t>-nekminél kisseb értéket beállítani, ami nem lehet egyenlő 0-val.</w:t>
      </w:r>
    </w:p>
    <w:p w14:paraId="21076255" w14:textId="77777777" w:rsidR="00157A14" w:rsidRPr="00FE5CC9" w:rsidRDefault="00ED22AB" w:rsidP="0071433B">
      <w:pPr>
        <w:pStyle w:val="Heading3"/>
        <w:spacing w:line="360" w:lineRule="auto"/>
        <w:jc w:val="both"/>
        <w:rPr>
          <w:rPrChange w:id="2669" w:author="laca" w:date="2015-06-14T16:50:00Z">
            <w:rPr/>
          </w:rPrChange>
        </w:rPr>
        <w:pPrChange w:id="2670" w:author="laca" w:date="2015-06-14T14:00:00Z">
          <w:pPr>
            <w:pStyle w:val="Heading3"/>
            <w:jc w:val="both"/>
          </w:pPr>
        </w:pPrChange>
      </w:pPr>
      <w:bookmarkStart w:id="2671" w:name="_Toc422064100"/>
      <w:r w:rsidRPr="00FE5CC9">
        <w:rPr>
          <w:rPrChange w:id="2672" w:author="laca" w:date="2015-06-14T16:50:00Z">
            <w:rPr/>
          </w:rPrChange>
        </w:rPr>
        <w:t>Mintavételi periódus jelének A generálása</w:t>
      </w:r>
      <w:bookmarkEnd w:id="2671"/>
    </w:p>
    <w:p w14:paraId="33540AA8" w14:textId="77777777" w:rsidR="00A047F4" w:rsidRPr="00FE5CC9" w:rsidRDefault="00F61364" w:rsidP="0071433B">
      <w:pPr>
        <w:spacing w:after="0" w:line="360" w:lineRule="auto"/>
        <w:ind w:firstLine="576"/>
        <w:jc w:val="both"/>
        <w:rPr>
          <w:rFonts w:ascii="Times New Roman" w:hAnsi="Times New Roman"/>
          <w:rPrChange w:id="2673" w:author="laca" w:date="2015-06-14T16:50:00Z">
            <w:rPr>
              <w:rFonts w:ascii="Times New Roman" w:hAnsi="Times New Roman"/>
            </w:rPr>
          </w:rPrChange>
        </w:rPr>
      </w:pPr>
      <w:r w:rsidRPr="00FE5CC9">
        <w:rPr>
          <w:rFonts w:ascii="Times New Roman" w:hAnsi="Times New Roman"/>
          <w:noProof/>
          <w:lang w:eastAsia="hu-HU"/>
          <w:rPrChange w:id="2674" w:author="laca" w:date="2015-06-14T16:50:00Z">
            <w:rPr>
              <w:rFonts w:ascii="Times New Roman" w:hAnsi="Times New Roman"/>
              <w:noProof/>
              <w:lang w:eastAsia="hu-HU"/>
            </w:rPr>
          </w:rPrChange>
        </w:rPr>
        <w:pict w14:anchorId="7171CDB1">
          <v:group id="Group 12" o:spid="_x0000_s1050" style="position:absolute;left:0;text-align:left;margin-left:0;margin-top:63.6pt;width:254.25pt;height:146.25pt;z-index:251820032;mso-position-horizontal-relative:margin;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">
            <v:shape id="Text Box 10" o:spid="_x0000_s1051" type="#_x0000_t202" style="position:absolute;top:28448;width:55664;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4B0D9B0B" w14:textId="716262F9" w:rsidR="00FC3556" w:rsidRPr="00A072A0" w:rsidRDefault="00FC3556" w:rsidP="000A571F">
                    <w:pPr>
                      <w:pStyle w:val="Caption"/>
                      <w:jc w:val="center"/>
                      <w:rPr>
                        <w:noProof/>
                      </w:rPr>
                    </w:pPr>
                    <w:bookmarkStart w:id="2675" w:name="_Ref420526046"/>
                    <w:bookmarkStart w:id="2676" w:name="_Ref420508771"/>
                    <w:bookmarkStart w:id="2677" w:name="_Toc422064033"/>
                    <w:r>
                      <w:t xml:space="preserve">Kép. </w:t>
                    </w:r>
                    <w:ins w:id="2678" w:author="laca" w:date="2015-06-14T12:08:00Z">
                      <w:r>
                        <w:fldChar w:fldCharType="begin"/>
                      </w:r>
                      <w:r>
                        <w:instrText xml:space="preserve"> STYLEREF 1 \s </w:instrText>
                      </w:r>
                    </w:ins>
                    <w:r>
                      <w:fldChar w:fldCharType="separate"/>
                    </w:r>
                    <w:r>
                      <w:rPr>
                        <w:noProof/>
                      </w:rPr>
                      <w:t>3</w:t>
                    </w:r>
                    <w:ins w:id="2679" w:author="laca" w:date="2015-06-14T12:08:00Z">
                      <w:r>
                        <w:fldChar w:fldCharType="end"/>
                      </w:r>
                      <w:r>
                        <w:t>.</w:t>
                      </w:r>
                      <w:r>
                        <w:fldChar w:fldCharType="begin"/>
                      </w:r>
                      <w:r>
                        <w:instrText xml:space="preserve"> SEQ Kép. \* ARABIC \s 1 </w:instrText>
                      </w:r>
                    </w:ins>
                    <w:r>
                      <w:fldChar w:fldCharType="separate"/>
                    </w:r>
                    <w:ins w:id="2680" w:author="laca" w:date="2015-06-14T12:08:00Z">
                      <w:r>
                        <w:rPr>
                          <w:noProof/>
                        </w:rPr>
                        <w:t>7</w:t>
                      </w:r>
                      <w:r>
                        <w:fldChar w:fldCharType="end"/>
                      </w:r>
                    </w:ins>
                    <w:del w:id="2681"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7</w:delText>
                      </w:r>
                      <w:r w:rsidDel="002E2EC5">
                        <w:rPr>
                          <w:noProof/>
                        </w:rPr>
                        <w:fldChar w:fldCharType="end"/>
                      </w:r>
                    </w:del>
                    <w:bookmarkEnd w:id="2675"/>
                    <w:r>
                      <w:t xml:space="preserve"> Mintavételi taktust </w:t>
                    </w:r>
                    <w:r w:rsidRPr="001073F2">
                      <w:t>generáló</w:t>
                    </w:r>
                    <w:r>
                      <w:t xml:space="preserve"> modul</w:t>
                    </w:r>
                    <w:bookmarkEnd w:id="2676"/>
                    <w:bookmarkEnd w:id="2677"/>
                  </w:p>
                </w:txbxContent>
              </v:textbox>
            </v:shape>
            <v:shape id="Picture 11" o:spid="_x0000_s1052" type="#_x0000_t75" style="position:absolute;left:1913;top:1524;width:52885;height:265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yuDzCAAAA2wAAAA8AAABkcnMvZG93bnJldi54bWxET0trwkAQvhf8D8sIXopulFIkuopPkBYP&#10;RgWPQ3ZMgtnZmF1j+u+7hYK3+fieM523phQN1a6wrGA4iEAQp1YXnCk4Hbf9MQjnkTWWlknBDzmY&#10;zzpvU4y1ffKBmsRnIoSwi1FB7n0VS+nSnAy6ga2IA3e1tUEfYJ1JXeMzhJtSjqLoUxosODTkWNEq&#10;p/SWPIyC82aD71/L28d637T3b5NccLyySvW67WICwlPrX+J/906H+UP4+yUcIG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Mrg8wgAAANsAAAAPAAAAAAAAAAAAAAAAAJ8C&#10;AABkcnMvZG93bnJldi54bWxQSwUGAAAAAAQABAD3AAAAjgMAAAAA&#10;">
              <v:imagedata r:id="rId17" o:title=""/>
              <v:path arrowok="t"/>
            </v:shape>
            <w10:wrap type="square" anchorx="margin"/>
          </v:group>
        </w:pict>
      </w:r>
      <w:r w:rsidR="00C47BFF" w:rsidRPr="00FE5CC9">
        <w:rPr>
          <w:rFonts w:ascii="Times New Roman" w:hAnsi="Times New Roman"/>
          <w:rPrChange w:id="2682" w:author="laca" w:date="2015-06-14T16:50:00Z">
            <w:rPr>
              <w:rFonts w:ascii="Times New Roman" w:hAnsi="Times New Roman"/>
            </w:rPr>
          </w:rPrChange>
        </w:rPr>
        <w:t xml:space="preserve">Az </w:t>
      </w:r>
      <w:r w:rsidRPr="00FE5CC9">
        <w:rPr>
          <w:rPrChange w:id="2683" w:author="laca" w:date="2015-06-14T16:50:00Z">
            <w:rPr/>
          </w:rPrChange>
        </w:rPr>
        <w:fldChar w:fldCharType="begin"/>
      </w:r>
      <w:r w:rsidRPr="00FE5CC9">
        <w:rPr>
          <w:rPrChange w:id="2684" w:author="laca" w:date="2015-06-14T16:50:00Z">
            <w:rPr/>
          </w:rPrChange>
        </w:rPr>
        <w:instrText xml:space="preserve"> REF _Ref420508771 \h  \* MERGEFORMAT </w:instrText>
      </w:r>
      <w:r w:rsidRPr="00FE5CC9">
        <w:rPr>
          <w:rPrChange w:id="2685" w:author="laca" w:date="2015-06-14T16:50:00Z">
            <w:rPr/>
          </w:rPrChange>
        </w:rPr>
      </w:r>
      <w:r w:rsidRPr="00FE5CC9">
        <w:rPr>
          <w:rPrChange w:id="2686" w:author="laca" w:date="2015-06-14T16:50:00Z">
            <w:rPr/>
          </w:rPrChange>
        </w:rPr>
        <w:fldChar w:fldCharType="separate"/>
      </w:r>
      <w:r w:rsidR="00096DBB" w:rsidRPr="00FE5CC9">
        <w:rPr>
          <w:rFonts w:ascii="Times New Roman" w:hAnsi="Times New Roman"/>
          <w:rPrChange w:id="2687" w:author="laca" w:date="2015-06-14T16:50:00Z">
            <w:rPr>
              <w:rFonts w:ascii="Times New Roman" w:hAnsi="Times New Roman"/>
            </w:rPr>
          </w:rPrChange>
        </w:rPr>
        <w:t xml:space="preserve">Kép. </w:t>
      </w:r>
      <w:r w:rsidR="00096DBB" w:rsidRPr="00FE5CC9">
        <w:rPr>
          <w:rFonts w:ascii="Times New Roman" w:hAnsi="Times New Roman"/>
          <w:noProof/>
          <w:rPrChange w:id="2688" w:author="laca" w:date="2015-06-14T16:50:00Z">
            <w:rPr>
              <w:rFonts w:ascii="Times New Roman" w:hAnsi="Times New Roman"/>
              <w:noProof/>
            </w:rPr>
          </w:rPrChange>
        </w:rPr>
        <w:t>3.7</w:t>
      </w:r>
      <w:r w:rsidR="00ED22AB" w:rsidRPr="00FE5CC9">
        <w:rPr>
          <w:rFonts w:ascii="Times New Roman" w:hAnsi="Times New Roman"/>
          <w:rPrChange w:id="2689" w:author="laca" w:date="2015-06-14T16:50:00Z">
            <w:rPr>
              <w:rFonts w:ascii="Times New Roman" w:hAnsi="Times New Roman"/>
            </w:rPr>
          </w:rPrChange>
        </w:rPr>
        <w:t xml:space="preserve"> Mintavételi taktust generáló modul</w:t>
      </w:r>
      <w:r w:rsidRPr="00FE5CC9">
        <w:rPr>
          <w:rPrChange w:id="2690" w:author="laca" w:date="2015-06-14T16:50:00Z">
            <w:rPr/>
          </w:rPrChange>
        </w:rPr>
        <w:fldChar w:fldCharType="end"/>
      </w:r>
      <w:r w:rsidR="00C47BFF" w:rsidRPr="00FE5CC9">
        <w:rPr>
          <w:rFonts w:ascii="Times New Roman" w:hAnsi="Times New Roman"/>
          <w:rPrChange w:id="2691" w:author="laca" w:date="2015-06-14T16:50:00Z">
            <w:rPr>
              <w:rFonts w:ascii="Times New Roman" w:hAnsi="Times New Roman"/>
            </w:rPr>
          </w:rPrChange>
        </w:rPr>
        <w:t xml:space="preserve">belső felépítése. A modulban a </w:t>
      </w:r>
      <w:r w:rsidR="009169BF" w:rsidRPr="00FE5CC9">
        <w:rPr>
          <w:rFonts w:ascii="Times New Roman" w:hAnsi="Times New Roman"/>
          <w:rPrChange w:id="2692" w:author="laca" w:date="2015-06-14T16:50:00Z">
            <w:rPr>
              <w:rFonts w:ascii="Times New Roman" w:hAnsi="Times New Roman"/>
            </w:rPr>
          </w:rPrChange>
        </w:rPr>
        <w:t>„</w:t>
      </w:r>
      <w:r w:rsidR="00ED22AB" w:rsidRPr="00FE5CC9">
        <w:rPr>
          <w:rFonts w:ascii="Times New Roman" w:hAnsi="Times New Roman"/>
          <w:i/>
          <w:rPrChange w:id="2693" w:author="laca" w:date="2015-06-14T16:50:00Z">
            <w:rPr>
              <w:rFonts w:ascii="Times New Roman" w:hAnsi="Times New Roman"/>
              <w:i/>
            </w:rPr>
          </w:rPrChange>
        </w:rPr>
        <w:t>Számláló</w:t>
      </w:r>
      <w:r w:rsidR="00ED22AB" w:rsidRPr="00FE5CC9">
        <w:rPr>
          <w:rFonts w:ascii="Times New Roman" w:hAnsi="Times New Roman"/>
          <w:rPrChange w:id="2694" w:author="laca" w:date="2015-06-14T16:50:00Z">
            <w:rPr>
              <w:rFonts w:ascii="Times New Roman" w:hAnsi="Times New Roman"/>
            </w:rPr>
          </w:rPrChange>
        </w:rPr>
        <w:t xml:space="preserve">” 32bites számláló az FPGA </w:t>
      </w:r>
      <w:proofErr w:type="spellStart"/>
      <w:r w:rsidR="00ED22AB" w:rsidRPr="00FE5CC9">
        <w:rPr>
          <w:rFonts w:ascii="Times New Roman" w:hAnsi="Times New Roman"/>
          <w:rPrChange w:id="2695" w:author="laca" w:date="2015-06-14T16:50:00Z">
            <w:rPr>
              <w:rFonts w:ascii="Times New Roman" w:hAnsi="Times New Roman"/>
            </w:rPr>
          </w:rPrChange>
        </w:rPr>
        <w:t>órajeléreszámol</w:t>
      </w:r>
      <w:proofErr w:type="spellEnd"/>
      <w:r w:rsidR="00ED22AB" w:rsidRPr="00FE5CC9">
        <w:rPr>
          <w:rFonts w:ascii="Times New Roman" w:hAnsi="Times New Roman"/>
          <w:rPrChange w:id="2696" w:author="laca" w:date="2015-06-14T16:50:00Z">
            <w:rPr>
              <w:rFonts w:ascii="Times New Roman" w:hAnsi="Times New Roman"/>
            </w:rPr>
          </w:rPrChange>
        </w:rPr>
        <w:t xml:space="preserve">, </w:t>
      </w:r>
      <w:proofErr w:type="spellStart"/>
      <w:r w:rsidR="00ED22AB" w:rsidRPr="00FE5CC9">
        <w:rPr>
          <w:rFonts w:ascii="Times New Roman" w:hAnsi="Times New Roman"/>
          <w:rPrChange w:id="2697" w:author="laca" w:date="2015-06-14T16:50:00Z">
            <w:rPr>
              <w:rFonts w:ascii="Times New Roman" w:hAnsi="Times New Roman"/>
            </w:rPr>
          </w:rPrChange>
        </w:rPr>
        <w:t>ésaz</w:t>
      </w:r>
      <w:proofErr w:type="spellEnd"/>
      <w:r w:rsidR="00ED22AB" w:rsidRPr="00FE5CC9">
        <w:rPr>
          <w:rFonts w:ascii="Times New Roman" w:hAnsi="Times New Roman"/>
          <w:rPrChange w:id="2698" w:author="laca" w:date="2015-06-14T16:50:00Z">
            <w:rPr>
              <w:rFonts w:ascii="Times New Roman" w:hAnsi="Times New Roman"/>
            </w:rPr>
          </w:rPrChange>
        </w:rPr>
        <w:t xml:space="preserve"> értékét összehasonlítjuk a „</w:t>
      </w:r>
      <w:proofErr w:type="spellStart"/>
      <w:r w:rsidR="00ED22AB" w:rsidRPr="00FE5CC9">
        <w:rPr>
          <w:rFonts w:ascii="Times New Roman" w:hAnsi="Times New Roman"/>
          <w:i/>
          <w:rPrChange w:id="2699" w:author="laca" w:date="2015-06-14T16:50:00Z">
            <w:rPr>
              <w:rFonts w:ascii="Times New Roman" w:hAnsi="Times New Roman"/>
              <w:i/>
            </w:rPr>
          </w:rPrChange>
        </w:rPr>
        <w:t>Ts</w:t>
      </w:r>
      <w:proofErr w:type="spellEnd"/>
      <w:r w:rsidR="00ED22AB" w:rsidRPr="00FE5CC9">
        <w:rPr>
          <w:rFonts w:ascii="Times New Roman" w:hAnsi="Times New Roman"/>
          <w:rPrChange w:id="2700" w:author="laca" w:date="2015-06-14T16:50:00Z">
            <w:rPr>
              <w:rFonts w:ascii="Times New Roman" w:hAnsi="Times New Roman"/>
            </w:rPr>
          </w:rPrChange>
        </w:rPr>
        <w:t>” bemenet értékével. Ha az érték megegyezik, akkor generálódik egy impulzus, amely lenullázza a számlálót. A számláló akkor is nullázódik, ha megváltozott a „</w:t>
      </w:r>
      <w:proofErr w:type="spellStart"/>
      <w:r w:rsidR="00ED22AB" w:rsidRPr="00FE5CC9">
        <w:rPr>
          <w:rFonts w:ascii="Times New Roman" w:hAnsi="Times New Roman"/>
          <w:i/>
          <w:rPrChange w:id="2701" w:author="laca" w:date="2015-06-14T16:50:00Z">
            <w:rPr>
              <w:rFonts w:ascii="Times New Roman" w:hAnsi="Times New Roman"/>
              <w:i/>
            </w:rPr>
          </w:rPrChange>
        </w:rPr>
        <w:t>Ts</w:t>
      </w:r>
      <w:proofErr w:type="spellEnd"/>
      <w:r w:rsidR="00ED22AB" w:rsidRPr="00FE5CC9">
        <w:rPr>
          <w:rFonts w:ascii="Times New Roman" w:hAnsi="Times New Roman"/>
          <w:rPrChange w:id="2702" w:author="laca" w:date="2015-06-14T16:50:00Z">
            <w:rPr>
              <w:rFonts w:ascii="Times New Roman" w:hAnsi="Times New Roman"/>
            </w:rPr>
          </w:rPrChange>
        </w:rPr>
        <w:t>”értéke, amelyet a „</w:t>
      </w:r>
      <w:proofErr w:type="spellStart"/>
      <w:r w:rsidR="00ED22AB" w:rsidRPr="00FE5CC9">
        <w:rPr>
          <w:rFonts w:ascii="Times New Roman" w:hAnsi="Times New Roman"/>
          <w:i/>
          <w:rPrChange w:id="2703" w:author="laca" w:date="2015-06-14T16:50:00Z">
            <w:rPr>
              <w:rFonts w:ascii="Times New Roman" w:hAnsi="Times New Roman"/>
              <w:i/>
            </w:rPr>
          </w:rPrChange>
        </w:rPr>
        <w:t>Delay</w:t>
      </w:r>
      <w:proofErr w:type="spellEnd"/>
      <w:r w:rsidR="00ED22AB" w:rsidRPr="00FE5CC9">
        <w:rPr>
          <w:rFonts w:ascii="Times New Roman" w:hAnsi="Times New Roman"/>
          <w:rPrChange w:id="2704" w:author="laca" w:date="2015-06-14T16:50:00Z">
            <w:rPr>
              <w:rFonts w:ascii="Times New Roman" w:hAnsi="Times New Roman"/>
            </w:rPr>
          </w:rPrChange>
        </w:rPr>
        <w:t>” késleltető és a „</w:t>
      </w:r>
      <w:proofErr w:type="spellStart"/>
      <w:r w:rsidR="00ED22AB" w:rsidRPr="00FE5CC9">
        <w:rPr>
          <w:rFonts w:ascii="Times New Roman" w:hAnsi="Times New Roman"/>
          <w:i/>
          <w:rPrChange w:id="2705" w:author="laca" w:date="2015-06-14T16:50:00Z">
            <w:rPr>
              <w:rFonts w:ascii="Times New Roman" w:hAnsi="Times New Roman"/>
              <w:i/>
            </w:rPr>
          </w:rPrChange>
        </w:rPr>
        <w:t>Tsváltozott</w:t>
      </w:r>
      <w:proofErr w:type="spellEnd"/>
      <w:r w:rsidR="00ED22AB" w:rsidRPr="00FE5CC9">
        <w:rPr>
          <w:rFonts w:ascii="Times New Roman" w:hAnsi="Times New Roman"/>
          <w:rPrChange w:id="2706" w:author="laca" w:date="2015-06-14T16:50:00Z">
            <w:rPr>
              <w:rFonts w:ascii="Times New Roman" w:hAnsi="Times New Roman"/>
            </w:rPr>
          </w:rPrChange>
        </w:rPr>
        <w:t xml:space="preserve">” egyenlőséget tesztelő modul valósít meg úgy, hogy összehasonlítja az előző órajel periódusban eltárolt értékével. Ha a két érték különbözik, akkor </w:t>
      </w:r>
      <w:proofErr w:type="spellStart"/>
      <w:r w:rsidR="00ED22AB" w:rsidRPr="00FE5CC9">
        <w:rPr>
          <w:rFonts w:ascii="Times New Roman" w:hAnsi="Times New Roman"/>
          <w:rPrChange w:id="2707" w:author="laca" w:date="2015-06-14T16:50:00Z">
            <w:rPr>
              <w:rFonts w:ascii="Times New Roman" w:hAnsi="Times New Roman"/>
            </w:rPr>
          </w:rPrChange>
        </w:rPr>
        <w:t>reset</w:t>
      </w:r>
      <w:proofErr w:type="spellEnd"/>
      <w:r w:rsidR="00ED22AB" w:rsidRPr="00FE5CC9">
        <w:rPr>
          <w:rFonts w:ascii="Times New Roman" w:hAnsi="Times New Roman"/>
          <w:rPrChange w:id="2708" w:author="laca" w:date="2015-06-14T16:50:00Z">
            <w:rPr>
              <w:rFonts w:ascii="Times New Roman" w:hAnsi="Times New Roman"/>
            </w:rPr>
          </w:rPrChange>
        </w:rPr>
        <w:t xml:space="preserve"> </w:t>
      </w:r>
      <w:r w:rsidR="00ED22AB" w:rsidRPr="00FE5CC9">
        <w:rPr>
          <w:rFonts w:ascii="Times New Roman" w:hAnsi="Times New Roman"/>
          <w:rPrChange w:id="2709" w:author="laca" w:date="2015-06-14T16:50:00Z">
            <w:rPr>
              <w:rFonts w:ascii="Times New Roman" w:hAnsi="Times New Roman"/>
            </w:rPr>
          </w:rPrChange>
        </w:rPr>
        <w:lastRenderedPageBreak/>
        <w:t>állapotba hozzuk a „Számláló” modult. A „</w:t>
      </w:r>
      <w:r w:rsidR="00ED22AB" w:rsidRPr="00FE5CC9">
        <w:rPr>
          <w:rFonts w:ascii="Times New Roman" w:hAnsi="Times New Roman"/>
          <w:i/>
          <w:rPrChange w:id="2710" w:author="laca" w:date="2015-06-14T16:50:00Z">
            <w:rPr>
              <w:rFonts w:ascii="Times New Roman" w:hAnsi="Times New Roman"/>
              <w:i/>
            </w:rPr>
          </w:rPrChange>
        </w:rPr>
        <w:t>Periódus vége</w:t>
      </w:r>
      <w:r w:rsidR="00ED22AB" w:rsidRPr="00FE5CC9">
        <w:rPr>
          <w:rFonts w:ascii="Times New Roman" w:hAnsi="Times New Roman"/>
          <w:rPrChange w:id="2711" w:author="laca" w:date="2015-06-14T16:50:00Z">
            <w:rPr>
              <w:rFonts w:ascii="Times New Roman" w:hAnsi="Times New Roman"/>
            </w:rPr>
          </w:rPrChange>
        </w:rPr>
        <w:t>” összehasonlító modul abban a pillanatban, amikor a számláló elérte a „</w:t>
      </w:r>
      <w:proofErr w:type="spellStart"/>
      <w:r w:rsidR="00ED22AB" w:rsidRPr="00FE5CC9">
        <w:rPr>
          <w:rFonts w:ascii="Times New Roman" w:hAnsi="Times New Roman"/>
          <w:i/>
          <w:rPrChange w:id="2712" w:author="laca" w:date="2015-06-14T16:50:00Z">
            <w:rPr>
              <w:rFonts w:ascii="Times New Roman" w:hAnsi="Times New Roman"/>
              <w:i/>
            </w:rPr>
          </w:rPrChange>
        </w:rPr>
        <w:t>Ts</w:t>
      </w:r>
      <w:proofErr w:type="spellEnd"/>
      <w:r w:rsidR="00ED22AB" w:rsidRPr="00FE5CC9">
        <w:rPr>
          <w:rFonts w:ascii="Times New Roman" w:hAnsi="Times New Roman"/>
          <w:rPrChange w:id="2713" w:author="laca" w:date="2015-06-14T16:50:00Z">
            <w:rPr>
              <w:rFonts w:ascii="Times New Roman" w:hAnsi="Times New Roman"/>
            </w:rPr>
          </w:rPrChange>
        </w:rPr>
        <w:t xml:space="preserve">” bemenet értékét </w:t>
      </w:r>
      <w:proofErr w:type="spellStart"/>
      <w:r w:rsidR="00ED22AB" w:rsidRPr="00FE5CC9">
        <w:rPr>
          <w:rFonts w:ascii="Times New Roman" w:hAnsi="Times New Roman"/>
          <w:rPrChange w:id="2714" w:author="laca" w:date="2015-06-14T16:50:00Z">
            <w:rPr>
              <w:rFonts w:ascii="Times New Roman" w:hAnsi="Times New Roman"/>
            </w:rPr>
          </w:rPrChange>
        </w:rPr>
        <w:t>reset</w:t>
      </w:r>
      <w:proofErr w:type="spellEnd"/>
      <w:r w:rsidR="00ED22AB" w:rsidRPr="00FE5CC9">
        <w:rPr>
          <w:rFonts w:ascii="Times New Roman" w:hAnsi="Times New Roman"/>
          <w:rPrChange w:id="2715" w:author="laca" w:date="2015-06-14T16:50:00Z">
            <w:rPr>
              <w:rFonts w:ascii="Times New Roman" w:hAnsi="Times New Roman"/>
            </w:rPr>
          </w:rPrChange>
        </w:rPr>
        <w:t xml:space="preserve"> állapotba hozza a számlálót.</w:t>
      </w:r>
    </w:p>
    <w:p w14:paraId="3A29AD37" w14:textId="77777777" w:rsidR="00C47BFF" w:rsidRPr="00FE5CC9" w:rsidRDefault="00ED22AB" w:rsidP="0071433B">
      <w:pPr>
        <w:spacing w:after="0" w:line="360" w:lineRule="auto"/>
        <w:ind w:firstLine="576"/>
        <w:jc w:val="both"/>
        <w:rPr>
          <w:rFonts w:ascii="Times New Roman" w:hAnsi="Times New Roman"/>
          <w:rPrChange w:id="2716" w:author="laca" w:date="2015-06-14T16:50:00Z">
            <w:rPr>
              <w:rFonts w:ascii="Times New Roman" w:hAnsi="Times New Roman"/>
            </w:rPr>
          </w:rPrChange>
        </w:rPr>
      </w:pPr>
      <w:r w:rsidRPr="00FE5CC9">
        <w:rPr>
          <w:rFonts w:ascii="Times New Roman" w:hAnsi="Times New Roman"/>
          <w:rPrChange w:id="2717" w:author="laca" w:date="2015-06-14T16:50:00Z">
            <w:rPr>
              <w:rFonts w:ascii="Times New Roman" w:hAnsi="Times New Roman"/>
            </w:rPr>
          </w:rPrChange>
        </w:rPr>
        <w:t xml:space="preserve">Az </w:t>
      </w:r>
      <w:r w:rsidR="00F61364" w:rsidRPr="00FE5CC9">
        <w:rPr>
          <w:rPrChange w:id="2718" w:author="laca" w:date="2015-06-14T16:50:00Z">
            <w:rPr/>
          </w:rPrChange>
        </w:rPr>
        <w:fldChar w:fldCharType="begin"/>
      </w:r>
      <w:r w:rsidR="00F61364" w:rsidRPr="00FE5CC9">
        <w:rPr>
          <w:rPrChange w:id="2719" w:author="laca" w:date="2015-06-14T16:50:00Z">
            <w:rPr/>
          </w:rPrChange>
        </w:rPr>
        <w:instrText xml:space="preserve"> REF _Ref420508939 \h  \* MERGEFORMAT </w:instrText>
      </w:r>
      <w:r w:rsidR="00F61364" w:rsidRPr="00FE5CC9">
        <w:rPr>
          <w:rPrChange w:id="2720" w:author="laca" w:date="2015-06-14T16:50:00Z">
            <w:rPr/>
          </w:rPrChange>
        </w:rPr>
      </w:r>
      <w:r w:rsidR="00F61364" w:rsidRPr="00FE5CC9">
        <w:rPr>
          <w:rPrChange w:id="2721" w:author="laca" w:date="2015-06-14T16:50:00Z">
            <w:rPr/>
          </w:rPrChange>
        </w:rPr>
        <w:fldChar w:fldCharType="separate"/>
      </w:r>
      <w:r w:rsidR="00096DBB" w:rsidRPr="00FE5CC9">
        <w:rPr>
          <w:rFonts w:ascii="Times New Roman" w:hAnsi="Times New Roman"/>
          <w:rPrChange w:id="2722" w:author="laca" w:date="2015-06-14T16:50:00Z">
            <w:rPr>
              <w:rFonts w:ascii="Times New Roman" w:hAnsi="Times New Roman"/>
            </w:rPr>
          </w:rPrChange>
        </w:rPr>
        <w:t xml:space="preserve">Kép. </w:t>
      </w:r>
      <w:r w:rsidR="00096DBB" w:rsidRPr="00FE5CC9">
        <w:rPr>
          <w:rFonts w:ascii="Times New Roman" w:hAnsi="Times New Roman"/>
          <w:noProof/>
          <w:rPrChange w:id="2723" w:author="laca" w:date="2015-06-14T16:50:00Z">
            <w:rPr>
              <w:rFonts w:ascii="Times New Roman" w:hAnsi="Times New Roman"/>
              <w:noProof/>
            </w:rPr>
          </w:rPrChange>
        </w:rPr>
        <w:t>3.8</w:t>
      </w:r>
      <w:r w:rsidR="00F61364" w:rsidRPr="00FE5CC9">
        <w:rPr>
          <w:rPrChange w:id="2724" w:author="laca" w:date="2015-06-14T16:50:00Z">
            <w:rPr/>
          </w:rPrChange>
        </w:rPr>
        <w:fldChar w:fldCharType="end"/>
      </w:r>
      <w:r w:rsidR="004A68D5" w:rsidRPr="00FE5CC9">
        <w:rPr>
          <w:rFonts w:ascii="Times New Roman" w:hAnsi="Times New Roman"/>
          <w:rPrChange w:id="2725" w:author="laca" w:date="2015-06-14T16:50:00Z">
            <w:rPr>
              <w:rFonts w:ascii="Times New Roman" w:hAnsi="Times New Roman"/>
            </w:rPr>
          </w:rPrChange>
        </w:rPr>
        <w:t>látható,</w:t>
      </w:r>
      <w:r w:rsidR="00A24BEB" w:rsidRPr="00FE5CC9">
        <w:rPr>
          <w:rFonts w:ascii="Times New Roman" w:hAnsi="Times New Roman"/>
          <w:rPrChange w:id="2726" w:author="laca" w:date="2015-06-14T16:50:00Z">
            <w:rPr>
              <w:rFonts w:ascii="Times New Roman" w:hAnsi="Times New Roman"/>
            </w:rPr>
          </w:rPrChange>
        </w:rPr>
        <w:t xml:space="preserve"> ahogy a </w:t>
      </w:r>
      <w:r w:rsidRPr="00FE5CC9">
        <w:rPr>
          <w:rFonts w:ascii="Times New Roman" w:hAnsi="Times New Roman"/>
          <w:rPrChange w:id="2727" w:author="laca" w:date="2015-06-14T16:50:00Z">
            <w:rPr>
              <w:rFonts w:ascii="Times New Roman" w:hAnsi="Times New Roman"/>
            </w:rPr>
          </w:rPrChange>
        </w:rPr>
        <w:t>pirossal jelölt „</w:t>
      </w:r>
      <w:proofErr w:type="spellStart"/>
      <w:r w:rsidRPr="00FE5CC9">
        <w:rPr>
          <w:rFonts w:ascii="Times New Roman" w:hAnsi="Times New Roman"/>
          <w:i/>
          <w:rPrChange w:id="2728" w:author="laca" w:date="2015-06-14T16:50:00Z">
            <w:rPr>
              <w:rFonts w:ascii="Times New Roman" w:hAnsi="Times New Roman"/>
              <w:i/>
            </w:rPr>
          </w:rPrChange>
        </w:rPr>
        <w:t>Ts</w:t>
      </w:r>
      <w:proofErr w:type="spellEnd"/>
      <w:r w:rsidRPr="00FE5CC9">
        <w:rPr>
          <w:rFonts w:ascii="Times New Roman" w:hAnsi="Times New Roman"/>
          <w:rPrChange w:id="2729" w:author="laca" w:date="2015-06-14T16:50:00Z">
            <w:rPr>
              <w:rFonts w:ascii="Times New Roman" w:hAnsi="Times New Roman"/>
            </w:rPr>
          </w:rPrChange>
        </w:rPr>
        <w:t>” két különböző értékére hogyan történik az impulzusok generálása. A „</w:t>
      </w:r>
      <w:proofErr w:type="spellStart"/>
      <w:r w:rsidRPr="00FE5CC9">
        <w:rPr>
          <w:rFonts w:ascii="Times New Roman" w:hAnsi="Times New Roman"/>
          <w:rPrChange w:id="2730" w:author="laca" w:date="2015-06-14T16:50:00Z">
            <w:rPr>
              <w:rFonts w:ascii="Times New Roman" w:hAnsi="Times New Roman"/>
            </w:rPr>
          </w:rPrChange>
        </w:rPr>
        <w:t>Tick</w:t>
      </w:r>
      <w:proofErr w:type="spellEnd"/>
      <w:r w:rsidRPr="00FE5CC9">
        <w:rPr>
          <w:rFonts w:ascii="Times New Roman" w:hAnsi="Times New Roman"/>
          <w:rPrChange w:id="2731" w:author="laca" w:date="2015-06-14T16:50:00Z">
            <w:rPr>
              <w:rFonts w:ascii="Times New Roman" w:hAnsi="Times New Roman"/>
            </w:rPr>
          </w:rPrChange>
        </w:rPr>
        <w:t>” kimenten az impulzusok 1 órajel periódusig tartanak.</w:t>
      </w:r>
    </w:p>
    <w:p w14:paraId="6BE6FD2E" w14:textId="77777777" w:rsidR="00A24BEB" w:rsidRPr="00FE5CC9" w:rsidRDefault="00ED22AB" w:rsidP="00911B32">
      <w:pPr>
        <w:spacing w:after="0" w:line="360" w:lineRule="auto"/>
        <w:jc w:val="both"/>
        <w:rPr>
          <w:rFonts w:ascii="Times New Roman" w:hAnsi="Times New Roman"/>
          <w:rPrChange w:id="2732" w:author="laca" w:date="2015-06-14T16:50:00Z">
            <w:rPr>
              <w:rFonts w:ascii="Times New Roman" w:hAnsi="Times New Roman"/>
            </w:rPr>
          </w:rPrChange>
        </w:rPr>
      </w:pPr>
      <w:r w:rsidRPr="00FE5CC9">
        <w:rPr>
          <w:rFonts w:ascii="Times New Roman" w:hAnsi="Times New Roman"/>
          <w:rPrChange w:id="2733" w:author="laca" w:date="2015-06-14T16:50:00Z">
            <w:rPr>
              <w:rFonts w:ascii="Times New Roman" w:hAnsi="Times New Roman"/>
            </w:rPr>
          </w:rPrChange>
        </w:rPr>
        <w:tab/>
        <w:t>Az impulzusokat a STOP bementen keresztül letilthatjuk, ha logikai 1 értéket adunk rá.</w:t>
      </w:r>
    </w:p>
    <w:p w14:paraId="178BC4A0" w14:textId="77777777" w:rsidR="00FB2E76" w:rsidRPr="00FE5CC9" w:rsidRDefault="00ED22AB" w:rsidP="00A05E75">
      <w:pPr>
        <w:spacing w:after="0" w:line="360" w:lineRule="auto"/>
        <w:jc w:val="both"/>
        <w:rPr>
          <w:rFonts w:ascii="Times New Roman" w:hAnsi="Times New Roman"/>
          <w:rPrChange w:id="2734" w:author="laca" w:date="2015-06-14T16:50:00Z">
            <w:rPr>
              <w:rFonts w:ascii="Times New Roman" w:hAnsi="Times New Roman"/>
            </w:rPr>
          </w:rPrChange>
        </w:rPr>
      </w:pPr>
      <w:r w:rsidRPr="00FE5CC9">
        <w:rPr>
          <w:rFonts w:ascii="Times New Roman" w:hAnsi="Times New Roman"/>
          <w:szCs w:val="24"/>
          <w:rPrChange w:id="2735" w:author="laca" w:date="2015-06-14T16:50:00Z">
            <w:rPr>
              <w:rFonts w:ascii="Times New Roman" w:hAnsi="Times New Roman"/>
              <w:szCs w:val="24"/>
            </w:rPr>
          </w:rPrChange>
        </w:rPr>
        <w:tab/>
        <w:t xml:space="preserve">Impulzusok frekvenciája: </w:t>
      </w:r>
      <m:oMath>
        <m:f>
          <m:fPr>
            <m:ctrlPr>
              <w:rPr>
                <w:rFonts w:ascii="Cambria Math" w:hAnsi="Cambria Math"/>
                <w:i/>
                <w:rPrChange w:id="2736" w:author="laca" w:date="2015-06-14T16:50:00Z">
                  <w:rPr>
                    <w:rFonts w:ascii="Cambria Math" w:hAnsi="Cambria Math"/>
                    <w:i/>
                  </w:rPr>
                </w:rPrChange>
              </w:rPr>
            </m:ctrlPr>
          </m:fPr>
          <m:num>
            <m:sSup>
              <m:sSupPr>
                <m:ctrlPr>
                  <w:rPr>
                    <w:rFonts w:ascii="Cambria Math" w:hAnsi="Cambria Math"/>
                    <w:i/>
                    <w:rPrChange w:id="2737" w:author="laca" w:date="2015-06-14T16:50:00Z">
                      <w:rPr>
                        <w:rFonts w:ascii="Cambria Math" w:hAnsi="Cambria Math"/>
                        <w:i/>
                      </w:rPr>
                    </w:rPrChange>
                  </w:rPr>
                </m:ctrlPr>
              </m:sSupPr>
              <m:e>
                <m:r>
                  <w:rPr>
                    <w:rFonts w:ascii="Cambria Math" w:hAnsi="Cambria Math"/>
                    <w:rPrChange w:id="2738" w:author="laca" w:date="2015-06-14T16:50:00Z">
                      <w:rPr>
                        <w:rFonts w:ascii="Cambria Math" w:hAnsi="Cambria Math"/>
                      </w:rPr>
                    </w:rPrChange>
                  </w:rPr>
                  <m:t>10</m:t>
                </m:r>
              </m:e>
              <m:sup>
                <m:r>
                  <w:rPr>
                    <w:rFonts w:ascii="Cambria Math" w:hAnsi="Cambria Math"/>
                    <w:rPrChange w:id="2739" w:author="laca" w:date="2015-06-14T16:50:00Z">
                      <w:rPr>
                        <w:rFonts w:ascii="Cambria Math" w:hAnsi="Cambria Math"/>
                      </w:rPr>
                    </w:rPrChange>
                  </w:rPr>
                  <m:t>9</m:t>
                </m:r>
              </m:sup>
            </m:sSup>
          </m:num>
          <m:den>
            <m:r>
              <w:rPr>
                <w:rFonts w:ascii="Cambria Math" w:hAnsi="Cambria Math"/>
                <w:rPrChange w:id="2740" w:author="laca" w:date="2015-06-14T16:50:00Z">
                  <w:rPr>
                    <w:rFonts w:ascii="Cambria Math" w:hAnsi="Cambria Math"/>
                  </w:rPr>
                </w:rPrChange>
              </w:rPr>
              <m:t>20*Ts</m:t>
            </m:r>
          </m:den>
        </m:f>
      </m:oMath>
      <w:r w:rsidR="00FB2E76" w:rsidRPr="00FE5CC9">
        <w:rPr>
          <w:rFonts w:ascii="Times New Roman" w:hAnsi="Times New Roman"/>
          <w:rPrChange w:id="2741" w:author="laca" w:date="2015-06-14T16:50:00Z">
            <w:rPr>
              <w:rFonts w:ascii="Times New Roman" w:hAnsi="Times New Roman"/>
            </w:rPr>
          </w:rPrChange>
        </w:rPr>
        <w:t xml:space="preserve"> Hz ben.</w:t>
      </w:r>
    </w:p>
    <w:p w14:paraId="6802EBCA" w14:textId="77777777" w:rsidR="00A34DE3" w:rsidRPr="00FE5CC9" w:rsidRDefault="00F61364" w:rsidP="0071433B">
      <w:pPr>
        <w:pStyle w:val="NoSpacing"/>
        <w:spacing w:line="360" w:lineRule="auto"/>
        <w:jc w:val="both"/>
        <w:rPr>
          <w:rFonts w:ascii="Times New Roman" w:hAnsi="Times New Roman"/>
          <w:szCs w:val="24"/>
          <w:lang w:val="hu-HU"/>
          <w:rPrChange w:id="2742" w:author="laca" w:date="2015-06-14T16:50:00Z">
            <w:rPr>
              <w:rFonts w:ascii="Times New Roman" w:hAnsi="Times New Roman"/>
              <w:szCs w:val="24"/>
              <w:lang w:val="hu-HU"/>
            </w:rPr>
          </w:rPrChange>
        </w:rPr>
        <w:pPrChange w:id="2743" w:author="laca" w:date="2015-06-14T14:00:00Z">
          <w:pPr>
            <w:pStyle w:val="NoSpacing"/>
            <w:jc w:val="both"/>
          </w:pPr>
        </w:pPrChange>
      </w:pPr>
      <w:r w:rsidRPr="00FE5CC9">
        <w:rPr>
          <w:rFonts w:ascii="Times New Roman" w:hAnsi="Times New Roman"/>
          <w:noProof/>
          <w:szCs w:val="24"/>
          <w:lang w:val="hu-HU" w:eastAsia="hu-HU"/>
          <w:rPrChange w:id="2744" w:author="laca" w:date="2015-06-14T16:50:00Z">
            <w:rPr>
              <w:rFonts w:ascii="Times New Roman" w:hAnsi="Times New Roman"/>
              <w:noProof/>
              <w:szCs w:val="24"/>
              <w:lang w:val="hu-HU" w:eastAsia="hu-HU"/>
            </w:rPr>
          </w:rPrChange>
        </w:rPr>
      </w:r>
      <w:r w:rsidRPr="00FE5CC9">
        <w:rPr>
          <w:rFonts w:ascii="Times New Roman" w:hAnsi="Times New Roman"/>
          <w:noProof/>
          <w:szCs w:val="24"/>
          <w:lang w:val="hu-HU" w:eastAsia="hu-HU"/>
          <w:rPrChange w:id="2745" w:author="laca" w:date="2015-06-14T16:50:00Z">
            <w:rPr>
              <w:rFonts w:ascii="Times New Roman" w:hAnsi="Times New Roman"/>
              <w:noProof/>
              <w:szCs w:val="24"/>
              <w:lang w:val="hu-HU" w:eastAsia="hu-HU"/>
            </w:rPr>
          </w:rPrChange>
        </w:rPr>
        <w:pict w14:anchorId="5E9FFA5E">
          <v:group id="Group 17" o:spid="_x0000_s1053"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P+Eh1T/oTNc/7/WX/AMkU&#10;AdBRXP8A/CQ6p/0Jmuf9/rL/AOSKP+Eh1T/oTNc/7/WX/wAkUAdBRXL2Hi+71PTra/s/COuSWt1E&#10;k0L+ZZjcjAFTg3GRkEdas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">
            <v:shape id="Picture 14" o:spid="_x0000_s1054" type="#_x0000_t75" style="position:absolute;left:87;top:3160;width:55435;height:229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UYjAAAAA2wAAAA8AAABkcnMvZG93bnJldi54bWxET0uLwjAQvi/4H8IIe9NUEXGrUWRB2L2t&#10;j/U8NmNbbSbdJLb13xtB2Nt8fM9ZrDpTiYacLy0rGA0TEMSZ1SXnCg77zWAGwgdkjZVlUnAnD6tl&#10;722BqbYtb6nZhVzEEPYpKihCqFMpfVaQQT+0NXHkztYZDBG6XGqHbQw3lRwnyVQaLDk2FFjTZ0HZ&#10;dXczCqan5tL+fv8lx5/r7cNIaYM7T5R673frOYhAXfgXv9xfOs6fwPOXeI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iJRiMAAAADbAAAADwAAAAAAAAAAAAAAAACfAgAA&#10;ZHJzL2Rvd25yZXYueG1sUEsFBgAAAAAEAAQA9wAAAIwDAAAAAA==&#10;">
              <v:imagedata r:id="rId18" o:title="" croptop="6295f" cropbottom="477f" cropleft="2140f" cropright="4112f"/>
              <v:path arrowok="t"/>
            </v:shape>
            <v:shape id="Text Box 16" o:spid="_x0000_s1055" type="#_x0000_t202" style="position:absolute;top:26447;width:55664;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3603C6EC" w14:textId="22B3854B" w:rsidR="00FC3556" w:rsidRDefault="00FC3556" w:rsidP="000A571F">
                    <w:pPr>
                      <w:pStyle w:val="Caption"/>
                      <w:jc w:val="center"/>
                      <w:rPr>
                        <w:noProof/>
                      </w:rPr>
                    </w:pPr>
                    <w:bookmarkStart w:id="2746" w:name="_Ref420508939"/>
                    <w:bookmarkStart w:id="2747" w:name="_Toc422064034"/>
                    <w:r>
                      <w:t xml:space="preserve">Kép. </w:t>
                    </w:r>
                    <w:ins w:id="2748" w:author="laca" w:date="2015-06-14T12:08:00Z">
                      <w:r>
                        <w:fldChar w:fldCharType="begin"/>
                      </w:r>
                      <w:r>
                        <w:instrText xml:space="preserve"> STYLEREF 1 \s </w:instrText>
                      </w:r>
                    </w:ins>
                    <w:r>
                      <w:fldChar w:fldCharType="separate"/>
                    </w:r>
                    <w:r>
                      <w:rPr>
                        <w:noProof/>
                      </w:rPr>
                      <w:t>3</w:t>
                    </w:r>
                    <w:ins w:id="2749" w:author="laca" w:date="2015-06-14T12:08:00Z">
                      <w:r>
                        <w:fldChar w:fldCharType="end"/>
                      </w:r>
                      <w:r>
                        <w:t>.</w:t>
                      </w:r>
                      <w:r>
                        <w:fldChar w:fldCharType="begin"/>
                      </w:r>
                      <w:r>
                        <w:instrText xml:space="preserve"> SEQ Kép. \* ARABIC \s 1 </w:instrText>
                      </w:r>
                    </w:ins>
                    <w:r>
                      <w:fldChar w:fldCharType="separate"/>
                    </w:r>
                    <w:ins w:id="2750" w:author="laca" w:date="2015-06-14T12:08:00Z">
                      <w:r>
                        <w:rPr>
                          <w:noProof/>
                        </w:rPr>
                        <w:t>8</w:t>
                      </w:r>
                      <w:r>
                        <w:fldChar w:fldCharType="end"/>
                      </w:r>
                    </w:ins>
                    <w:del w:id="2751"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8</w:delText>
                      </w:r>
                      <w:r w:rsidDel="002E2EC5">
                        <w:rPr>
                          <w:noProof/>
                        </w:rPr>
                        <w:fldChar w:fldCharType="end"/>
                      </w:r>
                    </w:del>
                    <w:bookmarkEnd w:id="2746"/>
                    <w:r>
                      <w:t xml:space="preserve"> Szimulációs eredmények mintavételi jelgenerátor.</w:t>
                    </w:r>
                    <w:bookmarkEnd w:id="2747"/>
                  </w:p>
                </w:txbxContent>
              </v:textbox>
            </v:shape>
            <w10:anchorlock/>
          </v:group>
        </w:pict>
      </w:r>
    </w:p>
    <w:p w14:paraId="531C9107" w14:textId="77777777" w:rsidR="00C01170" w:rsidRPr="00FE5CC9" w:rsidRDefault="00ED22AB" w:rsidP="0071433B">
      <w:pPr>
        <w:pStyle w:val="Heading3"/>
        <w:spacing w:line="360" w:lineRule="auto"/>
        <w:jc w:val="both"/>
        <w:rPr>
          <w:rPrChange w:id="2752" w:author="laca" w:date="2015-06-14T16:50:00Z">
            <w:rPr/>
          </w:rPrChange>
        </w:rPr>
        <w:pPrChange w:id="2753" w:author="laca" w:date="2015-06-14T14:00:00Z">
          <w:pPr>
            <w:pStyle w:val="Heading3"/>
            <w:jc w:val="both"/>
          </w:pPr>
        </w:pPrChange>
      </w:pPr>
      <w:bookmarkStart w:id="2754" w:name="_Toc422064101"/>
      <w:r w:rsidRPr="00FE5CC9">
        <w:rPr>
          <w:rPrChange w:id="2755" w:author="laca" w:date="2015-06-14T16:50:00Z">
            <w:rPr/>
          </w:rPrChange>
        </w:rPr>
        <w:t>Pozíció Szabályzása</w:t>
      </w:r>
      <w:bookmarkEnd w:id="2754"/>
    </w:p>
    <w:p w14:paraId="09F4A1EC" w14:textId="77777777" w:rsidR="00C01170" w:rsidRPr="00FE5CC9" w:rsidRDefault="00ED22AB" w:rsidP="0071433B">
      <w:pPr>
        <w:spacing w:after="0" w:line="360" w:lineRule="auto"/>
        <w:jc w:val="both"/>
        <w:rPr>
          <w:rFonts w:ascii="Times New Roman" w:hAnsi="Times New Roman"/>
          <w:rPrChange w:id="2756" w:author="laca" w:date="2015-06-14T16:50:00Z">
            <w:rPr>
              <w:rFonts w:ascii="Times New Roman" w:hAnsi="Times New Roman"/>
            </w:rPr>
          </w:rPrChange>
        </w:rPr>
      </w:pPr>
      <w:r w:rsidRPr="00FE5CC9">
        <w:rPr>
          <w:rFonts w:ascii="Times New Roman" w:hAnsi="Times New Roman"/>
          <w:rPrChange w:id="2757" w:author="laca" w:date="2015-06-14T16:50:00Z">
            <w:rPr>
              <w:rFonts w:ascii="Times New Roman" w:hAnsi="Times New Roman"/>
            </w:rPr>
          </w:rPrChange>
        </w:rPr>
        <w:tab/>
        <w:t xml:space="preserve">A mechanikai rendszer kialakításából adódóan, ha a hajtó motor leáll és a hajtott tengely terhelés alatt marad, a hajtott tengely a súrlódások miatt nem tud visszafele hajtani, ezért elegendő, ha a megfelelő időpillanatban a hajtó motort leálltjuk. Mivel a </w:t>
      </w:r>
      <w:proofErr w:type="spellStart"/>
      <w:r w:rsidRPr="00FE5CC9">
        <w:rPr>
          <w:rFonts w:ascii="Times New Roman" w:hAnsi="Times New Roman"/>
          <w:rPrChange w:id="2758" w:author="laca" w:date="2015-06-14T16:50:00Z">
            <w:rPr>
              <w:rFonts w:ascii="Times New Roman" w:hAnsi="Times New Roman"/>
            </w:rPr>
          </w:rPrChange>
        </w:rPr>
        <w:t>Dc</w:t>
      </w:r>
      <w:proofErr w:type="spellEnd"/>
      <w:r w:rsidRPr="00FE5CC9">
        <w:rPr>
          <w:rFonts w:ascii="Times New Roman" w:hAnsi="Times New Roman"/>
          <w:rPrChange w:id="2759" w:author="laca" w:date="2015-06-14T16:50:00Z">
            <w:rPr>
              <w:rFonts w:ascii="Times New Roman" w:hAnsi="Times New Roman"/>
            </w:rPr>
          </w:rPrChange>
        </w:rPr>
        <w:t xml:space="preserve"> motor polaritás váltásakor a motor forgási iránya is megváltozik elegendő, ha a maximális vagy minimális szabályozó jellel avatkozunk be a rendszerbe.</w:t>
      </w:r>
    </w:p>
    <w:p w14:paraId="08F48F30" w14:textId="77777777" w:rsidR="00C01170" w:rsidRPr="00FE5CC9" w:rsidRDefault="00ED22AB" w:rsidP="00911B32">
      <w:pPr>
        <w:spacing w:after="0" w:line="360" w:lineRule="auto"/>
        <w:jc w:val="both"/>
        <w:rPr>
          <w:rFonts w:ascii="Times New Roman" w:hAnsi="Times New Roman"/>
          <w:rPrChange w:id="2760" w:author="laca" w:date="2015-06-14T16:50:00Z">
            <w:rPr>
              <w:rFonts w:ascii="Times New Roman" w:hAnsi="Times New Roman"/>
            </w:rPr>
          </w:rPrChange>
        </w:rPr>
      </w:pPr>
      <w:r w:rsidRPr="00FE5CC9">
        <w:rPr>
          <w:rFonts w:ascii="Times New Roman" w:hAnsi="Times New Roman"/>
          <w:rPrChange w:id="2761" w:author="laca" w:date="2015-06-14T16:50:00Z">
            <w:rPr>
              <w:rFonts w:ascii="Times New Roman" w:hAnsi="Times New Roman"/>
            </w:rPr>
          </w:rPrChange>
        </w:rPr>
        <w:tab/>
        <w:t>Az elkészített szabályozót a következő egyenletek írják le:</w:t>
      </w:r>
    </w:p>
    <w:p w14:paraId="2925DD9C" w14:textId="77777777" w:rsidR="00C01170" w:rsidRPr="00FE5CC9" w:rsidRDefault="00F61364" w:rsidP="00A05E75">
      <w:pPr>
        <w:spacing w:after="0" w:line="360" w:lineRule="auto"/>
        <w:jc w:val="both"/>
        <w:rPr>
          <w:rFonts w:ascii="Times New Roman" w:hAnsi="Times New Roman"/>
          <w:rPrChange w:id="2762" w:author="laca" w:date="2015-06-14T16:50:00Z">
            <w:rPr>
              <w:rFonts w:ascii="Times New Roman" w:hAnsi="Times New Roman"/>
            </w:rPr>
          </w:rPrChange>
        </w:rPr>
      </w:pPr>
      <m:oMathPara>
        <m:oMath>
          <m:d>
            <m:dPr>
              <m:begChr m:val="{"/>
              <m:endChr m:val=""/>
              <m:ctrlPr>
                <w:rPr>
                  <w:rFonts w:ascii="Cambria Math" w:hAnsi="Cambria Math"/>
                  <w:i/>
                  <w:rPrChange w:id="2763" w:author="laca" w:date="2015-06-14T16:50:00Z">
                    <w:rPr>
                      <w:rFonts w:ascii="Cambria Math" w:hAnsi="Cambria Math"/>
                      <w:i/>
                    </w:rPr>
                  </w:rPrChange>
                </w:rPr>
              </m:ctrlPr>
            </m:dPr>
            <m:e>
              <m:eqArr>
                <m:eqArrPr>
                  <m:ctrlPr>
                    <w:rPr>
                      <w:rFonts w:ascii="Cambria Math" w:hAnsi="Cambria Math"/>
                      <w:i/>
                      <w:rPrChange w:id="2764" w:author="laca" w:date="2015-06-14T16:50:00Z">
                        <w:rPr>
                          <w:rFonts w:ascii="Cambria Math" w:hAnsi="Cambria Math"/>
                          <w:i/>
                        </w:rPr>
                      </w:rPrChange>
                    </w:rPr>
                  </m:ctrlPr>
                </m:eqArrPr>
                <m:e>
                  <m:r>
                    <w:rPr>
                      <w:rFonts w:ascii="Cambria Math" w:hAnsi="Cambria Math"/>
                      <w:rPrChange w:id="2765" w:author="laca" w:date="2015-06-14T16:50:00Z">
                        <w:rPr>
                          <w:rFonts w:ascii="Cambria Math" w:hAnsi="Cambria Math"/>
                        </w:rPr>
                      </w:rPrChange>
                    </w:rPr>
                    <m:t>U=</m:t>
                  </m:r>
                  <m:sSub>
                    <m:sSubPr>
                      <m:ctrlPr>
                        <w:rPr>
                          <w:rFonts w:ascii="Cambria Math" w:hAnsi="Cambria Math"/>
                          <w:i/>
                          <w:rPrChange w:id="2766" w:author="laca" w:date="2015-06-14T16:50:00Z">
                            <w:rPr>
                              <w:rFonts w:ascii="Cambria Math" w:hAnsi="Cambria Math"/>
                              <w:i/>
                            </w:rPr>
                          </w:rPrChange>
                        </w:rPr>
                      </m:ctrlPr>
                    </m:sSubPr>
                    <m:e>
                      <m:r>
                        <w:rPr>
                          <w:rFonts w:ascii="Cambria Math" w:hAnsi="Cambria Math"/>
                          <w:rPrChange w:id="2767" w:author="laca" w:date="2015-06-14T16:50:00Z">
                            <w:rPr>
                              <w:rFonts w:ascii="Cambria Math" w:hAnsi="Cambria Math"/>
                            </w:rPr>
                          </w:rPrChange>
                        </w:rPr>
                        <m:t>U</m:t>
                      </m:r>
                    </m:e>
                    <m:sub>
                      <m:r>
                        <w:rPr>
                          <w:rFonts w:ascii="Cambria Math" w:hAnsi="Cambria Math"/>
                          <w:rPrChange w:id="2768" w:author="laca" w:date="2015-06-14T16:50:00Z">
                            <w:rPr>
                              <w:rFonts w:ascii="Cambria Math" w:hAnsi="Cambria Math"/>
                            </w:rPr>
                          </w:rPrChange>
                        </w:rPr>
                        <m:t>MAX</m:t>
                      </m:r>
                    </m:sub>
                  </m:sSub>
                  <m:r>
                    <w:rPr>
                      <w:rFonts w:ascii="Cambria Math" w:hAnsi="Cambria Math"/>
                      <w:rPrChange w:id="2769" w:author="laca" w:date="2015-06-14T16:50:00Z">
                        <w:rPr>
                          <w:rFonts w:ascii="Cambria Math" w:hAnsi="Cambria Math"/>
                        </w:rPr>
                      </w:rPrChange>
                    </w:rPr>
                    <m:t xml:space="preserve">,   ha </m:t>
                  </m:r>
                  <m:sSub>
                    <m:sSubPr>
                      <m:ctrlPr>
                        <w:rPr>
                          <w:rFonts w:ascii="Cambria Math" w:hAnsi="Cambria Math"/>
                          <w:i/>
                          <w:rPrChange w:id="2770" w:author="laca" w:date="2015-06-14T16:50:00Z">
                            <w:rPr>
                              <w:rFonts w:ascii="Cambria Math" w:hAnsi="Cambria Math"/>
                              <w:i/>
                            </w:rPr>
                          </w:rPrChange>
                        </w:rPr>
                      </m:ctrlPr>
                    </m:sSubPr>
                    <m:e>
                      <m:r>
                        <w:rPr>
                          <w:rFonts w:ascii="Cambria Math" w:hAnsi="Cambria Math"/>
                          <w:rPrChange w:id="2771" w:author="laca" w:date="2015-06-14T16:50:00Z">
                            <w:rPr>
                              <w:rFonts w:ascii="Cambria Math" w:hAnsi="Cambria Math"/>
                            </w:rPr>
                          </w:rPrChange>
                        </w:rPr>
                        <m:t>e</m:t>
                      </m:r>
                    </m:e>
                    <m:sub>
                      <m:r>
                        <w:rPr>
                          <w:rFonts w:ascii="Cambria Math" w:hAnsi="Cambria Math"/>
                          <w:rPrChange w:id="2772" w:author="laca" w:date="2015-06-14T16:50:00Z">
                            <w:rPr>
                              <w:rFonts w:ascii="Cambria Math" w:hAnsi="Cambria Math"/>
                            </w:rPr>
                          </w:rPrChange>
                        </w:rPr>
                        <m:t>sz</m:t>
                      </m:r>
                    </m:sub>
                  </m:sSub>
                  <m:r>
                    <w:rPr>
                      <w:rFonts w:ascii="Cambria Math" w:hAnsi="Cambria Math"/>
                      <w:rPrChange w:id="2773" w:author="laca" w:date="2015-06-14T16:50:00Z">
                        <w:rPr>
                          <w:rFonts w:ascii="Cambria Math" w:hAnsi="Cambria Math"/>
                        </w:rPr>
                      </w:rPrChange>
                    </w:rPr>
                    <m:t>&gt;0,  a1</m:t>
                  </m:r>
                </m:e>
                <m:e>
                  <m:r>
                    <w:rPr>
                      <w:rFonts w:ascii="Cambria Math" w:hAnsi="Cambria Math"/>
                      <w:rPrChange w:id="2774" w:author="laca" w:date="2015-06-14T16:50:00Z">
                        <w:rPr>
                          <w:rFonts w:ascii="Cambria Math" w:hAnsi="Cambria Math"/>
                        </w:rPr>
                      </w:rPrChange>
                    </w:rPr>
                    <m:t>U=</m:t>
                  </m:r>
                  <m:sSub>
                    <m:sSubPr>
                      <m:ctrlPr>
                        <w:rPr>
                          <w:rFonts w:ascii="Cambria Math" w:hAnsi="Cambria Math"/>
                          <w:i/>
                          <w:rPrChange w:id="2775" w:author="laca" w:date="2015-06-14T16:50:00Z">
                            <w:rPr>
                              <w:rFonts w:ascii="Cambria Math" w:hAnsi="Cambria Math"/>
                              <w:i/>
                            </w:rPr>
                          </w:rPrChange>
                        </w:rPr>
                      </m:ctrlPr>
                    </m:sSubPr>
                    <m:e>
                      <m:r>
                        <w:rPr>
                          <w:rFonts w:ascii="Cambria Math" w:hAnsi="Cambria Math"/>
                          <w:rPrChange w:id="2776" w:author="laca" w:date="2015-06-14T16:50:00Z">
                            <w:rPr>
                              <w:rFonts w:ascii="Cambria Math" w:hAnsi="Cambria Math"/>
                            </w:rPr>
                          </w:rPrChange>
                        </w:rPr>
                        <m:t>U</m:t>
                      </m:r>
                    </m:e>
                    <m:sub>
                      <m:r>
                        <w:rPr>
                          <w:rFonts w:ascii="Cambria Math" w:hAnsi="Cambria Math"/>
                          <w:rPrChange w:id="2777" w:author="laca" w:date="2015-06-14T16:50:00Z">
                            <w:rPr>
                              <w:rFonts w:ascii="Cambria Math" w:hAnsi="Cambria Math"/>
                            </w:rPr>
                          </w:rPrChange>
                        </w:rPr>
                        <m:t>MIN</m:t>
                      </m:r>
                    </m:sub>
                  </m:sSub>
                  <m:r>
                    <w:rPr>
                      <w:rFonts w:ascii="Cambria Math" w:hAnsi="Cambria Math"/>
                      <w:rPrChange w:id="2778" w:author="laca" w:date="2015-06-14T16:50:00Z">
                        <w:rPr>
                          <w:rFonts w:ascii="Cambria Math" w:hAnsi="Cambria Math"/>
                        </w:rPr>
                      </w:rPrChange>
                    </w:rPr>
                    <m:t xml:space="preserve">,  ha </m:t>
                  </m:r>
                  <m:sSub>
                    <m:sSubPr>
                      <m:ctrlPr>
                        <w:rPr>
                          <w:rFonts w:ascii="Cambria Math" w:hAnsi="Cambria Math"/>
                          <w:i/>
                          <w:rPrChange w:id="2779" w:author="laca" w:date="2015-06-14T16:50:00Z">
                            <w:rPr>
                              <w:rFonts w:ascii="Cambria Math" w:hAnsi="Cambria Math"/>
                              <w:i/>
                            </w:rPr>
                          </w:rPrChange>
                        </w:rPr>
                      </m:ctrlPr>
                    </m:sSubPr>
                    <m:e>
                      <m:r>
                        <w:rPr>
                          <w:rFonts w:ascii="Cambria Math" w:hAnsi="Cambria Math"/>
                          <w:rPrChange w:id="2780" w:author="laca" w:date="2015-06-14T16:50:00Z">
                            <w:rPr>
                              <w:rFonts w:ascii="Cambria Math" w:hAnsi="Cambria Math"/>
                            </w:rPr>
                          </w:rPrChange>
                        </w:rPr>
                        <m:t>e</m:t>
                      </m:r>
                    </m:e>
                    <m:sub>
                      <m:r>
                        <w:rPr>
                          <w:rFonts w:ascii="Cambria Math" w:hAnsi="Cambria Math"/>
                          <w:rPrChange w:id="2781" w:author="laca" w:date="2015-06-14T16:50:00Z">
                            <w:rPr>
                              <w:rFonts w:ascii="Cambria Math" w:hAnsi="Cambria Math"/>
                            </w:rPr>
                          </w:rPrChange>
                        </w:rPr>
                        <m:t>sz</m:t>
                      </m:r>
                    </m:sub>
                  </m:sSub>
                  <m:r>
                    <w:rPr>
                      <w:rFonts w:ascii="Cambria Math" w:hAnsi="Cambria Math"/>
                      <w:rPrChange w:id="2782" w:author="laca" w:date="2015-06-14T16:50:00Z">
                        <w:rPr>
                          <w:rFonts w:ascii="Cambria Math" w:hAnsi="Cambria Math"/>
                        </w:rPr>
                      </w:rPrChange>
                    </w:rPr>
                    <m:t>&lt;0,  a_1</m:t>
                  </m:r>
                  <m:ctrlPr>
                    <w:rPr>
                      <w:rFonts w:ascii="Cambria Math" w:eastAsia="Cambria Math" w:hAnsi="Cambria Math"/>
                      <w:i/>
                      <w:rPrChange w:id="2783" w:author="laca" w:date="2015-06-14T16:50:00Z">
                        <w:rPr>
                          <w:rFonts w:ascii="Cambria Math" w:eastAsia="Cambria Math" w:hAnsi="Cambria Math"/>
                          <w:i/>
                        </w:rPr>
                      </w:rPrChange>
                    </w:rPr>
                  </m:ctrlPr>
                </m:e>
                <m:e>
                  <m:r>
                    <w:rPr>
                      <w:rFonts w:ascii="Cambria Math" w:hAnsi="Cambria Math"/>
                      <w:rPrChange w:id="2784" w:author="laca" w:date="2015-06-14T16:50:00Z">
                        <w:rPr>
                          <w:rFonts w:ascii="Cambria Math" w:hAnsi="Cambria Math"/>
                        </w:rPr>
                      </w:rPrChange>
                    </w:rPr>
                    <m:t xml:space="preserve">U=0,  </m:t>
                  </m:r>
                  <m:r>
                    <w:rPr>
                      <w:rFonts w:ascii="Cambria Math" w:hAnsi="Cambria Math"/>
                      <w:rPrChange w:id="2785" w:author="laca" w:date="2015-06-14T16:50:00Z">
                        <w:rPr>
                          <w:rFonts w:ascii="Cambria Math" w:hAnsi="Cambria Math"/>
                        </w:rPr>
                      </w:rPrChange>
                    </w:rPr>
                    <m:t xml:space="preserve">ha </m:t>
                  </m:r>
                  <m:sSub>
                    <m:sSubPr>
                      <m:ctrlPr>
                        <w:rPr>
                          <w:rFonts w:ascii="Cambria Math" w:hAnsi="Cambria Math"/>
                          <w:i/>
                          <w:rPrChange w:id="2786" w:author="laca" w:date="2015-06-14T16:50:00Z">
                            <w:rPr>
                              <w:rFonts w:ascii="Cambria Math" w:hAnsi="Cambria Math"/>
                              <w:i/>
                            </w:rPr>
                          </w:rPrChange>
                        </w:rPr>
                      </m:ctrlPr>
                    </m:sSubPr>
                    <m:e>
                      <m:r>
                        <w:rPr>
                          <w:rFonts w:ascii="Cambria Math" w:hAnsi="Cambria Math"/>
                          <w:rPrChange w:id="2787" w:author="laca" w:date="2015-06-14T16:50:00Z">
                            <w:rPr>
                              <w:rFonts w:ascii="Cambria Math" w:hAnsi="Cambria Math"/>
                            </w:rPr>
                          </w:rPrChange>
                        </w:rPr>
                        <m:t>e</m:t>
                      </m:r>
                    </m:e>
                    <m:sub>
                      <m:r>
                        <w:rPr>
                          <w:rFonts w:ascii="Cambria Math" w:hAnsi="Cambria Math"/>
                          <w:rPrChange w:id="2788" w:author="laca" w:date="2015-06-14T16:50:00Z">
                            <w:rPr>
                              <w:rFonts w:ascii="Cambria Math" w:hAnsi="Cambria Math"/>
                            </w:rPr>
                          </w:rPrChange>
                        </w:rPr>
                        <m:t>sz</m:t>
                      </m:r>
                    </m:sub>
                  </m:sSub>
                  <m:r>
                    <w:rPr>
                      <w:rFonts w:ascii="Cambria Math" w:hAnsi="Cambria Math"/>
                      <w:rPrChange w:id="2789" w:author="laca" w:date="2015-06-14T16:50:00Z">
                        <w:rPr>
                          <w:rFonts w:ascii="Cambria Math" w:hAnsi="Cambria Math"/>
                        </w:rPr>
                      </w:rPrChange>
                    </w:rPr>
                    <m:t>=0,  a0</m:t>
                  </m:r>
                </m:e>
              </m:eqArr>
            </m:e>
          </m:d>
        </m:oMath>
      </m:oMathPara>
    </w:p>
    <w:p w14:paraId="2CB373DA" w14:textId="77777777" w:rsidR="00C01170" w:rsidRPr="00FE5CC9" w:rsidRDefault="00F61364" w:rsidP="00BC64C7">
      <w:pPr>
        <w:spacing w:after="0" w:line="360" w:lineRule="auto"/>
        <w:jc w:val="both"/>
        <w:rPr>
          <w:rFonts w:ascii="Times New Roman" w:hAnsi="Times New Roman"/>
          <w:rPrChange w:id="2790" w:author="laca" w:date="2015-06-14T16:50:00Z">
            <w:rPr>
              <w:rFonts w:ascii="Times New Roman" w:hAnsi="Times New Roman"/>
            </w:rPr>
          </w:rPrChange>
        </w:rPr>
      </w:pPr>
      <m:oMathPara>
        <m:oMathParaPr>
          <m:jc m:val="center"/>
        </m:oMathParaPr>
        <m:oMath>
          <m:d>
            <m:dPr>
              <m:begChr m:val="{"/>
              <m:endChr m:val=""/>
              <m:ctrlPr>
                <w:rPr>
                  <w:rFonts w:ascii="Cambria Math" w:hAnsi="Cambria Math"/>
                  <w:i/>
                  <w:rPrChange w:id="2791" w:author="laca" w:date="2015-06-14T16:50:00Z">
                    <w:rPr>
                      <w:rFonts w:ascii="Cambria Math" w:hAnsi="Cambria Math"/>
                      <w:i/>
                    </w:rPr>
                  </w:rPrChange>
                </w:rPr>
              </m:ctrlPr>
            </m:dPr>
            <m:e>
              <m:eqArr>
                <m:eqArrPr>
                  <m:ctrlPr>
                    <w:rPr>
                      <w:rFonts w:ascii="Cambria Math" w:hAnsi="Cambria Math"/>
                      <w:i/>
                      <w:rPrChange w:id="2792" w:author="laca" w:date="2015-06-14T16:50:00Z">
                        <w:rPr>
                          <w:rFonts w:ascii="Cambria Math" w:hAnsi="Cambria Math"/>
                          <w:i/>
                        </w:rPr>
                      </w:rPrChange>
                    </w:rPr>
                  </m:ctrlPr>
                </m:eqArrPr>
                <m:e/>
                <m:e>
                  <m:r>
                    <w:rPr>
                      <w:rFonts w:ascii="Cambria Math" w:hAnsi="Cambria Math"/>
                      <w:rPrChange w:id="2793" w:author="laca" w:date="2015-06-14T16:50:00Z">
                        <w:rPr>
                          <w:rFonts w:ascii="Cambria Math" w:hAnsi="Cambria Math"/>
                        </w:rPr>
                      </w:rPrChange>
                    </w:rPr>
                    <m:t>ha re</m:t>
                  </m:r>
                  <m:sSup>
                    <m:sSupPr>
                      <m:ctrlPr>
                        <w:rPr>
                          <w:rFonts w:ascii="Cambria Math" w:hAnsi="Cambria Math"/>
                          <w:i/>
                          <w:rPrChange w:id="2794" w:author="laca" w:date="2015-06-14T16:50:00Z">
                            <w:rPr>
                              <w:rFonts w:ascii="Cambria Math" w:hAnsi="Cambria Math"/>
                              <w:i/>
                            </w:rPr>
                          </w:rPrChange>
                        </w:rPr>
                      </m:ctrlPr>
                    </m:sSupPr>
                    <m:e>
                      <m:r>
                        <w:rPr>
                          <w:rFonts w:ascii="Cambria Math" w:hAnsi="Cambria Math"/>
                          <w:rPrChange w:id="2795" w:author="laca" w:date="2015-06-14T16:50:00Z">
                            <w:rPr>
                              <w:rFonts w:ascii="Cambria Math" w:hAnsi="Cambria Math"/>
                            </w:rPr>
                          </w:rPrChange>
                        </w:rPr>
                        <m:t>f</m:t>
                      </m:r>
                    </m:e>
                    <m:sup>
                      <m:r>
                        <w:rPr>
                          <w:rFonts w:ascii="Cambria Math" w:hAnsi="Cambria Math"/>
                          <w:rPrChange w:id="2796" w:author="laca" w:date="2015-06-14T16:50:00Z">
                            <w:rPr>
                              <w:rFonts w:ascii="Cambria Math" w:hAnsi="Cambria Math"/>
                            </w:rPr>
                          </w:rPrChange>
                        </w:rPr>
                        <m:t>'</m:t>
                      </m:r>
                    </m:sup>
                  </m:sSup>
                  <m:r>
                    <w:rPr>
                      <w:rFonts w:ascii="Cambria Math" w:hAnsi="Cambria Math"/>
                      <w:rPrChange w:id="2797" w:author="laca" w:date="2015-06-14T16:50:00Z">
                        <w:rPr>
                          <w:rFonts w:ascii="Cambria Math" w:hAnsi="Cambria Math"/>
                        </w:rPr>
                      </w:rPrChange>
                    </w:rPr>
                    <m:t>=0</m:t>
                  </m:r>
                  <m:d>
                    <m:dPr>
                      <m:begChr m:val="{"/>
                      <m:endChr m:val=""/>
                      <m:ctrlPr>
                        <w:rPr>
                          <w:rFonts w:ascii="Cambria Math" w:hAnsi="Cambria Math"/>
                          <w:i/>
                          <w:rPrChange w:id="2798" w:author="laca" w:date="2015-06-14T16:50:00Z">
                            <w:rPr>
                              <w:rFonts w:ascii="Cambria Math" w:hAnsi="Cambria Math"/>
                              <w:i/>
                            </w:rPr>
                          </w:rPrChange>
                        </w:rPr>
                      </m:ctrlPr>
                    </m:dPr>
                    <m:e>
                      <m:eqArr>
                        <m:eqArrPr>
                          <m:ctrlPr>
                            <w:rPr>
                              <w:rFonts w:ascii="Cambria Math" w:hAnsi="Cambria Math"/>
                              <w:i/>
                              <w:rPrChange w:id="2799" w:author="laca" w:date="2015-06-14T16:50:00Z">
                                <w:rPr>
                                  <w:rFonts w:ascii="Cambria Math" w:hAnsi="Cambria Math"/>
                                  <w:i/>
                                </w:rPr>
                              </w:rPrChange>
                            </w:rPr>
                          </m:ctrlPr>
                        </m:eqArrPr>
                        <m:e>
                          <m:r>
                            <w:rPr>
                              <w:rFonts w:ascii="Cambria Math" w:hAnsi="Cambria Math"/>
                              <w:rPrChange w:id="2800" w:author="laca" w:date="2015-06-14T16:50:00Z">
                                <w:rPr>
                                  <w:rFonts w:ascii="Cambria Math" w:hAnsi="Cambria Math"/>
                                </w:rPr>
                              </w:rPrChange>
                            </w:rPr>
                            <m:t>akkor ha e&gt;q</m:t>
                          </m:r>
                          <m:d>
                            <m:dPr>
                              <m:begChr m:val="{"/>
                              <m:endChr m:val=""/>
                              <m:ctrlPr>
                                <w:rPr>
                                  <w:rFonts w:ascii="Cambria Math" w:hAnsi="Cambria Math"/>
                                  <w:i/>
                                  <w:rPrChange w:id="2801" w:author="laca" w:date="2015-06-14T16:50:00Z">
                                    <w:rPr>
                                      <w:rFonts w:ascii="Cambria Math" w:hAnsi="Cambria Math"/>
                                      <w:i/>
                                    </w:rPr>
                                  </w:rPrChange>
                                </w:rPr>
                              </m:ctrlPr>
                            </m:dPr>
                            <m:e>
                              <m:eqArr>
                                <m:eqArrPr>
                                  <m:ctrlPr>
                                    <w:rPr>
                                      <w:rFonts w:ascii="Cambria Math" w:hAnsi="Cambria Math"/>
                                      <w:i/>
                                      <w:rPrChange w:id="2802" w:author="laca" w:date="2015-06-14T16:50:00Z">
                                        <w:rPr>
                                          <w:rFonts w:ascii="Cambria Math" w:hAnsi="Cambria Math"/>
                                          <w:i/>
                                        </w:rPr>
                                      </w:rPrChange>
                                    </w:rPr>
                                  </m:ctrlPr>
                                </m:eqArrPr>
                                <m:e>
                                  <m:r>
                                    <w:rPr>
                                      <w:rFonts w:ascii="Cambria Math" w:hAnsi="Cambria Math"/>
                                      <w:rPrChange w:id="2803" w:author="laca" w:date="2015-06-14T16:50:00Z">
                                        <w:rPr>
                                          <w:rFonts w:ascii="Cambria Math" w:hAnsi="Cambria Math"/>
                                        </w:rPr>
                                      </w:rPrChange>
                                    </w:rPr>
                                    <m:t xml:space="preserve">akkor  </m:t>
                                  </m:r>
                                  <m:sSub>
                                    <m:sSubPr>
                                      <m:ctrlPr>
                                        <w:rPr>
                                          <w:rFonts w:ascii="Cambria Math" w:hAnsi="Cambria Math"/>
                                          <w:i/>
                                          <w:rPrChange w:id="2804" w:author="laca" w:date="2015-06-14T16:50:00Z">
                                            <w:rPr>
                                              <w:rFonts w:ascii="Cambria Math" w:hAnsi="Cambria Math"/>
                                              <w:i/>
                                            </w:rPr>
                                          </w:rPrChange>
                                        </w:rPr>
                                      </m:ctrlPr>
                                    </m:sSubPr>
                                    <m:e>
                                      <m:r>
                                        <w:rPr>
                                          <w:rFonts w:ascii="Cambria Math" w:hAnsi="Cambria Math"/>
                                          <w:rPrChange w:id="2805" w:author="laca" w:date="2015-06-14T16:50:00Z">
                                            <w:rPr>
                                              <w:rFonts w:ascii="Cambria Math" w:hAnsi="Cambria Math"/>
                                            </w:rPr>
                                          </w:rPrChange>
                                        </w:rPr>
                                        <m:t>e</m:t>
                                      </m:r>
                                    </m:e>
                                    <m:sub>
                                      <m:r>
                                        <w:rPr>
                                          <w:rFonts w:ascii="Cambria Math" w:hAnsi="Cambria Math"/>
                                          <w:rPrChange w:id="2806" w:author="laca" w:date="2015-06-14T16:50:00Z">
                                            <w:rPr>
                                              <w:rFonts w:ascii="Cambria Math" w:hAnsi="Cambria Math"/>
                                            </w:rPr>
                                          </w:rPrChange>
                                        </w:rPr>
                                        <m:t>sz</m:t>
                                      </m:r>
                                    </m:sub>
                                  </m:sSub>
                                  <m:r>
                                    <w:rPr>
                                      <w:rFonts w:ascii="Cambria Math" w:hAnsi="Cambria Math"/>
                                      <w:rPrChange w:id="2807" w:author="laca" w:date="2015-06-14T16:50:00Z">
                                        <w:rPr>
                                          <w:rFonts w:ascii="Cambria Math" w:hAnsi="Cambria Math"/>
                                        </w:rPr>
                                      </w:rPrChange>
                                    </w:rPr>
                                    <m:t>=e,  a1</m:t>
                                  </m:r>
                                </m:e>
                                <m:e>
                                  <m:r>
                                    <w:rPr>
                                      <w:rFonts w:ascii="Cambria Math" w:hAnsi="Cambria Math"/>
                                      <w:rPrChange w:id="2808" w:author="laca" w:date="2015-06-14T16:50:00Z">
                                        <w:rPr>
                                          <w:rFonts w:ascii="Cambria Math" w:hAnsi="Cambria Math"/>
                                        </w:rPr>
                                      </w:rPrChange>
                                    </w:rPr>
                                    <m:t xml:space="preserve">maskep </m:t>
                                  </m:r>
                                  <m:sSub>
                                    <m:sSubPr>
                                      <m:ctrlPr>
                                        <w:rPr>
                                          <w:rFonts w:ascii="Cambria Math" w:hAnsi="Cambria Math"/>
                                          <w:i/>
                                          <w:rPrChange w:id="2809" w:author="laca" w:date="2015-06-14T16:50:00Z">
                                            <w:rPr>
                                              <w:rFonts w:ascii="Cambria Math" w:hAnsi="Cambria Math"/>
                                              <w:i/>
                                            </w:rPr>
                                          </w:rPrChange>
                                        </w:rPr>
                                      </m:ctrlPr>
                                    </m:sSubPr>
                                    <m:e>
                                      <m:r>
                                        <w:rPr>
                                          <w:rFonts w:ascii="Cambria Math" w:hAnsi="Cambria Math"/>
                                          <w:rPrChange w:id="2810" w:author="laca" w:date="2015-06-14T16:50:00Z">
                                            <w:rPr>
                                              <w:rFonts w:ascii="Cambria Math" w:hAnsi="Cambria Math"/>
                                            </w:rPr>
                                          </w:rPrChange>
                                        </w:rPr>
                                        <m:t>e</m:t>
                                      </m:r>
                                    </m:e>
                                    <m:sub>
                                      <m:r>
                                        <w:rPr>
                                          <w:rFonts w:ascii="Cambria Math" w:hAnsi="Cambria Math"/>
                                          <w:rPrChange w:id="2811" w:author="laca" w:date="2015-06-14T16:50:00Z">
                                            <w:rPr>
                                              <w:rFonts w:ascii="Cambria Math" w:hAnsi="Cambria Math"/>
                                            </w:rPr>
                                          </w:rPrChange>
                                        </w:rPr>
                                        <m:t>sz</m:t>
                                      </m:r>
                                    </m:sub>
                                  </m:sSub>
                                  <m:r>
                                    <w:rPr>
                                      <w:rFonts w:ascii="Cambria Math" w:hAnsi="Cambria Math"/>
                                      <w:rPrChange w:id="2812" w:author="laca" w:date="2015-06-14T16:50:00Z">
                                        <w:rPr>
                                          <w:rFonts w:ascii="Cambria Math" w:hAnsi="Cambria Math"/>
                                        </w:rPr>
                                      </w:rPrChange>
                                    </w:rPr>
                                    <m:t>=0,      a2</m:t>
                                  </m:r>
                                </m:e>
                              </m:eqArr>
                            </m:e>
                          </m:d>
                        </m:e>
                        <m:e>
                          <m:r>
                            <w:rPr>
                              <w:rFonts w:ascii="Cambria Math" w:hAnsi="Cambria Math"/>
                              <w:rPrChange w:id="2813" w:author="laca" w:date="2015-06-14T16:50:00Z">
                                <w:rPr>
                                  <w:rFonts w:ascii="Cambria Math" w:hAnsi="Cambria Math"/>
                                </w:rPr>
                              </w:rPrChange>
                            </w:rPr>
                            <m:t xml:space="preserve">maskep                         </m:t>
                          </m:r>
                          <m:sSub>
                            <m:sSubPr>
                              <m:ctrlPr>
                                <w:rPr>
                                  <w:rFonts w:ascii="Cambria Math" w:hAnsi="Cambria Math"/>
                                  <w:i/>
                                  <w:rPrChange w:id="2814" w:author="laca" w:date="2015-06-14T16:50:00Z">
                                    <w:rPr>
                                      <w:rFonts w:ascii="Cambria Math" w:hAnsi="Cambria Math"/>
                                      <w:i/>
                                    </w:rPr>
                                  </w:rPrChange>
                                </w:rPr>
                              </m:ctrlPr>
                            </m:sSubPr>
                            <m:e>
                              <m:r>
                                <w:rPr>
                                  <w:rFonts w:ascii="Cambria Math" w:hAnsi="Cambria Math"/>
                                  <w:rPrChange w:id="2815" w:author="laca" w:date="2015-06-14T16:50:00Z">
                                    <w:rPr>
                                      <w:rFonts w:ascii="Cambria Math" w:hAnsi="Cambria Math"/>
                                    </w:rPr>
                                  </w:rPrChange>
                                </w:rPr>
                                <m:t>e</m:t>
                              </m:r>
                            </m:e>
                            <m:sub>
                              <m:r>
                                <w:rPr>
                                  <w:rFonts w:ascii="Cambria Math" w:hAnsi="Cambria Math"/>
                                  <w:rPrChange w:id="2816" w:author="laca" w:date="2015-06-14T16:50:00Z">
                                    <w:rPr>
                                      <w:rFonts w:ascii="Cambria Math" w:hAnsi="Cambria Math"/>
                                    </w:rPr>
                                  </w:rPrChange>
                                </w:rPr>
                                <m:t>sz</m:t>
                              </m:r>
                            </m:sub>
                          </m:sSub>
                          <m:r>
                            <w:rPr>
                              <w:rFonts w:ascii="Cambria Math" w:hAnsi="Cambria Math"/>
                              <w:rPrChange w:id="2817" w:author="laca" w:date="2015-06-14T16:50:00Z">
                                <w:rPr>
                                  <w:rFonts w:ascii="Cambria Math" w:hAnsi="Cambria Math"/>
                                </w:rPr>
                              </w:rPrChange>
                            </w:rPr>
                            <m:t>=e</m:t>
                          </m:r>
                        </m:e>
                      </m:eqArr>
                    </m:e>
                  </m:d>
                </m:e>
              </m:eqArr>
            </m:e>
          </m:d>
        </m:oMath>
      </m:oMathPara>
    </w:p>
    <w:p w14:paraId="7B70454A" w14:textId="77777777" w:rsidR="00C01170" w:rsidRPr="00FE5CC9" w:rsidRDefault="00C01170" w:rsidP="00BC64C7">
      <w:pPr>
        <w:spacing w:after="0" w:line="360" w:lineRule="auto"/>
        <w:ind w:firstLine="720"/>
        <w:jc w:val="both"/>
        <w:rPr>
          <w:rFonts w:ascii="Times New Roman" w:hAnsi="Times New Roman"/>
          <w:rPrChange w:id="2818" w:author="laca" w:date="2015-06-14T16:50:00Z">
            <w:rPr>
              <w:rFonts w:ascii="Times New Roman" w:hAnsi="Times New Roman"/>
            </w:rPr>
          </w:rPrChange>
        </w:rPr>
      </w:pPr>
      <w:r w:rsidRPr="00FE5CC9">
        <w:rPr>
          <w:rFonts w:ascii="Times New Roman" w:hAnsi="Times New Roman"/>
          <w:rPrChange w:id="2819" w:author="laca" w:date="2015-06-14T16:50:00Z">
            <w:rPr>
              <w:rFonts w:ascii="Times New Roman" w:hAnsi="Times New Roman"/>
            </w:rPr>
          </w:rPrChange>
        </w:rPr>
        <w:t xml:space="preserve">Elmondható a kimeneti </w:t>
      </w:r>
      <w:r w:rsidR="00BC755A" w:rsidRPr="00FE5CC9">
        <w:rPr>
          <w:rFonts w:ascii="Times New Roman" w:hAnsi="Times New Roman"/>
          <w:rPrChange w:id="2820" w:author="laca" w:date="2015-06-14T16:50:00Z">
            <w:rPr>
              <w:rFonts w:ascii="Times New Roman" w:hAnsi="Times New Roman"/>
            </w:rPr>
          </w:rPrChange>
        </w:rPr>
        <w:t>szabályozó</w:t>
      </w:r>
      <w:r w:rsidR="00ED22AB" w:rsidRPr="00FE5CC9">
        <w:rPr>
          <w:rFonts w:ascii="Times New Roman" w:hAnsi="Times New Roman"/>
          <w:rPrChange w:id="2821" w:author="laca" w:date="2015-06-14T16:50:00Z">
            <w:rPr>
              <w:rFonts w:ascii="Times New Roman" w:hAnsi="Times New Roman"/>
            </w:rPr>
          </w:rPrChange>
        </w:rPr>
        <w:t xml:space="preserve"> jel függ a </w:t>
      </w:r>
      <m:oMath>
        <m:sSub>
          <m:sSubPr>
            <m:ctrlPr>
              <w:rPr>
                <w:rFonts w:ascii="Cambria Math" w:hAnsi="Cambria Math"/>
                <w:i/>
                <w:rPrChange w:id="2822" w:author="laca" w:date="2015-06-14T16:50:00Z">
                  <w:rPr>
                    <w:rFonts w:ascii="Cambria Math" w:hAnsi="Cambria Math"/>
                    <w:i/>
                  </w:rPr>
                </w:rPrChange>
              </w:rPr>
            </m:ctrlPr>
          </m:sSubPr>
          <m:e>
            <m:r>
              <w:rPr>
                <w:rFonts w:ascii="Cambria Math" w:hAnsi="Cambria Math"/>
                <w:rPrChange w:id="2823" w:author="laca" w:date="2015-06-14T16:50:00Z">
                  <w:rPr>
                    <w:rFonts w:ascii="Cambria Math" w:hAnsi="Cambria Math"/>
                  </w:rPr>
                </w:rPrChange>
              </w:rPr>
              <m:t>e</m:t>
            </m:r>
          </m:e>
          <m:sub>
            <m:r>
              <w:rPr>
                <w:rFonts w:ascii="Cambria Math" w:hAnsi="Cambria Math"/>
                <w:rPrChange w:id="2824" w:author="laca" w:date="2015-06-14T16:50:00Z">
                  <w:rPr>
                    <w:rFonts w:ascii="Cambria Math" w:hAnsi="Cambria Math"/>
                  </w:rPr>
                </w:rPrChange>
              </w:rPr>
              <m:t>sz</m:t>
            </m:r>
          </m:sub>
        </m:sSub>
      </m:oMath>
      <w:r w:rsidR="008F60F0" w:rsidRPr="00FE5CC9">
        <w:rPr>
          <w:rFonts w:ascii="Times New Roman" w:hAnsi="Times New Roman"/>
          <w:rPrChange w:id="2825" w:author="laca" w:date="2015-06-14T16:50:00Z">
            <w:rPr>
              <w:rFonts w:ascii="Times New Roman" w:hAnsi="Times New Roman"/>
            </w:rPr>
          </w:rPrChange>
        </w:rPr>
        <w:t xml:space="preserve"> hiba </w:t>
      </w:r>
      <w:proofErr w:type="spellStart"/>
      <w:r w:rsidR="008F60F0" w:rsidRPr="00FE5CC9">
        <w:rPr>
          <w:rFonts w:ascii="Times New Roman" w:hAnsi="Times New Roman"/>
          <w:u w:val="single"/>
          <w:rPrChange w:id="2826" w:author="laca" w:date="2015-06-14T16:50:00Z">
            <w:rPr>
              <w:rFonts w:ascii="Times New Roman" w:hAnsi="Times New Roman"/>
              <w:u w:val="single"/>
            </w:rPr>
          </w:rPrChange>
        </w:rPr>
        <w:t>értékétől</w:t>
      </w:r>
      <w:proofErr w:type="gramStart"/>
      <w:r w:rsidR="008F60F0" w:rsidRPr="00FE5CC9">
        <w:rPr>
          <w:rFonts w:ascii="Times New Roman" w:hAnsi="Times New Roman"/>
          <w:rPrChange w:id="2827" w:author="laca" w:date="2015-06-14T16:50:00Z">
            <w:rPr>
              <w:rFonts w:ascii="Times New Roman" w:hAnsi="Times New Roman"/>
            </w:rPr>
          </w:rPrChange>
        </w:rPr>
        <w:t>.</w:t>
      </w:r>
      <w:r w:rsidR="00ED22AB" w:rsidRPr="00FE5CC9">
        <w:rPr>
          <w:rFonts w:ascii="Times New Roman" w:hAnsi="Times New Roman"/>
          <w:rPrChange w:id="2828" w:author="laca" w:date="2015-06-14T16:50:00Z">
            <w:rPr>
              <w:rFonts w:ascii="Times New Roman" w:hAnsi="Times New Roman"/>
            </w:rPr>
          </w:rPrChange>
        </w:rPr>
        <w:t>A</w:t>
      </w:r>
      <w:proofErr w:type="spellEnd"/>
      <w:proofErr w:type="gramEnd"/>
      <w:r w:rsidR="00ED22AB" w:rsidRPr="00FE5CC9">
        <w:rPr>
          <w:rFonts w:ascii="Times New Roman" w:hAnsi="Times New Roman"/>
          <w:rPrChange w:id="2829" w:author="laca" w:date="2015-06-14T16:50:00Z">
            <w:rPr>
              <w:rFonts w:ascii="Times New Roman" w:hAnsi="Times New Roman"/>
            </w:rPr>
          </w:rPrChange>
        </w:rPr>
        <w:t xml:space="preserve"> mechanikai rendszerben kotyogás van, és az ebből származó zajokat szeretnénk kiszűrni úgy, hogy ha a mechanizmus a megfelelő pozícióban van, akkor egy </w:t>
      </w:r>
      <m:oMath>
        <m:r>
          <w:rPr>
            <w:rFonts w:ascii="Cambria Math" w:hAnsi="Cambria Math"/>
            <w:rPrChange w:id="2830" w:author="laca" w:date="2015-06-14T16:50:00Z">
              <w:rPr>
                <w:rFonts w:ascii="Cambria Math" w:hAnsi="Cambria Math"/>
              </w:rPr>
            </w:rPrChange>
          </w:rPr>
          <m:t>+q,-q</m:t>
        </m:r>
      </m:oMath>
      <w:r w:rsidR="00ED22AB" w:rsidRPr="00FE5CC9">
        <w:rPr>
          <w:rFonts w:ascii="Times New Roman" w:hAnsi="Times New Roman"/>
          <w:rPrChange w:id="2831" w:author="laca" w:date="2015-06-14T16:50:00Z">
            <w:rPr>
              <w:rFonts w:ascii="Times New Roman" w:hAnsi="Times New Roman"/>
            </w:rPr>
          </w:rPrChange>
        </w:rPr>
        <w:t xml:space="preserve"> tartományban a szabályozót érzéketlené tes</w:t>
      </w:r>
      <w:proofErr w:type="spellStart"/>
      <w:r w:rsidR="00ED22AB" w:rsidRPr="00FE5CC9">
        <w:rPr>
          <w:rFonts w:ascii="Times New Roman" w:hAnsi="Times New Roman"/>
          <w:rPrChange w:id="2832" w:author="laca" w:date="2015-06-14T16:50:00Z">
            <w:rPr>
              <w:rFonts w:ascii="Times New Roman" w:hAnsi="Times New Roman"/>
            </w:rPr>
          </w:rPrChange>
        </w:rPr>
        <w:t>szük</w:t>
      </w:r>
      <w:proofErr w:type="spellEnd"/>
      <w:r w:rsidR="00ED22AB" w:rsidRPr="00FE5CC9">
        <w:rPr>
          <w:rFonts w:ascii="Times New Roman" w:hAnsi="Times New Roman"/>
          <w:rPrChange w:id="2833" w:author="laca" w:date="2015-06-14T16:50:00Z">
            <w:rPr>
              <w:rFonts w:ascii="Times New Roman" w:hAnsi="Times New Roman"/>
            </w:rPr>
          </w:rPrChange>
        </w:rPr>
        <w:t xml:space="preserve"> a bemenetre mindaddig, amíg a </w:t>
      </w:r>
      <m:oMath>
        <m:r>
          <w:rPr>
            <w:rFonts w:ascii="Cambria Math" w:hAnsi="Cambria Math"/>
            <w:rPrChange w:id="2834" w:author="laca" w:date="2015-06-14T16:50:00Z">
              <w:rPr>
                <w:rFonts w:ascii="Cambria Math" w:hAnsi="Cambria Math"/>
              </w:rPr>
            </w:rPrChange>
          </w:rPr>
          <m:t>e</m:t>
        </m:r>
      </m:oMath>
      <w:r w:rsidR="00ED22AB" w:rsidRPr="00FE5CC9">
        <w:rPr>
          <w:rFonts w:ascii="Times New Roman" w:hAnsi="Times New Roman"/>
          <w:rPrChange w:id="2835" w:author="laca" w:date="2015-06-14T16:50:00Z">
            <w:rPr>
              <w:rFonts w:ascii="Times New Roman" w:hAnsi="Times New Roman"/>
            </w:rPr>
          </w:rPrChange>
        </w:rPr>
        <w:t>hiba ki nem lép a sávból vagy a referencia jel meg nem változik.</w:t>
      </w:r>
    </w:p>
    <w:p w14:paraId="1D1F1295" w14:textId="77777777" w:rsidR="00C01170" w:rsidRPr="00FE5CC9" w:rsidRDefault="00ED22AB" w:rsidP="0071433B">
      <w:pPr>
        <w:pStyle w:val="Heading4"/>
        <w:spacing w:line="360" w:lineRule="auto"/>
        <w:jc w:val="both"/>
        <w:rPr>
          <w:rPrChange w:id="2836" w:author="laca" w:date="2015-06-14T16:50:00Z">
            <w:rPr/>
          </w:rPrChange>
        </w:rPr>
        <w:pPrChange w:id="2837" w:author="laca" w:date="2015-06-14T14:00:00Z">
          <w:pPr>
            <w:pStyle w:val="Heading4"/>
            <w:jc w:val="both"/>
          </w:pPr>
        </w:pPrChange>
      </w:pPr>
      <w:bookmarkStart w:id="2838" w:name="_Toc422064102"/>
      <w:r w:rsidRPr="00FE5CC9">
        <w:rPr>
          <w:rPrChange w:id="2839" w:author="laca" w:date="2015-06-14T16:50:00Z">
            <w:rPr/>
          </w:rPrChange>
        </w:rPr>
        <w:lastRenderedPageBreak/>
        <w:t>A szabályozó felépítése:</w:t>
      </w:r>
      <w:bookmarkEnd w:id="2838"/>
    </w:p>
    <w:p w14:paraId="4C18AAC8" w14:textId="77777777" w:rsidR="00DF0F7E" w:rsidRPr="00FE5CC9" w:rsidRDefault="00ED22AB" w:rsidP="0071433B">
      <w:pPr>
        <w:spacing w:after="0" w:line="360" w:lineRule="auto"/>
        <w:jc w:val="both"/>
        <w:rPr>
          <w:rFonts w:ascii="Times New Roman" w:hAnsi="Times New Roman"/>
          <w:rPrChange w:id="2840" w:author="laca" w:date="2015-06-14T16:50:00Z">
            <w:rPr>
              <w:rFonts w:ascii="Times New Roman" w:hAnsi="Times New Roman"/>
            </w:rPr>
          </w:rPrChange>
        </w:rPr>
      </w:pPr>
      <w:r w:rsidRPr="00FE5CC9">
        <w:rPr>
          <w:rFonts w:ascii="Times New Roman" w:hAnsi="Times New Roman"/>
          <w:rPrChange w:id="2841" w:author="laca" w:date="2015-06-14T16:50:00Z">
            <w:rPr>
              <w:rFonts w:ascii="Times New Roman" w:hAnsi="Times New Roman"/>
            </w:rPr>
          </w:rPrChange>
        </w:rPr>
        <w:tab/>
        <w:t>A bementek: „</w:t>
      </w:r>
      <w:proofErr w:type="spellStart"/>
      <w:r w:rsidRPr="00FE5CC9">
        <w:rPr>
          <w:rFonts w:ascii="Times New Roman" w:hAnsi="Times New Roman"/>
          <w:rPrChange w:id="2842" w:author="laca" w:date="2015-06-14T16:50:00Z">
            <w:rPr>
              <w:rFonts w:ascii="Times New Roman" w:hAnsi="Times New Roman"/>
            </w:rPr>
          </w:rPrChange>
        </w:rPr>
        <w:t>RefVal</w:t>
      </w:r>
      <w:proofErr w:type="spellEnd"/>
      <w:r w:rsidRPr="00FE5CC9">
        <w:rPr>
          <w:rFonts w:ascii="Times New Roman" w:hAnsi="Times New Roman"/>
          <w:rPrChange w:id="2843" w:author="laca" w:date="2015-06-14T16:50:00Z">
            <w:rPr>
              <w:rFonts w:ascii="Times New Roman" w:hAnsi="Times New Roman"/>
            </w:rPr>
          </w:rPrChange>
        </w:rPr>
        <w:t>” –előírt pozíció impulzusban mérve, 16 bites előjeles érték, „</w:t>
      </w:r>
      <w:proofErr w:type="spellStart"/>
      <w:r w:rsidRPr="00FE5CC9">
        <w:rPr>
          <w:rFonts w:ascii="Times New Roman" w:hAnsi="Times New Roman"/>
          <w:rPrChange w:id="2844" w:author="laca" w:date="2015-06-14T16:50:00Z">
            <w:rPr>
              <w:rFonts w:ascii="Times New Roman" w:hAnsi="Times New Roman"/>
            </w:rPr>
          </w:rPrChange>
        </w:rPr>
        <w:t>AktVal</w:t>
      </w:r>
      <w:proofErr w:type="spellEnd"/>
      <w:r w:rsidRPr="00FE5CC9">
        <w:rPr>
          <w:rFonts w:ascii="Times New Roman" w:hAnsi="Times New Roman"/>
          <w:rPrChange w:id="2845" w:author="laca" w:date="2015-06-14T16:50:00Z">
            <w:rPr>
              <w:rFonts w:ascii="Times New Roman" w:hAnsi="Times New Roman"/>
            </w:rPr>
          </w:rPrChange>
        </w:rPr>
        <w:t>” – aktuálisan mért pozíció impulzusban mérve, 16 bites előjeles, „U” –kimente 17 bites előjeles.</w:t>
      </w:r>
    </w:p>
    <w:p w14:paraId="695C8D86" w14:textId="77777777" w:rsidR="00DF0F7E" w:rsidRPr="00FE5CC9" w:rsidRDefault="00ED22AB" w:rsidP="00911B32">
      <w:pPr>
        <w:spacing w:after="0" w:line="360" w:lineRule="auto"/>
        <w:jc w:val="both"/>
        <w:rPr>
          <w:rFonts w:ascii="Times New Roman" w:hAnsi="Times New Roman"/>
          <w:rPrChange w:id="2846" w:author="laca" w:date="2015-06-14T16:50:00Z">
            <w:rPr>
              <w:rFonts w:ascii="Times New Roman" w:hAnsi="Times New Roman"/>
            </w:rPr>
          </w:rPrChange>
        </w:rPr>
      </w:pPr>
      <w:r w:rsidRPr="00FE5CC9">
        <w:rPr>
          <w:rFonts w:ascii="Times New Roman" w:hAnsi="Times New Roman"/>
          <w:rPrChange w:id="2847" w:author="laca" w:date="2015-06-14T16:50:00Z">
            <w:rPr>
              <w:rFonts w:ascii="Times New Roman" w:hAnsi="Times New Roman"/>
            </w:rPr>
          </w:rPrChange>
        </w:rPr>
        <w:tab/>
        <w:t>A „</w:t>
      </w:r>
      <w:r w:rsidRPr="00FE5CC9">
        <w:rPr>
          <w:rFonts w:ascii="Times New Roman" w:hAnsi="Times New Roman"/>
          <w:i/>
          <w:rPrChange w:id="2848" w:author="laca" w:date="2015-06-14T16:50:00Z">
            <w:rPr>
              <w:rFonts w:ascii="Times New Roman" w:hAnsi="Times New Roman"/>
              <w:i/>
            </w:rPr>
          </w:rPrChange>
        </w:rPr>
        <w:t>Hiba Számolása</w:t>
      </w:r>
      <w:r w:rsidRPr="00FE5CC9">
        <w:rPr>
          <w:rFonts w:ascii="Times New Roman" w:hAnsi="Times New Roman"/>
          <w:rPrChange w:id="2849" w:author="laca" w:date="2015-06-14T16:50:00Z">
            <w:rPr>
              <w:rFonts w:ascii="Times New Roman" w:hAnsi="Times New Roman"/>
            </w:rPr>
          </w:rPrChange>
        </w:rPr>
        <w:t>” modul végzi a hiba kiszámolását az aktuális és az előirt pozícióból. A hiba lehet negatív is ezért „</w:t>
      </w:r>
      <w:r w:rsidRPr="00FE5CC9">
        <w:rPr>
          <w:rFonts w:ascii="Times New Roman" w:hAnsi="Times New Roman"/>
          <w:i/>
          <w:rPrChange w:id="2850" w:author="laca" w:date="2015-06-14T16:50:00Z">
            <w:rPr>
              <w:rFonts w:ascii="Times New Roman" w:hAnsi="Times New Roman"/>
              <w:i/>
            </w:rPr>
          </w:rPrChange>
        </w:rPr>
        <w:t>A hiba negatív?”</w:t>
      </w:r>
      <w:r w:rsidRPr="00FE5CC9">
        <w:rPr>
          <w:rFonts w:ascii="Times New Roman" w:hAnsi="Times New Roman"/>
          <w:rPrChange w:id="2851" w:author="laca" w:date="2015-06-14T16:50:00Z">
            <w:rPr>
              <w:rFonts w:ascii="Times New Roman" w:hAnsi="Times New Roman"/>
            </w:rPr>
          </w:rPrChange>
        </w:rPr>
        <w:t xml:space="preserve"> Komparátor segítségével eldöntjük, hogy negatív vagy pozitív a hiba, azután a „</w:t>
      </w:r>
      <w:proofErr w:type="spellStart"/>
      <w:r w:rsidRPr="00FE5CC9">
        <w:rPr>
          <w:rFonts w:ascii="Times New Roman" w:hAnsi="Times New Roman"/>
          <w:i/>
          <w:rPrChange w:id="2852" w:author="laca" w:date="2015-06-14T16:50:00Z">
            <w:rPr>
              <w:rFonts w:ascii="Times New Roman" w:hAnsi="Times New Roman"/>
              <w:i/>
            </w:rPr>
          </w:rPrChange>
        </w:rPr>
        <w:t>ModuluszMux</w:t>
      </w:r>
      <w:proofErr w:type="spellEnd"/>
      <w:r w:rsidRPr="00FE5CC9">
        <w:rPr>
          <w:rFonts w:ascii="Times New Roman" w:hAnsi="Times New Roman"/>
          <w:rPrChange w:id="2853" w:author="laca" w:date="2015-06-14T16:50:00Z">
            <w:rPr>
              <w:rFonts w:ascii="Times New Roman" w:hAnsi="Times New Roman"/>
            </w:rPr>
          </w:rPrChange>
        </w:rPr>
        <w:t xml:space="preserve">” segítségével kiválasztjuk a magát a számolt hibát, ha az pozitív, vagy a hiba tagadottját, ha az negatív így megközelítve a </w:t>
      </w:r>
      <w:proofErr w:type="spellStart"/>
      <w:r w:rsidRPr="00FE5CC9">
        <w:rPr>
          <w:rFonts w:ascii="Times New Roman" w:hAnsi="Times New Roman"/>
          <w:rPrChange w:id="2854" w:author="laca" w:date="2015-06-14T16:50:00Z">
            <w:rPr>
              <w:rFonts w:ascii="Times New Roman" w:hAnsi="Times New Roman"/>
            </w:rPr>
          </w:rPrChange>
        </w:rPr>
        <w:t>moduluszát</w:t>
      </w:r>
      <w:proofErr w:type="spellEnd"/>
      <w:r w:rsidRPr="00FE5CC9">
        <w:rPr>
          <w:rFonts w:ascii="Times New Roman" w:hAnsi="Times New Roman"/>
          <w:rPrChange w:id="2855" w:author="laca" w:date="2015-06-14T16:50:00Z">
            <w:rPr>
              <w:rFonts w:ascii="Times New Roman" w:hAnsi="Times New Roman"/>
            </w:rPr>
          </w:rPrChange>
        </w:rPr>
        <w:t>.</w:t>
      </w:r>
    </w:p>
    <w:p w14:paraId="1EAE49D7" w14:textId="77777777" w:rsidR="00161637" w:rsidRPr="00FE5CC9" w:rsidRDefault="00ED22AB" w:rsidP="00A05E75">
      <w:pPr>
        <w:spacing w:after="0" w:line="360" w:lineRule="auto"/>
        <w:jc w:val="both"/>
        <w:rPr>
          <w:rFonts w:ascii="Times New Roman" w:hAnsi="Times New Roman"/>
          <w:rPrChange w:id="2856" w:author="laca" w:date="2015-06-14T16:50:00Z">
            <w:rPr>
              <w:rFonts w:ascii="Times New Roman" w:hAnsi="Times New Roman"/>
            </w:rPr>
          </w:rPrChange>
        </w:rPr>
      </w:pPr>
      <w:r w:rsidRPr="00FE5CC9">
        <w:rPr>
          <w:rFonts w:ascii="Times New Roman" w:hAnsi="Times New Roman"/>
          <w:rPrChange w:id="2857" w:author="laca" w:date="2015-06-14T16:50:00Z">
            <w:rPr>
              <w:rFonts w:ascii="Times New Roman" w:hAnsi="Times New Roman"/>
            </w:rPr>
          </w:rPrChange>
        </w:rPr>
        <w:tab/>
        <w:t xml:space="preserve">Ha a hiba elérte a </w:t>
      </w:r>
      <w:proofErr w:type="gramStart"/>
      <w:r w:rsidRPr="00FE5CC9">
        <w:rPr>
          <w:rFonts w:ascii="Times New Roman" w:hAnsi="Times New Roman"/>
          <w:rPrChange w:id="2858" w:author="laca" w:date="2015-06-14T16:50:00Z">
            <w:rPr>
              <w:rFonts w:ascii="Times New Roman" w:hAnsi="Times New Roman"/>
            </w:rPr>
          </w:rPrChange>
        </w:rPr>
        <w:t>0-t</w:t>
      </w:r>
      <w:proofErr w:type="gramEnd"/>
      <w:r w:rsidRPr="00FE5CC9">
        <w:rPr>
          <w:rFonts w:ascii="Times New Roman" w:hAnsi="Times New Roman"/>
          <w:rPrChange w:id="2859" w:author="laca" w:date="2015-06-14T16:50:00Z">
            <w:rPr>
              <w:rFonts w:ascii="Times New Roman" w:hAnsi="Times New Roman"/>
            </w:rPr>
          </w:rPrChange>
        </w:rPr>
        <w:t xml:space="preserve"> akkor a „Hiba=0 </w:t>
      </w:r>
      <w:proofErr w:type="spellStart"/>
      <w:r w:rsidRPr="00FE5CC9">
        <w:rPr>
          <w:rFonts w:ascii="Times New Roman" w:hAnsi="Times New Roman"/>
          <w:rPrChange w:id="2860" w:author="laca" w:date="2015-06-14T16:50:00Z">
            <w:rPr>
              <w:rFonts w:ascii="Times New Roman" w:hAnsi="Times New Roman"/>
            </w:rPr>
          </w:rPrChange>
        </w:rPr>
        <w:t>reg</w:t>
      </w:r>
      <w:proofErr w:type="spellEnd"/>
      <w:r w:rsidRPr="00FE5CC9">
        <w:rPr>
          <w:rFonts w:ascii="Times New Roman" w:hAnsi="Times New Roman"/>
          <w:rPrChange w:id="2861" w:author="laca" w:date="2015-06-14T16:50:00Z">
            <w:rPr>
              <w:rFonts w:ascii="Times New Roman" w:hAnsi="Times New Roman"/>
            </w:rPr>
          </w:rPrChange>
        </w:rPr>
        <w:t>” értéke 1 lesz mindaddig amíg az előírt pozíció meg nem változik.</w:t>
      </w:r>
    </w:p>
    <w:p w14:paraId="1F536FC2" w14:textId="77777777" w:rsidR="00BE2708" w:rsidRPr="00FE5CC9" w:rsidRDefault="00ED22AB" w:rsidP="00BC64C7">
      <w:pPr>
        <w:spacing w:after="0" w:line="360" w:lineRule="auto"/>
        <w:jc w:val="both"/>
        <w:rPr>
          <w:rFonts w:ascii="Times New Roman" w:hAnsi="Times New Roman"/>
          <w:rPrChange w:id="2862" w:author="laca" w:date="2015-06-14T16:50:00Z">
            <w:rPr>
              <w:rFonts w:ascii="Times New Roman" w:hAnsi="Times New Roman"/>
            </w:rPr>
          </w:rPrChange>
        </w:rPr>
      </w:pPr>
      <w:r w:rsidRPr="00FE5CC9">
        <w:rPr>
          <w:rFonts w:ascii="Times New Roman" w:hAnsi="Times New Roman"/>
          <w:rPrChange w:id="2863" w:author="laca" w:date="2015-06-14T16:50:00Z">
            <w:rPr>
              <w:rFonts w:ascii="Times New Roman" w:hAnsi="Times New Roman"/>
            </w:rPr>
          </w:rPrChange>
        </w:rPr>
        <w:tab/>
        <w:t xml:space="preserve">A „Hiba kilépett a sávból” modul megvizsgálja, hogy a hiba </w:t>
      </w:r>
      <w:proofErr w:type="spellStart"/>
      <w:r w:rsidRPr="00FE5CC9">
        <w:rPr>
          <w:rFonts w:ascii="Times New Roman" w:hAnsi="Times New Roman"/>
          <w:rPrChange w:id="2864" w:author="laca" w:date="2015-06-14T16:50:00Z">
            <w:rPr>
              <w:rFonts w:ascii="Times New Roman" w:hAnsi="Times New Roman"/>
            </w:rPr>
          </w:rPrChange>
        </w:rPr>
        <w:t>moduluszakisebb</w:t>
      </w:r>
      <w:proofErr w:type="spellEnd"/>
      <w:r w:rsidRPr="00FE5CC9">
        <w:rPr>
          <w:rFonts w:ascii="Times New Roman" w:hAnsi="Times New Roman"/>
          <w:rPrChange w:id="2865" w:author="laca" w:date="2015-06-14T16:50:00Z">
            <w:rPr>
              <w:rFonts w:ascii="Times New Roman" w:hAnsi="Times New Roman"/>
            </w:rPr>
          </w:rPrChange>
        </w:rPr>
        <w:t xml:space="preserve"> mint a sáv </w:t>
      </w:r>
      <w:proofErr w:type="gramStart"/>
      <w:r w:rsidRPr="00FE5CC9">
        <w:rPr>
          <w:rFonts w:ascii="Times New Roman" w:hAnsi="Times New Roman"/>
          <w:rPrChange w:id="2866" w:author="laca" w:date="2015-06-14T16:50:00Z">
            <w:rPr>
              <w:rFonts w:ascii="Times New Roman" w:hAnsi="Times New Roman"/>
            </w:rPr>
          </w:rPrChange>
        </w:rPr>
        <w:t>értéke</w:t>
      </w:r>
      <w:proofErr w:type="gramEnd"/>
      <w:r w:rsidRPr="00FE5CC9">
        <w:rPr>
          <w:rFonts w:ascii="Times New Roman" w:hAnsi="Times New Roman"/>
          <w:rPrChange w:id="2867" w:author="laca" w:date="2015-06-14T16:50:00Z">
            <w:rPr>
              <w:rFonts w:ascii="Times New Roman" w:hAnsi="Times New Roman"/>
            </w:rPr>
          </w:rPrChange>
        </w:rPr>
        <w:t xml:space="preserve"> ha igen akkor a „Hiba Manipuláló </w:t>
      </w:r>
      <w:proofErr w:type="spellStart"/>
      <w:r w:rsidRPr="00FE5CC9">
        <w:rPr>
          <w:rFonts w:ascii="Times New Roman" w:hAnsi="Times New Roman"/>
          <w:rPrChange w:id="2868" w:author="laca" w:date="2015-06-14T16:50:00Z">
            <w:rPr>
              <w:rFonts w:ascii="Times New Roman" w:hAnsi="Times New Roman"/>
            </w:rPr>
          </w:rPrChange>
        </w:rPr>
        <w:t>Mux</w:t>
      </w:r>
      <w:proofErr w:type="spellEnd"/>
      <w:r w:rsidRPr="00FE5CC9">
        <w:rPr>
          <w:rFonts w:ascii="Times New Roman" w:hAnsi="Times New Roman"/>
          <w:rPrChange w:id="2869" w:author="laca" w:date="2015-06-14T16:50:00Z">
            <w:rPr>
              <w:rFonts w:ascii="Times New Roman" w:hAnsi="Times New Roman"/>
            </w:rPr>
          </w:rPrChange>
        </w:rPr>
        <w:t>” segítségével a továbbiakban a hiba 0 lesz.</w:t>
      </w:r>
    </w:p>
    <w:p w14:paraId="5EF33739" w14:textId="77777777" w:rsidR="00783F17" w:rsidRPr="00FE5CC9" w:rsidRDefault="00ED22AB" w:rsidP="00BC64C7">
      <w:pPr>
        <w:spacing w:after="0" w:line="360" w:lineRule="auto"/>
        <w:jc w:val="both"/>
        <w:rPr>
          <w:rFonts w:ascii="Times New Roman" w:hAnsi="Times New Roman"/>
          <w:rPrChange w:id="2870" w:author="laca" w:date="2015-06-14T16:50:00Z">
            <w:rPr>
              <w:rFonts w:ascii="Times New Roman" w:hAnsi="Times New Roman"/>
            </w:rPr>
          </w:rPrChange>
        </w:rPr>
      </w:pPr>
      <w:r w:rsidRPr="00FE5CC9">
        <w:rPr>
          <w:rFonts w:ascii="Times New Roman" w:hAnsi="Times New Roman"/>
          <w:rPrChange w:id="2871" w:author="laca" w:date="2015-06-14T16:50:00Z">
            <w:rPr>
              <w:rFonts w:ascii="Times New Roman" w:hAnsi="Times New Roman"/>
            </w:rPr>
          </w:rPrChange>
        </w:rPr>
        <w:tab/>
        <w:t xml:space="preserve">A „Hiba választó </w:t>
      </w:r>
      <w:proofErr w:type="spellStart"/>
      <w:r w:rsidRPr="00FE5CC9">
        <w:rPr>
          <w:rFonts w:ascii="Times New Roman" w:hAnsi="Times New Roman"/>
          <w:rPrChange w:id="2872" w:author="laca" w:date="2015-06-14T16:50:00Z">
            <w:rPr>
              <w:rFonts w:ascii="Times New Roman" w:hAnsi="Times New Roman"/>
            </w:rPr>
          </w:rPrChange>
        </w:rPr>
        <w:t>Mux</w:t>
      </w:r>
      <w:proofErr w:type="spellEnd"/>
      <w:r w:rsidRPr="00FE5CC9">
        <w:rPr>
          <w:rFonts w:ascii="Times New Roman" w:hAnsi="Times New Roman"/>
          <w:rPrChange w:id="2873" w:author="laca" w:date="2015-06-14T16:50:00Z">
            <w:rPr>
              <w:rFonts w:ascii="Times New Roman" w:hAnsi="Times New Roman"/>
            </w:rPr>
          </w:rPrChange>
        </w:rPr>
        <w:t xml:space="preserve">” a „Hiba=0 </w:t>
      </w:r>
      <w:proofErr w:type="spellStart"/>
      <w:r w:rsidRPr="00FE5CC9">
        <w:rPr>
          <w:rFonts w:ascii="Times New Roman" w:hAnsi="Times New Roman"/>
          <w:rPrChange w:id="2874" w:author="laca" w:date="2015-06-14T16:50:00Z">
            <w:rPr>
              <w:rFonts w:ascii="Times New Roman" w:hAnsi="Times New Roman"/>
            </w:rPr>
          </w:rPrChange>
        </w:rPr>
        <w:t>reg</w:t>
      </w:r>
      <w:proofErr w:type="spellEnd"/>
      <w:r w:rsidRPr="00FE5CC9">
        <w:rPr>
          <w:rFonts w:ascii="Times New Roman" w:hAnsi="Times New Roman"/>
          <w:rPrChange w:id="2875" w:author="laca" w:date="2015-06-14T16:50:00Z">
            <w:rPr>
              <w:rFonts w:ascii="Times New Roman" w:hAnsi="Times New Roman"/>
            </w:rPr>
          </w:rPrChange>
        </w:rPr>
        <w:t xml:space="preserve">” irányítására </w:t>
      </w:r>
      <w:r w:rsidRPr="00FE5CC9">
        <w:rPr>
          <w:rFonts w:ascii="Times New Roman" w:hAnsi="Times New Roman"/>
          <w:highlight w:val="yellow"/>
          <w:rPrChange w:id="2876" w:author="laca" w:date="2015-06-14T16:50:00Z">
            <w:rPr>
              <w:rFonts w:ascii="Times New Roman" w:hAnsi="Times New Roman"/>
              <w:highlight w:val="yellow"/>
            </w:rPr>
          </w:rPrChange>
        </w:rPr>
        <w:t>válasza ki</w:t>
      </w:r>
      <w:r w:rsidR="00783F17" w:rsidRPr="00FE5CC9">
        <w:rPr>
          <w:rFonts w:ascii="Times New Roman" w:hAnsi="Times New Roman"/>
          <w:rPrChange w:id="2877" w:author="laca" w:date="2015-06-14T16:50:00Z">
            <w:rPr>
              <w:rFonts w:ascii="Times New Roman" w:hAnsi="Times New Roman"/>
            </w:rPr>
          </w:rPrChange>
        </w:rPr>
        <w:t xml:space="preserve"> manipulált hibát vagy számolt hibát, amelye továbbmegy a háromállású szabályzóba.</w:t>
      </w:r>
    </w:p>
    <w:p w14:paraId="339A6611" w14:textId="77777777" w:rsidR="00161637" w:rsidRPr="00FE5CC9" w:rsidRDefault="00ED22AB" w:rsidP="00BC64C7">
      <w:pPr>
        <w:spacing w:after="0" w:line="360" w:lineRule="auto"/>
        <w:jc w:val="both"/>
        <w:rPr>
          <w:rFonts w:ascii="Times New Roman" w:hAnsi="Times New Roman"/>
          <w:rPrChange w:id="2878" w:author="laca" w:date="2015-06-14T16:50:00Z">
            <w:rPr>
              <w:rFonts w:ascii="Times New Roman" w:hAnsi="Times New Roman"/>
            </w:rPr>
          </w:rPrChange>
        </w:rPr>
      </w:pPr>
      <w:r w:rsidRPr="00FE5CC9">
        <w:rPr>
          <w:rFonts w:ascii="Times New Roman" w:hAnsi="Times New Roman"/>
          <w:rPrChange w:id="2879" w:author="laca" w:date="2015-06-14T16:50:00Z">
            <w:rPr>
              <w:rFonts w:ascii="Times New Roman" w:hAnsi="Times New Roman"/>
            </w:rPr>
          </w:rPrChange>
        </w:rPr>
        <w:tab/>
        <w:t>Az „</w:t>
      </w:r>
      <w:proofErr w:type="spellStart"/>
      <w:r w:rsidRPr="00FE5CC9">
        <w:rPr>
          <w:rFonts w:ascii="Times New Roman" w:hAnsi="Times New Roman"/>
          <w:rPrChange w:id="2880" w:author="laca" w:date="2015-06-14T16:50:00Z">
            <w:rPr>
              <w:rFonts w:ascii="Times New Roman" w:hAnsi="Times New Roman"/>
            </w:rPr>
          </w:rPrChange>
        </w:rPr>
        <w:t>Umin</w:t>
      </w:r>
      <w:proofErr w:type="spellEnd"/>
      <w:r w:rsidRPr="00FE5CC9">
        <w:rPr>
          <w:rFonts w:ascii="Times New Roman" w:hAnsi="Times New Roman"/>
          <w:rPrChange w:id="2881" w:author="laca" w:date="2015-06-14T16:50:00Z">
            <w:rPr>
              <w:rFonts w:ascii="Times New Roman" w:hAnsi="Times New Roman"/>
            </w:rPr>
          </w:rPrChange>
        </w:rPr>
        <w:t>”, „</w:t>
      </w:r>
      <w:proofErr w:type="spellStart"/>
      <w:r w:rsidRPr="00FE5CC9">
        <w:rPr>
          <w:rFonts w:ascii="Times New Roman" w:hAnsi="Times New Roman"/>
          <w:rPrChange w:id="2882" w:author="laca" w:date="2015-06-14T16:50:00Z">
            <w:rPr>
              <w:rFonts w:ascii="Times New Roman" w:hAnsi="Times New Roman"/>
            </w:rPr>
          </w:rPrChange>
        </w:rPr>
        <w:t>Umax</w:t>
      </w:r>
      <w:proofErr w:type="spellEnd"/>
      <w:r w:rsidRPr="00FE5CC9">
        <w:rPr>
          <w:rFonts w:ascii="Times New Roman" w:hAnsi="Times New Roman"/>
          <w:rPrChange w:id="2883" w:author="laca" w:date="2015-06-14T16:50:00Z">
            <w:rPr>
              <w:rFonts w:ascii="Times New Roman" w:hAnsi="Times New Roman"/>
            </w:rPr>
          </w:rPrChange>
        </w:rPr>
        <w:t>”,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w:t>
      </w:r>
      <w:proofErr w:type="spellStart"/>
      <w:r w:rsidRPr="00FE5CC9">
        <w:rPr>
          <w:rFonts w:ascii="Times New Roman" w:hAnsi="Times New Roman"/>
          <w:rPrChange w:id="2884" w:author="laca" w:date="2015-06-14T16:50:00Z">
            <w:rPr>
              <w:rFonts w:ascii="Times New Roman" w:hAnsi="Times New Roman"/>
            </w:rPr>
          </w:rPrChange>
        </w:rPr>
        <w:t>Mux</w:t>
      </w:r>
      <w:proofErr w:type="spellEnd"/>
      <w:r w:rsidRPr="00FE5CC9">
        <w:rPr>
          <w:rFonts w:ascii="Times New Roman" w:hAnsi="Times New Roman"/>
          <w:rPrChange w:id="2885" w:author="laca" w:date="2015-06-14T16:50:00Z">
            <w:rPr>
              <w:rFonts w:ascii="Times New Roman" w:hAnsi="Times New Roman"/>
            </w:rPr>
          </w:rPrChange>
        </w:rPr>
        <w:t>” kiválassza az aktuális állapotnak megfelelő vezérlő jelet.</w:t>
      </w:r>
      <w:r w:rsidR="00F61364" w:rsidRPr="00FE5CC9">
        <w:rPr>
          <w:rFonts w:ascii="Times New Roman" w:hAnsi="Times New Roman"/>
          <w:noProof/>
          <w:lang w:eastAsia="hu-HU"/>
          <w:rPrChange w:id="2886" w:author="laca" w:date="2015-06-14T16:50:00Z">
            <w:rPr>
              <w:rFonts w:ascii="Times New Roman" w:hAnsi="Times New Roman"/>
              <w:noProof/>
              <w:lang w:eastAsia="hu-HU"/>
            </w:rPr>
          </w:rPrChange>
        </w:rPr>
      </w:r>
      <w:r w:rsidR="00F61364" w:rsidRPr="00FE5CC9">
        <w:rPr>
          <w:rFonts w:ascii="Times New Roman" w:hAnsi="Times New Roman"/>
          <w:noProof/>
          <w:lang w:eastAsia="hu-HU"/>
          <w:rPrChange w:id="2887" w:author="laca" w:date="2015-06-14T16:50:00Z">
            <w:rPr>
              <w:rFonts w:ascii="Times New Roman" w:hAnsi="Times New Roman"/>
              <w:noProof/>
              <w:lang w:eastAsia="hu-HU"/>
            </w:rPr>
          </w:rPrChange>
        </w:rPr>
        <w:pict w14:anchorId="61D66ABE">
          <v:group id="Group 95" o:spid="_x0000_s1056" style="width:466.45pt;height:272.9pt;mso-position-horizontal-relative:char;mso-position-vertical-relative:line" coordorigin="1389,2412" coordsize="59239,318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">
            <v:shape id="Picture 94" o:spid="_x0000_s1057" type="#_x0000_t75" style="position:absolute;left:1389;top:2412;width:58960;height:262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C9M/DAAAA2wAAAA8AAABkcnMvZG93bnJldi54bWxEj0+LwjAUxO+C3yE8YW+auv5ht2sUEQTF&#10;k9WLt0fzbOs2LyXJ1u63N4LgcZiZ3zCLVWdq0ZLzlWUF41ECgji3uuJCwfm0HX6B8AFZY22ZFPyT&#10;h9Wy31tgqu2dj9RmoRARwj5FBWUITSqlz0sy6Ee2IY7e1TqDIUpXSO3wHuGmlp9JMpcGK44LJTa0&#10;KSn/zf6Mgv3OnTbhdtmvxzeXJ4dJW8zsVamPQbf+ARGoC+/wq73TCr6n8PwSf4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L0z8MAAADbAAAADwAAAAAAAAAAAAAAAACf&#10;AgAAZHJzL2Rvd25yZXYueG1sUEsFBgAAAAAEAAQA9wAAAI8DAAAAAA==&#10;">
              <v:imagedata r:id="rId19" o:title=""/>
              <v:path arrowok="t"/>
            </v:shape>
            <v:shape id="Text Box 31" o:spid="_x0000_s1058" type="#_x0000_t202" style="position:absolute;left:1524;top:31872;width:59105;height:2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0DD042C7" w14:textId="349FD901" w:rsidR="00FC3556" w:rsidRPr="00471710" w:rsidRDefault="00FC3556" w:rsidP="00C01170">
                    <w:pPr>
                      <w:pStyle w:val="Caption"/>
                      <w:jc w:val="center"/>
                      <w:rPr>
                        <w:rFonts w:ascii="Times New Roman" w:hAnsi="Times New Roman"/>
                        <w:noProof/>
                        <w:sz w:val="24"/>
                        <w:szCs w:val="24"/>
                      </w:rPr>
                    </w:pPr>
                    <w:bookmarkStart w:id="2888" w:name="_Ref420513713"/>
                    <w:bookmarkStart w:id="2889" w:name="_Toc422064035"/>
                    <w:r>
                      <w:t xml:space="preserve">Kép. </w:t>
                    </w:r>
                    <w:ins w:id="2890" w:author="laca" w:date="2015-06-14T12:08:00Z">
                      <w:r>
                        <w:fldChar w:fldCharType="begin"/>
                      </w:r>
                      <w:r>
                        <w:instrText xml:space="preserve"> STYLEREF 1 \s </w:instrText>
                      </w:r>
                    </w:ins>
                    <w:r>
                      <w:fldChar w:fldCharType="separate"/>
                    </w:r>
                    <w:r>
                      <w:rPr>
                        <w:noProof/>
                      </w:rPr>
                      <w:t>3</w:t>
                    </w:r>
                    <w:ins w:id="2891" w:author="laca" w:date="2015-06-14T12:08:00Z">
                      <w:r>
                        <w:fldChar w:fldCharType="end"/>
                      </w:r>
                      <w:r>
                        <w:t>.</w:t>
                      </w:r>
                      <w:r>
                        <w:fldChar w:fldCharType="begin"/>
                      </w:r>
                      <w:r>
                        <w:instrText xml:space="preserve"> SEQ Kép. \* ARABIC \s 1 </w:instrText>
                      </w:r>
                    </w:ins>
                    <w:r>
                      <w:fldChar w:fldCharType="separate"/>
                    </w:r>
                    <w:ins w:id="2892" w:author="laca" w:date="2015-06-14T12:08:00Z">
                      <w:r>
                        <w:rPr>
                          <w:noProof/>
                        </w:rPr>
                        <w:t>9</w:t>
                      </w:r>
                      <w:r>
                        <w:fldChar w:fldCharType="end"/>
                      </w:r>
                    </w:ins>
                    <w:del w:id="2893"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9</w:delText>
                      </w:r>
                      <w:r w:rsidDel="002E2EC5">
                        <w:rPr>
                          <w:noProof/>
                        </w:rPr>
                        <w:fldChar w:fldCharType="end"/>
                      </w:r>
                    </w:del>
                    <w:bookmarkEnd w:id="2888"/>
                    <w:r>
                      <w:t xml:space="preserve"> A Pozíció szabályozó System generátoros felépítése</w:t>
                    </w:r>
                    <w:bookmarkEnd w:id="2889"/>
                  </w:p>
                </w:txbxContent>
              </v:textbox>
            </v:shape>
            <w10:anchorlock/>
          </v:group>
        </w:pict>
      </w:r>
    </w:p>
    <w:p w14:paraId="454A6448" w14:textId="77777777" w:rsidR="00C01170" w:rsidRPr="00FE5CC9" w:rsidRDefault="00C01170" w:rsidP="0071433B">
      <w:pPr>
        <w:pStyle w:val="Heading4"/>
        <w:spacing w:line="360" w:lineRule="auto"/>
        <w:jc w:val="both"/>
        <w:rPr>
          <w:rPrChange w:id="2894" w:author="laca" w:date="2015-06-14T16:50:00Z">
            <w:rPr/>
          </w:rPrChange>
        </w:rPr>
        <w:pPrChange w:id="2895" w:author="laca" w:date="2015-06-14T14:00:00Z">
          <w:pPr>
            <w:pStyle w:val="Heading4"/>
            <w:jc w:val="both"/>
          </w:pPr>
        </w:pPrChange>
      </w:pPr>
      <w:bookmarkStart w:id="2896" w:name="_Toc422064103"/>
      <w:r w:rsidRPr="00FE5CC9">
        <w:rPr>
          <w:rPrChange w:id="2897" w:author="laca" w:date="2015-06-14T16:50:00Z">
            <w:rPr/>
          </w:rPrChange>
        </w:rPr>
        <w:t>Szabály</w:t>
      </w:r>
      <w:r w:rsidR="00E63D34" w:rsidRPr="00FE5CC9">
        <w:rPr>
          <w:rPrChange w:id="2898" w:author="laca" w:date="2015-06-14T16:50:00Z">
            <w:rPr/>
          </w:rPrChange>
        </w:rPr>
        <w:t>o</w:t>
      </w:r>
      <w:r w:rsidR="00ED22AB" w:rsidRPr="00FE5CC9">
        <w:rPr>
          <w:rPrChange w:id="2899" w:author="laca" w:date="2015-06-14T16:50:00Z">
            <w:rPr/>
          </w:rPrChange>
        </w:rPr>
        <w:t>zó szimulálása</w:t>
      </w:r>
      <w:bookmarkEnd w:id="2896"/>
    </w:p>
    <w:p w14:paraId="51F5EA48" w14:textId="77777777" w:rsidR="00C01170" w:rsidRPr="00FE5CC9" w:rsidRDefault="00C01170" w:rsidP="0071433B">
      <w:pPr>
        <w:spacing w:after="0" w:line="360" w:lineRule="auto"/>
        <w:jc w:val="both"/>
        <w:rPr>
          <w:rFonts w:ascii="Times New Roman" w:hAnsi="Times New Roman"/>
          <w:rPrChange w:id="2900" w:author="laca" w:date="2015-06-14T16:50:00Z">
            <w:rPr>
              <w:rFonts w:ascii="Times New Roman" w:hAnsi="Times New Roman"/>
            </w:rPr>
          </w:rPrChange>
        </w:rPr>
      </w:pPr>
    </w:p>
    <w:p w14:paraId="6229BAF9" w14:textId="77777777" w:rsidR="00C01170" w:rsidRPr="00FE5CC9" w:rsidRDefault="00ED22AB" w:rsidP="0071433B">
      <w:pPr>
        <w:spacing w:after="0" w:line="360" w:lineRule="auto"/>
        <w:ind w:firstLine="720"/>
        <w:jc w:val="both"/>
        <w:rPr>
          <w:rFonts w:ascii="Times New Roman" w:hAnsi="Times New Roman"/>
          <w:rPrChange w:id="2901" w:author="laca" w:date="2015-06-14T16:50:00Z">
            <w:rPr>
              <w:rFonts w:ascii="Times New Roman" w:hAnsi="Times New Roman"/>
            </w:rPr>
          </w:rPrChange>
        </w:rPr>
      </w:pPr>
      <w:r w:rsidRPr="00FE5CC9">
        <w:rPr>
          <w:rFonts w:ascii="Times New Roman" w:hAnsi="Times New Roman"/>
          <w:rPrChange w:id="2902" w:author="laca" w:date="2015-06-14T16:50:00Z">
            <w:rPr>
              <w:rFonts w:ascii="Times New Roman" w:hAnsi="Times New Roman"/>
            </w:rPr>
          </w:rPrChange>
        </w:rPr>
        <w:lastRenderedPageBreak/>
        <w:t xml:space="preserve">Az </w:t>
      </w:r>
      <w:r w:rsidR="00F61364" w:rsidRPr="00FE5CC9">
        <w:rPr>
          <w:rPrChange w:id="2903" w:author="laca" w:date="2015-06-14T16:50:00Z">
            <w:rPr/>
          </w:rPrChange>
        </w:rPr>
        <w:fldChar w:fldCharType="begin"/>
      </w:r>
      <w:r w:rsidR="00F61364" w:rsidRPr="00FE5CC9">
        <w:rPr>
          <w:rPrChange w:id="2904" w:author="laca" w:date="2015-06-14T16:50:00Z">
            <w:rPr/>
          </w:rPrChange>
        </w:rPr>
        <w:instrText xml:space="preserve"> REF _Ref420513631 \h  \* MERGEFORMAT </w:instrText>
      </w:r>
      <w:r w:rsidR="00F61364" w:rsidRPr="00FE5CC9">
        <w:rPr>
          <w:rPrChange w:id="2905" w:author="laca" w:date="2015-06-14T16:50:00Z">
            <w:rPr/>
          </w:rPrChange>
        </w:rPr>
      </w:r>
      <w:r w:rsidR="00F61364" w:rsidRPr="00FE5CC9">
        <w:rPr>
          <w:rPrChange w:id="2906" w:author="laca" w:date="2015-06-14T16:50:00Z">
            <w:rPr/>
          </w:rPrChange>
        </w:rPr>
        <w:fldChar w:fldCharType="separate"/>
      </w:r>
      <w:r w:rsidR="00096DBB" w:rsidRPr="00FE5CC9">
        <w:rPr>
          <w:rPrChange w:id="2907" w:author="laca" w:date="2015-06-14T16:50:00Z">
            <w:rPr/>
          </w:rPrChange>
        </w:rPr>
        <w:t xml:space="preserve">Kép. </w:t>
      </w:r>
      <w:r w:rsidR="00096DBB" w:rsidRPr="00FE5CC9">
        <w:rPr>
          <w:noProof/>
          <w:rPrChange w:id="2908" w:author="laca" w:date="2015-06-14T16:50:00Z">
            <w:rPr>
              <w:noProof/>
            </w:rPr>
          </w:rPrChange>
        </w:rPr>
        <w:t>3.10</w:t>
      </w:r>
      <w:r w:rsidR="00F61364" w:rsidRPr="00FE5CC9">
        <w:rPr>
          <w:rPrChange w:id="2909" w:author="laca" w:date="2015-06-14T16:50:00Z">
            <w:rPr/>
          </w:rPrChange>
        </w:rPr>
        <w:fldChar w:fldCharType="end"/>
      </w:r>
      <w:r w:rsidR="00C01170" w:rsidRPr="00FE5CC9">
        <w:rPr>
          <w:rFonts w:ascii="Times New Roman" w:hAnsi="Times New Roman"/>
          <w:rPrChange w:id="2910" w:author="laca" w:date="2015-06-14T16:50:00Z">
            <w:rPr>
              <w:rFonts w:ascii="Times New Roman" w:hAnsi="Times New Roman"/>
            </w:rPr>
          </w:rPrChange>
        </w:rPr>
        <w:t xml:space="preserve">látható a szimulációs logika, a </w:t>
      </w:r>
      <w:r w:rsidR="00E27790" w:rsidRPr="00FE5CC9">
        <w:rPr>
          <w:rFonts w:ascii="Times New Roman" w:hAnsi="Times New Roman"/>
          <w:rPrChange w:id="2911" w:author="laca" w:date="2015-06-14T16:50:00Z">
            <w:rPr>
              <w:rFonts w:ascii="Times New Roman" w:hAnsi="Times New Roman"/>
            </w:rPr>
          </w:rPrChange>
        </w:rPr>
        <w:t>„</w:t>
      </w:r>
      <w:proofErr w:type="spellStart"/>
      <w:r w:rsidRPr="00FE5CC9">
        <w:rPr>
          <w:rFonts w:ascii="Times New Roman" w:hAnsi="Times New Roman"/>
          <w:rPrChange w:id="2912" w:author="laca" w:date="2015-06-14T16:50:00Z">
            <w:rPr>
              <w:rFonts w:ascii="Times New Roman" w:hAnsi="Times New Roman"/>
            </w:rPr>
          </w:rPrChange>
        </w:rPr>
        <w:t>counterPosition</w:t>
      </w:r>
      <w:proofErr w:type="spellEnd"/>
      <w:r w:rsidRPr="00FE5CC9">
        <w:rPr>
          <w:rFonts w:ascii="Times New Roman" w:hAnsi="Times New Roman"/>
          <w:rPrChange w:id="2913" w:author="laca" w:date="2015-06-14T16:50:00Z">
            <w:rPr>
              <w:rFonts w:ascii="Times New Roman" w:hAnsi="Times New Roman"/>
            </w:rPr>
          </w:rPrChange>
        </w:rPr>
        <w:t>” és a „Inkrementális Jelfeldolgozó modul 1” megtalálható a pozíció mérése inkrementális adó segítségével. A szabályozót a „</w:t>
      </w:r>
      <w:proofErr w:type="spellStart"/>
      <w:r w:rsidRPr="00FE5CC9">
        <w:rPr>
          <w:rFonts w:ascii="Times New Roman" w:hAnsi="Times New Roman"/>
          <w:rPrChange w:id="2914" w:author="laca" w:date="2015-06-14T16:50:00Z">
            <w:rPr>
              <w:rFonts w:ascii="Times New Roman" w:hAnsi="Times New Roman"/>
            </w:rPr>
          </w:rPrChange>
        </w:rPr>
        <w:t>PozSzab</w:t>
      </w:r>
      <w:proofErr w:type="spellEnd"/>
      <w:r w:rsidRPr="00FE5CC9">
        <w:rPr>
          <w:rFonts w:ascii="Times New Roman" w:hAnsi="Times New Roman"/>
          <w:rPrChange w:id="2915" w:author="laca" w:date="2015-06-14T16:50:00Z">
            <w:rPr>
              <w:rFonts w:ascii="Times New Roman" w:hAnsi="Times New Roman"/>
            </w:rPr>
          </w:rPrChange>
        </w:rPr>
        <w:t xml:space="preserve">” modul tartalmazza, belső felépítése a </w:t>
      </w:r>
      <w:r w:rsidR="00F61364" w:rsidRPr="00FE5CC9">
        <w:rPr>
          <w:rPrChange w:id="2916" w:author="laca" w:date="2015-06-14T16:50:00Z">
            <w:rPr/>
          </w:rPrChange>
        </w:rPr>
        <w:fldChar w:fldCharType="begin"/>
      </w:r>
      <w:r w:rsidR="00F61364" w:rsidRPr="00FE5CC9">
        <w:rPr>
          <w:rPrChange w:id="2917" w:author="laca" w:date="2015-06-14T16:50:00Z">
            <w:rPr/>
          </w:rPrChange>
        </w:rPr>
        <w:instrText xml:space="preserve"> REF _Ref420513713 \h  \* MERGEFORMAT </w:instrText>
      </w:r>
      <w:r w:rsidR="00F61364" w:rsidRPr="00FE5CC9">
        <w:rPr>
          <w:rPrChange w:id="2918" w:author="laca" w:date="2015-06-14T16:50:00Z">
            <w:rPr/>
          </w:rPrChange>
        </w:rPr>
      </w:r>
      <w:r w:rsidR="00F61364" w:rsidRPr="00FE5CC9">
        <w:rPr>
          <w:rPrChange w:id="2919" w:author="laca" w:date="2015-06-14T16:50:00Z">
            <w:rPr/>
          </w:rPrChange>
        </w:rPr>
        <w:fldChar w:fldCharType="separate"/>
      </w:r>
      <w:r w:rsidR="00096DBB" w:rsidRPr="00FE5CC9">
        <w:rPr>
          <w:rPrChange w:id="2920" w:author="laca" w:date="2015-06-14T16:50:00Z">
            <w:rPr/>
          </w:rPrChange>
        </w:rPr>
        <w:t xml:space="preserve">Kép. </w:t>
      </w:r>
      <w:r w:rsidR="00096DBB" w:rsidRPr="00FE5CC9">
        <w:rPr>
          <w:noProof/>
          <w:rPrChange w:id="2921" w:author="laca" w:date="2015-06-14T16:50:00Z">
            <w:rPr>
              <w:noProof/>
            </w:rPr>
          </w:rPrChange>
        </w:rPr>
        <w:t>3.9</w:t>
      </w:r>
      <w:r w:rsidR="00F61364" w:rsidRPr="00FE5CC9">
        <w:rPr>
          <w:rPrChange w:id="2922" w:author="laca" w:date="2015-06-14T16:50:00Z">
            <w:rPr/>
          </w:rPrChange>
        </w:rPr>
        <w:fldChar w:fldCharType="end"/>
      </w:r>
      <w:r w:rsidR="00E27790" w:rsidRPr="00FE5CC9">
        <w:rPr>
          <w:rFonts w:ascii="Times New Roman" w:hAnsi="Times New Roman"/>
          <w:rPrChange w:id="2923" w:author="laca" w:date="2015-06-14T16:50:00Z">
            <w:rPr>
              <w:rFonts w:ascii="Times New Roman" w:hAnsi="Times New Roman"/>
            </w:rPr>
          </w:rPrChange>
        </w:rPr>
        <w:t xml:space="preserve"> alapján</w:t>
      </w:r>
      <w:r w:rsidR="00C01170" w:rsidRPr="00FE5CC9">
        <w:rPr>
          <w:rFonts w:ascii="Times New Roman" w:hAnsi="Times New Roman"/>
          <w:rPrChange w:id="2924" w:author="laca" w:date="2015-06-14T16:50:00Z">
            <w:rPr>
              <w:rFonts w:ascii="Times New Roman" w:hAnsi="Times New Roman"/>
            </w:rPr>
          </w:rPrChange>
        </w:rPr>
        <w:t xml:space="preserve">. </w:t>
      </w:r>
    </w:p>
    <w:p w14:paraId="75F6D518" w14:textId="77777777" w:rsidR="00FB2E76" w:rsidRPr="00FE5CC9" w:rsidRDefault="00FB2E76" w:rsidP="00911B32">
      <w:pPr>
        <w:spacing w:after="0" w:line="360" w:lineRule="auto"/>
        <w:ind w:firstLine="720"/>
        <w:jc w:val="both"/>
        <w:rPr>
          <w:rFonts w:ascii="Times New Roman" w:hAnsi="Times New Roman"/>
          <w:noProof/>
          <w:rPrChange w:id="2925" w:author="laca" w:date="2015-06-14T16:50:00Z">
            <w:rPr>
              <w:rFonts w:ascii="Times New Roman" w:hAnsi="Times New Roman"/>
              <w:noProof/>
            </w:rPr>
          </w:rPrChange>
        </w:rPr>
      </w:pPr>
      <w:r w:rsidRPr="00FE5CC9">
        <w:rPr>
          <w:rFonts w:ascii="Times New Roman" w:hAnsi="Times New Roman"/>
          <w:rPrChange w:id="2926" w:author="laca" w:date="2015-06-14T16:50:00Z">
            <w:rPr>
              <w:rFonts w:ascii="Times New Roman" w:hAnsi="Times New Roman"/>
            </w:rPr>
          </w:rPrChange>
        </w:rPr>
        <w:t xml:space="preserve">A </w:t>
      </w:r>
      <w:r w:rsidR="00F61364" w:rsidRPr="00FE5CC9">
        <w:rPr>
          <w:rPrChange w:id="2927" w:author="laca" w:date="2015-06-14T16:50:00Z">
            <w:rPr/>
          </w:rPrChange>
        </w:rPr>
        <w:fldChar w:fldCharType="begin"/>
      </w:r>
      <w:r w:rsidR="00F61364" w:rsidRPr="00FE5CC9">
        <w:rPr>
          <w:rPrChange w:id="2928" w:author="laca" w:date="2015-06-14T16:50:00Z">
            <w:rPr/>
          </w:rPrChange>
        </w:rPr>
        <w:instrText xml:space="preserve"> REF _Ref420513788 \h  \* MERGEFORMAT </w:instrText>
      </w:r>
      <w:r w:rsidR="00F61364" w:rsidRPr="00FE5CC9">
        <w:rPr>
          <w:rPrChange w:id="2929" w:author="laca" w:date="2015-06-14T16:50:00Z">
            <w:rPr/>
          </w:rPrChange>
        </w:rPr>
      </w:r>
      <w:r w:rsidR="00F61364" w:rsidRPr="00FE5CC9">
        <w:rPr>
          <w:rPrChange w:id="2930" w:author="laca" w:date="2015-06-14T16:50:00Z">
            <w:rPr/>
          </w:rPrChange>
        </w:rPr>
        <w:fldChar w:fldCharType="separate"/>
      </w:r>
      <w:r w:rsidR="00096DBB" w:rsidRPr="00FE5CC9">
        <w:rPr>
          <w:rPrChange w:id="2931" w:author="laca" w:date="2015-06-14T16:50:00Z">
            <w:rPr/>
          </w:rPrChange>
        </w:rPr>
        <w:t xml:space="preserve">Kép. </w:t>
      </w:r>
      <w:r w:rsidR="00096DBB" w:rsidRPr="00FE5CC9">
        <w:rPr>
          <w:noProof/>
          <w:rPrChange w:id="2932" w:author="laca" w:date="2015-06-14T16:50:00Z">
            <w:rPr>
              <w:noProof/>
            </w:rPr>
          </w:rPrChange>
        </w:rPr>
        <w:t>3.11</w:t>
      </w:r>
      <w:r w:rsidR="00F61364" w:rsidRPr="00FE5CC9">
        <w:rPr>
          <w:rPrChange w:id="2933" w:author="laca" w:date="2015-06-14T16:50:00Z">
            <w:rPr/>
          </w:rPrChange>
        </w:rPr>
        <w:fldChar w:fldCharType="end"/>
      </w:r>
      <w:r w:rsidRPr="00FE5CC9">
        <w:rPr>
          <w:rFonts w:ascii="Times New Roman" w:hAnsi="Times New Roman"/>
          <w:rPrChange w:id="2934" w:author="laca" w:date="2015-06-14T16:50:00Z">
            <w:rPr>
              <w:rFonts w:ascii="Times New Roman" w:hAnsi="Times New Roman"/>
            </w:rPr>
          </w:rPrChange>
        </w:rPr>
        <w:t xml:space="preserve"> megfigyelhető hogy a kimeneti jel miként változik a hiba függvényében. Látható, ha a hiba 0 környékén van a szabályozó kimenete 0 lesz, és csak akkor mozdul ki, amikor a hiba kilép a sávból</w:t>
      </w:r>
      <w:commentRangeStart w:id="2935"/>
      <w:r w:rsidRPr="00FE5CC9">
        <w:rPr>
          <w:rFonts w:ascii="Times New Roman" w:hAnsi="Times New Roman"/>
          <w:rPrChange w:id="2936" w:author="laca" w:date="2015-06-14T16:50:00Z">
            <w:rPr>
              <w:rFonts w:ascii="Times New Roman" w:hAnsi="Times New Roman"/>
            </w:rPr>
          </w:rPrChange>
        </w:rPr>
        <w:t>. A</w:t>
      </w:r>
      <w:ins w:id="2937" w:author="laca" w:date="2015-06-14T10:42:00Z">
        <w:r w:rsidR="003B4403" w:rsidRPr="00FE5CC9">
          <w:rPr>
            <w:rFonts w:ascii="Times New Roman" w:hAnsi="Times New Roman"/>
            <w:rPrChange w:id="2938" w:author="laca" w:date="2015-06-14T16:50:00Z">
              <w:rPr>
                <w:rFonts w:ascii="Times New Roman" w:hAnsi="Times New Roman"/>
              </w:rPr>
            </w:rPrChange>
          </w:rPr>
          <w:t>z előírt</w:t>
        </w:r>
      </w:ins>
      <w:r w:rsidRPr="00FE5CC9">
        <w:rPr>
          <w:rFonts w:ascii="Times New Roman" w:hAnsi="Times New Roman"/>
          <w:rPrChange w:id="2939" w:author="laca" w:date="2015-06-14T16:50:00Z">
            <w:rPr>
              <w:rFonts w:ascii="Times New Roman" w:hAnsi="Times New Roman"/>
            </w:rPr>
          </w:rPrChange>
        </w:rPr>
        <w:t xml:space="preserve"> referencia jel a szimuláció során konstans értékű, ezért </w:t>
      </w:r>
      <w:proofErr w:type="gramStart"/>
      <w:r w:rsidRPr="00FE5CC9">
        <w:rPr>
          <w:rFonts w:ascii="Times New Roman" w:hAnsi="Times New Roman"/>
          <w:rPrChange w:id="2940" w:author="laca" w:date="2015-06-14T16:50:00Z">
            <w:rPr>
              <w:rFonts w:ascii="Times New Roman" w:hAnsi="Times New Roman"/>
            </w:rPr>
          </w:rPrChange>
        </w:rPr>
        <w:t>a</w:t>
      </w:r>
      <w:r w:rsidR="00D51924" w:rsidRPr="00FE5CC9">
        <w:rPr>
          <w:rFonts w:ascii="Times New Roman" w:hAnsi="Times New Roman"/>
          <w:rPrChange w:id="2941" w:author="laca" w:date="2015-06-14T16:50:00Z">
            <w:rPr>
              <w:rFonts w:ascii="Times New Roman" w:hAnsi="Times New Roman"/>
            </w:rPr>
          </w:rPrChange>
        </w:rPr>
        <w:t>z</w:t>
      </w:r>
      <w:proofErr w:type="gramEnd"/>
      <w:r w:rsidRPr="00FE5CC9">
        <w:rPr>
          <w:rFonts w:ascii="Times New Roman" w:hAnsi="Times New Roman"/>
          <w:rPrChange w:id="2942" w:author="laca" w:date="2015-06-14T16:50:00Z">
            <w:rPr>
              <w:rFonts w:ascii="Times New Roman" w:hAnsi="Times New Roman"/>
            </w:rPr>
          </w:rPrChange>
        </w:rPr>
        <w:t xml:space="preserve"> n</w:t>
      </w:r>
      <w:r w:rsidR="00ED22AB" w:rsidRPr="00FE5CC9">
        <w:rPr>
          <w:rFonts w:ascii="Times New Roman" w:hAnsi="Times New Roman"/>
          <w:rPrChange w:id="2943" w:author="laca" w:date="2015-06-14T16:50:00Z">
            <w:rPr>
              <w:rFonts w:ascii="Times New Roman" w:hAnsi="Times New Roman"/>
            </w:rPr>
          </w:rPrChange>
        </w:rPr>
        <w:t>em idézheti elő az érzéketlenségi sávból való</w:t>
      </w:r>
      <w:commentRangeEnd w:id="2935"/>
      <w:r w:rsidRPr="00FE5CC9">
        <w:rPr>
          <w:rStyle w:val="CommentReference"/>
          <w:rFonts w:ascii="Times New Roman" w:hAnsi="Times New Roman"/>
          <w:sz w:val="24"/>
          <w:szCs w:val="24"/>
          <w:rPrChange w:id="2944" w:author="laca" w:date="2015-06-14T16:50:00Z">
            <w:rPr>
              <w:rStyle w:val="CommentReference"/>
              <w:rFonts w:ascii="Times New Roman" w:hAnsi="Times New Roman"/>
              <w:sz w:val="24"/>
              <w:szCs w:val="24"/>
            </w:rPr>
          </w:rPrChange>
        </w:rPr>
        <w:commentReference w:id="2935"/>
      </w:r>
      <w:r w:rsidRPr="00FE5CC9">
        <w:rPr>
          <w:rFonts w:ascii="Times New Roman" w:hAnsi="Times New Roman"/>
          <w:rPrChange w:id="2945" w:author="laca" w:date="2015-06-14T16:50:00Z">
            <w:rPr>
              <w:rFonts w:ascii="Times New Roman" w:hAnsi="Times New Roman"/>
            </w:rPr>
          </w:rPrChange>
        </w:rPr>
        <w:t xml:space="preserve"> kilépést.</w:t>
      </w:r>
    </w:p>
    <w:p w14:paraId="1959F67A" w14:textId="77777777" w:rsidR="00C01170" w:rsidRPr="00FE5CC9" w:rsidRDefault="00F61364" w:rsidP="00A05E75">
      <w:pPr>
        <w:spacing w:after="0" w:line="360" w:lineRule="auto"/>
        <w:jc w:val="both"/>
        <w:rPr>
          <w:rFonts w:ascii="Times New Roman" w:hAnsi="Times New Roman"/>
          <w:rPrChange w:id="2946" w:author="laca" w:date="2015-06-14T16:50:00Z">
            <w:rPr>
              <w:rFonts w:ascii="Times New Roman" w:hAnsi="Times New Roman"/>
            </w:rPr>
          </w:rPrChange>
        </w:rPr>
      </w:pPr>
      <w:r w:rsidRPr="00FE5CC9">
        <w:rPr>
          <w:rFonts w:ascii="Times New Roman" w:hAnsi="Times New Roman"/>
          <w:noProof/>
          <w:lang w:eastAsia="hu-HU"/>
          <w:rPrChange w:id="2947" w:author="laca" w:date="2015-06-14T16:50:00Z">
            <w:rPr>
              <w:rFonts w:ascii="Times New Roman" w:hAnsi="Times New Roman"/>
              <w:noProof/>
              <w:lang w:eastAsia="hu-HU"/>
            </w:rPr>
          </w:rPrChange>
        </w:rPr>
      </w:r>
      <w:r w:rsidRPr="00FE5CC9">
        <w:rPr>
          <w:rFonts w:ascii="Times New Roman" w:hAnsi="Times New Roman"/>
          <w:noProof/>
          <w:lang w:eastAsia="hu-HU"/>
          <w:rPrChange w:id="2948" w:author="laca" w:date="2015-06-14T16:50:00Z">
            <w:rPr>
              <w:rFonts w:ascii="Times New Roman" w:hAnsi="Times New Roman"/>
              <w:noProof/>
              <w:lang w:eastAsia="hu-HU"/>
            </w:rPr>
          </w:rPrChange>
        </w:rPr>
        <w:pict w14:anchorId="51CF333D">
          <v:group id="Group 97" o:spid="_x0000_s1059" style="width:438.3pt;height:205.8pt;mso-position-horizontal-relative:char;mso-position-vertical-relative:line" coordsize="56715,26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">
            <v:shape id="Text Box 29" o:spid="_x0000_s1060" type="#_x0000_t202" style="position:absolute;top:23262;width:56715;height:3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380F8BF" w14:textId="21C07D65" w:rsidR="00FC3556" w:rsidRPr="00D67C22" w:rsidRDefault="00FC3556" w:rsidP="00FB2E76">
                    <w:pPr>
                      <w:pStyle w:val="Caption"/>
                      <w:jc w:val="center"/>
                      <w:rPr>
                        <w:rFonts w:ascii="Times New Roman" w:hAnsi="Times New Roman"/>
                        <w:noProof/>
                        <w:sz w:val="24"/>
                        <w:szCs w:val="24"/>
                      </w:rPr>
                    </w:pPr>
                    <w:bookmarkStart w:id="2949" w:name="_Ref420513631"/>
                    <w:bookmarkStart w:id="2950" w:name="_Toc422064036"/>
                    <w:r>
                      <w:t xml:space="preserve">Kép. </w:t>
                    </w:r>
                    <w:ins w:id="2951" w:author="laca" w:date="2015-06-14T12:08:00Z">
                      <w:r>
                        <w:fldChar w:fldCharType="begin"/>
                      </w:r>
                      <w:r>
                        <w:instrText xml:space="preserve"> STYLEREF 1 \s </w:instrText>
                      </w:r>
                    </w:ins>
                    <w:r>
                      <w:fldChar w:fldCharType="separate"/>
                    </w:r>
                    <w:r>
                      <w:rPr>
                        <w:noProof/>
                      </w:rPr>
                      <w:t>3</w:t>
                    </w:r>
                    <w:ins w:id="2952" w:author="laca" w:date="2015-06-14T12:08:00Z">
                      <w:r>
                        <w:fldChar w:fldCharType="end"/>
                      </w:r>
                      <w:r>
                        <w:t>.</w:t>
                      </w:r>
                      <w:r>
                        <w:fldChar w:fldCharType="begin"/>
                      </w:r>
                      <w:r>
                        <w:instrText xml:space="preserve"> SEQ Kép. \* ARABIC \s 1 </w:instrText>
                      </w:r>
                    </w:ins>
                    <w:r>
                      <w:fldChar w:fldCharType="separate"/>
                    </w:r>
                    <w:ins w:id="2953" w:author="laca" w:date="2015-06-14T12:08:00Z">
                      <w:r>
                        <w:rPr>
                          <w:noProof/>
                        </w:rPr>
                        <w:t>10</w:t>
                      </w:r>
                      <w:r>
                        <w:fldChar w:fldCharType="end"/>
                      </w:r>
                    </w:ins>
                    <w:del w:id="2954"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10</w:delText>
                      </w:r>
                      <w:r w:rsidDel="002E2EC5">
                        <w:rPr>
                          <w:noProof/>
                        </w:rPr>
                        <w:fldChar w:fldCharType="end"/>
                      </w:r>
                    </w:del>
                    <w:bookmarkEnd w:id="2949"/>
                    <w:r>
                      <w:t xml:space="preserve"> a pozíció szabályzás moduláris felépítése System </w:t>
                    </w:r>
                    <w:proofErr w:type="spellStart"/>
                    <w:r>
                      <w:t>Genrator</w:t>
                    </w:r>
                    <w:proofErr w:type="spellEnd"/>
                    <w:r>
                      <w:t xml:space="preserve"> környezetben</w:t>
                    </w:r>
                    <w:bookmarkEnd w:id="2950"/>
                  </w:p>
                </w:txbxContent>
              </v:textbox>
            </v:shape>
            <v:shape id="Picture 96" o:spid="_x0000_s1061" type="#_x0000_t75" style="position:absolute;left:4160;width:47343;height:214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7HzjDAAAA2wAAAA8AAABkcnMvZG93bnJldi54bWxEj9FqAjEURN8L/kO4gm+aVWSxW6PUFtEn&#10;adUPuN3cbhaTm2UT122/3giFPg4zc4ZZrntnRUdtqD0rmE4yEMSl1zVXCs6n7XgBIkRkjdYzKfih&#10;AOvV4GmJhfY3/qTuGCuRIBwKVGBibAopQ2nIYZj4hjh53751GJNsK6lbvCW4s3KWZbl0WHNaMNjQ&#10;m6Hycrw6BZzH3YE/vjZW/uaum73P7cXMlRoN+9cXEJH6+B/+a++1guccHl/SD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sfOMMAAADbAAAADwAAAAAAAAAAAAAAAACf&#10;AgAAZHJzL2Rvd25yZXYueG1sUEsFBgAAAAAEAAQA9wAAAI8DAAAAAA==&#10;">
              <v:imagedata r:id="rId20" o:title=""/>
              <v:path arrowok="t"/>
            </v:shape>
            <w10:anchorlock/>
          </v:group>
        </w:pict>
      </w:r>
      <w:r w:rsidRPr="00FE5CC9">
        <w:rPr>
          <w:rFonts w:ascii="Times New Roman" w:hAnsi="Times New Roman"/>
          <w:noProof/>
          <w:lang w:eastAsia="hu-HU"/>
          <w:rPrChange w:id="2955" w:author="laca" w:date="2015-06-14T16:50:00Z">
            <w:rPr>
              <w:rFonts w:ascii="Times New Roman" w:hAnsi="Times New Roman"/>
              <w:noProof/>
              <w:lang w:eastAsia="hu-HU"/>
            </w:rPr>
          </w:rPrChange>
        </w:rPr>
      </w:r>
      <w:r w:rsidRPr="00FE5CC9">
        <w:rPr>
          <w:rFonts w:ascii="Times New Roman" w:hAnsi="Times New Roman"/>
          <w:noProof/>
          <w:lang w:eastAsia="hu-HU"/>
          <w:rPrChange w:id="2956" w:author="laca" w:date="2015-06-14T16:50:00Z">
            <w:rPr>
              <w:rFonts w:ascii="Times New Roman" w:hAnsi="Times New Roman"/>
              <w:noProof/>
              <w:lang w:eastAsia="hu-HU"/>
            </w:rPr>
          </w:rPrChange>
        </w:rPr>
        <w:pict w14:anchorId="76002F16">
          <v:group id="Group 100" o:spid="_x0000_s1062" style="width:438.3pt;height:204.15pt;mso-position-horizontal-relative:char;mso-position-vertical-relative:line" coordsize="59632,27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Z+tasmiaYb2S2nuf&#10;3sUKQwbd7vJIsagbmVfvOOpFAGh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y9v4vu7ue7hg8I648lpKIZx5lmNjlF&#10;kA5uOfldTx6+uas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Xv8Axfd6Zp1zf3nhHXI7W1ieaZ/MsztRQSxwLjJwAelW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q6eL7uT&#10;UZrBfCOuG6hijmkTzLP5UcuFOftGOTG/5e4oA6i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P/8ACQ6p/wBCZrn/AH+sv/kiq974&#10;vu9PgWa68I65HG0scIPmWZy8jrGg4uO7Mo9s88UAdR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y9v4vu7ue7hg8I6&#10;48lpKIZx5lmNjlFkA5uOfldTx6+uas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l7/xfd6Zp1zf3nhHXI7W1ieaZ/MsztRQSxwLjJwAelW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B4h/5DnhP/ALCsn/pFdV0FcHrvjTwrNrHhh4vEujOkOpu8rLfxEIv2S4XL&#10;fNwNzKMnuQO9bn/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YfhOea50e4eeWSVxqd+gZ2LEKt3MqjnsFAAHYACo/+E78H/8AQ16H&#10;/wCDGH/4qsPwn408K22j3CT+JdGic6nfuFe/iUlWu5mU8t0KkEHuCDQB3l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qvdX9nY+R9su4Lf&#10;z5Vgh86QJ5kjfdRc9WODgDk0AWKKKrw39ncXlzZw3cEl1a7ftEKSAvFuGV3KOVyORnrQBYoqvDf2&#10;dxeXNnDdwSXVrt+0QpIC8W4ZXco5XI5GetWKACiis+413R7T7Z9p1Wxh+w7PtfmXCL9n3/c8zJ+X&#10;d2zjPagD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z/AIJ8Mf8ACHeELHQPtn2z7L5n7/yvL3bpGf7uTjG7&#10;HXtRRQBX8SeGdZ1PUY9R0PxbfaLdLEIGj8lLm2ZMlifKfgSEkfPnoMY5o8HeDv8AhF/7RvLzU59V&#10;1nU5RLe38y7PM25CKqAkIqgkAD17AAAooA6i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">
            <v:shape id="Picture 61" o:spid="_x0000_s1063" type="#_x0000_t75" style="position:absolute;width:59632;height:247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KLPPDAAAA2wAAAA8AAABkcnMvZG93bnJldi54bWxEj0FrwkAUhO8F/8PyCr3VjR4Sia5SBEGo&#10;l0bb8yP7TJZk34bdrYn99d1CweMwM98wm91ke3EjH4xjBYt5BoK4dtpwo+ByPryuQISIrLF3TAru&#10;FGC3nT1tsNRu5A+6VbERCcKhRAVtjEMpZahbshjmbiBO3tV5izFJ30jtcUxw28tlluXSouG00OJA&#10;+5bqrvq2ClbH9yX9nL0puulTF1/UmdM+U+rleXpbg4g0xUf4v33UCvIF/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os88MAAADbAAAADwAAAAAAAAAAAAAAAACf&#10;AgAAZHJzL2Rvd25yZXYueG1sUEsFBgAAAAAEAAQA9wAAAI8DAAAAAA==&#10;">
              <v:imagedata r:id="rId21" o:title="" cropleft="5182f"/>
              <v:path arrowok="t"/>
            </v:shape>
            <v:shape id="Text Box 34" o:spid="_x0000_s1064" type="#_x0000_t202" style="position:absolute;left:4608;top:25007;width:50374;height:2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3BABC6F7" w14:textId="77CE12B6" w:rsidR="00FC3556" w:rsidRPr="005709D2" w:rsidRDefault="00FC3556" w:rsidP="00FB2E76">
                    <w:pPr>
                      <w:pStyle w:val="Caption"/>
                      <w:jc w:val="center"/>
                      <w:rPr>
                        <w:rFonts w:ascii="Times New Roman" w:hAnsi="Times New Roman"/>
                        <w:noProof/>
                        <w:sz w:val="24"/>
                        <w:szCs w:val="24"/>
                      </w:rPr>
                    </w:pPr>
                    <w:bookmarkStart w:id="2957" w:name="_Ref420513788"/>
                    <w:bookmarkStart w:id="2958" w:name="_Toc422064037"/>
                    <w:r>
                      <w:t xml:space="preserve">Kép. </w:t>
                    </w:r>
                    <w:ins w:id="2959" w:author="laca" w:date="2015-06-14T12:08:00Z">
                      <w:r>
                        <w:fldChar w:fldCharType="begin"/>
                      </w:r>
                      <w:r>
                        <w:instrText xml:space="preserve"> STYLEREF 1 \s </w:instrText>
                      </w:r>
                    </w:ins>
                    <w:r>
                      <w:fldChar w:fldCharType="separate"/>
                    </w:r>
                    <w:r>
                      <w:rPr>
                        <w:noProof/>
                      </w:rPr>
                      <w:t>3</w:t>
                    </w:r>
                    <w:ins w:id="2960" w:author="laca" w:date="2015-06-14T12:08:00Z">
                      <w:r>
                        <w:fldChar w:fldCharType="end"/>
                      </w:r>
                      <w:r>
                        <w:t>.</w:t>
                      </w:r>
                      <w:r>
                        <w:fldChar w:fldCharType="begin"/>
                      </w:r>
                      <w:r>
                        <w:instrText xml:space="preserve"> SEQ Kép. \* ARABIC \s 1 </w:instrText>
                      </w:r>
                    </w:ins>
                    <w:r>
                      <w:fldChar w:fldCharType="separate"/>
                    </w:r>
                    <w:ins w:id="2961" w:author="laca" w:date="2015-06-14T12:08:00Z">
                      <w:r>
                        <w:rPr>
                          <w:noProof/>
                        </w:rPr>
                        <w:t>11</w:t>
                      </w:r>
                      <w:r>
                        <w:fldChar w:fldCharType="end"/>
                      </w:r>
                    </w:ins>
                    <w:del w:id="2962"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11</w:delText>
                      </w:r>
                      <w:r w:rsidDel="002E2EC5">
                        <w:rPr>
                          <w:noProof/>
                        </w:rPr>
                        <w:fldChar w:fldCharType="end"/>
                      </w:r>
                    </w:del>
                    <w:bookmarkEnd w:id="2957"/>
                    <w:r>
                      <w:t xml:space="preserve"> a pozíció szabályozó bemenete (pozíció hiba), valamint a Szabályozó kimenti jele.</w:t>
                    </w:r>
                    <w:bookmarkEnd w:id="2958"/>
                  </w:p>
                </w:txbxContent>
              </v:textbox>
            </v:shape>
            <w10:anchorlock/>
          </v:group>
        </w:pict>
      </w:r>
    </w:p>
    <w:p w14:paraId="2B516A6F" w14:textId="77777777" w:rsidR="004A400F" w:rsidRPr="00FE5CC9" w:rsidRDefault="004A400F" w:rsidP="0071433B">
      <w:pPr>
        <w:pStyle w:val="Heading3"/>
        <w:spacing w:line="360" w:lineRule="auto"/>
        <w:jc w:val="both"/>
        <w:rPr>
          <w:rPrChange w:id="2963" w:author="laca" w:date="2015-06-14T16:50:00Z">
            <w:rPr/>
          </w:rPrChange>
        </w:rPr>
        <w:pPrChange w:id="2964" w:author="laca" w:date="2015-06-14T14:00:00Z">
          <w:pPr>
            <w:pStyle w:val="Heading3"/>
            <w:jc w:val="both"/>
          </w:pPr>
        </w:pPrChange>
      </w:pPr>
      <w:bookmarkStart w:id="2965" w:name="_Toc422064104"/>
      <w:r w:rsidRPr="00FE5CC9">
        <w:rPr>
          <w:rPrChange w:id="2966" w:author="laca" w:date="2015-06-14T16:50:00Z">
            <w:rPr/>
          </w:rPrChange>
        </w:rPr>
        <w:t>Hardveres mérések</w:t>
      </w:r>
      <w:bookmarkEnd w:id="2965"/>
    </w:p>
    <w:p w14:paraId="6D6CDC12" w14:textId="77777777" w:rsidR="002152DC" w:rsidRPr="00FE5CC9" w:rsidRDefault="00ED22AB" w:rsidP="0071433B">
      <w:pPr>
        <w:pStyle w:val="Heading4"/>
        <w:spacing w:line="360" w:lineRule="auto"/>
        <w:jc w:val="both"/>
        <w:rPr>
          <w:rPrChange w:id="2967" w:author="laca" w:date="2015-06-14T16:50:00Z">
            <w:rPr/>
          </w:rPrChange>
        </w:rPr>
        <w:pPrChange w:id="2968" w:author="laca" w:date="2015-06-14T14:00:00Z">
          <w:pPr>
            <w:pStyle w:val="Heading4"/>
            <w:jc w:val="both"/>
          </w:pPr>
        </w:pPrChange>
      </w:pPr>
      <w:bookmarkStart w:id="2969" w:name="_Toc422064105"/>
      <w:proofErr w:type="spellStart"/>
      <w:r w:rsidRPr="00FE5CC9">
        <w:rPr>
          <w:rPrChange w:id="2970" w:author="laca" w:date="2015-06-14T16:50:00Z">
            <w:rPr/>
          </w:rPrChange>
        </w:rPr>
        <w:t>Dc</w:t>
      </w:r>
      <w:proofErr w:type="spellEnd"/>
      <w:r w:rsidRPr="00FE5CC9">
        <w:rPr>
          <w:rPrChange w:id="2971" w:author="laca" w:date="2015-06-14T16:50:00Z">
            <w:rPr/>
          </w:rPrChange>
        </w:rPr>
        <w:t xml:space="preserve"> motor sebesség szabályzása mérőstandon</w:t>
      </w:r>
      <w:bookmarkEnd w:id="2969"/>
    </w:p>
    <w:p w14:paraId="04437DC7" w14:textId="77777777" w:rsidR="002152DC" w:rsidRPr="00FE5CC9" w:rsidRDefault="00ED22AB" w:rsidP="0071433B">
      <w:pPr>
        <w:spacing w:after="0" w:line="360" w:lineRule="auto"/>
        <w:jc w:val="both"/>
        <w:rPr>
          <w:rFonts w:ascii="Times New Roman" w:hAnsi="Times New Roman"/>
          <w:rPrChange w:id="2972" w:author="laca" w:date="2015-06-14T16:50:00Z">
            <w:rPr>
              <w:rFonts w:ascii="Times New Roman" w:hAnsi="Times New Roman"/>
            </w:rPr>
          </w:rPrChange>
        </w:rPr>
      </w:pPr>
      <w:r w:rsidRPr="00FE5CC9">
        <w:rPr>
          <w:rFonts w:ascii="Times New Roman" w:hAnsi="Times New Roman"/>
          <w:rPrChange w:id="2973" w:author="laca" w:date="2015-06-14T16:50:00Z">
            <w:rPr>
              <w:rFonts w:ascii="Times New Roman" w:hAnsi="Times New Roman"/>
            </w:rPr>
          </w:rPrChange>
        </w:rPr>
        <w:tab/>
        <w:t xml:space="preserve">A sebesség </w:t>
      </w:r>
      <w:del w:id="2974" w:author="laca" w:date="2015-06-14T10:42:00Z">
        <w:r w:rsidRPr="00FE5CC9" w:rsidDel="003B4403">
          <w:rPr>
            <w:rFonts w:ascii="Times New Roman" w:hAnsi="Times New Roman"/>
            <w:rPrChange w:id="2975" w:author="laca" w:date="2015-06-14T16:50:00Z">
              <w:rPr>
                <w:rFonts w:ascii="Times New Roman" w:hAnsi="Times New Roman"/>
              </w:rPr>
            </w:rPrChange>
          </w:rPr>
          <w:delText>szabályzáshozszükséges</w:delText>
        </w:r>
      </w:del>
      <w:ins w:id="2976" w:author="laca" w:date="2015-06-14T10:42:00Z">
        <w:r w:rsidR="003B4403" w:rsidRPr="00FE5CC9">
          <w:rPr>
            <w:rFonts w:ascii="Times New Roman" w:hAnsi="Times New Roman"/>
            <w:rPrChange w:id="2977" w:author="laca" w:date="2015-06-14T16:50:00Z">
              <w:rPr>
                <w:rFonts w:ascii="Times New Roman" w:hAnsi="Times New Roman"/>
              </w:rPr>
            </w:rPrChange>
          </w:rPr>
          <w:t>szabályzáshoz szükséges</w:t>
        </w:r>
      </w:ins>
      <w:r w:rsidRPr="00FE5CC9">
        <w:rPr>
          <w:rFonts w:ascii="Times New Roman" w:hAnsi="Times New Roman"/>
          <w:rPrChange w:id="2978" w:author="laca" w:date="2015-06-14T16:50:00Z">
            <w:rPr>
              <w:rFonts w:ascii="Times New Roman" w:hAnsi="Times New Roman"/>
            </w:rPr>
          </w:rPrChange>
        </w:rPr>
        <w:t xml:space="preserve"> érzékelőt az általam megvalósított</w:t>
      </w:r>
      <w:ins w:id="2979" w:author="laca" w:date="2015-06-14T10:42:00Z">
        <w:r w:rsidR="003B4403" w:rsidRPr="00FE5CC9">
          <w:rPr>
            <w:rFonts w:ascii="Times New Roman" w:hAnsi="Times New Roman"/>
            <w:rPrChange w:id="2980" w:author="laca" w:date="2015-06-14T16:50:00Z">
              <w:rPr>
                <w:rFonts w:ascii="Times New Roman" w:hAnsi="Times New Roman"/>
              </w:rPr>
            </w:rPrChange>
          </w:rPr>
          <w:t xml:space="preserve"> </w:t>
        </w:r>
      </w:ins>
      <w:r w:rsidRPr="00FE5CC9">
        <w:rPr>
          <w:rFonts w:ascii="Times New Roman" w:hAnsi="Times New Roman"/>
          <w:rPrChange w:id="2981" w:author="laca" w:date="2015-06-14T16:50:00Z">
            <w:rPr>
              <w:rFonts w:ascii="Times New Roman" w:hAnsi="Times New Roman"/>
            </w:rPr>
          </w:rPrChange>
        </w:rPr>
        <w:t>inkrementális</w:t>
      </w:r>
      <w:ins w:id="2982" w:author="laca" w:date="2015-06-14T10:42:00Z">
        <w:r w:rsidR="003B4403" w:rsidRPr="00FE5CC9">
          <w:rPr>
            <w:rFonts w:ascii="Times New Roman" w:hAnsi="Times New Roman"/>
            <w:rPrChange w:id="2983" w:author="laca" w:date="2015-06-14T16:50:00Z">
              <w:rPr>
                <w:rFonts w:ascii="Times New Roman" w:hAnsi="Times New Roman"/>
              </w:rPr>
            </w:rPrChange>
          </w:rPr>
          <w:t xml:space="preserve"> </w:t>
        </w:r>
      </w:ins>
      <w:r w:rsidRPr="00FE5CC9">
        <w:rPr>
          <w:rFonts w:ascii="Times New Roman" w:hAnsi="Times New Roman"/>
          <w:rPrChange w:id="2984" w:author="laca" w:date="2015-06-14T16:50:00Z">
            <w:rPr>
              <w:rFonts w:ascii="Times New Roman" w:hAnsi="Times New Roman"/>
            </w:rPr>
          </w:rPrChange>
        </w:rPr>
        <w:t>jeladó segítségével oldjuk meg. A motor egy H hídba van kötve négy N csatornás MOSFET</w:t>
      </w:r>
      <w:ins w:id="2985" w:author="laca" w:date="2015-06-14T10:42:00Z">
        <w:r w:rsidR="003B4403" w:rsidRPr="00FE5CC9">
          <w:rPr>
            <w:rFonts w:ascii="Times New Roman" w:hAnsi="Times New Roman"/>
            <w:rPrChange w:id="2986" w:author="laca" w:date="2015-06-14T16:50:00Z">
              <w:rPr>
                <w:rFonts w:ascii="Times New Roman" w:hAnsi="Times New Roman"/>
              </w:rPr>
            </w:rPrChange>
          </w:rPr>
          <w:t xml:space="preserve"> </w:t>
        </w:r>
      </w:ins>
      <w:r w:rsidRPr="00FE5CC9">
        <w:rPr>
          <w:rFonts w:ascii="Times New Roman" w:hAnsi="Times New Roman"/>
          <w:rPrChange w:id="2987" w:author="laca" w:date="2015-06-14T16:50:00Z">
            <w:rPr>
              <w:rFonts w:ascii="Times New Roman" w:hAnsi="Times New Roman"/>
            </w:rPr>
          </w:rPrChange>
        </w:rPr>
        <w:t xml:space="preserve">tranzisztor segítségével. A híd bemenetei 5V logikai szintű </w:t>
      </w:r>
      <w:del w:id="2988" w:author="laca" w:date="2015-06-14T10:43:00Z">
        <w:r w:rsidRPr="00FE5CC9" w:rsidDel="003B4403">
          <w:rPr>
            <w:rFonts w:ascii="Times New Roman" w:hAnsi="Times New Roman"/>
            <w:rPrChange w:id="2989" w:author="laca" w:date="2015-06-14T16:50:00Z">
              <w:rPr>
                <w:rFonts w:ascii="Times New Roman" w:hAnsi="Times New Roman"/>
              </w:rPr>
            </w:rPrChange>
          </w:rPr>
          <w:delText>PWM</w:delText>
        </w:r>
      </w:del>
      <w:ins w:id="2990" w:author="laca" w:date="2015-06-14T11:08:00Z">
        <w:r w:rsidR="002E2EC5" w:rsidRPr="00FE5CC9">
          <w:rPr>
            <w:rFonts w:ascii="Times New Roman" w:hAnsi="Times New Roman"/>
            <w:rPrChange w:id="2991" w:author="laca" w:date="2015-06-14T16:50:00Z">
              <w:rPr>
                <w:rFonts w:ascii="Times New Roman" w:hAnsi="Times New Roman"/>
              </w:rPr>
            </w:rPrChange>
          </w:rPr>
          <w:t xml:space="preserve"> </w:t>
        </w:r>
      </w:ins>
      <w:del w:id="2992" w:author="laca" w:date="2015-06-14T10:43:00Z">
        <w:r w:rsidRPr="00FE5CC9" w:rsidDel="003B4403">
          <w:rPr>
            <w:rFonts w:ascii="Times New Roman" w:hAnsi="Times New Roman"/>
            <w:rPrChange w:id="2993" w:author="laca" w:date="2015-06-14T16:50:00Z">
              <w:rPr>
                <w:rFonts w:ascii="Times New Roman" w:hAnsi="Times New Roman"/>
              </w:rPr>
            </w:rPrChange>
          </w:rPr>
          <w:delText>(</w:delText>
        </w:r>
      </w:del>
      <w:ins w:id="2994" w:author="laca" w:date="2015-06-14T10:43:00Z">
        <w:r w:rsidR="003B4403" w:rsidRPr="00FE5CC9">
          <w:rPr>
            <w:rFonts w:ascii="Times New Roman" w:hAnsi="Times New Roman"/>
            <w:rPrChange w:id="2995" w:author="laca" w:date="2015-06-14T16:50:00Z">
              <w:rPr>
                <w:rFonts w:ascii="Times New Roman" w:hAnsi="Times New Roman"/>
              </w:rPr>
            </w:rPrChange>
          </w:rPr>
          <w:t>PWM (</w:t>
        </w:r>
      </w:ins>
      <w:r w:rsidRPr="00FE5CC9">
        <w:rPr>
          <w:rFonts w:ascii="Times New Roman" w:hAnsi="Times New Roman"/>
          <w:rPrChange w:id="2996" w:author="laca" w:date="2015-06-14T16:50:00Z">
            <w:rPr>
              <w:rFonts w:ascii="Times New Roman" w:hAnsi="Times New Roman"/>
            </w:rPr>
          </w:rPrChange>
        </w:rPr>
        <w:t xml:space="preserve">kitöltési tényezője maximálisan 99% lehet) és </w:t>
      </w:r>
      <w:del w:id="2997" w:author="laca" w:date="2015-06-14T10:43:00Z">
        <w:r w:rsidRPr="00FE5CC9" w:rsidDel="003B4403">
          <w:rPr>
            <w:rFonts w:ascii="Times New Roman" w:hAnsi="Times New Roman"/>
            <w:rPrChange w:id="2998" w:author="laca" w:date="2015-06-14T16:50:00Z">
              <w:rPr>
                <w:rFonts w:ascii="Times New Roman" w:hAnsi="Times New Roman"/>
              </w:rPr>
            </w:rPrChange>
          </w:rPr>
          <w:delText>DIR</w:delText>
        </w:r>
      </w:del>
      <w:ins w:id="2999" w:author="laca" w:date="2015-06-14T11:08:00Z">
        <w:r w:rsidR="002E2EC5" w:rsidRPr="00FE5CC9">
          <w:rPr>
            <w:rFonts w:ascii="Times New Roman" w:hAnsi="Times New Roman"/>
            <w:rPrChange w:id="3000" w:author="laca" w:date="2015-06-14T16:50:00Z">
              <w:rPr>
                <w:rFonts w:ascii="Times New Roman" w:hAnsi="Times New Roman"/>
              </w:rPr>
            </w:rPrChange>
          </w:rPr>
          <w:t xml:space="preserve"> </w:t>
        </w:r>
      </w:ins>
      <w:del w:id="3001" w:author="laca" w:date="2015-06-14T10:43:00Z">
        <w:r w:rsidRPr="00FE5CC9" w:rsidDel="003B4403">
          <w:rPr>
            <w:rFonts w:ascii="Times New Roman" w:hAnsi="Times New Roman"/>
            <w:rPrChange w:id="3002" w:author="laca" w:date="2015-06-14T16:50:00Z">
              <w:rPr>
                <w:rFonts w:ascii="Times New Roman" w:hAnsi="Times New Roman"/>
              </w:rPr>
            </w:rPrChange>
          </w:rPr>
          <w:delText>(</w:delText>
        </w:r>
      </w:del>
      <w:ins w:id="3003" w:author="laca" w:date="2015-06-14T10:43:00Z">
        <w:r w:rsidR="003B4403" w:rsidRPr="00FE5CC9">
          <w:rPr>
            <w:rFonts w:ascii="Times New Roman" w:hAnsi="Times New Roman"/>
            <w:rPrChange w:id="3004" w:author="laca" w:date="2015-06-14T16:50:00Z">
              <w:rPr>
                <w:rFonts w:ascii="Times New Roman" w:hAnsi="Times New Roman"/>
              </w:rPr>
            </w:rPrChange>
          </w:rPr>
          <w:t>DIR (</w:t>
        </w:r>
      </w:ins>
      <w:r w:rsidRPr="00FE5CC9">
        <w:rPr>
          <w:rFonts w:ascii="Times New Roman" w:hAnsi="Times New Roman"/>
          <w:rPrChange w:id="3005" w:author="laca" w:date="2015-06-14T16:50:00Z">
            <w:rPr>
              <w:rFonts w:ascii="Times New Roman" w:hAnsi="Times New Roman"/>
            </w:rPr>
          </w:rPrChange>
        </w:rPr>
        <w:t>irány, segítségével megadhatjuk a motor forgási irányát.)</w:t>
      </w:r>
    </w:p>
    <w:p w14:paraId="2C3CE9AD" w14:textId="77777777" w:rsidR="007976A8" w:rsidRPr="00FE5CC9" w:rsidRDefault="00ED22AB" w:rsidP="0071433B">
      <w:pPr>
        <w:spacing w:after="0" w:line="360" w:lineRule="auto"/>
        <w:jc w:val="both"/>
        <w:rPr>
          <w:rFonts w:ascii="Times New Roman" w:hAnsi="Times New Roman"/>
          <w:rPrChange w:id="3006" w:author="laca" w:date="2015-06-14T16:50:00Z">
            <w:rPr>
              <w:rFonts w:ascii="Times New Roman" w:hAnsi="Times New Roman"/>
            </w:rPr>
          </w:rPrChange>
        </w:rPr>
      </w:pPr>
      <w:r w:rsidRPr="00FE5CC9">
        <w:rPr>
          <w:rFonts w:ascii="Times New Roman" w:hAnsi="Times New Roman"/>
          <w:rPrChange w:id="3007" w:author="laca" w:date="2015-06-14T16:50:00Z">
            <w:rPr>
              <w:rFonts w:ascii="Times New Roman" w:hAnsi="Times New Roman"/>
            </w:rPr>
          </w:rPrChange>
        </w:rPr>
        <w:lastRenderedPageBreak/>
        <w:tab/>
        <w:t xml:space="preserve">Az FPGA I/O kivezetései 3,3V logikai szinten vannak, ezért kell egy szintillesztést végeznünk 3,3V </w:t>
      </w:r>
      <w:proofErr w:type="spellStart"/>
      <w:r w:rsidRPr="00FE5CC9">
        <w:rPr>
          <w:rFonts w:ascii="Times New Roman" w:hAnsi="Times New Roman"/>
          <w:rPrChange w:id="3008" w:author="laca" w:date="2015-06-14T16:50:00Z">
            <w:rPr>
              <w:rFonts w:ascii="Times New Roman" w:hAnsi="Times New Roman"/>
            </w:rPr>
          </w:rPrChange>
        </w:rPr>
        <w:t>ról</w:t>
      </w:r>
      <w:proofErr w:type="spellEnd"/>
      <w:r w:rsidRPr="00FE5CC9">
        <w:rPr>
          <w:rFonts w:ascii="Times New Roman" w:hAnsi="Times New Roman"/>
          <w:rPrChange w:id="3009" w:author="laca" w:date="2015-06-14T16:50:00Z">
            <w:rPr>
              <w:rFonts w:ascii="Times New Roman" w:hAnsi="Times New Roman"/>
            </w:rPr>
          </w:rPrChange>
        </w:rPr>
        <w:t xml:space="preserve"> 5V-ra.</w:t>
      </w:r>
    </w:p>
    <w:p w14:paraId="37DD5609" w14:textId="77777777" w:rsidR="001B5B25" w:rsidRPr="00FE5CC9" w:rsidRDefault="00ED22AB" w:rsidP="00911B32">
      <w:pPr>
        <w:spacing w:after="0" w:line="360" w:lineRule="auto"/>
        <w:jc w:val="both"/>
        <w:rPr>
          <w:rFonts w:ascii="Times New Roman" w:hAnsi="Times New Roman"/>
          <w:rPrChange w:id="3010" w:author="laca" w:date="2015-06-14T16:50:00Z">
            <w:rPr>
              <w:rFonts w:ascii="Times New Roman" w:hAnsi="Times New Roman"/>
            </w:rPr>
          </w:rPrChange>
        </w:rPr>
      </w:pPr>
      <w:r w:rsidRPr="00FE5CC9">
        <w:rPr>
          <w:rFonts w:ascii="Times New Roman" w:hAnsi="Times New Roman"/>
          <w:rPrChange w:id="3011" w:author="laca" w:date="2015-06-14T16:50:00Z">
            <w:rPr>
              <w:rFonts w:ascii="Times New Roman" w:hAnsi="Times New Roman"/>
            </w:rPr>
          </w:rPrChange>
        </w:rPr>
        <w:tab/>
        <w:t xml:space="preserve">A szint illesztés csak egyirányú, az </w:t>
      </w:r>
      <w:proofErr w:type="spellStart"/>
      <w:r w:rsidRPr="00FE5CC9">
        <w:rPr>
          <w:rFonts w:ascii="Times New Roman" w:hAnsi="Times New Roman"/>
          <w:rPrChange w:id="3012" w:author="laca" w:date="2015-06-14T16:50:00Z">
            <w:rPr>
              <w:rFonts w:ascii="Times New Roman" w:hAnsi="Times New Roman"/>
            </w:rPr>
          </w:rPrChange>
        </w:rPr>
        <w:t>FPGA-tól</w:t>
      </w:r>
      <w:proofErr w:type="spellEnd"/>
      <w:r w:rsidRPr="00FE5CC9">
        <w:rPr>
          <w:rFonts w:ascii="Times New Roman" w:hAnsi="Times New Roman"/>
          <w:rPrChange w:id="3013" w:author="laca" w:date="2015-06-14T16:50:00Z">
            <w:rPr>
              <w:rFonts w:ascii="Times New Roman" w:hAnsi="Times New Roman"/>
            </w:rPr>
          </w:rPrChange>
        </w:rPr>
        <w:t xml:space="preserve"> kimeneti irányba.</w:t>
      </w:r>
      <w:r w:rsidRPr="00FE5CC9">
        <w:rPr>
          <w:rFonts w:ascii="Times New Roman" w:hAnsi="Times New Roman"/>
          <w:rPrChange w:id="3014" w:author="laca" w:date="2015-06-14T16:50:00Z">
            <w:rPr>
              <w:rFonts w:ascii="Times New Roman" w:hAnsi="Times New Roman"/>
            </w:rPr>
          </w:rPrChange>
        </w:rPr>
        <w:tab/>
        <w:t xml:space="preserve">A motor tengelyére vagy a mozgatott mechanizmusra rögzített inkrementális tárcsa segítségével tudjuk mérni az elfordulást. A motor sebességét </w:t>
      </w:r>
      <m:oMath>
        <m:f>
          <m:fPr>
            <m:ctrlPr>
              <w:rPr>
                <w:rFonts w:ascii="Cambria Math" w:hAnsi="Cambria Math"/>
                <w:rPrChange w:id="3015" w:author="laca" w:date="2015-06-14T16:50:00Z">
                  <w:rPr>
                    <w:rFonts w:ascii="Cambria Math" w:hAnsi="Cambria Math"/>
                  </w:rPr>
                </w:rPrChange>
              </w:rPr>
            </m:ctrlPr>
          </m:fPr>
          <m:num>
            <m:r>
              <m:rPr>
                <m:sty m:val="p"/>
              </m:rPr>
              <w:rPr>
                <w:rFonts w:ascii="Cambria Math" w:hAnsi="Cambria Math"/>
                <w:rPrChange w:id="3016" w:author="laca" w:date="2015-06-14T16:50:00Z">
                  <w:rPr>
                    <w:rFonts w:ascii="Cambria Math" w:hAnsi="Cambria Math"/>
                  </w:rPr>
                </w:rPrChange>
              </w:rPr>
              <m:t>imp</m:t>
            </m:r>
          </m:num>
          <m:den>
            <m:r>
              <m:rPr>
                <m:sty m:val="p"/>
              </m:rPr>
              <w:rPr>
                <w:rFonts w:ascii="Cambria Math" w:hAnsi="Cambria Math"/>
                <w:rPrChange w:id="3017" w:author="laca" w:date="2015-06-14T16:50:00Z">
                  <w:rPr>
                    <w:rFonts w:ascii="Cambria Math" w:hAnsi="Cambria Math"/>
                  </w:rPr>
                </w:rPrChange>
              </w:rPr>
              <m:t>Ts</m:t>
            </m:r>
          </m:den>
        </m:f>
      </m:oMath>
      <w:r w:rsidR="00942B2A" w:rsidRPr="00FE5CC9">
        <w:rPr>
          <w:rFonts w:ascii="Times New Roman" w:hAnsi="Times New Roman"/>
          <w:rPrChange w:id="3018" w:author="laca" w:date="2015-06-14T16:50:00Z">
            <w:rPr>
              <w:rFonts w:ascii="Times New Roman" w:hAnsi="Times New Roman"/>
            </w:rPr>
          </w:rPrChange>
        </w:rPr>
        <w:t>-ben vagyis</w:t>
      </w:r>
      <w:r w:rsidR="00C638CF" w:rsidRPr="00FE5CC9">
        <w:rPr>
          <w:rFonts w:ascii="Times New Roman" w:hAnsi="Times New Roman"/>
          <w:rPrChange w:id="3019" w:author="laca" w:date="2015-06-14T16:50:00Z">
            <w:rPr>
              <w:rFonts w:ascii="Times New Roman" w:hAnsi="Times New Roman"/>
            </w:rPr>
          </w:rPrChange>
        </w:rPr>
        <w:t xml:space="preserve"> im</w:t>
      </w:r>
      <w:r w:rsidRPr="00FE5CC9">
        <w:rPr>
          <w:rFonts w:ascii="Times New Roman" w:hAnsi="Times New Roman"/>
          <w:rPrChange w:id="3020" w:author="laca" w:date="2015-06-14T16:50:00Z">
            <w:rPr>
              <w:rFonts w:ascii="Times New Roman" w:hAnsi="Times New Roman"/>
            </w:rPr>
          </w:rPrChange>
        </w:rPr>
        <w:t>pulzus per mintavételben mérjük, így a referencia sebességet is ebben a mértékegységben kell megadnunk, ezért átalakítást kell, végezünk a következő összefüggés szerint.</w:t>
      </w:r>
    </w:p>
    <w:p w14:paraId="413A55FC" w14:textId="77777777" w:rsidR="001C1063" w:rsidRPr="00FE5CC9" w:rsidRDefault="00ED22AB" w:rsidP="00A05E75">
      <w:pPr>
        <w:spacing w:after="0" w:line="360" w:lineRule="auto"/>
        <w:jc w:val="both"/>
        <w:rPr>
          <w:rFonts w:ascii="Times New Roman" w:hAnsi="Times New Roman"/>
          <w:rPrChange w:id="3021" w:author="laca" w:date="2015-06-14T16:50:00Z">
            <w:rPr>
              <w:rFonts w:ascii="Times New Roman" w:hAnsi="Times New Roman"/>
            </w:rPr>
          </w:rPrChange>
        </w:rPr>
      </w:pPr>
      <m:oMathPara>
        <m:oMathParaPr>
          <m:jc m:val="left"/>
        </m:oMathParaPr>
        <m:oMath>
          <m:r>
            <w:rPr>
              <w:rFonts w:ascii="Cambria Math" w:hAnsi="Cambria Math"/>
              <w:rPrChange w:id="3022" w:author="laca" w:date="2015-06-14T16:50:00Z">
                <w:rPr>
                  <w:rFonts w:ascii="Cambria Math" w:hAnsi="Cambria Math"/>
                </w:rPr>
              </w:rPrChange>
            </w:rPr>
            <m:t>N-tárcsa felbontás,</m:t>
          </m:r>
        </m:oMath>
      </m:oMathPara>
    </w:p>
    <w:p w14:paraId="76017FA8" w14:textId="77777777" w:rsidR="001C1063" w:rsidRPr="00FE5CC9" w:rsidRDefault="00F61364" w:rsidP="00BC64C7">
      <w:pPr>
        <w:spacing w:after="0" w:line="360" w:lineRule="auto"/>
        <w:jc w:val="both"/>
        <w:rPr>
          <w:rFonts w:ascii="Times New Roman" w:hAnsi="Times New Roman"/>
          <w:rPrChange w:id="3023" w:author="laca" w:date="2015-06-14T16:50:00Z">
            <w:rPr>
              <w:rFonts w:ascii="Times New Roman" w:hAnsi="Times New Roman"/>
            </w:rPr>
          </w:rPrChange>
        </w:rPr>
      </w:pPr>
      <m:oMathPara>
        <m:oMathParaPr>
          <m:jc m:val="left"/>
        </m:oMathParaPr>
        <m:oMath>
          <m:sSub>
            <m:sSubPr>
              <m:ctrlPr>
                <w:rPr>
                  <w:rFonts w:ascii="Cambria Math" w:hAnsi="Cambria Math"/>
                  <w:i/>
                  <w:rPrChange w:id="3024" w:author="laca" w:date="2015-06-14T16:50:00Z">
                    <w:rPr>
                      <w:rFonts w:ascii="Cambria Math" w:hAnsi="Cambria Math"/>
                      <w:i/>
                    </w:rPr>
                  </w:rPrChange>
                </w:rPr>
              </m:ctrlPr>
            </m:sSubPr>
            <m:e>
              <m:r>
                <w:rPr>
                  <w:rFonts w:ascii="Cambria Math" w:hAnsi="Cambria Math"/>
                  <w:rPrChange w:id="3025" w:author="laca" w:date="2015-06-14T16:50:00Z">
                    <w:rPr>
                      <w:rFonts w:ascii="Cambria Math" w:hAnsi="Cambria Math"/>
                    </w:rPr>
                  </w:rPrChange>
                </w:rPr>
                <m:t>s</m:t>
              </m:r>
            </m:e>
            <m:sub>
              <m:r>
                <w:rPr>
                  <w:rFonts w:ascii="Cambria Math" w:hAnsi="Cambria Math"/>
                  <w:rPrChange w:id="3026" w:author="laca" w:date="2015-06-14T16:50:00Z">
                    <w:rPr>
                      <w:rFonts w:ascii="Cambria Math" w:hAnsi="Cambria Math"/>
                    </w:rPr>
                  </w:rPrChange>
                </w:rPr>
                <m:t>Ts</m:t>
              </m:r>
            </m:sub>
          </m:sSub>
          <m:r>
            <w:rPr>
              <w:rFonts w:ascii="Cambria Math" w:hAnsi="Cambria Math"/>
              <w:rPrChange w:id="3027" w:author="laca" w:date="2015-06-14T16:50:00Z">
                <w:rPr>
                  <w:rFonts w:ascii="Cambria Math" w:hAnsi="Cambria Math"/>
                </w:rPr>
              </w:rPrChange>
            </w:rPr>
            <m:t>-mintavételi periódus sec ban,</m:t>
          </m:r>
        </m:oMath>
      </m:oMathPara>
    </w:p>
    <w:p w14:paraId="328B4B70" w14:textId="77777777" w:rsidR="001C1063" w:rsidRPr="00FE5CC9" w:rsidRDefault="00F61364" w:rsidP="00BC64C7">
      <w:pPr>
        <w:spacing w:after="0" w:line="360" w:lineRule="auto"/>
        <w:jc w:val="both"/>
        <w:rPr>
          <w:rFonts w:ascii="Times New Roman" w:hAnsi="Times New Roman"/>
          <w:rPrChange w:id="3028" w:author="laca" w:date="2015-06-14T16:50:00Z">
            <w:rPr>
              <w:rFonts w:ascii="Times New Roman" w:hAnsi="Times New Roman"/>
            </w:rPr>
          </w:rPrChange>
        </w:rPr>
      </w:pPr>
      <m:oMathPara>
        <m:oMathParaPr>
          <m:jc m:val="left"/>
        </m:oMathParaPr>
        <m:oMath>
          <m:sSub>
            <m:sSubPr>
              <m:ctrlPr>
                <w:rPr>
                  <w:rFonts w:ascii="Cambria Math" w:hAnsi="Cambria Math"/>
                  <w:i/>
                  <w:rPrChange w:id="3029" w:author="laca" w:date="2015-06-14T16:50:00Z">
                    <w:rPr>
                      <w:rFonts w:ascii="Cambria Math" w:hAnsi="Cambria Math"/>
                      <w:i/>
                    </w:rPr>
                  </w:rPrChange>
                </w:rPr>
              </m:ctrlPr>
            </m:sSubPr>
            <m:e>
              <m:r>
                <w:rPr>
                  <w:rFonts w:ascii="Cambria Math" w:hAnsi="Cambria Math"/>
                  <w:rPrChange w:id="3030" w:author="laca" w:date="2015-06-14T16:50:00Z">
                    <w:rPr>
                      <w:rFonts w:ascii="Cambria Math" w:hAnsi="Cambria Math"/>
                    </w:rPr>
                  </w:rPrChange>
                </w:rPr>
                <m:t>N</m:t>
              </m:r>
            </m:e>
            <m:sub>
              <m:r>
                <w:rPr>
                  <w:rFonts w:ascii="Cambria Math" w:hAnsi="Cambria Math"/>
                  <w:rPrChange w:id="3031" w:author="laca" w:date="2015-06-14T16:50:00Z">
                    <w:rPr>
                      <w:rFonts w:ascii="Cambria Math" w:hAnsi="Cambria Math"/>
                    </w:rPr>
                  </w:rPrChange>
                </w:rPr>
                <m:t xml:space="preserve">mért  </m:t>
              </m:r>
            </m:sub>
          </m:sSub>
          <m:r>
            <w:rPr>
              <w:rFonts w:ascii="Cambria Math" w:hAnsi="Cambria Math"/>
              <w:rPrChange w:id="3032" w:author="laca" w:date="2015-06-14T16:50:00Z">
                <w:rPr>
                  <w:rFonts w:ascii="Cambria Math" w:hAnsi="Cambria Math"/>
                </w:rPr>
              </w:rPrChange>
            </w:rPr>
            <m:t>-mintavételi periódus alat érkezett impulzusok száma</m:t>
          </m:r>
        </m:oMath>
      </m:oMathPara>
    </w:p>
    <w:p w14:paraId="24D9E7D3" w14:textId="77777777" w:rsidR="00942B2A" w:rsidRPr="00FE5CC9" w:rsidRDefault="00ED22AB" w:rsidP="00BC64C7">
      <w:pPr>
        <w:spacing w:after="0" w:line="360" w:lineRule="auto"/>
        <w:jc w:val="both"/>
        <w:rPr>
          <w:rFonts w:ascii="Times New Roman" w:hAnsi="Times New Roman"/>
          <w:rPrChange w:id="3033" w:author="laca" w:date="2015-06-14T16:50:00Z">
            <w:rPr>
              <w:rFonts w:ascii="Times New Roman" w:hAnsi="Times New Roman"/>
            </w:rPr>
          </w:rPrChange>
        </w:rPr>
      </w:pPr>
      <m:oMathPara>
        <m:oMathParaPr>
          <m:jc m:val="left"/>
        </m:oMathParaPr>
        <m:oMath>
          <m:r>
            <w:rPr>
              <w:rFonts w:ascii="Cambria Math" w:hAnsi="Cambria Math"/>
              <w:rPrChange w:id="3034" w:author="laca" w:date="2015-06-14T16:50:00Z">
                <w:rPr>
                  <w:rFonts w:ascii="Cambria Math" w:hAnsi="Cambria Math"/>
                </w:rPr>
              </w:rPrChange>
            </w:rPr>
            <m:t xml:space="preserve">ω-szögsebesség </m:t>
          </m:r>
          <m:f>
            <m:fPr>
              <m:ctrlPr>
                <w:rPr>
                  <w:rFonts w:ascii="Cambria Math" w:hAnsi="Cambria Math"/>
                  <w:i/>
                  <w:rPrChange w:id="3035" w:author="laca" w:date="2015-06-14T16:50:00Z">
                    <w:rPr>
                      <w:rFonts w:ascii="Cambria Math" w:hAnsi="Cambria Math"/>
                      <w:i/>
                    </w:rPr>
                  </w:rPrChange>
                </w:rPr>
              </m:ctrlPr>
            </m:fPr>
            <m:num>
              <m:r>
                <w:rPr>
                  <w:rFonts w:ascii="Cambria Math" w:hAnsi="Cambria Math"/>
                  <w:rPrChange w:id="3036" w:author="laca" w:date="2015-06-14T16:50:00Z">
                    <w:rPr>
                      <w:rFonts w:ascii="Cambria Math" w:hAnsi="Cambria Math"/>
                    </w:rPr>
                  </w:rPrChange>
                </w:rPr>
                <m:t>rad</m:t>
              </m:r>
            </m:num>
            <m:den>
              <m:r>
                <w:rPr>
                  <w:rFonts w:ascii="Cambria Math" w:hAnsi="Cambria Math"/>
                  <w:rPrChange w:id="3037" w:author="laca" w:date="2015-06-14T16:50:00Z">
                    <w:rPr>
                      <w:rFonts w:ascii="Cambria Math" w:hAnsi="Cambria Math"/>
                    </w:rPr>
                  </w:rPrChange>
                </w:rPr>
                <m:t>s</m:t>
              </m:r>
            </m:den>
          </m:f>
          <m:r>
            <w:rPr>
              <w:rFonts w:ascii="Cambria Math" w:hAnsi="Cambria Math"/>
              <w:rPrChange w:id="3038" w:author="laca" w:date="2015-06-14T16:50:00Z">
                <w:rPr>
                  <w:rFonts w:ascii="Cambria Math" w:hAnsi="Cambria Math"/>
                </w:rPr>
              </w:rPrChange>
            </w:rPr>
            <m:t>ban</m:t>
          </m:r>
        </m:oMath>
      </m:oMathPara>
    </w:p>
    <w:p w14:paraId="569F3EDA" w14:textId="77777777" w:rsidR="001F5794" w:rsidRPr="00FE5CC9" w:rsidRDefault="00ED22AB" w:rsidP="00BC64C7">
      <w:pPr>
        <w:spacing w:after="0" w:line="360" w:lineRule="auto"/>
        <w:jc w:val="both"/>
        <w:rPr>
          <w:rFonts w:ascii="Times New Roman" w:hAnsi="Times New Roman"/>
          <w:rPrChange w:id="3039" w:author="laca" w:date="2015-06-14T16:50:00Z">
            <w:rPr>
              <w:rFonts w:ascii="Times New Roman" w:hAnsi="Times New Roman"/>
            </w:rPr>
          </w:rPrChange>
        </w:rPr>
      </w:pPr>
      <m:oMathPara>
        <m:oMath>
          <m:r>
            <w:rPr>
              <w:rFonts w:ascii="Cambria Math" w:hAnsi="Cambria Math"/>
              <w:rPrChange w:id="3040" w:author="laca" w:date="2015-06-14T16:50:00Z">
                <w:rPr>
                  <w:rFonts w:ascii="Cambria Math" w:hAnsi="Cambria Math"/>
                </w:rPr>
              </w:rPrChange>
            </w:rPr>
            <m:t>ω=</m:t>
          </m:r>
          <m:f>
            <m:fPr>
              <m:ctrlPr>
                <w:rPr>
                  <w:rFonts w:ascii="Cambria Math" w:hAnsi="Cambria Math"/>
                  <w:i/>
                  <w:rPrChange w:id="3041" w:author="laca" w:date="2015-06-14T16:50:00Z">
                    <w:rPr>
                      <w:rFonts w:ascii="Cambria Math" w:hAnsi="Cambria Math"/>
                      <w:i/>
                    </w:rPr>
                  </w:rPrChange>
                </w:rPr>
              </m:ctrlPr>
            </m:fPr>
            <m:num>
              <m:r>
                <w:rPr>
                  <w:rFonts w:ascii="Cambria Math" w:hAnsi="Cambria Math"/>
                  <w:rPrChange w:id="3042" w:author="laca" w:date="2015-06-14T16:50:00Z">
                    <w:rPr>
                      <w:rFonts w:ascii="Cambria Math" w:hAnsi="Cambria Math"/>
                    </w:rPr>
                  </w:rPrChange>
                </w:rPr>
                <m:t>2π</m:t>
              </m:r>
              <m:sSub>
                <m:sSubPr>
                  <m:ctrlPr>
                    <w:rPr>
                      <w:rFonts w:ascii="Cambria Math" w:hAnsi="Cambria Math"/>
                      <w:i/>
                      <w:rPrChange w:id="3043" w:author="laca" w:date="2015-06-14T16:50:00Z">
                        <w:rPr>
                          <w:rFonts w:ascii="Cambria Math" w:hAnsi="Cambria Math"/>
                          <w:i/>
                        </w:rPr>
                      </w:rPrChange>
                    </w:rPr>
                  </m:ctrlPr>
                </m:sSubPr>
                <m:e>
                  <m:r>
                    <w:rPr>
                      <w:rFonts w:ascii="Cambria Math" w:hAnsi="Cambria Math"/>
                      <w:rPrChange w:id="3044" w:author="laca" w:date="2015-06-14T16:50:00Z">
                        <w:rPr>
                          <w:rFonts w:ascii="Cambria Math" w:hAnsi="Cambria Math"/>
                        </w:rPr>
                      </w:rPrChange>
                    </w:rPr>
                    <m:t>N</m:t>
                  </m:r>
                </m:e>
                <m:sub>
                  <m:r>
                    <w:rPr>
                      <w:rFonts w:ascii="Cambria Math" w:hAnsi="Cambria Math"/>
                      <w:rPrChange w:id="3045" w:author="laca" w:date="2015-06-14T16:50:00Z">
                        <w:rPr>
                          <w:rFonts w:ascii="Cambria Math" w:hAnsi="Cambria Math"/>
                        </w:rPr>
                      </w:rPrChange>
                    </w:rPr>
                    <m:t>mért</m:t>
                  </m:r>
                </m:sub>
              </m:sSub>
            </m:num>
            <m:den>
              <m:sSub>
                <m:sSubPr>
                  <m:ctrlPr>
                    <w:rPr>
                      <w:rFonts w:ascii="Cambria Math" w:hAnsi="Cambria Math"/>
                      <w:i/>
                      <w:rPrChange w:id="3046" w:author="laca" w:date="2015-06-14T16:50:00Z">
                        <w:rPr>
                          <w:rFonts w:ascii="Cambria Math" w:hAnsi="Cambria Math"/>
                          <w:i/>
                        </w:rPr>
                      </w:rPrChange>
                    </w:rPr>
                  </m:ctrlPr>
                </m:sSubPr>
                <m:e>
                  <m:r>
                    <w:rPr>
                      <w:rFonts w:ascii="Cambria Math" w:hAnsi="Cambria Math"/>
                      <w:rPrChange w:id="3047" w:author="laca" w:date="2015-06-14T16:50:00Z">
                        <w:rPr>
                          <w:rFonts w:ascii="Cambria Math" w:hAnsi="Cambria Math"/>
                        </w:rPr>
                      </w:rPrChange>
                    </w:rPr>
                    <m:t>s</m:t>
                  </m:r>
                </m:e>
                <m:sub>
                  <m:r>
                    <w:rPr>
                      <w:rFonts w:ascii="Cambria Math" w:hAnsi="Cambria Math"/>
                      <w:rPrChange w:id="3048" w:author="laca" w:date="2015-06-14T16:50:00Z">
                        <w:rPr>
                          <w:rFonts w:ascii="Cambria Math" w:hAnsi="Cambria Math"/>
                        </w:rPr>
                      </w:rPrChange>
                    </w:rPr>
                    <m:t>Ts</m:t>
                  </m:r>
                </m:sub>
              </m:sSub>
            </m:den>
          </m:f>
        </m:oMath>
      </m:oMathPara>
    </w:p>
    <w:moveFromRangeStart w:id="3049" w:author="laca" w:date="2015-06-14T10:43:00Z" w:name="move422041957"/>
    <w:p w14:paraId="363B09B0" w14:textId="77777777" w:rsidR="004C77DC" w:rsidRPr="00FE5CC9" w:rsidRDefault="00F61364" w:rsidP="00BC64C7">
      <w:pPr>
        <w:spacing w:after="0" w:line="360" w:lineRule="auto"/>
        <w:jc w:val="both"/>
        <w:rPr>
          <w:rFonts w:ascii="Times New Roman" w:hAnsi="Times New Roman"/>
          <w:rPrChange w:id="3050" w:author="laca" w:date="2015-06-14T16:50:00Z">
            <w:rPr>
              <w:rFonts w:ascii="Times New Roman" w:hAnsi="Times New Roman"/>
            </w:rPr>
          </w:rPrChange>
        </w:rPr>
      </w:pPr>
      <w:moveFrom w:id="3051" w:author="laca" w:date="2015-06-14T10:43:00Z">
        <w:r w:rsidRPr="00FE5CC9" w:rsidDel="003B4403">
          <w:rPr>
            <w:rFonts w:ascii="Times New Roman" w:hAnsi="Times New Roman"/>
            <w:noProof/>
            <w:lang w:eastAsia="hu-HU"/>
            <w:rPrChange w:id="3052" w:author="laca" w:date="2015-06-14T16:50:00Z">
              <w:rPr>
                <w:rFonts w:ascii="Times New Roman" w:hAnsi="Times New Roman"/>
                <w:noProof/>
                <w:lang w:eastAsia="hu-HU"/>
              </w:rPr>
            </w:rPrChange>
          </w:rPr>
        </w:r>
        <w:r w:rsidRPr="00FE5CC9" w:rsidDel="003B4403">
          <w:rPr>
            <w:rFonts w:ascii="Times New Roman" w:hAnsi="Times New Roman"/>
            <w:noProof/>
            <w:lang w:eastAsia="hu-HU"/>
            <w:rPrChange w:id="3053" w:author="laca" w:date="2015-06-14T16:50:00Z">
              <w:rPr>
                <w:rFonts w:ascii="Times New Roman" w:hAnsi="Times New Roman"/>
                <w:noProof/>
                <w:lang w:eastAsia="hu-HU"/>
              </w:rPr>
            </w:rPrChange>
          </w:rPr>
          <w:pict w14:anchorId="311AC136">
            <v:group id="_x0000_s1065" style="width:447.65pt;height:242.4pt;mso-position-horizontal-relative:char;mso-position-vertical-relative:line" coordsize="56851,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">
              <v:shape id="Picture 73" o:spid="_x0000_s1066" type="#_x0000_t75" style="position:absolute;left:1187;width:55664;height:274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JwfEAAAA2wAAAA8AAABkcnMvZG93bnJldi54bWxEj0FrAjEUhO8F/0N4greatUUrq1FKoVQv&#10;hVpRvD03z83i5mVJ4u723zeFgsdhZr5hluve1qIlHyrHCibjDARx4XTFpYL99/vjHESIyBprx6Tg&#10;hwKsV4OHJebadfxF7S6WIkE45KjAxNjkUobCkMUwdg1x8i7OW4xJ+lJqj12C21o+ZdlMWqw4LRhs&#10;6M1Qcd3drALsDtvzhzkfjxhq/2m309mpbZQaDfvXBYhIfbyH/9sbreDlGf6+p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DJwfEAAAA2wAAAA8AAAAAAAAAAAAAAAAA&#10;nwIAAGRycy9kb3ducmV2LnhtbFBLBQYAAAAABAAEAPcAAACQAwAAAAA=&#10;">
                <v:imagedata r:id="rId22" o:title=""/>
                <v:path arrowok="t"/>
              </v:shape>
              <v:shape id="Text Box 74" o:spid="_x0000_s1067" type="#_x0000_t202" style="position:absolute;top:28200;width:5566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47489B27" w14:textId="29295448" w:rsidR="00FC3556" w:rsidRPr="00EA356E" w:rsidRDefault="00FC3556" w:rsidP="00A81986">
                      <w:pPr>
                        <w:pStyle w:val="Caption"/>
                        <w:jc w:val="center"/>
                        <w:rPr>
                          <w:rFonts w:ascii="Times New Roman" w:hAnsi="Times New Roman"/>
                          <w:noProof/>
                        </w:rPr>
                      </w:pPr>
                      <w:bookmarkStart w:id="3054" w:name="_Toc422064038"/>
                      <w:r>
                        <w:t xml:space="preserve">Kép. </w:t>
                      </w:r>
                      <w:ins w:id="3055" w:author="laca" w:date="2015-06-14T12:08:00Z">
                        <w:r>
                          <w:fldChar w:fldCharType="begin"/>
                        </w:r>
                        <w:r>
                          <w:instrText xml:space="preserve"> STYLEREF 1 \s </w:instrText>
                        </w:r>
                      </w:ins>
                      <w:r>
                        <w:fldChar w:fldCharType="separate"/>
                      </w:r>
                      <w:r>
                        <w:rPr>
                          <w:noProof/>
                        </w:rPr>
                        <w:t>3</w:t>
                      </w:r>
                      <w:ins w:id="3056" w:author="laca" w:date="2015-06-14T12:08:00Z">
                        <w:r>
                          <w:fldChar w:fldCharType="end"/>
                        </w:r>
                        <w:r>
                          <w:t>.</w:t>
                        </w:r>
                        <w:r>
                          <w:fldChar w:fldCharType="begin"/>
                        </w:r>
                        <w:r>
                          <w:instrText xml:space="preserve"> SEQ Kép. \* ARABIC \s 1 </w:instrText>
                        </w:r>
                      </w:ins>
                      <w:r>
                        <w:fldChar w:fldCharType="separate"/>
                      </w:r>
                      <w:ins w:id="3057" w:author="laca" w:date="2015-06-14T12:08:00Z">
                        <w:r>
                          <w:rPr>
                            <w:noProof/>
                          </w:rPr>
                          <w:t>12</w:t>
                        </w:r>
                        <w:r>
                          <w:fldChar w:fldCharType="end"/>
                        </w:r>
                      </w:ins>
                      <w:del w:id="305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12</w:delText>
                        </w:r>
                        <w:r w:rsidDel="002E2EC5">
                          <w:rPr>
                            <w:noProof/>
                          </w:rPr>
                          <w:fldChar w:fldCharType="end"/>
                        </w:r>
                      </w:del>
                      <w:r>
                        <w:t xml:space="preserve"> Sebesség szabályozás PID szabályzóval.</w:t>
                      </w:r>
                      <w:bookmarkEnd w:id="3054"/>
                    </w:p>
                  </w:txbxContent>
                </v:textbox>
              </v:shape>
              <w10:anchorlock/>
            </v:group>
          </w:pict>
        </w:r>
      </w:moveFrom>
      <w:moveFromRangeEnd w:id="3049"/>
      <w:r w:rsidR="001C1063" w:rsidRPr="00FE5CC9">
        <w:rPr>
          <w:rFonts w:ascii="Times New Roman" w:hAnsi="Times New Roman"/>
          <w:rPrChange w:id="3059" w:author="laca" w:date="2015-06-14T16:50:00Z">
            <w:rPr>
              <w:rFonts w:ascii="Times New Roman" w:hAnsi="Times New Roman"/>
            </w:rPr>
          </w:rPrChange>
        </w:rPr>
        <w:tab/>
        <w:t>A fenti képletben mindig csak egy ismeretlen van attól függően</w:t>
      </w:r>
      <w:r w:rsidR="006E5AD7" w:rsidRPr="00FE5CC9">
        <w:rPr>
          <w:rFonts w:ascii="Times New Roman" w:hAnsi="Times New Roman"/>
          <w:rPrChange w:id="3060" w:author="laca" w:date="2015-06-14T16:50:00Z">
            <w:rPr>
              <w:rFonts w:ascii="Times New Roman" w:hAnsi="Times New Roman"/>
            </w:rPr>
          </w:rPrChange>
        </w:rPr>
        <w:t>,</w:t>
      </w:r>
      <w:r w:rsidR="001C1063" w:rsidRPr="00FE5CC9">
        <w:rPr>
          <w:rFonts w:ascii="Times New Roman" w:hAnsi="Times New Roman"/>
          <w:rPrChange w:id="3061" w:author="laca" w:date="2015-06-14T16:50:00Z">
            <w:rPr>
              <w:rFonts w:ascii="Times New Roman" w:hAnsi="Times New Roman"/>
            </w:rPr>
          </w:rPrChange>
        </w:rPr>
        <w:t xml:space="preserve"> h</w:t>
      </w:r>
      <w:ins w:id="3062" w:author="laca" w:date="2015-06-14T10:44:00Z">
        <w:r w:rsidR="003B4403" w:rsidRPr="00FE5CC9">
          <w:rPr>
            <w:rFonts w:ascii="Times New Roman" w:hAnsi="Times New Roman"/>
            <w:rPrChange w:id="3063" w:author="laca" w:date="2015-06-14T16:50:00Z">
              <w:rPr>
                <w:rFonts w:ascii="Times New Roman" w:hAnsi="Times New Roman"/>
              </w:rPr>
            </w:rPrChange>
          </w:rPr>
          <w:t>a</w:t>
        </w:r>
      </w:ins>
      <w:del w:id="3064" w:author="laca" w:date="2015-06-14T10:44:00Z">
        <w:r w:rsidR="001C1063" w:rsidRPr="00FE5CC9" w:rsidDel="003B4403">
          <w:rPr>
            <w:rFonts w:ascii="Times New Roman" w:hAnsi="Times New Roman"/>
            <w:rPrChange w:id="3065" w:author="laca" w:date="2015-06-14T16:50:00Z">
              <w:rPr>
                <w:rFonts w:ascii="Times New Roman" w:hAnsi="Times New Roman"/>
              </w:rPr>
            </w:rPrChange>
          </w:rPr>
          <w:delText>ogy</w:delText>
        </w:r>
      </w:del>
      <w:r w:rsidR="001C1063" w:rsidRPr="00FE5CC9">
        <w:rPr>
          <w:rFonts w:ascii="Times New Roman" w:hAnsi="Times New Roman"/>
          <w:rPrChange w:id="3066" w:author="laca" w:date="2015-06-14T16:50:00Z">
            <w:rPr>
              <w:rFonts w:ascii="Times New Roman" w:hAnsi="Times New Roman"/>
            </w:rPr>
          </w:rPrChange>
        </w:rPr>
        <w:t xml:space="preserve"> referencia értéket kel </w:t>
      </w:r>
      <w:proofErr w:type="gramStart"/>
      <w:r w:rsidR="001C1063" w:rsidRPr="00FE5CC9">
        <w:rPr>
          <w:rFonts w:ascii="Times New Roman" w:hAnsi="Times New Roman"/>
          <w:rPrChange w:id="3067" w:author="laca" w:date="2015-06-14T16:50:00Z">
            <w:rPr>
              <w:rFonts w:ascii="Times New Roman" w:hAnsi="Times New Roman"/>
            </w:rPr>
          </w:rPrChange>
        </w:rPr>
        <w:t>számolnunk</w:t>
      </w:r>
      <w:proofErr w:type="gramEnd"/>
      <w:r w:rsidR="001C1063" w:rsidRPr="00FE5CC9">
        <w:rPr>
          <w:rFonts w:ascii="Times New Roman" w:hAnsi="Times New Roman"/>
          <w:rPrChange w:id="3068" w:author="laca" w:date="2015-06-14T16:50:00Z">
            <w:rPr>
              <w:rFonts w:ascii="Times New Roman" w:hAnsi="Times New Roman"/>
            </w:rPr>
          </w:rPrChange>
        </w:rPr>
        <w:t xml:space="preserve"> akkor az </w:t>
      </w:r>
      <m:oMath>
        <m:sSub>
          <m:sSubPr>
            <m:ctrlPr>
              <w:rPr>
                <w:rFonts w:ascii="Cambria Math" w:hAnsi="Cambria Math"/>
                <w:i/>
                <w:rPrChange w:id="3069" w:author="laca" w:date="2015-06-14T16:50:00Z">
                  <w:rPr>
                    <w:rFonts w:ascii="Cambria Math" w:hAnsi="Cambria Math"/>
                    <w:i/>
                  </w:rPr>
                </w:rPrChange>
              </w:rPr>
            </m:ctrlPr>
          </m:sSubPr>
          <m:e>
            <m:r>
              <w:rPr>
                <w:rFonts w:ascii="Cambria Math" w:hAnsi="Cambria Math"/>
                <w:rPrChange w:id="3070" w:author="laca" w:date="2015-06-14T16:50:00Z">
                  <w:rPr>
                    <w:rFonts w:ascii="Cambria Math" w:hAnsi="Cambria Math"/>
                  </w:rPr>
                </w:rPrChange>
              </w:rPr>
              <m:t>N</m:t>
            </m:r>
          </m:e>
          <m:sub>
            <m:r>
              <w:rPr>
                <w:rFonts w:ascii="Cambria Math" w:hAnsi="Cambria Math"/>
                <w:rPrChange w:id="3071" w:author="laca" w:date="2015-06-14T16:50:00Z">
                  <w:rPr>
                    <w:rFonts w:ascii="Cambria Math" w:hAnsi="Cambria Math"/>
                  </w:rPr>
                </w:rPrChange>
              </w:rPr>
              <m:t>mért</m:t>
            </m:r>
          </m:sub>
        </m:sSub>
      </m:oMath>
      <w:r w:rsidR="001C1063" w:rsidRPr="00FE5CC9">
        <w:rPr>
          <w:rFonts w:ascii="Times New Roman" w:hAnsi="Times New Roman"/>
          <w:rPrChange w:id="3072" w:author="laca" w:date="2015-06-14T16:50:00Z">
            <w:rPr>
              <w:rFonts w:ascii="Times New Roman" w:hAnsi="Times New Roman"/>
            </w:rPr>
          </w:rPrChange>
        </w:rPr>
        <w:t xml:space="preserve"> paramétert fejezzük ki, vagy az </w:t>
      </w:r>
      <m:oMath>
        <m:r>
          <w:rPr>
            <w:rFonts w:ascii="Cambria Math" w:hAnsi="Cambria Math"/>
            <w:rPrChange w:id="3073" w:author="laca" w:date="2015-06-14T16:50:00Z">
              <w:rPr>
                <w:rFonts w:ascii="Cambria Math" w:hAnsi="Cambria Math"/>
              </w:rPr>
            </w:rPrChange>
          </w:rPr>
          <m:t>ω</m:t>
        </m:r>
      </m:oMath>
      <w:r w:rsidR="001C1063" w:rsidRPr="00FE5CC9">
        <w:rPr>
          <w:rFonts w:ascii="Times New Roman" w:hAnsi="Times New Roman"/>
          <w:rPrChange w:id="3074" w:author="laca" w:date="2015-06-14T16:50:00Z">
            <w:rPr>
              <w:rFonts w:ascii="Times New Roman" w:hAnsi="Times New Roman"/>
            </w:rPr>
          </w:rPrChange>
        </w:rPr>
        <w:t xml:space="preserve"> paramétert.</w:t>
      </w:r>
      <w:r w:rsidR="006E5AD7" w:rsidRPr="00FE5CC9">
        <w:rPr>
          <w:rStyle w:val="CommentReference"/>
          <w:rFonts w:ascii="Times New Roman" w:hAnsi="Times New Roman"/>
          <w:sz w:val="24"/>
          <w:szCs w:val="24"/>
          <w:rPrChange w:id="3075" w:author="laca" w:date="2015-06-14T16:50:00Z">
            <w:rPr>
              <w:rStyle w:val="CommentReference"/>
              <w:rFonts w:ascii="Times New Roman" w:hAnsi="Times New Roman"/>
              <w:sz w:val="24"/>
              <w:szCs w:val="24"/>
            </w:rPr>
          </w:rPrChange>
        </w:rPr>
        <w:commentReference w:id="3076"/>
      </w:r>
      <w:moveToRangeStart w:id="3077" w:author="laca" w:date="2015-06-14T10:43:00Z" w:name="move422041957"/>
      <w:moveTo w:id="3078" w:author="laca" w:date="2015-06-14T10:43:00Z">
        <w:r w:rsidR="003B4403" w:rsidRPr="00FE5CC9">
          <w:rPr>
            <w:rFonts w:ascii="Times New Roman" w:hAnsi="Times New Roman"/>
            <w:noProof/>
            <w:lang w:eastAsia="hu-HU"/>
            <w:rPrChange w:id="3079" w:author="laca" w:date="2015-06-14T16:50:00Z">
              <w:rPr>
                <w:rFonts w:ascii="Times New Roman" w:hAnsi="Times New Roman"/>
                <w:noProof/>
                <w:lang w:eastAsia="hu-HU"/>
              </w:rPr>
            </w:rPrChange>
          </w:rPr>
        </w:r>
        <w:r w:rsidR="003B4403" w:rsidRPr="00FE5CC9">
          <w:rPr>
            <w:rFonts w:ascii="Times New Roman" w:hAnsi="Times New Roman"/>
            <w:noProof/>
            <w:lang w:eastAsia="hu-HU"/>
            <w:rPrChange w:id="3080" w:author="laca" w:date="2015-06-14T16:50:00Z">
              <w:rPr>
                <w:rFonts w:ascii="Times New Roman" w:hAnsi="Times New Roman"/>
                <w:noProof/>
                <w:lang w:eastAsia="hu-HU"/>
              </w:rPr>
            </w:rPrChange>
          </w:rPr>
          <w:pict w14:anchorId="58D97743">
            <v:group id="Group 77" o:spid="_x0000_s1196" style="width:447.65pt;height:242.4pt;mso-position-horizontal-relative:char;mso-position-vertical-relative:line" coordsize="56851,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">
              <v:shape id="Picture 73" o:spid="_x0000_s1197" type="#_x0000_t75" style="position:absolute;left:1187;width:55664;height:274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JwfEAAAA2wAAAA8AAABkcnMvZG93bnJldi54bWxEj0FrAjEUhO8F/0N4greatUUrq1FKoVQv&#10;hVpRvD03z83i5mVJ4u723zeFgsdhZr5hluve1qIlHyrHCibjDARx4XTFpYL99/vjHESIyBprx6Tg&#10;hwKsV4OHJebadfxF7S6WIkE45KjAxNjkUobCkMUwdg1x8i7OW4xJ+lJqj12C21o+ZdlMWqw4LRhs&#10;6M1Qcd3drALsDtvzhzkfjxhq/2m309mpbZQaDfvXBYhIfbyH/9sbreDlGf6+p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DJwfEAAAA2wAAAA8AAAAAAAAAAAAAAAAA&#10;nwIAAGRycy9kb3ducmV2LnhtbFBLBQYAAAAABAAEAPcAAACQAwAAAAA=&#10;">
                <v:imagedata r:id="rId22" o:title=""/>
                <v:path arrowok="t"/>
              </v:shape>
              <v:shape id="Text Box 74" o:spid="_x0000_s1198" type="#_x0000_t202" style="position:absolute;top:28200;width:5566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6DBA66A6" w14:textId="524EB41F" w:rsidR="00FC3556" w:rsidRPr="00EA356E" w:rsidRDefault="00FC3556" w:rsidP="003B4403">
                      <w:pPr>
                        <w:pStyle w:val="Caption"/>
                        <w:jc w:val="center"/>
                        <w:rPr>
                          <w:rFonts w:ascii="Times New Roman" w:hAnsi="Times New Roman"/>
                          <w:noProof/>
                        </w:rPr>
                      </w:pPr>
                      <w:bookmarkStart w:id="3081" w:name="_Toc422064039"/>
                      <w:r>
                        <w:t xml:space="preserve">Kép. </w:t>
                      </w:r>
                      <w:ins w:id="3082" w:author="laca" w:date="2015-06-14T12:08:00Z">
                        <w:r>
                          <w:fldChar w:fldCharType="begin"/>
                        </w:r>
                        <w:r>
                          <w:instrText xml:space="preserve"> STYLEREF 1 \s </w:instrText>
                        </w:r>
                      </w:ins>
                      <w:r>
                        <w:fldChar w:fldCharType="separate"/>
                      </w:r>
                      <w:r>
                        <w:rPr>
                          <w:noProof/>
                        </w:rPr>
                        <w:t>3</w:t>
                      </w:r>
                      <w:ins w:id="3083" w:author="laca" w:date="2015-06-14T12:08:00Z">
                        <w:r>
                          <w:fldChar w:fldCharType="end"/>
                        </w:r>
                        <w:r>
                          <w:t>.</w:t>
                        </w:r>
                        <w:r>
                          <w:fldChar w:fldCharType="begin"/>
                        </w:r>
                        <w:r>
                          <w:instrText xml:space="preserve"> SEQ Kép. \* ARABIC \s 1 </w:instrText>
                        </w:r>
                      </w:ins>
                      <w:r>
                        <w:fldChar w:fldCharType="separate"/>
                      </w:r>
                      <w:ins w:id="3084" w:author="laca" w:date="2015-06-14T12:08:00Z">
                        <w:r>
                          <w:rPr>
                            <w:noProof/>
                          </w:rPr>
                          <w:t>13</w:t>
                        </w:r>
                        <w:r>
                          <w:fldChar w:fldCharType="end"/>
                        </w:r>
                      </w:ins>
                      <w:del w:id="308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12</w:delText>
                        </w:r>
                        <w:r w:rsidDel="002E2EC5">
                          <w:rPr>
                            <w:noProof/>
                          </w:rPr>
                          <w:fldChar w:fldCharType="end"/>
                        </w:r>
                      </w:del>
                      <w:r>
                        <w:t xml:space="preserve"> Sebesség szabályozás PID szabályzóval.</w:t>
                      </w:r>
                      <w:bookmarkEnd w:id="3081"/>
                    </w:p>
                  </w:txbxContent>
                </v:textbox>
              </v:shape>
              <w10:anchorlock/>
            </v:group>
          </w:pict>
        </w:r>
      </w:moveTo>
      <w:moveToRangeEnd w:id="3077"/>
    </w:p>
    <w:p w14:paraId="11EF6C46" w14:textId="77777777" w:rsidR="00A81986" w:rsidRPr="00FE5CC9" w:rsidRDefault="00A81986" w:rsidP="00FC3556">
      <w:pPr>
        <w:spacing w:after="0" w:line="360" w:lineRule="auto"/>
        <w:jc w:val="both"/>
        <w:rPr>
          <w:rFonts w:ascii="Times New Roman" w:hAnsi="Times New Roman"/>
          <w:rPrChange w:id="3086" w:author="laca" w:date="2015-06-14T16:50:00Z">
            <w:rPr>
              <w:rFonts w:ascii="Times New Roman" w:hAnsi="Times New Roman"/>
            </w:rPr>
          </w:rPrChange>
        </w:rPr>
      </w:pPr>
      <w:r w:rsidRPr="00FE5CC9">
        <w:rPr>
          <w:rFonts w:ascii="Times New Roman" w:hAnsi="Times New Roman"/>
          <w:rPrChange w:id="3087" w:author="laca" w:date="2015-06-14T16:50:00Z">
            <w:rPr>
              <w:rFonts w:ascii="Times New Roman" w:hAnsi="Times New Roman"/>
            </w:rPr>
          </w:rPrChange>
        </w:rPr>
        <w:t xml:space="preserve">A motor sebessége követi az előirt értéket, ugyanakkor megfigyelhető, hogy az alacsony sebességnél a mérések nagyon zajosak, mert a mérésre csak impulzus számolást alkalmaztam, a továbbfejlesztési lehetőségként kikell egészíteni a </w:t>
      </w:r>
      <w:sdt>
        <w:sdtPr>
          <w:rPr>
            <w:rFonts w:ascii="Times New Roman" w:hAnsi="Times New Roman"/>
            <w:rPrChange w:id="3088" w:author="laca" w:date="2015-06-14T16:50:00Z">
              <w:rPr>
                <w:rFonts w:ascii="Times New Roman" w:hAnsi="Times New Roman"/>
              </w:rPr>
            </w:rPrChange>
          </w:rPr>
          <w:id w:val="347913320"/>
          <w:citation/>
        </w:sdtPr>
        <w:sdtContent>
          <w:r w:rsidR="00ED22AB" w:rsidRPr="00FE5CC9">
            <w:rPr>
              <w:rFonts w:ascii="Times New Roman" w:hAnsi="Times New Roman"/>
              <w:rPrChange w:id="3089" w:author="laca" w:date="2015-06-14T16:50:00Z">
                <w:rPr>
                  <w:rFonts w:ascii="Times New Roman" w:hAnsi="Times New Roman"/>
                </w:rPr>
              </w:rPrChange>
            </w:rPr>
            <w:fldChar w:fldCharType="begin"/>
          </w:r>
          <w:r w:rsidR="00ED22AB" w:rsidRPr="00FE5CC9">
            <w:rPr>
              <w:rFonts w:ascii="Times New Roman" w:hAnsi="Times New Roman"/>
              <w:rPrChange w:id="3090" w:author="laca" w:date="2015-06-14T16:50:00Z">
                <w:rPr>
                  <w:rFonts w:ascii="Times New Roman" w:hAnsi="Times New Roman"/>
                </w:rPr>
              </w:rPrChange>
            </w:rPr>
            <w:instrText xml:space="preserve"> CITATION Kri13 \l 1038 </w:instrText>
          </w:r>
          <w:r w:rsidR="00ED22AB" w:rsidRPr="00FE5CC9">
            <w:rPr>
              <w:rFonts w:ascii="Times New Roman" w:hAnsi="Times New Roman"/>
              <w:rPrChange w:id="3091" w:author="laca" w:date="2015-06-14T16:50:00Z">
                <w:rPr>
                  <w:rFonts w:ascii="Times New Roman" w:hAnsi="Times New Roman"/>
                </w:rPr>
              </w:rPrChange>
            </w:rPr>
            <w:fldChar w:fldCharType="separate"/>
          </w:r>
          <w:r w:rsidR="00096DBB" w:rsidRPr="00FE5CC9">
            <w:rPr>
              <w:rFonts w:ascii="Times New Roman" w:hAnsi="Times New Roman"/>
              <w:noProof/>
              <w:rPrChange w:id="3092" w:author="laca" w:date="2015-06-14T16:50:00Z">
                <w:rPr>
                  <w:rFonts w:ascii="Times New Roman" w:hAnsi="Times New Roman"/>
                  <w:noProof/>
                </w:rPr>
              </w:rPrChange>
            </w:rPr>
            <w:t>[6]</w:t>
          </w:r>
          <w:r w:rsidR="00ED22AB" w:rsidRPr="00FE5CC9">
            <w:rPr>
              <w:rFonts w:ascii="Times New Roman" w:hAnsi="Times New Roman"/>
              <w:rPrChange w:id="3093" w:author="laca" w:date="2015-06-14T16:50:00Z">
                <w:rPr>
                  <w:rFonts w:ascii="Times New Roman" w:hAnsi="Times New Roman"/>
                </w:rPr>
              </w:rPrChange>
            </w:rPr>
            <w:fldChar w:fldCharType="end"/>
          </w:r>
        </w:sdtContent>
      </w:sdt>
      <w:r w:rsidRPr="00FE5CC9">
        <w:rPr>
          <w:rFonts w:ascii="Times New Roman" w:hAnsi="Times New Roman"/>
          <w:rPrChange w:id="3094" w:author="laca" w:date="2015-06-14T16:50:00Z">
            <w:rPr>
              <w:rFonts w:ascii="Times New Roman" w:hAnsi="Times New Roman"/>
            </w:rPr>
          </w:rPrChange>
        </w:rPr>
        <w:t xml:space="preserve"> cikkben bemutatott időmérési </w:t>
      </w:r>
      <w:r w:rsidR="00ED22AB" w:rsidRPr="00FE5CC9">
        <w:rPr>
          <w:rFonts w:ascii="Times New Roman" w:hAnsi="Times New Roman"/>
          <w:rPrChange w:id="3095" w:author="laca" w:date="2015-06-14T16:50:00Z">
            <w:rPr>
              <w:rFonts w:ascii="Times New Roman" w:hAnsi="Times New Roman"/>
            </w:rPr>
          </w:rPrChange>
        </w:rPr>
        <w:t>módszerrel összekevert hibriddel.</w:t>
      </w:r>
    </w:p>
    <w:p w14:paraId="291969E9" w14:textId="77777777" w:rsidR="00A81986" w:rsidRPr="00FE5CC9" w:rsidRDefault="00ED22AB" w:rsidP="0071433B">
      <w:pPr>
        <w:pStyle w:val="Heading4"/>
        <w:spacing w:line="360" w:lineRule="auto"/>
        <w:jc w:val="both"/>
        <w:rPr>
          <w:rPrChange w:id="3096" w:author="laca" w:date="2015-06-14T16:50:00Z">
            <w:rPr/>
          </w:rPrChange>
        </w:rPr>
        <w:pPrChange w:id="3097" w:author="laca" w:date="2015-06-14T14:00:00Z">
          <w:pPr>
            <w:pStyle w:val="Heading4"/>
            <w:jc w:val="both"/>
          </w:pPr>
        </w:pPrChange>
      </w:pPr>
      <w:bookmarkStart w:id="3098" w:name="_Toc422064106"/>
      <w:r w:rsidRPr="00FE5CC9">
        <w:rPr>
          <w:rPrChange w:id="3099" w:author="laca" w:date="2015-06-14T16:50:00Z">
            <w:rPr/>
          </w:rPrChange>
        </w:rPr>
        <w:lastRenderedPageBreak/>
        <w:t>DC motor pozíció szabályzása mérőstandon</w:t>
      </w:r>
      <w:bookmarkEnd w:id="3098"/>
    </w:p>
    <w:p w14:paraId="4F00D720" w14:textId="77777777" w:rsidR="00A81986" w:rsidRPr="00FE5CC9" w:rsidRDefault="00ED22AB" w:rsidP="0071433B">
      <w:pPr>
        <w:spacing w:after="0" w:line="360" w:lineRule="auto"/>
        <w:jc w:val="both"/>
        <w:rPr>
          <w:rFonts w:ascii="Times New Roman" w:hAnsi="Times New Roman"/>
          <w:rPrChange w:id="3100" w:author="laca" w:date="2015-06-14T16:50:00Z">
            <w:rPr>
              <w:rFonts w:ascii="Times New Roman" w:hAnsi="Times New Roman"/>
            </w:rPr>
          </w:rPrChange>
        </w:rPr>
      </w:pPr>
      <w:r w:rsidRPr="00FE5CC9">
        <w:rPr>
          <w:rFonts w:ascii="Times New Roman" w:hAnsi="Times New Roman"/>
          <w:rPrChange w:id="3101" w:author="laca" w:date="2015-06-14T16:50:00Z">
            <w:rPr>
              <w:rFonts w:ascii="Times New Roman" w:hAnsi="Times New Roman"/>
            </w:rPr>
          </w:rPrChange>
        </w:rPr>
        <w:tab/>
      </w:r>
      <w:r w:rsidR="00F61364" w:rsidRPr="00FE5CC9">
        <w:rPr>
          <w:noProof/>
          <w:lang w:eastAsia="hu-HU"/>
          <w:rPrChange w:id="3102" w:author="laca" w:date="2015-06-14T16:50:00Z">
            <w:rPr>
              <w:noProof/>
              <w:lang w:eastAsia="hu-HU"/>
            </w:rPr>
          </w:rPrChange>
        </w:rPr>
      </w:r>
      <w:r w:rsidR="00F61364" w:rsidRPr="00FE5CC9">
        <w:rPr>
          <w:noProof/>
          <w:lang w:eastAsia="hu-HU"/>
          <w:rPrChange w:id="3103" w:author="laca" w:date="2015-06-14T16:50:00Z">
            <w:rPr>
              <w:noProof/>
              <w:lang w:eastAsia="hu-HU"/>
            </w:rPr>
          </w:rPrChange>
        </w:rPr>
        <w:pict w14:anchorId="73068029">
          <v:group id="Group 99" o:spid="_x0000_s1068" style="width:438.3pt;height:164.8pt;mso-position-horizontal-relative:char;mso-position-vertical-relative:line" coordsize="55664,20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">
            <v:shape id="Picture 80" o:spid="_x0000_s1069" type="#_x0000_t75" style="position:absolute;width:55664;height:177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T8XCAAAA2wAAAA8AAABkcnMvZG93bnJldi54bWxET0trwkAQvhf8D8sIvdWNPRSJboIKlUor&#10;1AeCtyE7JsHsbMiuJv33nUOhx4/vvcgH16gHdaH2bGA6SUARF97WXBo4Hd9fZqBCRLbYeCYDPxQg&#10;z0ZPC0yt73lPj0MslYRwSNFAFWObah2KihyGiW+Jhbv6zmEU2JXadthLuGv0a5K8aYc1S0OFLa0r&#10;Km6Hu5PecFldt/39HHefX7Vrvre7zaY15nk8LOegIg3xX/zn/rAGZrJevsgP0N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E/FwgAAANsAAAAPAAAAAAAAAAAAAAAAAJ8C&#10;AABkcnMvZG93bnJldi54bWxQSwUGAAAAAAQABAD3AAAAjgMAAAAA&#10;">
              <v:imagedata r:id="rId23" o:title=""/>
              <v:path arrowok="t"/>
            </v:shape>
            <v:shape id="Text Box 93" o:spid="_x0000_s1070" type="#_x0000_t202" style="position:absolute;top:18345;width:5566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14:paraId="71F68F25" w14:textId="00BBF53C" w:rsidR="00FC3556" w:rsidRDefault="00FC3556" w:rsidP="00FB2E76">
                    <w:pPr>
                      <w:pStyle w:val="Caption"/>
                      <w:jc w:val="center"/>
                      <w:rPr>
                        <w:noProof/>
                      </w:rPr>
                    </w:pPr>
                    <w:bookmarkStart w:id="3104" w:name="_Toc422064040"/>
                    <w:r>
                      <w:t xml:space="preserve">Kép. </w:t>
                    </w:r>
                    <w:ins w:id="3105" w:author="laca" w:date="2015-06-14T12:08:00Z">
                      <w:r>
                        <w:fldChar w:fldCharType="begin"/>
                      </w:r>
                      <w:r>
                        <w:instrText xml:space="preserve"> STYLEREF 1 \s </w:instrText>
                      </w:r>
                    </w:ins>
                    <w:r>
                      <w:fldChar w:fldCharType="separate"/>
                    </w:r>
                    <w:r>
                      <w:rPr>
                        <w:noProof/>
                      </w:rPr>
                      <w:t>3</w:t>
                    </w:r>
                    <w:ins w:id="3106" w:author="laca" w:date="2015-06-14T12:08:00Z">
                      <w:r>
                        <w:fldChar w:fldCharType="end"/>
                      </w:r>
                      <w:r>
                        <w:t>.</w:t>
                      </w:r>
                      <w:r>
                        <w:fldChar w:fldCharType="begin"/>
                      </w:r>
                      <w:r>
                        <w:instrText xml:space="preserve"> SEQ Kép. \* ARABIC \s 1 </w:instrText>
                      </w:r>
                    </w:ins>
                    <w:r>
                      <w:fldChar w:fldCharType="separate"/>
                    </w:r>
                    <w:ins w:id="3107" w:author="laca" w:date="2015-06-14T12:08:00Z">
                      <w:r>
                        <w:rPr>
                          <w:noProof/>
                        </w:rPr>
                        <w:t>14</w:t>
                      </w:r>
                      <w:r>
                        <w:fldChar w:fldCharType="end"/>
                      </w:r>
                    </w:ins>
                    <w:del w:id="310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13</w:delText>
                      </w:r>
                      <w:r w:rsidDel="002E2EC5">
                        <w:rPr>
                          <w:noProof/>
                        </w:rPr>
                        <w:fldChar w:fldCharType="end"/>
                      </w:r>
                    </w:del>
                    <w:r>
                      <w:t xml:space="preserve"> Pozíció szabályzása a </w:t>
                    </w:r>
                    <w:r>
                      <w:fldChar w:fldCharType="begin"/>
                    </w:r>
                    <w:r>
                      <w:instrText xml:space="preserve"> REF _Ref420513713 \h  \* MERGEFORMAT </w:instrText>
                    </w:r>
                    <w:r>
                      <w:fldChar w:fldCharType="separate"/>
                    </w:r>
                    <w:r>
                      <w:t xml:space="preserve">Kép. </w:t>
                    </w:r>
                    <w:r>
                      <w:rPr>
                        <w:noProof/>
                      </w:rPr>
                      <w:t>3.9</w:t>
                    </w:r>
                    <w:r>
                      <w:fldChar w:fldCharType="end"/>
                    </w:r>
                    <w:r>
                      <w:t xml:space="preserve"> látható kialakításban.</w:t>
                    </w:r>
                    <w:bookmarkEnd w:id="3104"/>
                  </w:p>
                </w:txbxContent>
              </v:textbox>
            </v:shape>
            <w10:anchorlock/>
          </v:group>
        </w:pict>
      </w:r>
      <w:r w:rsidR="00160C82" w:rsidRPr="00FE5CC9">
        <w:rPr>
          <w:rFonts w:ascii="Times New Roman" w:hAnsi="Times New Roman"/>
          <w:rPrChange w:id="3109" w:author="laca" w:date="2015-06-14T16:50:00Z">
            <w:rPr>
              <w:rFonts w:ascii="Times New Roman" w:hAnsi="Times New Roman"/>
            </w:rPr>
          </w:rPrChange>
        </w:rPr>
        <w:t>Mivel a mérőstand nem rendelkezik, csiga áttelel ezért a szabályozó enyhén oszcillál, de ez majd az áttétel jelenlétében nem fog fennállni.</w:t>
      </w:r>
    </w:p>
    <w:p w14:paraId="6E49CB67" w14:textId="77777777" w:rsidR="00921847" w:rsidRPr="00FE5CC9" w:rsidRDefault="00ED22AB" w:rsidP="0071433B">
      <w:pPr>
        <w:pStyle w:val="Heading2"/>
        <w:spacing w:line="360" w:lineRule="auto"/>
        <w:rPr>
          <w:rPrChange w:id="3110" w:author="laca" w:date="2015-06-14T16:50:00Z">
            <w:rPr/>
          </w:rPrChange>
        </w:rPr>
        <w:pPrChange w:id="3111" w:author="laca" w:date="2015-06-14T14:00:00Z">
          <w:pPr>
            <w:pStyle w:val="Heading2"/>
          </w:pPr>
        </w:pPrChange>
      </w:pPr>
      <w:bookmarkStart w:id="3112" w:name="_Toc422064107"/>
      <w:r w:rsidRPr="00FE5CC9">
        <w:rPr>
          <w:rPrChange w:id="3113" w:author="laca" w:date="2015-06-14T16:50:00Z">
            <w:rPr/>
          </w:rPrChange>
        </w:rPr>
        <w:t xml:space="preserve">Sebesség és pozíció szabályozót tartalmazó IP mag generálása System </w:t>
      </w:r>
      <w:proofErr w:type="spellStart"/>
      <w:r w:rsidRPr="00FE5CC9">
        <w:rPr>
          <w:rPrChange w:id="3114" w:author="laca" w:date="2015-06-14T16:50:00Z">
            <w:rPr/>
          </w:rPrChange>
        </w:rPr>
        <w:t>Generator-ban</w:t>
      </w:r>
      <w:bookmarkEnd w:id="3112"/>
      <w:proofErr w:type="spellEnd"/>
    </w:p>
    <w:p w14:paraId="200D1406" w14:textId="77777777" w:rsidR="00B94072" w:rsidRPr="00FE5CC9" w:rsidRDefault="00ED22AB" w:rsidP="0071433B">
      <w:pPr>
        <w:pStyle w:val="NormalWeb"/>
        <w:spacing w:before="0" w:beforeAutospacing="0" w:after="0" w:afterAutospacing="0" w:line="360" w:lineRule="auto"/>
        <w:ind w:firstLine="576"/>
        <w:jc w:val="both"/>
        <w:rPr>
          <w:lang w:val="hu-HU"/>
          <w:rPrChange w:id="3115" w:author="laca" w:date="2015-06-14T16:50:00Z">
            <w:rPr>
              <w:lang w:val="hu-HU"/>
            </w:rPr>
          </w:rPrChange>
        </w:rPr>
      </w:pPr>
      <w:r w:rsidRPr="00FE5CC9">
        <w:rPr>
          <w:lang w:val="hu-HU"/>
          <w:rPrChange w:id="3116" w:author="laca" w:date="2015-06-14T16:50:00Z">
            <w:rPr>
              <w:lang w:val="hu-HU"/>
            </w:rPr>
          </w:rPrChange>
        </w:rPr>
        <w:t>Az eddig</w:t>
      </w:r>
      <w:ins w:id="3117" w:author="laca" w:date="2015-06-14T11:07:00Z">
        <w:r w:rsidR="002E2EC5" w:rsidRPr="00FE5CC9">
          <w:rPr>
            <w:lang w:val="hu-HU"/>
            <w:rPrChange w:id="3118" w:author="laca" w:date="2015-06-14T16:50:00Z">
              <w:rPr>
                <w:lang w:val="hu-HU"/>
              </w:rPr>
            </w:rPrChange>
          </w:rPr>
          <w:t xml:space="preserve"> </w:t>
        </w:r>
      </w:ins>
      <w:r w:rsidRPr="00FE5CC9">
        <w:rPr>
          <w:lang w:val="hu-HU"/>
          <w:rPrChange w:id="3119" w:author="laca" w:date="2015-06-14T16:50:00Z">
            <w:rPr>
              <w:lang w:val="hu-HU"/>
            </w:rPr>
          </w:rPrChange>
        </w:rPr>
        <w:t>megépítet, modulokat összekötve alkotunk egy nagy modult,</w:t>
      </w:r>
      <w:ins w:id="3120" w:author="laca" w:date="2015-06-14T11:07:00Z">
        <w:r w:rsidR="002E2EC5" w:rsidRPr="00FE5CC9">
          <w:rPr>
            <w:lang w:val="hu-HU"/>
            <w:rPrChange w:id="3121" w:author="laca" w:date="2015-06-14T16:50:00Z">
              <w:rPr>
                <w:lang w:val="hu-HU"/>
              </w:rPr>
            </w:rPrChange>
          </w:rPr>
          <w:t xml:space="preserve"> </w:t>
        </w:r>
      </w:ins>
      <w:r w:rsidRPr="00FE5CC9">
        <w:rPr>
          <w:lang w:val="hu-HU"/>
          <w:rPrChange w:id="3122" w:author="laca" w:date="2015-06-14T16:50:00Z">
            <w:rPr>
              <w:lang w:val="hu-HU"/>
            </w:rPr>
          </w:rPrChange>
        </w:rPr>
        <w:t xml:space="preserve">amely tartalmazza a sebesség és a pozíció szabályzási hurkokhoz szükséges elemeket. </w:t>
      </w:r>
    </w:p>
    <w:p w14:paraId="30C5E958" w14:textId="77777777" w:rsidR="00B94072" w:rsidRPr="00FE5CC9" w:rsidRDefault="00ED22AB" w:rsidP="00911B32">
      <w:pPr>
        <w:pStyle w:val="NormalWeb"/>
        <w:spacing w:before="0" w:beforeAutospacing="0" w:after="0" w:afterAutospacing="0" w:line="360" w:lineRule="auto"/>
        <w:ind w:firstLine="576"/>
        <w:jc w:val="both"/>
        <w:rPr>
          <w:lang w:val="hu-HU"/>
          <w:rPrChange w:id="3123" w:author="laca" w:date="2015-06-14T16:50:00Z">
            <w:rPr>
              <w:lang w:val="hu-HU"/>
            </w:rPr>
          </w:rPrChange>
        </w:rPr>
      </w:pPr>
      <w:r w:rsidRPr="00FE5CC9">
        <w:rPr>
          <w:lang w:val="hu-HU"/>
          <w:rPrChange w:id="3124" w:author="laca" w:date="2015-06-14T16:50:00Z">
            <w:rPr>
              <w:lang w:val="hu-HU"/>
            </w:rPr>
          </w:rPrChange>
        </w:rPr>
        <w:t>Bementek: „</w:t>
      </w:r>
      <w:proofErr w:type="spellStart"/>
      <w:r w:rsidRPr="00FE5CC9">
        <w:rPr>
          <w:i/>
          <w:lang w:val="hu-HU"/>
          <w:rPrChange w:id="3125" w:author="laca" w:date="2015-06-14T16:50:00Z">
            <w:rPr>
              <w:i/>
              <w:lang w:val="hu-HU"/>
            </w:rPr>
          </w:rPrChange>
        </w:rPr>
        <w:t>SpeedA</w:t>
      </w:r>
      <w:proofErr w:type="spellEnd"/>
      <w:r w:rsidRPr="00FE5CC9">
        <w:rPr>
          <w:lang w:val="hu-HU"/>
          <w:rPrChange w:id="3126" w:author="laca" w:date="2015-06-14T16:50:00Z">
            <w:rPr>
              <w:lang w:val="hu-HU"/>
            </w:rPr>
          </w:rPrChange>
        </w:rPr>
        <w:t>”, „</w:t>
      </w:r>
      <w:proofErr w:type="spellStart"/>
      <w:r w:rsidRPr="00FE5CC9">
        <w:rPr>
          <w:i/>
          <w:lang w:val="hu-HU"/>
          <w:rPrChange w:id="3127" w:author="laca" w:date="2015-06-14T16:50:00Z">
            <w:rPr>
              <w:i/>
              <w:lang w:val="hu-HU"/>
            </w:rPr>
          </w:rPrChange>
        </w:rPr>
        <w:t>SpeedB</w:t>
      </w:r>
      <w:proofErr w:type="spellEnd"/>
      <w:r w:rsidRPr="00FE5CC9">
        <w:rPr>
          <w:lang w:val="hu-HU"/>
          <w:rPrChange w:id="3128" w:author="laca" w:date="2015-06-14T16:50:00Z">
            <w:rPr>
              <w:lang w:val="hu-HU"/>
            </w:rPr>
          </w:rPrChange>
        </w:rPr>
        <w:t>”, „</w:t>
      </w:r>
      <w:proofErr w:type="spellStart"/>
      <w:r w:rsidRPr="00FE5CC9">
        <w:rPr>
          <w:i/>
          <w:lang w:val="hu-HU"/>
          <w:rPrChange w:id="3129" w:author="laca" w:date="2015-06-14T16:50:00Z">
            <w:rPr>
              <w:i/>
              <w:lang w:val="hu-HU"/>
            </w:rPr>
          </w:rPrChange>
        </w:rPr>
        <w:t>PositionA</w:t>
      </w:r>
      <w:proofErr w:type="spellEnd"/>
      <w:r w:rsidRPr="00FE5CC9">
        <w:rPr>
          <w:lang w:val="hu-HU"/>
          <w:rPrChange w:id="3130" w:author="laca" w:date="2015-06-14T16:50:00Z">
            <w:rPr>
              <w:lang w:val="hu-HU"/>
            </w:rPr>
          </w:rPrChange>
        </w:rPr>
        <w:t>”, „</w:t>
      </w:r>
      <w:proofErr w:type="spellStart"/>
      <w:r w:rsidRPr="00FE5CC9">
        <w:rPr>
          <w:i/>
          <w:lang w:val="hu-HU"/>
          <w:rPrChange w:id="3131" w:author="laca" w:date="2015-06-14T16:50:00Z">
            <w:rPr>
              <w:i/>
              <w:lang w:val="hu-HU"/>
            </w:rPr>
          </w:rPrChange>
        </w:rPr>
        <w:t>PositionB</w:t>
      </w:r>
      <w:proofErr w:type="spellEnd"/>
      <w:r w:rsidRPr="00FE5CC9">
        <w:rPr>
          <w:lang w:val="hu-HU"/>
          <w:rPrChange w:id="3132" w:author="laca" w:date="2015-06-14T16:50:00Z">
            <w:rPr>
              <w:lang w:val="hu-HU"/>
            </w:rPr>
          </w:rPrChange>
        </w:rPr>
        <w:t>” inkrementális érzékelőktől érkező 1bites fizikai jelek. „</w:t>
      </w:r>
      <w:proofErr w:type="gramStart"/>
      <w:r w:rsidRPr="00FE5CC9">
        <w:rPr>
          <w:lang w:val="hu-HU"/>
          <w:rPrChange w:id="3133" w:author="laca" w:date="2015-06-14T16:50:00Z">
            <w:rPr>
              <w:lang w:val="hu-HU"/>
            </w:rPr>
          </w:rPrChange>
        </w:rPr>
        <w:t>null</w:t>
      </w:r>
      <w:proofErr w:type="gramEnd"/>
      <w:r w:rsidRPr="00FE5CC9">
        <w:rPr>
          <w:lang w:val="hu-HU"/>
          <w:rPrChange w:id="3134" w:author="laca" w:date="2015-06-14T16:50:00Z">
            <w:rPr>
              <w:lang w:val="hu-HU"/>
            </w:rPr>
          </w:rPrChange>
        </w:rPr>
        <w:t>”</w:t>
      </w:r>
      <w:proofErr w:type="spellStart"/>
      <w:r w:rsidRPr="00FE5CC9">
        <w:rPr>
          <w:lang w:val="hu-HU"/>
          <w:rPrChange w:id="3135" w:author="laca" w:date="2015-06-14T16:50:00Z">
            <w:rPr>
              <w:lang w:val="hu-HU"/>
            </w:rPr>
          </w:rPrChange>
        </w:rPr>
        <w:t>-pozicíó</w:t>
      </w:r>
      <w:proofErr w:type="spellEnd"/>
      <w:r w:rsidRPr="00FE5CC9">
        <w:rPr>
          <w:lang w:val="hu-HU"/>
          <w:rPrChange w:id="3136" w:author="laca" w:date="2015-06-14T16:50:00Z">
            <w:rPr>
              <w:lang w:val="hu-HU"/>
            </w:rPr>
          </w:rPrChange>
        </w:rPr>
        <w:t xml:space="preserve"> mérésénél használt referencia pozíció.</w:t>
      </w:r>
    </w:p>
    <w:p w14:paraId="3395B388" w14:textId="77777777" w:rsidR="00B94072" w:rsidRPr="00FE5CC9" w:rsidRDefault="00ED22AB" w:rsidP="00A05E75">
      <w:pPr>
        <w:pStyle w:val="NormalWeb"/>
        <w:spacing w:before="0" w:beforeAutospacing="0" w:after="0" w:afterAutospacing="0" w:line="360" w:lineRule="auto"/>
        <w:ind w:firstLine="576"/>
        <w:jc w:val="both"/>
        <w:rPr>
          <w:lang w:val="hu-HU"/>
          <w:rPrChange w:id="3137" w:author="laca" w:date="2015-06-14T16:50:00Z">
            <w:rPr>
              <w:lang w:val="hu-HU"/>
            </w:rPr>
          </w:rPrChange>
        </w:rPr>
      </w:pPr>
      <w:r w:rsidRPr="00FE5CC9">
        <w:rPr>
          <w:lang w:val="hu-HU"/>
          <w:rPrChange w:id="3138" w:author="laca" w:date="2015-06-14T16:50:00Z">
            <w:rPr>
              <w:lang w:val="hu-HU"/>
            </w:rPr>
          </w:rPrChange>
        </w:rPr>
        <w:t>Kimenetek: „</w:t>
      </w:r>
      <w:proofErr w:type="spellStart"/>
      <w:r w:rsidRPr="00FE5CC9">
        <w:rPr>
          <w:i/>
          <w:lang w:val="hu-HU"/>
          <w:rPrChange w:id="3139" w:author="laca" w:date="2015-06-14T16:50:00Z">
            <w:rPr>
              <w:i/>
              <w:lang w:val="hu-HU"/>
            </w:rPr>
          </w:rPrChange>
        </w:rPr>
        <w:t>SpeedPWM</w:t>
      </w:r>
      <w:proofErr w:type="spellEnd"/>
      <w:r w:rsidRPr="00FE5CC9">
        <w:rPr>
          <w:lang w:val="hu-HU"/>
          <w:rPrChange w:id="3140" w:author="laca" w:date="2015-06-14T16:50:00Z">
            <w:rPr>
              <w:lang w:val="hu-HU"/>
            </w:rPr>
          </w:rPrChange>
        </w:rPr>
        <w:t>”, „</w:t>
      </w:r>
      <w:proofErr w:type="spellStart"/>
      <w:r w:rsidRPr="00FE5CC9">
        <w:rPr>
          <w:i/>
          <w:lang w:val="hu-HU"/>
          <w:rPrChange w:id="3141" w:author="laca" w:date="2015-06-14T16:50:00Z">
            <w:rPr>
              <w:i/>
              <w:lang w:val="hu-HU"/>
            </w:rPr>
          </w:rPrChange>
        </w:rPr>
        <w:t>SpeedDir</w:t>
      </w:r>
      <w:proofErr w:type="spellEnd"/>
      <w:r w:rsidRPr="00FE5CC9">
        <w:rPr>
          <w:lang w:val="hu-HU"/>
          <w:rPrChange w:id="3142" w:author="laca" w:date="2015-06-14T16:50:00Z">
            <w:rPr>
              <w:lang w:val="hu-HU"/>
            </w:rPr>
          </w:rPrChange>
        </w:rPr>
        <w:t>”, „</w:t>
      </w:r>
      <w:proofErr w:type="spellStart"/>
      <w:r w:rsidRPr="00FE5CC9">
        <w:rPr>
          <w:i/>
          <w:lang w:val="hu-HU"/>
          <w:rPrChange w:id="3143" w:author="laca" w:date="2015-06-14T16:50:00Z">
            <w:rPr>
              <w:i/>
              <w:lang w:val="hu-HU"/>
            </w:rPr>
          </w:rPrChange>
        </w:rPr>
        <w:t>PosPWM</w:t>
      </w:r>
      <w:proofErr w:type="spellEnd"/>
      <w:r w:rsidRPr="00FE5CC9">
        <w:rPr>
          <w:lang w:val="hu-HU"/>
          <w:rPrChange w:id="3144" w:author="laca" w:date="2015-06-14T16:50:00Z">
            <w:rPr>
              <w:lang w:val="hu-HU"/>
            </w:rPr>
          </w:rPrChange>
        </w:rPr>
        <w:t>”, „</w:t>
      </w:r>
      <w:proofErr w:type="spellStart"/>
      <w:r w:rsidRPr="00FE5CC9">
        <w:rPr>
          <w:i/>
          <w:lang w:val="hu-HU"/>
          <w:rPrChange w:id="3145" w:author="laca" w:date="2015-06-14T16:50:00Z">
            <w:rPr>
              <w:i/>
              <w:lang w:val="hu-HU"/>
            </w:rPr>
          </w:rPrChange>
        </w:rPr>
        <w:t>PosDir</w:t>
      </w:r>
      <w:proofErr w:type="spellEnd"/>
      <w:r w:rsidRPr="00FE5CC9">
        <w:rPr>
          <w:lang w:val="hu-HU"/>
          <w:rPrChange w:id="3146" w:author="laca" w:date="2015-06-14T16:50:00Z">
            <w:rPr>
              <w:lang w:val="hu-HU"/>
            </w:rPr>
          </w:rPrChange>
        </w:rPr>
        <w:t xml:space="preserve">” modul </w:t>
      </w:r>
      <w:proofErr w:type="spellStart"/>
      <w:r w:rsidRPr="00FE5CC9">
        <w:rPr>
          <w:lang w:val="hu-HU"/>
          <w:rPrChange w:id="3147" w:author="laca" w:date="2015-06-14T16:50:00Z">
            <w:rPr>
              <w:lang w:val="hu-HU"/>
            </w:rPr>
          </w:rPrChange>
        </w:rPr>
        <w:t>kimnő</w:t>
      </w:r>
      <w:proofErr w:type="spellEnd"/>
      <w:r w:rsidRPr="00FE5CC9">
        <w:rPr>
          <w:lang w:val="hu-HU"/>
          <w:rPrChange w:id="3148" w:author="laca" w:date="2015-06-14T16:50:00Z">
            <w:rPr>
              <w:lang w:val="hu-HU"/>
            </w:rPr>
          </w:rPrChange>
        </w:rPr>
        <w:t xml:space="preserve"> 1 bites fizikai jelek.</w:t>
      </w:r>
    </w:p>
    <w:p w14:paraId="111524BA" w14:textId="4982D2AD" w:rsidR="004F6DE6" w:rsidRPr="00FE5CC9" w:rsidRDefault="00ED22AB" w:rsidP="00BC64C7">
      <w:pPr>
        <w:pStyle w:val="NormalWeb"/>
        <w:spacing w:before="0" w:beforeAutospacing="0" w:after="0" w:afterAutospacing="0" w:line="360" w:lineRule="auto"/>
        <w:ind w:firstLine="576"/>
        <w:jc w:val="both"/>
        <w:rPr>
          <w:lang w:val="hu-HU"/>
          <w:rPrChange w:id="3149" w:author="laca" w:date="2015-06-14T16:50:00Z">
            <w:rPr>
              <w:lang w:val="hu-HU"/>
            </w:rPr>
          </w:rPrChange>
        </w:rPr>
      </w:pPr>
      <w:commentRangeStart w:id="3150"/>
      <w:r w:rsidRPr="00FE5CC9">
        <w:rPr>
          <w:lang w:val="hu-HU"/>
          <w:rPrChange w:id="3151" w:author="laca" w:date="2015-06-14T16:50:00Z">
            <w:rPr>
              <w:lang w:val="hu-HU"/>
            </w:rPr>
          </w:rPrChange>
        </w:rPr>
        <w:t>A</w:t>
      </w:r>
      <w:ins w:id="3152" w:author="laca" w:date="2015-06-14T10:46:00Z">
        <w:r w:rsidR="003B4403" w:rsidRPr="00FE5CC9">
          <w:rPr>
            <w:lang w:val="hu-HU"/>
            <w:rPrChange w:id="3153" w:author="laca" w:date="2015-06-14T16:50:00Z">
              <w:rPr>
                <w:lang w:val="hu-HU"/>
              </w:rPr>
            </w:rPrChange>
          </w:rPr>
          <w:t xml:space="preserve"> </w:t>
        </w:r>
      </w:ins>
      <w:ins w:id="3154" w:author="laca" w:date="2015-06-14T10:45:00Z">
        <w:r w:rsidR="003B4403" w:rsidRPr="00FE5CC9">
          <w:rPr>
            <w:lang w:val="hu-HU"/>
            <w:rPrChange w:id="3155" w:author="laca" w:date="2015-06-14T16:50:00Z">
              <w:rPr>
                <w:lang w:val="hu-HU"/>
              </w:rPr>
            </w:rPrChange>
          </w:rPr>
          <w:fldChar w:fldCharType="begin"/>
        </w:r>
        <w:r w:rsidR="003B4403" w:rsidRPr="00FE5CC9">
          <w:rPr>
            <w:lang w:val="hu-HU"/>
            <w:rPrChange w:id="3156" w:author="laca" w:date="2015-06-14T16:50:00Z">
              <w:rPr>
                <w:lang w:val="hu-HU"/>
              </w:rPr>
            </w:rPrChange>
          </w:rPr>
          <w:instrText xml:space="preserve"> REF _Ref420517727 \h </w:instrText>
        </w:r>
        <w:r w:rsidR="003B4403" w:rsidRPr="00FE5CC9">
          <w:rPr>
            <w:lang w:val="hu-HU"/>
            <w:rPrChange w:id="3157" w:author="laca" w:date="2015-06-14T16:50:00Z">
              <w:rPr>
                <w:lang w:val="hu-HU"/>
              </w:rPr>
            </w:rPrChange>
          </w:rPr>
        </w:r>
      </w:ins>
      <w:r w:rsidR="0071433B" w:rsidRPr="00FE5CC9">
        <w:rPr>
          <w:lang w:val="hu-HU"/>
          <w:rPrChange w:id="3158" w:author="laca" w:date="2015-06-14T16:50:00Z">
            <w:rPr>
              <w:lang w:val="hu-HU"/>
            </w:rPr>
          </w:rPrChange>
        </w:rPr>
        <w:instrText xml:space="preserve"> \* MERGEFORMAT </w:instrText>
      </w:r>
      <w:r w:rsidR="003B4403" w:rsidRPr="00FE5CC9">
        <w:rPr>
          <w:lang w:val="hu-HU"/>
          <w:rPrChange w:id="3159" w:author="laca" w:date="2015-06-14T16:50:00Z">
            <w:rPr>
              <w:lang w:val="hu-HU"/>
            </w:rPr>
          </w:rPrChange>
        </w:rPr>
        <w:fldChar w:fldCharType="separate"/>
      </w:r>
      <w:ins w:id="3160" w:author="laca" w:date="2015-06-14T10:45:00Z">
        <w:r w:rsidR="003B4403" w:rsidRPr="00FE5CC9">
          <w:rPr>
            <w:lang w:val="hu-HU"/>
            <w:rPrChange w:id="3161" w:author="laca" w:date="2015-06-14T16:50:00Z">
              <w:rPr/>
            </w:rPrChange>
          </w:rPr>
          <w:t xml:space="preserve">Kép. </w:t>
        </w:r>
        <w:r w:rsidR="003B4403" w:rsidRPr="00FE5CC9">
          <w:rPr>
            <w:noProof/>
            <w:lang w:val="hu-HU"/>
            <w:rPrChange w:id="3162" w:author="laca" w:date="2015-06-14T16:50:00Z">
              <w:rPr>
                <w:noProof/>
              </w:rPr>
            </w:rPrChange>
          </w:rPr>
          <w:t>3</w:t>
        </w:r>
        <w:r w:rsidR="003B4403" w:rsidRPr="00FE5CC9">
          <w:rPr>
            <w:lang w:val="hu-HU"/>
            <w:rPrChange w:id="3163" w:author="laca" w:date="2015-06-14T16:50:00Z">
              <w:rPr/>
            </w:rPrChange>
          </w:rPr>
          <w:t>.</w:t>
        </w:r>
        <w:r w:rsidR="003B4403" w:rsidRPr="00FE5CC9">
          <w:rPr>
            <w:noProof/>
            <w:lang w:val="hu-HU"/>
            <w:rPrChange w:id="3164" w:author="laca" w:date="2015-06-14T16:50:00Z">
              <w:rPr>
                <w:noProof/>
              </w:rPr>
            </w:rPrChange>
          </w:rPr>
          <w:t>14</w:t>
        </w:r>
        <w:r w:rsidR="003B4403" w:rsidRPr="00FE5CC9">
          <w:rPr>
            <w:lang w:val="hu-HU"/>
            <w:rPrChange w:id="3165" w:author="laca" w:date="2015-06-14T16:50:00Z">
              <w:rPr>
                <w:lang w:val="hu-HU"/>
              </w:rPr>
            </w:rPrChange>
          </w:rPr>
          <w:fldChar w:fldCharType="end"/>
        </w:r>
      </w:ins>
      <w:ins w:id="3166" w:author="laca" w:date="2015-06-14T10:46:00Z">
        <w:r w:rsidR="003B4403" w:rsidRPr="00FE5CC9">
          <w:rPr>
            <w:lang w:val="hu-HU"/>
            <w:rPrChange w:id="3167" w:author="laca" w:date="2015-06-14T16:50:00Z">
              <w:rPr>
                <w:lang w:val="hu-HU"/>
              </w:rPr>
            </w:rPrChange>
          </w:rPr>
          <w:t>, a</w:t>
        </w:r>
      </w:ins>
      <w:r w:rsidRPr="00FE5CC9">
        <w:rPr>
          <w:lang w:val="hu-HU"/>
          <w:rPrChange w:id="3168" w:author="laca" w:date="2015-06-14T16:50:00Z">
            <w:rPr>
              <w:lang w:val="hu-HU"/>
            </w:rPr>
          </w:rPrChange>
        </w:rPr>
        <w:t xml:space="preserve"> „Sebesség Szab” modult tar</w:t>
      </w:r>
      <w:ins w:id="3169" w:author="laca" w:date="2015-06-14T10:46:00Z">
        <w:r w:rsidR="003B4403" w:rsidRPr="00FE5CC9">
          <w:rPr>
            <w:lang w:val="hu-HU"/>
            <w:rPrChange w:id="3170" w:author="laca" w:date="2015-06-14T16:50:00Z">
              <w:rPr>
                <w:lang w:val="hu-HU"/>
              </w:rPr>
            </w:rPrChange>
          </w:rPr>
          <w:t>t</w:t>
        </w:r>
      </w:ins>
      <w:del w:id="3171" w:author="laca" w:date="2015-06-14T10:46:00Z">
        <w:r w:rsidRPr="00FE5CC9" w:rsidDel="003B4403">
          <w:rPr>
            <w:lang w:val="hu-HU"/>
            <w:rPrChange w:id="3172" w:author="laca" w:date="2015-06-14T16:50:00Z">
              <w:rPr>
                <w:lang w:val="hu-HU"/>
              </w:rPr>
            </w:rPrChange>
          </w:rPr>
          <w:delText>l</w:delText>
        </w:r>
      </w:del>
      <w:r w:rsidRPr="00FE5CC9">
        <w:rPr>
          <w:lang w:val="hu-HU"/>
          <w:rPrChange w:id="3173" w:author="laca" w:date="2015-06-14T16:50:00Z">
            <w:rPr>
              <w:lang w:val="hu-HU"/>
            </w:rPr>
          </w:rPrChange>
        </w:rPr>
        <w:t>a</w:t>
      </w:r>
      <w:ins w:id="3174" w:author="laca" w:date="2015-06-14T10:46:00Z">
        <w:r w:rsidR="003B4403" w:rsidRPr="00FE5CC9">
          <w:rPr>
            <w:lang w:val="hu-HU"/>
            <w:rPrChange w:id="3175" w:author="laca" w:date="2015-06-14T16:50:00Z">
              <w:rPr>
                <w:lang w:val="hu-HU"/>
              </w:rPr>
            </w:rPrChange>
          </w:rPr>
          <w:t>l</w:t>
        </w:r>
      </w:ins>
      <w:del w:id="3176" w:author="laca" w:date="2015-06-14T10:46:00Z">
        <w:r w:rsidRPr="00FE5CC9" w:rsidDel="003B4403">
          <w:rPr>
            <w:lang w:val="hu-HU"/>
            <w:rPrChange w:id="3177" w:author="laca" w:date="2015-06-14T16:50:00Z">
              <w:rPr>
                <w:lang w:val="hu-HU"/>
              </w:rPr>
            </w:rPrChange>
          </w:rPr>
          <w:delText>t</w:delText>
        </w:r>
      </w:del>
      <w:r w:rsidRPr="00FE5CC9">
        <w:rPr>
          <w:lang w:val="hu-HU"/>
          <w:rPrChange w:id="3178" w:author="laca" w:date="2015-06-14T16:50:00Z">
            <w:rPr>
              <w:lang w:val="hu-HU"/>
            </w:rPr>
          </w:rPrChange>
        </w:rPr>
        <w:t>mazza</w:t>
      </w:r>
      <w:del w:id="3179" w:author="laca" w:date="2015-06-14T10:46:00Z">
        <w:r w:rsidRPr="00FE5CC9" w:rsidDel="003B4403">
          <w:rPr>
            <w:lang w:val="hu-HU"/>
            <w:rPrChange w:id="3180" w:author="laca" w:date="2015-06-14T16:50:00Z">
              <w:rPr>
                <w:lang w:val="hu-HU"/>
              </w:rPr>
            </w:rPrChange>
          </w:rPr>
          <w:delText>az</w:delText>
        </w:r>
      </w:del>
      <w:del w:id="3181" w:author="laca" w:date="2015-06-14T10:45:00Z">
        <w:r w:rsidRPr="00FE5CC9" w:rsidDel="003B4403">
          <w:rPr>
            <w:lang w:val="hu-HU"/>
            <w:rPrChange w:id="3182" w:author="laca" w:date="2015-06-14T16:50:00Z">
              <w:rPr>
                <w:lang w:val="hu-HU"/>
              </w:rPr>
            </w:rPrChange>
          </w:rPr>
          <w:delText xml:space="preserve"> </w:delText>
        </w:r>
      </w:del>
      <w:r w:rsidRPr="00FE5CC9">
        <w:rPr>
          <w:lang w:val="hu-HU"/>
          <w:rPrChange w:id="3183" w:author="laca" w:date="2015-06-14T16:50:00Z">
            <w:rPr>
              <w:lang w:val="hu-HU"/>
            </w:rPr>
          </w:rPrChange>
        </w:rPr>
        <w:t xml:space="preserve"> </w:t>
      </w:r>
      <w:ins w:id="3184" w:author="laca" w:date="2015-06-14T10:48:00Z">
        <w:r w:rsidR="003B4403" w:rsidRPr="00FE5CC9">
          <w:rPr>
            <w:lang w:val="hu-HU"/>
            <w:rPrChange w:id="3185" w:author="laca" w:date="2015-06-14T16:50:00Z">
              <w:rPr>
                <w:lang w:val="hu-HU"/>
              </w:rPr>
            </w:rPrChange>
          </w:rPr>
          <w:fldChar w:fldCharType="begin"/>
        </w:r>
        <w:r w:rsidR="003B4403" w:rsidRPr="00FE5CC9">
          <w:rPr>
            <w:lang w:val="hu-HU"/>
            <w:rPrChange w:id="3186" w:author="laca" w:date="2015-06-14T16:50:00Z">
              <w:rPr>
                <w:lang w:val="hu-HU"/>
              </w:rPr>
            </w:rPrChange>
          </w:rPr>
          <w:instrText xml:space="preserve"> REF _Ref422042216 \h </w:instrText>
        </w:r>
        <w:r w:rsidR="003B4403" w:rsidRPr="00FE5CC9">
          <w:rPr>
            <w:lang w:val="hu-HU"/>
            <w:rPrChange w:id="3187" w:author="laca" w:date="2015-06-14T16:50:00Z">
              <w:rPr>
                <w:lang w:val="hu-HU"/>
              </w:rPr>
            </w:rPrChange>
          </w:rPr>
        </w:r>
      </w:ins>
      <w:r w:rsidR="0071433B" w:rsidRPr="00FE5CC9">
        <w:rPr>
          <w:lang w:val="hu-HU"/>
          <w:rPrChange w:id="3188" w:author="laca" w:date="2015-06-14T16:50:00Z">
            <w:rPr>
              <w:lang w:val="hu-HU"/>
            </w:rPr>
          </w:rPrChange>
        </w:rPr>
        <w:instrText xml:space="preserve"> \* MERGEFORMAT </w:instrText>
      </w:r>
      <w:r w:rsidR="003B4403" w:rsidRPr="00FE5CC9">
        <w:rPr>
          <w:lang w:val="hu-HU"/>
          <w:rPrChange w:id="3189" w:author="laca" w:date="2015-06-14T16:50:00Z">
            <w:rPr>
              <w:lang w:val="hu-HU"/>
            </w:rPr>
          </w:rPrChange>
        </w:rPr>
        <w:fldChar w:fldCharType="separate"/>
      </w:r>
      <w:ins w:id="3190" w:author="laca" w:date="2015-06-14T10:48:00Z">
        <w:r w:rsidR="003B4403" w:rsidRPr="00FE5CC9">
          <w:rPr>
            <w:lang w:val="hu-HU"/>
            <w:rPrChange w:id="3191" w:author="laca" w:date="2015-06-14T16:50:00Z">
              <w:rPr/>
            </w:rPrChange>
          </w:rPr>
          <w:t xml:space="preserve">Kép. </w:t>
        </w:r>
        <w:r w:rsidR="003B4403" w:rsidRPr="00FE5CC9">
          <w:rPr>
            <w:noProof/>
            <w:lang w:val="hu-HU"/>
            <w:rPrChange w:id="3192" w:author="laca" w:date="2015-06-14T16:50:00Z">
              <w:rPr>
                <w:noProof/>
              </w:rPr>
            </w:rPrChange>
          </w:rPr>
          <w:t>3</w:t>
        </w:r>
        <w:r w:rsidR="003B4403" w:rsidRPr="00FE5CC9">
          <w:rPr>
            <w:lang w:val="hu-HU"/>
            <w:rPrChange w:id="3193" w:author="laca" w:date="2015-06-14T16:50:00Z">
              <w:rPr/>
            </w:rPrChange>
          </w:rPr>
          <w:t>.</w:t>
        </w:r>
        <w:r w:rsidR="003B4403" w:rsidRPr="00FE5CC9">
          <w:rPr>
            <w:noProof/>
            <w:lang w:val="hu-HU"/>
            <w:rPrChange w:id="3194" w:author="laca" w:date="2015-06-14T16:50:00Z">
              <w:rPr>
                <w:noProof/>
              </w:rPr>
            </w:rPrChange>
          </w:rPr>
          <w:t>16</w:t>
        </w:r>
        <w:r w:rsidR="003B4403" w:rsidRPr="00FE5CC9">
          <w:rPr>
            <w:lang w:val="hu-HU"/>
            <w:rPrChange w:id="3195" w:author="laca" w:date="2015-06-14T16:50:00Z">
              <w:rPr>
                <w:lang w:val="hu-HU"/>
              </w:rPr>
            </w:rPrChange>
          </w:rPr>
          <w:fldChar w:fldCharType="end"/>
        </w:r>
        <w:r w:rsidR="003B4403" w:rsidRPr="00FE5CC9">
          <w:rPr>
            <w:lang w:val="hu-HU"/>
            <w:rPrChange w:id="3196" w:author="laca" w:date="2015-06-14T16:50:00Z">
              <w:rPr>
                <w:lang w:val="hu-HU"/>
              </w:rPr>
            </w:rPrChange>
          </w:rPr>
          <w:t xml:space="preserve"> </w:t>
        </w:r>
      </w:ins>
      <w:r w:rsidRPr="00FE5CC9">
        <w:rPr>
          <w:lang w:val="hu-HU"/>
          <w:rPrChange w:id="3197" w:author="laca" w:date="2015-06-14T16:50:00Z">
            <w:rPr>
              <w:lang w:val="hu-HU"/>
            </w:rPr>
          </w:rPrChange>
        </w:rPr>
        <w:t>látható modulokat és a sebesség szabályzására hivatott, míg a „</w:t>
      </w:r>
      <w:proofErr w:type="spellStart"/>
      <w:r w:rsidRPr="00FE5CC9">
        <w:rPr>
          <w:lang w:val="hu-HU"/>
          <w:rPrChange w:id="3198" w:author="laca" w:date="2015-06-14T16:50:00Z">
            <w:rPr>
              <w:lang w:val="hu-HU"/>
            </w:rPr>
          </w:rPrChange>
        </w:rPr>
        <w:t>Pozicíó</w:t>
      </w:r>
      <w:proofErr w:type="spellEnd"/>
      <w:r w:rsidRPr="00FE5CC9">
        <w:rPr>
          <w:lang w:val="hu-HU"/>
          <w:rPrChange w:id="3199" w:author="laca" w:date="2015-06-14T16:50:00Z">
            <w:rPr>
              <w:lang w:val="hu-HU"/>
            </w:rPr>
          </w:rPrChange>
        </w:rPr>
        <w:t xml:space="preserve"> Szab” tartalmazza a </w:t>
      </w:r>
      <w:ins w:id="3200" w:author="laca" w:date="2015-06-14T11:10:00Z">
        <w:r w:rsidR="002E2EC5" w:rsidRPr="00FE5CC9">
          <w:rPr>
            <w:lang w:val="hu-HU"/>
            <w:rPrChange w:id="3201" w:author="laca" w:date="2015-06-14T16:50:00Z">
              <w:rPr>
                <w:lang w:val="hu-HU"/>
              </w:rPr>
            </w:rPrChange>
          </w:rPr>
          <w:fldChar w:fldCharType="begin"/>
        </w:r>
        <w:r w:rsidR="002E2EC5" w:rsidRPr="00FE5CC9">
          <w:rPr>
            <w:lang w:val="hu-HU"/>
            <w:rPrChange w:id="3202" w:author="laca" w:date="2015-06-14T16:50:00Z">
              <w:rPr>
                <w:lang w:val="hu-HU"/>
              </w:rPr>
            </w:rPrChange>
          </w:rPr>
          <w:instrText xml:space="preserve"> REF _Ref422043582 \h </w:instrText>
        </w:r>
        <w:r w:rsidR="002E2EC5" w:rsidRPr="00FE5CC9">
          <w:rPr>
            <w:lang w:val="hu-HU"/>
            <w:rPrChange w:id="3203" w:author="laca" w:date="2015-06-14T16:50:00Z">
              <w:rPr>
                <w:lang w:val="hu-HU"/>
              </w:rPr>
            </w:rPrChange>
          </w:rPr>
        </w:r>
      </w:ins>
      <w:r w:rsidR="0071433B" w:rsidRPr="00FE5CC9">
        <w:rPr>
          <w:lang w:val="hu-HU"/>
          <w:rPrChange w:id="3204" w:author="laca" w:date="2015-06-14T16:50:00Z">
            <w:rPr>
              <w:lang w:val="hu-HU"/>
            </w:rPr>
          </w:rPrChange>
        </w:rPr>
        <w:instrText xml:space="preserve"> \* MERGEFORMAT </w:instrText>
      </w:r>
      <w:r w:rsidR="002E2EC5" w:rsidRPr="00FE5CC9">
        <w:rPr>
          <w:lang w:val="hu-HU"/>
          <w:rPrChange w:id="3205" w:author="laca" w:date="2015-06-14T16:50:00Z">
            <w:rPr>
              <w:lang w:val="hu-HU"/>
            </w:rPr>
          </w:rPrChange>
        </w:rPr>
        <w:fldChar w:fldCharType="separate"/>
      </w:r>
      <w:ins w:id="3206" w:author="laca" w:date="2015-06-14T11:10:00Z">
        <w:r w:rsidR="002E2EC5" w:rsidRPr="00FE5CC9">
          <w:rPr>
            <w:lang w:val="hu-HU"/>
            <w:rPrChange w:id="3207" w:author="laca" w:date="2015-06-14T16:50:00Z">
              <w:rPr/>
            </w:rPrChange>
          </w:rPr>
          <w:t xml:space="preserve">Kép. </w:t>
        </w:r>
        <w:r w:rsidR="002E2EC5" w:rsidRPr="00FE5CC9">
          <w:rPr>
            <w:noProof/>
            <w:lang w:val="hu-HU"/>
            <w:rPrChange w:id="3208" w:author="laca" w:date="2015-06-14T16:50:00Z">
              <w:rPr>
                <w:noProof/>
              </w:rPr>
            </w:rPrChange>
          </w:rPr>
          <w:t>3</w:t>
        </w:r>
        <w:r w:rsidR="002E2EC5" w:rsidRPr="00FE5CC9">
          <w:rPr>
            <w:lang w:val="hu-HU"/>
            <w:rPrChange w:id="3209" w:author="laca" w:date="2015-06-14T16:50:00Z">
              <w:rPr/>
            </w:rPrChange>
          </w:rPr>
          <w:t>.</w:t>
        </w:r>
        <w:r w:rsidR="002E2EC5" w:rsidRPr="00FE5CC9">
          <w:rPr>
            <w:noProof/>
            <w:lang w:val="hu-HU"/>
            <w:rPrChange w:id="3210" w:author="laca" w:date="2015-06-14T16:50:00Z">
              <w:rPr>
                <w:noProof/>
              </w:rPr>
            </w:rPrChange>
          </w:rPr>
          <w:t>15</w:t>
        </w:r>
        <w:r w:rsidR="002E2EC5" w:rsidRPr="00FE5CC9">
          <w:rPr>
            <w:lang w:val="hu-HU"/>
            <w:rPrChange w:id="3211" w:author="laca" w:date="2015-06-14T16:50:00Z">
              <w:rPr>
                <w:lang w:val="hu-HU"/>
              </w:rPr>
            </w:rPrChange>
          </w:rPr>
          <w:fldChar w:fldCharType="end"/>
        </w:r>
        <w:r w:rsidR="002E2EC5" w:rsidRPr="00FE5CC9">
          <w:rPr>
            <w:lang w:val="hu-HU"/>
            <w:rPrChange w:id="3212" w:author="laca" w:date="2015-06-14T16:50:00Z">
              <w:rPr>
                <w:lang w:val="hu-HU"/>
              </w:rPr>
            </w:rPrChange>
          </w:rPr>
          <w:t xml:space="preserve"> </w:t>
        </w:r>
      </w:ins>
      <w:ins w:id="3213" w:author="laca" w:date="2015-06-14T11:09:00Z">
        <w:r w:rsidR="002E2EC5" w:rsidRPr="00FE5CC9">
          <w:rPr>
            <w:lang w:val="hu-HU"/>
            <w:rPrChange w:id="3214" w:author="laca" w:date="2015-06-14T16:50:00Z">
              <w:rPr>
                <w:lang w:val="hu-HU"/>
              </w:rPr>
            </w:rPrChange>
          </w:rPr>
          <w:fldChar w:fldCharType="begin"/>
        </w:r>
        <w:r w:rsidR="002E2EC5" w:rsidRPr="00FE5CC9">
          <w:rPr>
            <w:lang w:val="hu-HU"/>
            <w:rPrChange w:id="3215" w:author="laca" w:date="2015-06-14T16:50:00Z">
              <w:rPr>
                <w:lang w:val="hu-HU"/>
              </w:rPr>
            </w:rPrChange>
          </w:rPr>
          <w:instrText xml:space="preserve"> REF _Ref422043507 \h </w:instrText>
        </w:r>
        <w:r w:rsidR="002E2EC5" w:rsidRPr="00FE5CC9">
          <w:rPr>
            <w:lang w:val="hu-HU"/>
            <w:rPrChange w:id="3216" w:author="laca" w:date="2015-06-14T16:50:00Z">
              <w:rPr>
                <w:lang w:val="hu-HU"/>
              </w:rPr>
            </w:rPrChange>
          </w:rPr>
        </w:r>
      </w:ins>
      <w:r w:rsidR="0071433B" w:rsidRPr="00FE5CC9">
        <w:rPr>
          <w:lang w:val="hu-HU"/>
          <w:rPrChange w:id="3217" w:author="laca" w:date="2015-06-14T16:50:00Z">
            <w:rPr>
              <w:lang w:val="hu-HU"/>
            </w:rPr>
          </w:rPrChange>
        </w:rPr>
        <w:instrText xml:space="preserve"> \* MERGEFORMAT </w:instrText>
      </w:r>
      <w:r w:rsidR="002E2EC5" w:rsidRPr="00FE5CC9">
        <w:rPr>
          <w:lang w:val="hu-HU"/>
          <w:rPrChange w:id="3218" w:author="laca" w:date="2015-06-14T16:50:00Z">
            <w:rPr>
              <w:lang w:val="hu-HU"/>
            </w:rPr>
          </w:rPrChange>
        </w:rPr>
        <w:fldChar w:fldCharType="separate"/>
      </w:r>
      <w:ins w:id="3219" w:author="laca" w:date="2015-06-14T11:09:00Z">
        <w:r w:rsidR="002E2EC5" w:rsidRPr="00FE5CC9">
          <w:rPr>
            <w:lang w:val="hu-HU"/>
            <w:rPrChange w:id="3220" w:author="laca" w:date="2015-06-14T16:50:00Z">
              <w:rPr>
                <w:lang w:val="hu-HU"/>
              </w:rPr>
            </w:rPrChange>
          </w:rPr>
          <w:fldChar w:fldCharType="end"/>
        </w:r>
      </w:ins>
      <w:del w:id="3221" w:author="laca" w:date="2015-06-14T11:09:00Z">
        <w:r w:rsidRPr="00FE5CC9" w:rsidDel="002E2EC5">
          <w:rPr>
            <w:highlight w:val="yellow"/>
            <w:lang w:val="hu-HU"/>
            <w:rPrChange w:id="3222" w:author="laca" w:date="2015-06-14T16:50:00Z">
              <w:rPr>
                <w:highlight w:val="yellow"/>
                <w:lang w:val="hu-HU"/>
              </w:rPr>
            </w:rPrChange>
          </w:rPr>
          <w:delText>dfdsf</w:delText>
        </w:r>
      </w:del>
      <w:del w:id="3223" w:author="laca" w:date="2015-06-14T11:10:00Z">
        <w:r w:rsidR="004F6DE6" w:rsidRPr="00FE5CC9" w:rsidDel="002E2EC5">
          <w:rPr>
            <w:lang w:val="hu-HU"/>
            <w:rPrChange w:id="3224" w:author="laca" w:date="2015-06-14T16:50:00Z">
              <w:rPr>
                <w:lang w:val="hu-HU"/>
              </w:rPr>
            </w:rPrChange>
          </w:rPr>
          <w:delText xml:space="preserve"> </w:delText>
        </w:r>
      </w:del>
      <w:r w:rsidR="004F6DE6" w:rsidRPr="00FE5CC9">
        <w:rPr>
          <w:lang w:val="hu-HU"/>
          <w:rPrChange w:id="3225" w:author="laca" w:date="2015-06-14T16:50:00Z">
            <w:rPr>
              <w:lang w:val="hu-HU"/>
            </w:rPr>
          </w:rPrChange>
        </w:rPr>
        <w:t xml:space="preserve">látható modulokat és a pozíció </w:t>
      </w:r>
      <w:r w:rsidR="00CC2F20" w:rsidRPr="00FE5CC9">
        <w:rPr>
          <w:lang w:val="hu-HU"/>
          <w:rPrChange w:id="3226" w:author="laca" w:date="2015-06-14T16:50:00Z">
            <w:rPr>
              <w:lang w:val="hu-HU"/>
            </w:rPr>
          </w:rPrChange>
        </w:rPr>
        <w:t>szabályzózására</w:t>
      </w:r>
      <w:r w:rsidR="004F6DE6" w:rsidRPr="00FE5CC9">
        <w:rPr>
          <w:lang w:val="hu-HU"/>
          <w:rPrChange w:id="3227" w:author="laca" w:date="2015-06-14T16:50:00Z">
            <w:rPr>
              <w:lang w:val="hu-HU"/>
            </w:rPr>
          </w:rPrChange>
        </w:rPr>
        <w:t xml:space="preserve"> hivatott.</w:t>
      </w:r>
      <w:commentRangeEnd w:id="3150"/>
      <w:r w:rsidRPr="00FE5CC9">
        <w:rPr>
          <w:rStyle w:val="CommentReference"/>
          <w:rFonts w:asciiTheme="minorHAnsi" w:eastAsiaTheme="minorEastAsia" w:hAnsiTheme="minorHAnsi" w:cstheme="minorBidi"/>
          <w:lang w:val="hu-HU"/>
          <w:rPrChange w:id="3228" w:author="laca" w:date="2015-06-14T16:50:00Z">
            <w:rPr>
              <w:rStyle w:val="CommentReference"/>
              <w:rFonts w:asciiTheme="minorHAnsi" w:eastAsiaTheme="minorEastAsia" w:hAnsiTheme="minorHAnsi" w:cstheme="minorBidi"/>
              <w:lang w:val="hu-HU"/>
            </w:rPr>
          </w:rPrChange>
        </w:rPr>
        <w:commentReference w:id="3150"/>
      </w:r>
    </w:p>
    <w:p w14:paraId="732EAF83" w14:textId="3AD914E2" w:rsidR="001F6D44" w:rsidRPr="00FE5CC9" w:rsidRDefault="00ED22AB" w:rsidP="00BC64C7">
      <w:pPr>
        <w:pStyle w:val="NormalWeb"/>
        <w:spacing w:before="0" w:beforeAutospacing="0" w:after="0" w:afterAutospacing="0" w:line="360" w:lineRule="auto"/>
        <w:ind w:firstLine="576"/>
        <w:jc w:val="both"/>
        <w:rPr>
          <w:lang w:val="hu-HU"/>
          <w:rPrChange w:id="3229" w:author="laca" w:date="2015-06-14T16:50:00Z">
            <w:rPr>
              <w:lang w:val="hu-HU"/>
            </w:rPr>
          </w:rPrChange>
        </w:rPr>
      </w:pPr>
      <w:r w:rsidRPr="00FE5CC9">
        <w:rPr>
          <w:lang w:val="hu-HU"/>
          <w:rPrChange w:id="3230" w:author="laca" w:date="2015-06-14T16:50:00Z">
            <w:rPr>
              <w:lang w:val="hu-HU"/>
            </w:rPr>
          </w:rPrChange>
        </w:rPr>
        <w:t xml:space="preserve">A szabályozók referencia bemeneteit osztott regiszterekkel írjuk elő a </w:t>
      </w:r>
      <w:proofErr w:type="spellStart"/>
      <w:r w:rsidRPr="00FE5CC9">
        <w:rPr>
          <w:lang w:val="hu-HU"/>
          <w:rPrChange w:id="3231" w:author="laca" w:date="2015-06-14T16:50:00Z">
            <w:rPr>
              <w:lang w:val="hu-HU"/>
            </w:rPr>
          </w:rPrChange>
        </w:rPr>
        <w:t>MicroBazeprocesszorból</w:t>
      </w:r>
      <w:proofErr w:type="spellEnd"/>
      <w:r w:rsidRPr="00FE5CC9">
        <w:rPr>
          <w:lang w:val="hu-HU"/>
          <w:rPrChange w:id="3232" w:author="laca" w:date="2015-06-14T16:50:00Z">
            <w:rPr>
              <w:lang w:val="hu-HU"/>
            </w:rPr>
          </w:rPrChange>
        </w:rPr>
        <w:t>. Mindkét szabályozó tartalmazza a PWM generátort, és a sebesség mérő modult (</w:t>
      </w:r>
      <w:proofErr w:type="spellStart"/>
      <w:r w:rsidRPr="00FE5CC9">
        <w:rPr>
          <w:lang w:val="hu-HU"/>
          <w:rPrChange w:id="3233" w:author="laca" w:date="2015-06-14T16:50:00Z">
            <w:rPr>
              <w:lang w:val="hu-HU"/>
            </w:rPr>
          </w:rPrChange>
        </w:rPr>
        <w:t>counterSebesseg</w:t>
      </w:r>
      <w:proofErr w:type="spellEnd"/>
      <w:r w:rsidRPr="00FE5CC9">
        <w:rPr>
          <w:highlight w:val="yellow"/>
          <w:lang w:val="hu-HU"/>
          <w:rPrChange w:id="3234" w:author="laca" w:date="2015-06-14T16:50:00Z">
            <w:rPr>
              <w:highlight w:val="yellow"/>
              <w:lang w:val="hu-HU"/>
            </w:rPr>
          </w:rPrChange>
        </w:rPr>
        <w:t>)</w:t>
      </w:r>
      <w:proofErr w:type="gramStart"/>
      <w:r w:rsidRPr="00FE5CC9">
        <w:rPr>
          <w:highlight w:val="yellow"/>
          <w:lang w:val="hu-HU"/>
          <w:rPrChange w:id="3235" w:author="laca" w:date="2015-06-14T16:50:00Z">
            <w:rPr>
              <w:highlight w:val="yellow"/>
              <w:lang w:val="hu-HU"/>
            </w:rPr>
          </w:rPrChange>
        </w:rPr>
        <w:t>.</w:t>
      </w:r>
      <w:commentRangeStart w:id="3236"/>
      <w:r w:rsidRPr="00FE5CC9">
        <w:rPr>
          <w:highlight w:val="yellow"/>
          <w:lang w:val="hu-HU"/>
          <w:rPrChange w:id="3237" w:author="laca" w:date="2015-06-14T16:50:00Z">
            <w:rPr>
              <w:highlight w:val="yellow"/>
              <w:lang w:val="hu-HU"/>
            </w:rPr>
          </w:rPrChange>
        </w:rPr>
        <w:t>A</w:t>
      </w:r>
      <w:proofErr w:type="gramEnd"/>
      <w:r w:rsidRPr="00FE5CC9">
        <w:rPr>
          <w:highlight w:val="yellow"/>
          <w:lang w:val="hu-HU"/>
          <w:rPrChange w:id="3238" w:author="laca" w:date="2015-06-14T16:50:00Z">
            <w:rPr>
              <w:highlight w:val="yellow"/>
              <w:lang w:val="hu-HU"/>
            </w:rPr>
          </w:rPrChange>
        </w:rPr>
        <w:t xml:space="preserve"> két inkrementális érzékelő jeleit egyetlen modul segítségével dolgoztam fel „Inkrementális Jelfeldolgozó 2”, amely</w:t>
      </w:r>
      <w:ins w:id="3239" w:author="laca" w:date="2015-06-14T11:11:00Z">
        <w:r w:rsidR="002E2EC5" w:rsidRPr="00FE5CC9">
          <w:rPr>
            <w:highlight w:val="yellow"/>
            <w:lang w:val="hu-HU"/>
            <w:rPrChange w:id="3240" w:author="laca" w:date="2015-06-14T16:50:00Z">
              <w:rPr>
                <w:highlight w:val="yellow"/>
                <w:lang w:val="hu-HU"/>
              </w:rPr>
            </w:rPrChange>
          </w:rPr>
          <w:t xml:space="preserve"> tartalmaz a </w:t>
        </w:r>
      </w:ins>
      <w:del w:id="3241" w:author="laca" w:date="2015-06-14T11:11:00Z">
        <w:r w:rsidRPr="00FE5CC9" w:rsidDel="002E2EC5">
          <w:rPr>
            <w:highlight w:val="yellow"/>
            <w:lang w:val="hu-HU"/>
            <w:rPrChange w:id="3242" w:author="laca" w:date="2015-06-14T16:50:00Z">
              <w:rPr>
                <w:highlight w:val="yellow"/>
                <w:lang w:val="hu-HU"/>
              </w:rPr>
            </w:rPrChange>
          </w:rPr>
          <w:delText xml:space="preserve"> segítségével feldolgozunk két inkrementális érzékelőtől beérkező jeleket</w:delText>
        </w:r>
      </w:del>
      <w:r w:rsidRPr="00FE5CC9">
        <w:rPr>
          <w:highlight w:val="yellow"/>
          <w:lang w:val="hu-HU"/>
          <w:rPrChange w:id="3243" w:author="laca" w:date="2015-06-14T16:50:00Z">
            <w:rPr>
              <w:highlight w:val="yellow"/>
              <w:lang w:val="hu-HU"/>
            </w:rPr>
          </w:rPrChange>
        </w:rPr>
        <w:t>.</w:t>
      </w:r>
      <w:commentRangeEnd w:id="3236"/>
      <w:r w:rsidR="000C4B16" w:rsidRPr="00FE5CC9">
        <w:rPr>
          <w:rStyle w:val="CommentReference"/>
          <w:rFonts w:asciiTheme="minorHAnsi" w:eastAsiaTheme="minorEastAsia" w:hAnsiTheme="minorHAnsi" w:cstheme="minorBidi"/>
          <w:lang w:val="hu-HU"/>
          <w:rPrChange w:id="3244" w:author="laca" w:date="2015-06-14T16:50:00Z">
            <w:rPr>
              <w:rStyle w:val="CommentReference"/>
              <w:rFonts w:asciiTheme="minorHAnsi" w:eastAsiaTheme="minorEastAsia" w:hAnsiTheme="minorHAnsi" w:cstheme="minorBidi"/>
              <w:lang w:val="hu-HU"/>
            </w:rPr>
          </w:rPrChange>
        </w:rPr>
        <w:commentReference w:id="3236"/>
      </w:r>
      <w:ins w:id="3245" w:author="laca" w:date="2015-06-14T11:11:00Z">
        <w:r w:rsidR="002E2EC5" w:rsidRPr="00FE5CC9">
          <w:rPr>
            <w:highlight w:val="yellow"/>
            <w:lang w:val="hu-HU"/>
            <w:rPrChange w:id="3246" w:author="laca" w:date="2015-06-14T16:50:00Z">
              <w:rPr>
                <w:highlight w:val="yellow"/>
                <w:lang w:val="hu-HU"/>
              </w:rPr>
            </w:rPrChange>
          </w:rPr>
          <w:fldChar w:fldCharType="begin"/>
        </w:r>
        <w:r w:rsidR="002E2EC5" w:rsidRPr="00FE5CC9">
          <w:rPr>
            <w:highlight w:val="yellow"/>
            <w:lang w:val="hu-HU"/>
            <w:rPrChange w:id="3247" w:author="laca" w:date="2015-06-14T16:50:00Z">
              <w:rPr>
                <w:highlight w:val="yellow"/>
                <w:lang w:val="hu-HU"/>
              </w:rPr>
            </w:rPrChange>
          </w:rPr>
          <w:instrText xml:space="preserve"> REF _Ref420518210 \h </w:instrText>
        </w:r>
        <w:r w:rsidR="002E2EC5" w:rsidRPr="00FE5CC9">
          <w:rPr>
            <w:highlight w:val="yellow"/>
            <w:lang w:val="hu-HU"/>
            <w:rPrChange w:id="3248" w:author="laca" w:date="2015-06-14T16:50:00Z">
              <w:rPr>
                <w:highlight w:val="yellow"/>
                <w:lang w:val="hu-HU"/>
              </w:rPr>
            </w:rPrChange>
          </w:rPr>
        </w:r>
      </w:ins>
      <w:r w:rsidR="0071433B" w:rsidRPr="00FE5CC9">
        <w:rPr>
          <w:highlight w:val="yellow"/>
          <w:lang w:val="hu-HU"/>
          <w:rPrChange w:id="3249" w:author="laca" w:date="2015-06-14T16:50:00Z">
            <w:rPr>
              <w:highlight w:val="yellow"/>
              <w:lang w:val="hu-HU"/>
            </w:rPr>
          </w:rPrChange>
        </w:rPr>
        <w:instrText xml:space="preserve"> \* MERGEFORMAT </w:instrText>
      </w:r>
      <w:r w:rsidR="002E2EC5" w:rsidRPr="00FE5CC9">
        <w:rPr>
          <w:highlight w:val="yellow"/>
          <w:lang w:val="hu-HU"/>
          <w:rPrChange w:id="3250" w:author="laca" w:date="2015-06-14T16:50:00Z">
            <w:rPr>
              <w:highlight w:val="yellow"/>
              <w:lang w:val="hu-HU"/>
            </w:rPr>
          </w:rPrChange>
        </w:rPr>
        <w:fldChar w:fldCharType="separate"/>
      </w:r>
      <w:ins w:id="3251" w:author="laca" w:date="2015-06-14T11:11:00Z">
        <w:r w:rsidR="002E2EC5" w:rsidRPr="00FE5CC9">
          <w:rPr>
            <w:lang w:val="hu-HU"/>
            <w:rPrChange w:id="3252" w:author="laca" w:date="2015-06-14T16:50:00Z">
              <w:rPr/>
            </w:rPrChange>
          </w:rPr>
          <w:t xml:space="preserve">Kép. </w:t>
        </w:r>
        <w:r w:rsidR="002E2EC5" w:rsidRPr="00FE5CC9">
          <w:rPr>
            <w:noProof/>
            <w:lang w:val="hu-HU"/>
            <w:rPrChange w:id="3253" w:author="laca" w:date="2015-06-14T16:50:00Z">
              <w:rPr>
                <w:noProof/>
              </w:rPr>
            </w:rPrChange>
          </w:rPr>
          <w:t>3</w:t>
        </w:r>
        <w:r w:rsidR="002E2EC5" w:rsidRPr="00FE5CC9">
          <w:rPr>
            <w:lang w:val="hu-HU"/>
            <w:rPrChange w:id="3254" w:author="laca" w:date="2015-06-14T16:50:00Z">
              <w:rPr/>
            </w:rPrChange>
          </w:rPr>
          <w:t>.</w:t>
        </w:r>
        <w:r w:rsidR="002E2EC5" w:rsidRPr="00FE5CC9">
          <w:rPr>
            <w:noProof/>
            <w:lang w:val="hu-HU"/>
            <w:rPrChange w:id="3255" w:author="laca" w:date="2015-06-14T16:50:00Z">
              <w:rPr>
                <w:noProof/>
              </w:rPr>
            </w:rPrChange>
          </w:rPr>
          <w:t>21</w:t>
        </w:r>
        <w:r w:rsidR="002E2EC5" w:rsidRPr="00FE5CC9">
          <w:rPr>
            <w:highlight w:val="yellow"/>
            <w:lang w:val="hu-HU"/>
            <w:rPrChange w:id="3256" w:author="laca" w:date="2015-06-14T16:50:00Z">
              <w:rPr>
                <w:highlight w:val="yellow"/>
                <w:lang w:val="hu-HU"/>
              </w:rPr>
            </w:rPrChange>
          </w:rPr>
          <w:fldChar w:fldCharType="end"/>
        </w:r>
        <w:r w:rsidR="002E2EC5" w:rsidRPr="00FE5CC9">
          <w:rPr>
            <w:lang w:val="hu-HU"/>
            <w:rPrChange w:id="3257" w:author="laca" w:date="2015-06-14T16:50:00Z">
              <w:rPr>
                <w:lang w:val="hu-HU"/>
              </w:rPr>
            </w:rPrChange>
          </w:rPr>
          <w:t xml:space="preserve"> látható modult.</w:t>
        </w:r>
      </w:ins>
    </w:p>
    <w:p w14:paraId="61101A6A" w14:textId="77777777" w:rsidR="00573316" w:rsidRPr="00FE5CC9" w:rsidRDefault="00ED22AB" w:rsidP="00BC64C7">
      <w:pPr>
        <w:pStyle w:val="NormalWeb"/>
        <w:spacing w:before="0" w:beforeAutospacing="0" w:after="0" w:afterAutospacing="0" w:line="360" w:lineRule="auto"/>
        <w:ind w:firstLine="576"/>
        <w:jc w:val="both"/>
        <w:rPr>
          <w:lang w:val="hu-HU"/>
          <w:rPrChange w:id="3258" w:author="laca" w:date="2015-06-14T16:50:00Z">
            <w:rPr>
              <w:lang w:val="hu-HU"/>
            </w:rPr>
          </w:rPrChange>
        </w:rPr>
      </w:pPr>
      <w:r w:rsidRPr="00FE5CC9">
        <w:rPr>
          <w:lang w:val="hu-HU"/>
          <w:rPrChange w:id="3259" w:author="laca" w:date="2015-06-14T16:50:00Z">
            <w:rPr>
              <w:lang w:val="hu-HU"/>
            </w:rPr>
          </w:rPrChange>
        </w:rPr>
        <w:t xml:space="preserve">Fel kellene sorolni milyen </w:t>
      </w:r>
      <w:proofErr w:type="gramStart"/>
      <w:r w:rsidRPr="00FE5CC9">
        <w:rPr>
          <w:lang w:val="hu-HU"/>
          <w:rPrChange w:id="3260" w:author="laca" w:date="2015-06-14T16:50:00Z">
            <w:rPr>
              <w:lang w:val="hu-HU"/>
            </w:rPr>
          </w:rPrChange>
        </w:rPr>
        <w:t>funkciókkal</w:t>
      </w:r>
      <w:proofErr w:type="gramEnd"/>
      <w:r w:rsidRPr="00FE5CC9">
        <w:rPr>
          <w:lang w:val="hu-HU"/>
          <w:rPrChange w:id="3261" w:author="laca" w:date="2015-06-14T16:50:00Z">
            <w:rPr>
              <w:lang w:val="hu-HU"/>
            </w:rPr>
          </w:rPrChange>
        </w:rPr>
        <w:t xml:space="preserve"> rendelkezik a modul és hivatkozni a </w:t>
      </w:r>
      <w:proofErr w:type="spellStart"/>
      <w:r w:rsidRPr="00FE5CC9">
        <w:rPr>
          <w:lang w:val="hu-HU"/>
          <w:rPrChange w:id="3262" w:author="laca" w:date="2015-06-14T16:50:00Z">
            <w:rPr>
              <w:lang w:val="hu-HU"/>
            </w:rPr>
          </w:rPrChange>
        </w:rPr>
        <w:t>táblázatraA</w:t>
      </w:r>
      <w:proofErr w:type="spellEnd"/>
      <w:r w:rsidRPr="00FE5CC9">
        <w:rPr>
          <w:lang w:val="hu-HU"/>
          <w:rPrChange w:id="3263" w:author="laca" w:date="2015-06-14T16:50:00Z">
            <w:rPr>
              <w:lang w:val="hu-HU"/>
            </w:rPr>
          </w:rPrChange>
        </w:rPr>
        <w:t xml:space="preserve"> „</w:t>
      </w:r>
      <w:proofErr w:type="spellStart"/>
      <w:r w:rsidRPr="00FE5CC9">
        <w:rPr>
          <w:lang w:val="hu-HU"/>
          <w:rPrChange w:id="3264" w:author="laca" w:date="2015-06-14T16:50:00Z">
            <w:rPr>
              <w:lang w:val="hu-HU"/>
            </w:rPr>
          </w:rPrChange>
        </w:rPr>
        <w:t>Config</w:t>
      </w:r>
      <w:proofErr w:type="spellEnd"/>
      <w:r w:rsidRPr="00FE5CC9">
        <w:rPr>
          <w:lang w:val="hu-HU"/>
          <w:rPrChange w:id="3265" w:author="laca" w:date="2015-06-14T16:50:00Z">
            <w:rPr>
              <w:lang w:val="hu-HU"/>
            </w:rPr>
          </w:rPrChange>
        </w:rPr>
        <w:t>” osztott regiszter bitjeivel be vagy kikapcsolhatunk funkciókat.</w:t>
      </w:r>
    </w:p>
    <w:tbl>
      <w:tblPr>
        <w:tblStyle w:val="TableGrid"/>
        <w:tblW w:w="0" w:type="auto"/>
        <w:jc w:val="center"/>
        <w:tblLook w:val="04A0" w:firstRow="1" w:lastRow="0" w:firstColumn="1" w:lastColumn="0" w:noHBand="0" w:noVBand="1"/>
      </w:tblPr>
      <w:tblGrid>
        <w:gridCol w:w="1712"/>
        <w:gridCol w:w="1711"/>
        <w:gridCol w:w="1711"/>
        <w:gridCol w:w="1484"/>
        <w:gridCol w:w="1094"/>
        <w:gridCol w:w="1094"/>
      </w:tblGrid>
      <w:tr w:rsidR="00B94072" w:rsidRPr="00FE5CC9" w14:paraId="7E962247" w14:textId="77777777" w:rsidTr="00B94072">
        <w:trPr>
          <w:jc w:val="center"/>
        </w:trPr>
        <w:tc>
          <w:tcPr>
            <w:tcW w:w="1712" w:type="dxa"/>
          </w:tcPr>
          <w:p w14:paraId="41D24F04" w14:textId="77777777" w:rsidR="00B94072" w:rsidRPr="00FE5CC9" w:rsidRDefault="00ED22AB" w:rsidP="00BC64C7">
            <w:pPr>
              <w:pStyle w:val="NormalWeb"/>
              <w:spacing w:before="0" w:beforeAutospacing="0" w:after="0" w:afterAutospacing="0" w:line="360" w:lineRule="auto"/>
              <w:jc w:val="both"/>
              <w:rPr>
                <w:sz w:val="20"/>
                <w:szCs w:val="20"/>
                <w:lang w:val="hu-HU"/>
                <w:rPrChange w:id="3266" w:author="laca" w:date="2015-06-14T16:50:00Z">
                  <w:rPr>
                    <w:sz w:val="20"/>
                    <w:szCs w:val="20"/>
                    <w:lang w:val="hu-HU"/>
                  </w:rPr>
                </w:rPrChange>
              </w:rPr>
            </w:pPr>
            <w:r w:rsidRPr="00FE5CC9">
              <w:rPr>
                <w:sz w:val="20"/>
                <w:szCs w:val="20"/>
                <w:lang w:val="hu-HU"/>
                <w:rPrChange w:id="3267" w:author="laca" w:date="2015-06-14T16:50:00Z">
                  <w:rPr>
                    <w:sz w:val="20"/>
                    <w:szCs w:val="20"/>
                    <w:lang w:val="hu-HU"/>
                  </w:rPr>
                </w:rPrChange>
              </w:rPr>
              <w:t>Bit0</w:t>
            </w:r>
          </w:p>
        </w:tc>
        <w:tc>
          <w:tcPr>
            <w:tcW w:w="1711" w:type="dxa"/>
          </w:tcPr>
          <w:p w14:paraId="3C2E259E" w14:textId="77777777" w:rsidR="00B94072" w:rsidRPr="00FE5CC9" w:rsidRDefault="00ED22AB" w:rsidP="00BC64C7">
            <w:pPr>
              <w:pStyle w:val="NormalWeb"/>
              <w:spacing w:before="0" w:beforeAutospacing="0" w:after="0" w:afterAutospacing="0" w:line="360" w:lineRule="auto"/>
              <w:jc w:val="both"/>
              <w:rPr>
                <w:sz w:val="20"/>
                <w:szCs w:val="20"/>
                <w:lang w:val="hu-HU"/>
                <w:rPrChange w:id="3268" w:author="laca" w:date="2015-06-14T16:50:00Z">
                  <w:rPr>
                    <w:sz w:val="20"/>
                    <w:szCs w:val="20"/>
                    <w:lang w:val="hu-HU"/>
                  </w:rPr>
                </w:rPrChange>
              </w:rPr>
            </w:pPr>
            <w:r w:rsidRPr="00FE5CC9">
              <w:rPr>
                <w:sz w:val="20"/>
                <w:szCs w:val="20"/>
                <w:lang w:val="hu-HU"/>
                <w:rPrChange w:id="3269" w:author="laca" w:date="2015-06-14T16:50:00Z">
                  <w:rPr>
                    <w:sz w:val="20"/>
                    <w:szCs w:val="20"/>
                    <w:lang w:val="hu-HU"/>
                  </w:rPr>
                </w:rPrChange>
              </w:rPr>
              <w:t>Bit1</w:t>
            </w:r>
          </w:p>
        </w:tc>
        <w:tc>
          <w:tcPr>
            <w:tcW w:w="1711" w:type="dxa"/>
          </w:tcPr>
          <w:p w14:paraId="5165FE15" w14:textId="77777777" w:rsidR="00B94072" w:rsidRPr="00FE5CC9" w:rsidRDefault="00ED22AB" w:rsidP="00FC3556">
            <w:pPr>
              <w:pStyle w:val="NormalWeb"/>
              <w:spacing w:before="0" w:beforeAutospacing="0" w:after="0" w:afterAutospacing="0" w:line="360" w:lineRule="auto"/>
              <w:jc w:val="both"/>
              <w:rPr>
                <w:sz w:val="20"/>
                <w:szCs w:val="20"/>
                <w:lang w:val="hu-HU"/>
                <w:rPrChange w:id="3270" w:author="laca" w:date="2015-06-14T16:50:00Z">
                  <w:rPr>
                    <w:sz w:val="20"/>
                    <w:szCs w:val="20"/>
                    <w:lang w:val="hu-HU"/>
                  </w:rPr>
                </w:rPrChange>
              </w:rPr>
            </w:pPr>
            <w:r w:rsidRPr="00FE5CC9">
              <w:rPr>
                <w:sz w:val="20"/>
                <w:szCs w:val="20"/>
                <w:lang w:val="hu-HU"/>
                <w:rPrChange w:id="3271" w:author="laca" w:date="2015-06-14T16:50:00Z">
                  <w:rPr>
                    <w:sz w:val="20"/>
                    <w:szCs w:val="20"/>
                    <w:lang w:val="hu-HU"/>
                  </w:rPr>
                </w:rPrChange>
              </w:rPr>
              <w:t>Bit2</w:t>
            </w:r>
          </w:p>
        </w:tc>
        <w:tc>
          <w:tcPr>
            <w:tcW w:w="1484" w:type="dxa"/>
          </w:tcPr>
          <w:p w14:paraId="50D143BE" w14:textId="77777777" w:rsidR="00B94072" w:rsidRPr="00FE5CC9" w:rsidRDefault="00ED22AB" w:rsidP="001F5941">
            <w:pPr>
              <w:pStyle w:val="NormalWeb"/>
              <w:spacing w:before="0" w:beforeAutospacing="0" w:after="0" w:afterAutospacing="0" w:line="360" w:lineRule="auto"/>
              <w:jc w:val="both"/>
              <w:rPr>
                <w:sz w:val="20"/>
                <w:szCs w:val="20"/>
                <w:lang w:val="hu-HU"/>
                <w:rPrChange w:id="3272" w:author="laca" w:date="2015-06-14T16:50:00Z">
                  <w:rPr>
                    <w:sz w:val="20"/>
                    <w:szCs w:val="20"/>
                    <w:lang w:val="hu-HU"/>
                  </w:rPr>
                </w:rPrChange>
              </w:rPr>
            </w:pPr>
            <w:r w:rsidRPr="00FE5CC9">
              <w:rPr>
                <w:sz w:val="20"/>
                <w:szCs w:val="20"/>
                <w:lang w:val="hu-HU"/>
                <w:rPrChange w:id="3273" w:author="laca" w:date="2015-06-14T16:50:00Z">
                  <w:rPr>
                    <w:sz w:val="20"/>
                    <w:szCs w:val="20"/>
                    <w:lang w:val="hu-HU"/>
                  </w:rPr>
                </w:rPrChange>
              </w:rPr>
              <w:t>Bit3</w:t>
            </w:r>
          </w:p>
        </w:tc>
        <w:tc>
          <w:tcPr>
            <w:tcW w:w="775" w:type="dxa"/>
          </w:tcPr>
          <w:p w14:paraId="0720C13E" w14:textId="77777777" w:rsidR="00B94072" w:rsidRPr="00FE5CC9" w:rsidRDefault="00ED22AB" w:rsidP="001F5941">
            <w:pPr>
              <w:pStyle w:val="NormalWeb"/>
              <w:spacing w:before="0" w:beforeAutospacing="0" w:after="0" w:afterAutospacing="0" w:line="360" w:lineRule="auto"/>
              <w:jc w:val="both"/>
              <w:rPr>
                <w:sz w:val="20"/>
                <w:szCs w:val="20"/>
                <w:lang w:val="hu-HU"/>
                <w:rPrChange w:id="3274" w:author="laca" w:date="2015-06-14T16:50:00Z">
                  <w:rPr>
                    <w:sz w:val="20"/>
                    <w:szCs w:val="20"/>
                    <w:lang w:val="hu-HU"/>
                  </w:rPr>
                </w:rPrChange>
              </w:rPr>
            </w:pPr>
            <w:r w:rsidRPr="00FE5CC9">
              <w:rPr>
                <w:sz w:val="20"/>
                <w:szCs w:val="20"/>
                <w:lang w:val="hu-HU"/>
                <w:rPrChange w:id="3275" w:author="laca" w:date="2015-06-14T16:50:00Z">
                  <w:rPr>
                    <w:sz w:val="20"/>
                    <w:szCs w:val="20"/>
                    <w:lang w:val="hu-HU"/>
                  </w:rPr>
                </w:rPrChange>
              </w:rPr>
              <w:t>Bit4</w:t>
            </w:r>
          </w:p>
        </w:tc>
        <w:tc>
          <w:tcPr>
            <w:tcW w:w="775" w:type="dxa"/>
          </w:tcPr>
          <w:p w14:paraId="0EA22C9C" w14:textId="77777777" w:rsidR="00B94072" w:rsidRPr="00FE5CC9" w:rsidRDefault="00ED22AB" w:rsidP="001F5941">
            <w:pPr>
              <w:pStyle w:val="NormalWeb"/>
              <w:spacing w:before="0" w:beforeAutospacing="0" w:after="0" w:afterAutospacing="0" w:line="360" w:lineRule="auto"/>
              <w:jc w:val="both"/>
              <w:rPr>
                <w:sz w:val="20"/>
                <w:szCs w:val="20"/>
                <w:lang w:val="hu-HU"/>
                <w:rPrChange w:id="3276" w:author="laca" w:date="2015-06-14T16:50:00Z">
                  <w:rPr>
                    <w:sz w:val="20"/>
                    <w:szCs w:val="20"/>
                    <w:lang w:val="hu-HU"/>
                  </w:rPr>
                </w:rPrChange>
              </w:rPr>
            </w:pPr>
            <w:r w:rsidRPr="00FE5CC9">
              <w:rPr>
                <w:sz w:val="20"/>
                <w:szCs w:val="20"/>
                <w:lang w:val="hu-HU"/>
                <w:rPrChange w:id="3277" w:author="laca" w:date="2015-06-14T16:50:00Z">
                  <w:rPr>
                    <w:sz w:val="20"/>
                    <w:szCs w:val="20"/>
                    <w:lang w:val="hu-HU"/>
                  </w:rPr>
                </w:rPrChange>
              </w:rPr>
              <w:t>Bit5</w:t>
            </w:r>
          </w:p>
        </w:tc>
      </w:tr>
      <w:tr w:rsidR="00B94072" w:rsidRPr="00FE5CC9" w14:paraId="290CB1EA" w14:textId="77777777" w:rsidTr="00B94072">
        <w:trPr>
          <w:jc w:val="center"/>
        </w:trPr>
        <w:tc>
          <w:tcPr>
            <w:tcW w:w="1712" w:type="dxa"/>
          </w:tcPr>
          <w:p w14:paraId="60ADF42E" w14:textId="77777777" w:rsidR="00B94072" w:rsidRPr="00FE5CC9" w:rsidRDefault="00ED22AB" w:rsidP="0071433B">
            <w:pPr>
              <w:pStyle w:val="NormalWeb"/>
              <w:spacing w:before="0" w:beforeAutospacing="0" w:after="0" w:afterAutospacing="0" w:line="360" w:lineRule="auto"/>
              <w:jc w:val="both"/>
              <w:rPr>
                <w:sz w:val="20"/>
                <w:szCs w:val="20"/>
                <w:lang w:val="hu-HU"/>
                <w:rPrChange w:id="3278" w:author="laca" w:date="2015-06-14T16:50:00Z">
                  <w:rPr>
                    <w:sz w:val="20"/>
                    <w:szCs w:val="20"/>
                    <w:lang w:val="hu-HU"/>
                  </w:rPr>
                </w:rPrChange>
              </w:rPr>
            </w:pPr>
            <w:r w:rsidRPr="00FE5CC9">
              <w:rPr>
                <w:sz w:val="20"/>
                <w:szCs w:val="20"/>
                <w:lang w:val="hu-HU"/>
                <w:rPrChange w:id="3279" w:author="laca" w:date="2015-06-14T16:50:00Z">
                  <w:rPr>
                    <w:sz w:val="20"/>
                    <w:szCs w:val="20"/>
                    <w:lang w:val="hu-HU"/>
                  </w:rPr>
                </w:rPrChange>
              </w:rPr>
              <w:t xml:space="preserve">Pozíció PWM </w:t>
            </w:r>
            <w:r w:rsidRPr="00FE5CC9">
              <w:rPr>
                <w:sz w:val="20"/>
                <w:szCs w:val="20"/>
                <w:lang w:val="hu-HU"/>
                <w:rPrChange w:id="3280" w:author="laca" w:date="2015-06-14T16:50:00Z">
                  <w:rPr>
                    <w:sz w:val="20"/>
                    <w:szCs w:val="20"/>
                    <w:lang w:val="hu-HU"/>
                  </w:rPr>
                </w:rPrChange>
              </w:rPr>
              <w:lastRenderedPageBreak/>
              <w:t>engedélyezése</w:t>
            </w:r>
          </w:p>
        </w:tc>
        <w:tc>
          <w:tcPr>
            <w:tcW w:w="1711" w:type="dxa"/>
          </w:tcPr>
          <w:p w14:paraId="0C7D6241" w14:textId="77777777" w:rsidR="00B94072" w:rsidRPr="00FE5CC9" w:rsidRDefault="00ED22AB" w:rsidP="00911B32">
            <w:pPr>
              <w:pStyle w:val="NormalWeb"/>
              <w:spacing w:before="0" w:beforeAutospacing="0" w:after="0" w:afterAutospacing="0" w:line="360" w:lineRule="auto"/>
              <w:jc w:val="both"/>
              <w:rPr>
                <w:sz w:val="20"/>
                <w:szCs w:val="20"/>
                <w:lang w:val="hu-HU"/>
                <w:rPrChange w:id="3281" w:author="laca" w:date="2015-06-14T16:50:00Z">
                  <w:rPr>
                    <w:sz w:val="20"/>
                    <w:szCs w:val="20"/>
                    <w:lang w:val="hu-HU"/>
                  </w:rPr>
                </w:rPrChange>
              </w:rPr>
            </w:pPr>
            <w:proofErr w:type="gramStart"/>
            <w:r w:rsidRPr="00FE5CC9">
              <w:rPr>
                <w:sz w:val="20"/>
                <w:szCs w:val="20"/>
                <w:lang w:val="hu-HU"/>
                <w:rPrChange w:id="3282" w:author="laca" w:date="2015-06-14T16:50:00Z">
                  <w:rPr>
                    <w:sz w:val="20"/>
                    <w:szCs w:val="20"/>
                    <w:lang w:val="hu-HU"/>
                  </w:rPr>
                </w:rPrChange>
              </w:rPr>
              <w:lastRenderedPageBreak/>
              <w:t>Null</w:t>
            </w:r>
            <w:proofErr w:type="gramEnd"/>
            <w:r w:rsidRPr="00FE5CC9">
              <w:rPr>
                <w:sz w:val="20"/>
                <w:szCs w:val="20"/>
                <w:lang w:val="hu-HU"/>
                <w:rPrChange w:id="3283" w:author="laca" w:date="2015-06-14T16:50:00Z">
                  <w:rPr>
                    <w:sz w:val="20"/>
                    <w:szCs w:val="20"/>
                    <w:lang w:val="hu-HU"/>
                  </w:rPr>
                </w:rPrChange>
              </w:rPr>
              <w:t xml:space="preserve"> sáv </w:t>
            </w:r>
            <w:r w:rsidRPr="00FE5CC9">
              <w:rPr>
                <w:sz w:val="20"/>
                <w:szCs w:val="20"/>
                <w:lang w:val="hu-HU"/>
                <w:rPrChange w:id="3284" w:author="laca" w:date="2015-06-14T16:50:00Z">
                  <w:rPr>
                    <w:sz w:val="20"/>
                    <w:szCs w:val="20"/>
                    <w:lang w:val="hu-HU"/>
                  </w:rPr>
                </w:rPrChange>
              </w:rPr>
              <w:lastRenderedPageBreak/>
              <w:t>engedélyezése</w:t>
            </w:r>
          </w:p>
        </w:tc>
        <w:tc>
          <w:tcPr>
            <w:tcW w:w="1711" w:type="dxa"/>
          </w:tcPr>
          <w:p w14:paraId="412F0D69" w14:textId="77777777" w:rsidR="00B94072" w:rsidRPr="00FE5CC9" w:rsidRDefault="00ED22AB" w:rsidP="00A05E75">
            <w:pPr>
              <w:pStyle w:val="NormalWeb"/>
              <w:spacing w:before="0" w:beforeAutospacing="0" w:after="0" w:afterAutospacing="0" w:line="360" w:lineRule="auto"/>
              <w:jc w:val="both"/>
              <w:rPr>
                <w:sz w:val="20"/>
                <w:szCs w:val="20"/>
                <w:lang w:val="hu-HU"/>
                <w:rPrChange w:id="3285" w:author="laca" w:date="2015-06-14T16:50:00Z">
                  <w:rPr>
                    <w:sz w:val="20"/>
                    <w:szCs w:val="20"/>
                    <w:lang w:val="hu-HU"/>
                  </w:rPr>
                </w:rPrChange>
              </w:rPr>
            </w:pPr>
            <w:r w:rsidRPr="00FE5CC9">
              <w:rPr>
                <w:sz w:val="20"/>
                <w:szCs w:val="20"/>
                <w:lang w:val="hu-HU"/>
                <w:rPrChange w:id="3286" w:author="laca" w:date="2015-06-14T16:50:00Z">
                  <w:rPr>
                    <w:sz w:val="20"/>
                    <w:szCs w:val="20"/>
                    <w:lang w:val="hu-HU"/>
                  </w:rPr>
                </w:rPrChange>
              </w:rPr>
              <w:lastRenderedPageBreak/>
              <w:t xml:space="preserve">Sebesség PWM </w:t>
            </w:r>
            <w:r w:rsidRPr="00FE5CC9">
              <w:rPr>
                <w:sz w:val="20"/>
                <w:szCs w:val="20"/>
                <w:lang w:val="hu-HU"/>
                <w:rPrChange w:id="3287" w:author="laca" w:date="2015-06-14T16:50:00Z">
                  <w:rPr>
                    <w:sz w:val="20"/>
                    <w:szCs w:val="20"/>
                    <w:lang w:val="hu-HU"/>
                  </w:rPr>
                </w:rPrChange>
              </w:rPr>
              <w:lastRenderedPageBreak/>
              <w:t>engedélyezése</w:t>
            </w:r>
          </w:p>
        </w:tc>
        <w:tc>
          <w:tcPr>
            <w:tcW w:w="1484" w:type="dxa"/>
          </w:tcPr>
          <w:p w14:paraId="45225F05" w14:textId="77777777" w:rsidR="00B94072" w:rsidRPr="00FE5CC9" w:rsidRDefault="00ED22AB" w:rsidP="00BC64C7">
            <w:pPr>
              <w:pStyle w:val="NormalWeb"/>
              <w:spacing w:before="0" w:beforeAutospacing="0" w:after="0" w:afterAutospacing="0" w:line="360" w:lineRule="auto"/>
              <w:jc w:val="both"/>
              <w:rPr>
                <w:sz w:val="20"/>
                <w:szCs w:val="20"/>
                <w:lang w:val="hu-HU"/>
                <w:rPrChange w:id="3288" w:author="laca" w:date="2015-06-14T16:50:00Z">
                  <w:rPr>
                    <w:sz w:val="20"/>
                    <w:szCs w:val="20"/>
                    <w:lang w:val="hu-HU"/>
                  </w:rPr>
                </w:rPrChange>
              </w:rPr>
            </w:pPr>
            <w:r w:rsidRPr="00FE5CC9">
              <w:rPr>
                <w:sz w:val="20"/>
                <w:szCs w:val="20"/>
                <w:lang w:val="hu-HU"/>
                <w:rPrChange w:id="3289" w:author="laca" w:date="2015-06-14T16:50:00Z">
                  <w:rPr>
                    <w:sz w:val="20"/>
                    <w:szCs w:val="20"/>
                    <w:lang w:val="hu-HU"/>
                  </w:rPr>
                </w:rPrChange>
              </w:rPr>
              <w:lastRenderedPageBreak/>
              <w:t xml:space="preserve">Sebességek </w:t>
            </w:r>
            <w:r w:rsidRPr="00FE5CC9">
              <w:rPr>
                <w:sz w:val="20"/>
                <w:szCs w:val="20"/>
                <w:lang w:val="hu-HU"/>
                <w:rPrChange w:id="3290" w:author="laca" w:date="2015-06-14T16:50:00Z">
                  <w:rPr>
                    <w:sz w:val="20"/>
                    <w:szCs w:val="20"/>
                    <w:lang w:val="hu-HU"/>
                  </w:rPr>
                </w:rPrChange>
              </w:rPr>
              <w:lastRenderedPageBreak/>
              <w:t>csatolása</w:t>
            </w:r>
          </w:p>
        </w:tc>
        <w:tc>
          <w:tcPr>
            <w:tcW w:w="775" w:type="dxa"/>
          </w:tcPr>
          <w:p w14:paraId="52A40F8B" w14:textId="77777777" w:rsidR="00B94072" w:rsidRPr="00FE5CC9" w:rsidRDefault="00ED22AB" w:rsidP="00BC64C7">
            <w:pPr>
              <w:pStyle w:val="NormalWeb"/>
              <w:spacing w:before="0" w:beforeAutospacing="0" w:after="0" w:afterAutospacing="0" w:line="360" w:lineRule="auto"/>
              <w:jc w:val="both"/>
              <w:rPr>
                <w:sz w:val="20"/>
                <w:szCs w:val="20"/>
                <w:lang w:val="hu-HU"/>
                <w:rPrChange w:id="3291" w:author="laca" w:date="2015-06-14T16:50:00Z">
                  <w:rPr>
                    <w:sz w:val="20"/>
                    <w:szCs w:val="20"/>
                    <w:lang w:val="hu-HU"/>
                  </w:rPr>
                </w:rPrChange>
              </w:rPr>
            </w:pPr>
            <w:r w:rsidRPr="00FE5CC9">
              <w:rPr>
                <w:sz w:val="20"/>
                <w:szCs w:val="20"/>
                <w:lang w:val="hu-HU"/>
                <w:rPrChange w:id="3292" w:author="laca" w:date="2015-06-14T16:50:00Z">
                  <w:rPr>
                    <w:sz w:val="20"/>
                    <w:szCs w:val="20"/>
                    <w:lang w:val="hu-HU"/>
                  </w:rPr>
                </w:rPrChange>
              </w:rPr>
              <w:lastRenderedPageBreak/>
              <w:t xml:space="preserve">Pozíció </w:t>
            </w:r>
            <w:r w:rsidRPr="00FE5CC9">
              <w:rPr>
                <w:sz w:val="20"/>
                <w:szCs w:val="20"/>
                <w:lang w:val="hu-HU"/>
                <w:rPrChange w:id="3293" w:author="laca" w:date="2015-06-14T16:50:00Z">
                  <w:rPr>
                    <w:sz w:val="20"/>
                    <w:szCs w:val="20"/>
                    <w:lang w:val="hu-HU"/>
                  </w:rPr>
                </w:rPrChange>
              </w:rPr>
              <w:lastRenderedPageBreak/>
              <w:t>mérés irányváltás</w:t>
            </w:r>
          </w:p>
        </w:tc>
        <w:tc>
          <w:tcPr>
            <w:tcW w:w="775" w:type="dxa"/>
          </w:tcPr>
          <w:p w14:paraId="7AF52155" w14:textId="77777777" w:rsidR="00B94072" w:rsidRPr="00FE5CC9" w:rsidRDefault="00ED22AB" w:rsidP="00BC64C7">
            <w:pPr>
              <w:pStyle w:val="NormalWeb"/>
              <w:keepNext/>
              <w:spacing w:before="0" w:beforeAutospacing="0" w:after="0" w:afterAutospacing="0" w:line="360" w:lineRule="auto"/>
              <w:jc w:val="both"/>
              <w:rPr>
                <w:sz w:val="20"/>
                <w:szCs w:val="20"/>
                <w:lang w:val="hu-HU"/>
                <w:rPrChange w:id="3294" w:author="laca" w:date="2015-06-14T16:50:00Z">
                  <w:rPr>
                    <w:sz w:val="20"/>
                    <w:szCs w:val="20"/>
                    <w:lang w:val="hu-HU"/>
                  </w:rPr>
                </w:rPrChange>
              </w:rPr>
            </w:pPr>
            <w:r w:rsidRPr="00FE5CC9">
              <w:rPr>
                <w:sz w:val="20"/>
                <w:szCs w:val="20"/>
                <w:lang w:val="hu-HU"/>
                <w:rPrChange w:id="3295" w:author="laca" w:date="2015-06-14T16:50:00Z">
                  <w:rPr>
                    <w:sz w:val="20"/>
                    <w:szCs w:val="20"/>
                    <w:lang w:val="hu-HU"/>
                  </w:rPr>
                </w:rPrChange>
              </w:rPr>
              <w:lastRenderedPageBreak/>
              <w:t xml:space="preserve">Sebesség </w:t>
            </w:r>
            <w:r w:rsidRPr="00FE5CC9">
              <w:rPr>
                <w:sz w:val="20"/>
                <w:szCs w:val="20"/>
                <w:lang w:val="hu-HU"/>
                <w:rPrChange w:id="3296" w:author="laca" w:date="2015-06-14T16:50:00Z">
                  <w:rPr>
                    <w:sz w:val="20"/>
                    <w:szCs w:val="20"/>
                    <w:lang w:val="hu-HU"/>
                  </w:rPr>
                </w:rPrChange>
              </w:rPr>
              <w:lastRenderedPageBreak/>
              <w:t>mérés irányváltás</w:t>
            </w:r>
          </w:p>
        </w:tc>
      </w:tr>
    </w:tbl>
    <w:p w14:paraId="6712378C" w14:textId="77777777" w:rsidR="00573316" w:rsidRPr="00FE5CC9" w:rsidRDefault="00ED22AB" w:rsidP="0071433B">
      <w:pPr>
        <w:pStyle w:val="Caption"/>
        <w:spacing w:after="0" w:line="360" w:lineRule="auto"/>
        <w:jc w:val="both"/>
        <w:rPr>
          <w:rFonts w:ascii="Times New Roman" w:hAnsi="Times New Roman"/>
          <w:sz w:val="24"/>
          <w:szCs w:val="24"/>
          <w:rPrChange w:id="3297" w:author="laca" w:date="2015-06-14T16:50:00Z">
            <w:rPr>
              <w:rFonts w:ascii="Times New Roman" w:hAnsi="Times New Roman"/>
              <w:sz w:val="24"/>
              <w:szCs w:val="24"/>
            </w:rPr>
          </w:rPrChange>
        </w:rPr>
        <w:pPrChange w:id="3298" w:author="laca" w:date="2015-06-14T14:00:00Z">
          <w:pPr>
            <w:pStyle w:val="Caption"/>
            <w:spacing w:after="0"/>
            <w:jc w:val="both"/>
          </w:pPr>
        </w:pPrChange>
      </w:pPr>
      <w:r w:rsidRPr="00FE5CC9">
        <w:rPr>
          <w:rPrChange w:id="3299" w:author="laca" w:date="2015-06-14T16:50:00Z">
            <w:rPr/>
          </w:rPrChange>
        </w:rPr>
        <w:lastRenderedPageBreak/>
        <w:t xml:space="preserve">Tábla. </w:t>
      </w:r>
      <w:r w:rsidRPr="00FE5CC9">
        <w:rPr>
          <w:rPrChange w:id="3300" w:author="laca" w:date="2015-06-14T16:50:00Z">
            <w:rPr/>
          </w:rPrChange>
        </w:rPr>
        <w:fldChar w:fldCharType="begin"/>
      </w:r>
      <w:r w:rsidRPr="00FE5CC9">
        <w:rPr>
          <w:rPrChange w:id="3301" w:author="laca" w:date="2015-06-14T16:50:00Z">
            <w:rPr/>
          </w:rPrChange>
        </w:rPr>
        <w:instrText xml:space="preserve"> SEQ Tábla. \* ARABIC </w:instrText>
      </w:r>
      <w:r w:rsidRPr="00FE5CC9">
        <w:rPr>
          <w:rPrChange w:id="3302" w:author="laca" w:date="2015-06-14T16:50:00Z">
            <w:rPr/>
          </w:rPrChange>
        </w:rPr>
        <w:fldChar w:fldCharType="separate"/>
      </w:r>
      <w:r w:rsidRPr="00FE5CC9">
        <w:rPr>
          <w:noProof/>
          <w:rPrChange w:id="3303" w:author="laca" w:date="2015-06-14T16:50:00Z">
            <w:rPr>
              <w:noProof/>
            </w:rPr>
          </w:rPrChange>
        </w:rPr>
        <w:t>1</w:t>
      </w:r>
      <w:r w:rsidRPr="00FE5CC9">
        <w:rPr>
          <w:rPrChange w:id="3304" w:author="laca" w:date="2015-06-14T16:50:00Z">
            <w:rPr/>
          </w:rPrChange>
        </w:rPr>
        <w:fldChar w:fldCharType="end"/>
      </w:r>
      <w:proofErr w:type="spellStart"/>
      <w:r w:rsidRPr="00FE5CC9">
        <w:rPr>
          <w:rPrChange w:id="3305" w:author="laca" w:date="2015-06-14T16:50:00Z">
            <w:rPr/>
          </w:rPrChange>
        </w:rPr>
        <w:t>Konfig</w:t>
      </w:r>
      <w:proofErr w:type="spellEnd"/>
      <w:r w:rsidRPr="00FE5CC9">
        <w:rPr>
          <w:rPrChange w:id="3306" w:author="laca" w:date="2015-06-14T16:50:00Z">
            <w:rPr/>
          </w:rPrChange>
        </w:rPr>
        <w:t xml:space="preserve"> regiszter funkciói</w:t>
      </w:r>
    </w:p>
    <w:p w14:paraId="40E9D205" w14:textId="77777777" w:rsidR="00A7306B" w:rsidRPr="00FE5CC9" w:rsidRDefault="00ED22AB" w:rsidP="0071433B">
      <w:pPr>
        <w:pStyle w:val="NormalWeb"/>
        <w:spacing w:before="0" w:beforeAutospacing="0" w:after="0" w:afterAutospacing="0" w:line="360" w:lineRule="auto"/>
        <w:ind w:firstLine="576"/>
        <w:jc w:val="both"/>
        <w:rPr>
          <w:lang w:val="hu-HU"/>
          <w:rPrChange w:id="3307" w:author="laca" w:date="2015-06-14T16:50:00Z">
            <w:rPr>
              <w:lang w:val="hu-HU"/>
            </w:rPr>
          </w:rPrChange>
        </w:rPr>
      </w:pPr>
      <w:r w:rsidRPr="00FE5CC9">
        <w:rPr>
          <w:lang w:val="hu-HU"/>
          <w:rPrChange w:id="3308" w:author="laca" w:date="2015-06-14T16:50:00Z">
            <w:rPr>
              <w:lang w:val="hu-HU"/>
            </w:rPr>
          </w:rPrChange>
        </w:rPr>
        <w:t xml:space="preserve">A </w:t>
      </w:r>
      <w:commentRangeStart w:id="3309"/>
      <w:r w:rsidRPr="00FE5CC9">
        <w:rPr>
          <w:lang w:val="hu-HU"/>
          <w:rPrChange w:id="3310" w:author="laca" w:date="2015-06-14T16:50:00Z">
            <w:rPr>
              <w:lang w:val="hu-HU"/>
            </w:rPr>
          </w:rPrChange>
        </w:rPr>
        <w:t xml:space="preserve">robot forgó talpának </w:t>
      </w:r>
      <w:commentRangeEnd w:id="3309"/>
      <w:r w:rsidRPr="00FE5CC9">
        <w:rPr>
          <w:rStyle w:val="CommentReference"/>
          <w:rFonts w:eastAsiaTheme="minorEastAsia"/>
          <w:sz w:val="24"/>
          <w:szCs w:val="24"/>
          <w:lang w:val="hu-HU"/>
          <w:rPrChange w:id="3311" w:author="laca" w:date="2015-06-14T16:50:00Z">
            <w:rPr>
              <w:rStyle w:val="CommentReference"/>
              <w:rFonts w:eastAsiaTheme="minorEastAsia"/>
              <w:sz w:val="24"/>
              <w:szCs w:val="24"/>
              <w:lang w:val="hu-HU"/>
            </w:rPr>
          </w:rPrChange>
        </w:rPr>
        <w:commentReference w:id="3309"/>
      </w:r>
      <w:r w:rsidRPr="00FE5CC9">
        <w:rPr>
          <w:lang w:val="hu-HU"/>
          <w:rPrChange w:id="3312" w:author="laca" w:date="2015-06-14T16:50:00Z">
            <w:rPr>
              <w:lang w:val="hu-HU"/>
            </w:rPr>
          </w:rPrChange>
        </w:rPr>
        <w:t xml:space="preserve">a </w:t>
      </w:r>
      <w:ins w:id="3313" w:author="laca" w:date="2015-06-14T11:12:00Z">
        <w:r w:rsidR="002E2EC5" w:rsidRPr="00FE5CC9">
          <w:rPr>
            <w:lang w:val="hu-HU"/>
            <w:rPrChange w:id="3314" w:author="laca" w:date="2015-06-14T16:50:00Z">
              <w:rPr>
                <w:lang w:val="hu-HU"/>
              </w:rPr>
            </w:rPrChange>
          </w:rPr>
          <w:t>szög</w:t>
        </w:r>
      </w:ins>
      <w:ins w:id="3315" w:author="laca" w:date="2015-06-14T11:13:00Z">
        <w:r w:rsidR="002E2EC5" w:rsidRPr="00FE5CC9">
          <w:rPr>
            <w:lang w:val="hu-HU"/>
            <w:rPrChange w:id="3316" w:author="laca" w:date="2015-06-14T16:50:00Z">
              <w:rPr>
                <w:lang w:val="hu-HU"/>
              </w:rPr>
            </w:rPrChange>
          </w:rPr>
          <w:t xml:space="preserve"> pozíciójának</w:t>
        </w:r>
      </w:ins>
      <w:del w:id="3317" w:author="laca" w:date="2015-06-14T11:12:00Z">
        <w:r w:rsidRPr="00FE5CC9" w:rsidDel="002E2EC5">
          <w:rPr>
            <w:lang w:val="hu-HU"/>
            <w:rPrChange w:id="3318" w:author="laca" w:date="2015-06-14T16:50:00Z">
              <w:rPr>
                <w:lang w:val="hu-HU"/>
              </w:rPr>
            </w:rPrChange>
          </w:rPr>
          <w:delText>pozíció</w:delText>
        </w:r>
      </w:del>
      <w:r w:rsidRPr="00FE5CC9">
        <w:rPr>
          <w:lang w:val="hu-HU"/>
          <w:rPrChange w:id="3319" w:author="laca" w:date="2015-06-14T16:50:00Z">
            <w:rPr>
              <w:lang w:val="hu-HU"/>
            </w:rPr>
          </w:rPrChange>
        </w:rPr>
        <w:t xml:space="preserve"> </w:t>
      </w:r>
      <w:ins w:id="3320" w:author="laca" w:date="2015-06-14T11:13:00Z">
        <w:r w:rsidR="002E2EC5" w:rsidRPr="00FE5CC9">
          <w:rPr>
            <w:lang w:val="hu-HU"/>
            <w:rPrChange w:id="3321" w:author="laca" w:date="2015-06-14T16:50:00Z">
              <w:rPr>
                <w:lang w:val="hu-HU"/>
              </w:rPr>
            </w:rPrChange>
          </w:rPr>
          <w:t>deriváltja</w:t>
        </w:r>
      </w:ins>
      <w:del w:id="3322" w:author="laca" w:date="2015-06-14T11:13:00Z">
        <w:r w:rsidRPr="00FE5CC9" w:rsidDel="002E2EC5">
          <w:rPr>
            <w:lang w:val="hu-HU"/>
            <w:rPrChange w:id="3323" w:author="laca" w:date="2015-06-14T16:50:00Z">
              <w:rPr>
                <w:lang w:val="hu-HU"/>
              </w:rPr>
            </w:rPrChange>
          </w:rPr>
          <w:delText>változása</w:delText>
        </w:r>
      </w:del>
      <w:ins w:id="3324" w:author="laca" w:date="2015-06-14T11:12:00Z">
        <w:r w:rsidR="002E2EC5" w:rsidRPr="00FE5CC9">
          <w:rPr>
            <w:lang w:val="hu-HU"/>
            <w:rPrChange w:id="3325" w:author="laca" w:date="2015-06-14T16:50:00Z">
              <w:rPr>
                <w:lang w:val="hu-HU"/>
              </w:rPr>
            </w:rPrChange>
          </w:rPr>
          <w:t>,</w:t>
        </w:r>
      </w:ins>
      <w:del w:id="3326" w:author="laca" w:date="2015-06-14T11:13:00Z">
        <w:r w:rsidRPr="00FE5CC9" w:rsidDel="002E2EC5">
          <w:rPr>
            <w:lang w:val="hu-HU"/>
            <w:rPrChange w:id="3327" w:author="laca" w:date="2015-06-14T16:50:00Z">
              <w:rPr>
                <w:lang w:val="hu-HU"/>
              </w:rPr>
            </w:rPrChange>
          </w:rPr>
          <w:delText xml:space="preserve"> a sebességet generál</w:delText>
        </w:r>
      </w:del>
      <w:r w:rsidRPr="00FE5CC9">
        <w:rPr>
          <w:lang w:val="hu-HU"/>
          <w:rPrChange w:id="3328" w:author="laca" w:date="2015-06-14T16:50:00Z">
            <w:rPr>
              <w:lang w:val="hu-HU"/>
            </w:rPr>
          </w:rPrChange>
        </w:rPr>
        <w:t xml:space="preserve"> a kis keréknél</w:t>
      </w:r>
      <w:ins w:id="3329" w:author="laca" w:date="2015-06-14T11:14:00Z">
        <w:r w:rsidR="002E2EC5" w:rsidRPr="00FE5CC9">
          <w:rPr>
            <w:lang w:val="hu-HU"/>
            <w:rPrChange w:id="3330" w:author="laca" w:date="2015-06-14T16:50:00Z">
              <w:rPr>
                <w:lang w:val="hu-HU"/>
              </w:rPr>
            </w:rPrChange>
          </w:rPr>
          <w:t xml:space="preserve"> sebesség jön létre</w:t>
        </w:r>
      </w:ins>
      <w:r w:rsidRPr="00FE5CC9">
        <w:rPr>
          <w:lang w:val="hu-HU"/>
          <w:rPrChange w:id="3331" w:author="laca" w:date="2015-06-14T16:50:00Z">
            <w:rPr>
              <w:lang w:val="hu-HU"/>
            </w:rPr>
          </w:rPrChange>
        </w:rPr>
        <w:t>, ezért meg</w:t>
      </w:r>
      <w:ins w:id="3332" w:author="laca" w:date="2015-06-14T11:14:00Z">
        <w:r w:rsidR="002E2EC5" w:rsidRPr="00FE5CC9">
          <w:rPr>
            <w:lang w:val="hu-HU"/>
            <w:rPrChange w:id="3333" w:author="laca" w:date="2015-06-14T16:50:00Z">
              <w:rPr>
                <w:lang w:val="hu-HU"/>
              </w:rPr>
            </w:rPrChange>
          </w:rPr>
          <w:t xml:space="preserve">kell </w:t>
        </w:r>
      </w:ins>
      <w:r w:rsidRPr="00FE5CC9">
        <w:rPr>
          <w:lang w:val="hu-HU"/>
          <w:rPrChange w:id="3334" w:author="laca" w:date="2015-06-14T16:50:00Z">
            <w:rPr>
              <w:lang w:val="hu-HU"/>
            </w:rPr>
          </w:rPrChange>
        </w:rPr>
        <w:t>változ</w:t>
      </w:r>
      <w:ins w:id="3335" w:author="laca" w:date="2015-06-14T11:14:00Z">
        <w:r w:rsidR="002E2EC5" w:rsidRPr="00FE5CC9">
          <w:rPr>
            <w:lang w:val="hu-HU"/>
            <w:rPrChange w:id="3336" w:author="laca" w:date="2015-06-14T16:50:00Z">
              <w:rPr>
                <w:lang w:val="hu-HU"/>
              </w:rPr>
            </w:rPrChange>
          </w:rPr>
          <w:t>tatni</w:t>
        </w:r>
      </w:ins>
      <w:del w:id="3337" w:author="laca" w:date="2015-06-14T11:14:00Z">
        <w:r w:rsidRPr="00FE5CC9" w:rsidDel="002E2EC5">
          <w:rPr>
            <w:lang w:val="hu-HU"/>
            <w:rPrChange w:id="3338" w:author="laca" w:date="2015-06-14T16:50:00Z">
              <w:rPr>
                <w:lang w:val="hu-HU"/>
              </w:rPr>
            </w:rPrChange>
          </w:rPr>
          <w:delText>ik</w:delText>
        </w:r>
      </w:del>
      <w:r w:rsidRPr="00FE5CC9">
        <w:rPr>
          <w:lang w:val="hu-HU"/>
          <w:rPrChange w:id="3339" w:author="laca" w:date="2015-06-14T16:50:00Z">
            <w:rPr>
              <w:lang w:val="hu-HU"/>
            </w:rPr>
          </w:rPrChange>
        </w:rPr>
        <w:t xml:space="preserve"> a lánctalp sebesség</w:t>
      </w:r>
      <w:ins w:id="3340" w:author="laca" w:date="2015-06-14T11:14:00Z">
        <w:r w:rsidR="002E2EC5" w:rsidRPr="00FE5CC9">
          <w:rPr>
            <w:lang w:val="hu-HU"/>
            <w:rPrChange w:id="3341" w:author="laca" w:date="2015-06-14T16:50:00Z">
              <w:rPr>
                <w:lang w:val="hu-HU"/>
              </w:rPr>
            </w:rPrChange>
          </w:rPr>
          <w:t>ét</w:t>
        </w:r>
      </w:ins>
      <w:del w:id="3342" w:author="laca" w:date="2015-06-14T11:14:00Z">
        <w:r w:rsidRPr="00FE5CC9" w:rsidDel="002E2EC5">
          <w:rPr>
            <w:lang w:val="hu-HU"/>
            <w:rPrChange w:id="3343" w:author="laca" w:date="2015-06-14T16:50:00Z">
              <w:rPr>
                <w:lang w:val="hu-HU"/>
              </w:rPr>
            </w:rPrChange>
          </w:rPr>
          <w:delText>e</w:delText>
        </w:r>
      </w:del>
      <w:r w:rsidRPr="00FE5CC9">
        <w:rPr>
          <w:lang w:val="hu-HU"/>
          <w:rPrChange w:id="3344" w:author="laca" w:date="2015-06-14T16:50:00Z">
            <w:rPr>
              <w:lang w:val="hu-HU"/>
            </w:rPr>
          </w:rPrChange>
        </w:rPr>
        <w:t xml:space="preserve">, </w:t>
      </w:r>
      <w:ins w:id="3345" w:author="laca" w:date="2015-06-14T11:15:00Z">
        <w:r w:rsidR="002E2EC5" w:rsidRPr="00FE5CC9">
          <w:rPr>
            <w:lang w:val="hu-HU"/>
            <w:rPrChange w:id="3346" w:author="laca" w:date="2015-06-14T16:50:00Z">
              <w:rPr>
                <w:lang w:val="hu-HU"/>
              </w:rPr>
            </w:rPrChange>
          </w:rPr>
          <w:t xml:space="preserve">hogy </w:t>
        </w:r>
      </w:ins>
      <w:r w:rsidRPr="00FE5CC9">
        <w:rPr>
          <w:lang w:val="hu-HU"/>
          <w:rPrChange w:id="3347" w:author="laca" w:date="2015-06-14T16:50:00Z">
            <w:rPr>
              <w:lang w:val="hu-HU"/>
            </w:rPr>
          </w:rPrChange>
        </w:rPr>
        <w:t>a talajhoz viszonyítva</w:t>
      </w:r>
      <w:ins w:id="3348" w:author="laca" w:date="2015-06-14T11:15:00Z">
        <w:r w:rsidR="002E2EC5" w:rsidRPr="00FE5CC9">
          <w:rPr>
            <w:lang w:val="hu-HU"/>
            <w:rPrChange w:id="3349" w:author="laca" w:date="2015-06-14T16:50:00Z">
              <w:rPr>
                <w:lang w:val="hu-HU"/>
              </w:rPr>
            </w:rPrChange>
          </w:rPr>
          <w:t xml:space="preserve"> a sebesség robot sebessége ne változón meg</w:t>
        </w:r>
      </w:ins>
      <w:r w:rsidRPr="00FE5CC9">
        <w:rPr>
          <w:lang w:val="hu-HU"/>
          <w:rPrChange w:id="3350" w:author="laca" w:date="2015-06-14T16:50:00Z">
            <w:rPr>
              <w:lang w:val="hu-HU"/>
            </w:rPr>
          </w:rPrChange>
        </w:rPr>
        <w:t>. A sebesség szabályozó referencia bemenetéthez hozzá kell adni a pozíció változását megszorozva egy arányosáig tényezővel.</w:t>
      </w:r>
    </w:p>
    <w:p w14:paraId="652AF3B0" w14:textId="3502FA5E" w:rsidR="00B07338" w:rsidRPr="00FE5CC9" w:rsidRDefault="00ED22AB" w:rsidP="00911B32">
      <w:pPr>
        <w:pStyle w:val="NormalWeb"/>
        <w:spacing w:before="0" w:beforeAutospacing="0" w:after="0" w:afterAutospacing="0" w:line="360" w:lineRule="auto"/>
        <w:ind w:firstLine="576"/>
        <w:jc w:val="both"/>
        <w:rPr>
          <w:lang w:val="hu-HU"/>
          <w:rPrChange w:id="3351" w:author="laca" w:date="2015-06-14T16:50:00Z">
            <w:rPr>
              <w:lang w:val="hu-HU"/>
            </w:rPr>
          </w:rPrChange>
        </w:rPr>
      </w:pPr>
      <w:r w:rsidRPr="00FE5CC9">
        <w:rPr>
          <w:lang w:val="hu-HU"/>
          <w:rPrChange w:id="3352" w:author="laca" w:date="2015-06-14T16:50:00Z">
            <w:rPr>
              <w:lang w:val="hu-HU"/>
            </w:rPr>
          </w:rPrChange>
        </w:rPr>
        <w:t xml:space="preserve">A </w:t>
      </w:r>
      <w:ins w:id="3353" w:author="laca" w:date="2015-06-14T11:16:00Z">
        <w:r w:rsidR="002E2EC5" w:rsidRPr="00FE5CC9">
          <w:rPr>
            <w:lang w:val="hu-HU"/>
            <w:rPrChange w:id="3354" w:author="laca" w:date="2015-06-14T16:50:00Z">
              <w:rPr>
                <w:lang w:val="hu-HU"/>
              </w:rPr>
            </w:rPrChange>
          </w:rPr>
          <w:fldChar w:fldCharType="begin"/>
        </w:r>
        <w:r w:rsidR="002E2EC5" w:rsidRPr="00FE5CC9">
          <w:rPr>
            <w:lang w:val="hu-HU"/>
            <w:rPrChange w:id="3355" w:author="laca" w:date="2015-06-14T16:50:00Z">
              <w:rPr>
                <w:lang w:val="hu-HU"/>
              </w:rPr>
            </w:rPrChange>
          </w:rPr>
          <w:instrText xml:space="preserve"> REF _Ref420526887 \h </w:instrText>
        </w:r>
        <w:r w:rsidR="002E2EC5" w:rsidRPr="00FE5CC9">
          <w:rPr>
            <w:lang w:val="hu-HU"/>
            <w:rPrChange w:id="3356" w:author="laca" w:date="2015-06-14T16:50:00Z">
              <w:rPr>
                <w:lang w:val="hu-HU"/>
              </w:rPr>
            </w:rPrChange>
          </w:rPr>
        </w:r>
      </w:ins>
      <w:r w:rsidR="0071433B" w:rsidRPr="00FE5CC9">
        <w:rPr>
          <w:lang w:val="hu-HU"/>
          <w:rPrChange w:id="3357" w:author="laca" w:date="2015-06-14T16:50:00Z">
            <w:rPr>
              <w:lang w:val="hu-HU"/>
            </w:rPr>
          </w:rPrChange>
        </w:rPr>
        <w:instrText xml:space="preserve"> \* MERGEFORMAT </w:instrText>
      </w:r>
      <w:r w:rsidR="002E2EC5" w:rsidRPr="00FE5CC9">
        <w:rPr>
          <w:lang w:val="hu-HU"/>
          <w:rPrChange w:id="3358" w:author="laca" w:date="2015-06-14T16:50:00Z">
            <w:rPr>
              <w:lang w:val="hu-HU"/>
            </w:rPr>
          </w:rPrChange>
        </w:rPr>
        <w:fldChar w:fldCharType="separate"/>
      </w:r>
      <w:ins w:id="3359" w:author="laca" w:date="2015-06-14T11:16:00Z">
        <w:r w:rsidR="002E2EC5" w:rsidRPr="00FE5CC9">
          <w:rPr>
            <w:lang w:val="hu-HU"/>
            <w:rPrChange w:id="3360" w:author="laca" w:date="2015-06-14T16:50:00Z">
              <w:rPr/>
            </w:rPrChange>
          </w:rPr>
          <w:t xml:space="preserve">Kép. </w:t>
        </w:r>
        <w:r w:rsidR="002E2EC5" w:rsidRPr="00FE5CC9">
          <w:rPr>
            <w:noProof/>
            <w:lang w:val="hu-HU"/>
            <w:rPrChange w:id="3361" w:author="laca" w:date="2015-06-14T16:50:00Z">
              <w:rPr>
                <w:noProof/>
              </w:rPr>
            </w:rPrChange>
          </w:rPr>
          <w:t>3</w:t>
        </w:r>
        <w:r w:rsidR="002E2EC5" w:rsidRPr="00FE5CC9">
          <w:rPr>
            <w:lang w:val="hu-HU"/>
            <w:rPrChange w:id="3362" w:author="laca" w:date="2015-06-14T16:50:00Z">
              <w:rPr/>
            </w:rPrChange>
          </w:rPr>
          <w:t>.</w:t>
        </w:r>
        <w:r w:rsidR="002E2EC5" w:rsidRPr="00FE5CC9">
          <w:rPr>
            <w:noProof/>
            <w:lang w:val="hu-HU"/>
            <w:rPrChange w:id="3363" w:author="laca" w:date="2015-06-14T16:50:00Z">
              <w:rPr>
                <w:noProof/>
              </w:rPr>
            </w:rPrChange>
          </w:rPr>
          <w:t>50</w:t>
        </w:r>
        <w:r w:rsidR="002E2EC5" w:rsidRPr="00FE5CC9">
          <w:rPr>
            <w:lang w:val="hu-HU"/>
            <w:rPrChange w:id="3364" w:author="laca" w:date="2015-06-14T16:50:00Z">
              <w:rPr>
                <w:lang w:val="hu-HU"/>
              </w:rPr>
            </w:rPrChange>
          </w:rPr>
          <w:fldChar w:fldCharType="end"/>
        </w:r>
        <w:r w:rsidR="002E2EC5" w:rsidRPr="00FE5CC9">
          <w:rPr>
            <w:lang w:val="hu-HU"/>
            <w:rPrChange w:id="3365" w:author="laca" w:date="2015-06-14T16:50:00Z">
              <w:rPr>
                <w:lang w:val="hu-HU"/>
              </w:rPr>
            </w:rPrChange>
          </w:rPr>
          <w:t xml:space="preserve"> </w:t>
        </w:r>
      </w:ins>
      <w:del w:id="3366" w:author="laca" w:date="2015-06-14T11:16:00Z">
        <w:r w:rsidRPr="00FE5CC9" w:rsidDel="002E2EC5">
          <w:rPr>
            <w:lang w:val="hu-HU"/>
            <w:rPrChange w:id="3367" w:author="laca" w:date="2015-06-14T16:50:00Z">
              <w:rPr>
                <w:lang w:val="hu-HU"/>
              </w:rPr>
            </w:rPrChange>
          </w:rPr>
          <w:delText xml:space="preserve">6.3 képen </w:delText>
        </w:r>
      </w:del>
      <w:r w:rsidRPr="00FE5CC9">
        <w:rPr>
          <w:lang w:val="hu-HU"/>
          <w:rPrChange w:id="3368" w:author="laca" w:date="2015-06-14T16:50:00Z">
            <w:rPr>
              <w:lang w:val="hu-HU"/>
            </w:rPr>
          </w:rPrChange>
        </w:rPr>
        <w:t xml:space="preserve">látható az 1 forgó talp </w:t>
      </w:r>
      <m:oMath>
        <m:sSub>
          <m:sSubPr>
            <m:ctrlPr>
              <w:rPr>
                <w:rFonts w:ascii="Cambria Math" w:hAnsi="Cambria Math"/>
                <w:i/>
                <w:lang w:val="hu-HU"/>
                <w:rPrChange w:id="3369" w:author="laca" w:date="2015-06-14T16:50:00Z">
                  <w:rPr>
                    <w:rFonts w:ascii="Cambria Math" w:hAnsi="Cambria Math"/>
                    <w:i/>
                    <w:lang w:val="hu-HU"/>
                  </w:rPr>
                </w:rPrChange>
              </w:rPr>
            </m:ctrlPr>
          </m:sSubPr>
          <m:e>
            <m:r>
              <w:rPr>
                <w:rFonts w:ascii="Cambria Math" w:hAnsi="Cambria Math"/>
                <w:lang w:val="hu-HU"/>
                <w:rPrChange w:id="3370" w:author="laca" w:date="2015-06-14T16:50:00Z">
                  <w:rPr>
                    <w:rFonts w:ascii="Cambria Math" w:hAnsi="Cambria Math"/>
                    <w:lang w:val="hu-HU"/>
                  </w:rPr>
                </w:rPrChange>
              </w:rPr>
              <m:t>V</m:t>
            </m:r>
          </m:e>
          <m:sub>
            <m:sSub>
              <m:sSubPr>
                <m:ctrlPr>
                  <w:rPr>
                    <w:rFonts w:ascii="Cambria Math" w:hAnsi="Cambria Math"/>
                    <w:i/>
                    <w:lang w:val="hu-HU"/>
                    <w:rPrChange w:id="3371" w:author="laca" w:date="2015-06-14T16:50:00Z">
                      <w:rPr>
                        <w:rFonts w:ascii="Cambria Math" w:hAnsi="Cambria Math"/>
                        <w:i/>
                        <w:lang w:val="hu-HU"/>
                      </w:rPr>
                    </w:rPrChange>
                  </w:rPr>
                </m:ctrlPr>
              </m:sSubPr>
              <m:e>
                <m:r>
                  <w:rPr>
                    <w:rFonts w:ascii="Cambria Math" w:hAnsi="Cambria Math"/>
                    <w:lang w:val="hu-HU"/>
                    <w:rPrChange w:id="3372" w:author="laca" w:date="2015-06-14T16:50:00Z">
                      <w:rPr>
                        <w:rFonts w:ascii="Cambria Math" w:hAnsi="Cambria Math"/>
                        <w:lang w:val="hu-HU"/>
                      </w:rPr>
                    </w:rPrChange>
                  </w:rPr>
                  <m:t>T</m:t>
                </m:r>
              </m:e>
              <m:sub>
                <m:r>
                  <w:rPr>
                    <w:rFonts w:ascii="Cambria Math" w:hAnsi="Cambria Math"/>
                    <w:lang w:val="hu-HU"/>
                    <w:rPrChange w:id="3373" w:author="laca" w:date="2015-06-14T16:50:00Z">
                      <w:rPr>
                        <w:rFonts w:ascii="Cambria Math" w:hAnsi="Cambria Math"/>
                        <w:lang w:val="hu-HU"/>
                      </w:rPr>
                    </w:rPrChange>
                  </w:rPr>
                  <m:t>i</m:t>
                </m:r>
              </m:sub>
            </m:sSub>
          </m:sub>
        </m:sSub>
      </m:oMath>
      <w:r w:rsidRPr="00FE5CC9">
        <w:rPr>
          <w:lang w:val="hu-HU"/>
          <w:rPrChange w:id="3374" w:author="laca" w:date="2015-06-14T16:50:00Z">
            <w:rPr>
              <w:lang w:val="hu-HU"/>
            </w:rPr>
          </w:rPrChange>
        </w:rPr>
        <w:t xml:space="preserve"> sebességet generál az </w:t>
      </w:r>
      <m:oMath>
        <m:sSub>
          <m:sSubPr>
            <m:ctrlPr>
              <w:rPr>
                <w:rFonts w:ascii="Cambria Math" w:hAnsi="Cambria Math"/>
                <w:i/>
                <w:lang w:val="hu-HU"/>
                <w:rPrChange w:id="3375" w:author="laca" w:date="2015-06-14T16:50:00Z">
                  <w:rPr>
                    <w:rFonts w:ascii="Cambria Math" w:hAnsi="Cambria Math"/>
                    <w:i/>
                    <w:lang w:val="hu-HU"/>
                  </w:rPr>
                </w:rPrChange>
              </w:rPr>
            </m:ctrlPr>
          </m:sSubPr>
          <m:e>
            <m:r>
              <w:rPr>
                <w:rFonts w:ascii="Cambria Math" w:hAnsi="Cambria Math"/>
                <w:lang w:val="hu-HU"/>
                <w:rPrChange w:id="3376" w:author="laca" w:date="2015-06-14T16:50:00Z">
                  <w:rPr>
                    <w:rFonts w:ascii="Cambria Math" w:hAnsi="Cambria Math"/>
                    <w:lang w:val="hu-HU"/>
                  </w:rPr>
                </w:rPrChange>
              </w:rPr>
              <m:t>f</m:t>
            </m:r>
          </m:e>
          <m:sub>
            <m:r>
              <w:rPr>
                <w:rFonts w:ascii="Cambria Math" w:hAnsi="Cambria Math"/>
                <w:lang w:val="hu-HU"/>
                <w:rPrChange w:id="3377" w:author="laca" w:date="2015-06-14T16:50:00Z">
                  <w:rPr>
                    <w:rFonts w:ascii="Cambria Math" w:hAnsi="Cambria Math"/>
                    <w:lang w:val="hu-HU"/>
                  </w:rPr>
                </w:rPrChange>
              </w:rPr>
              <m:t>i</m:t>
            </m:r>
          </m:sub>
        </m:sSub>
      </m:oMath>
      <w:r w:rsidRPr="00FE5CC9">
        <w:rPr>
          <w:lang w:val="hu-HU"/>
          <w:rPrChange w:id="3378" w:author="laca" w:date="2015-06-14T16:50:00Z">
            <w:rPr>
              <w:lang w:val="hu-HU"/>
            </w:rPr>
          </w:rPrChange>
        </w:rPr>
        <w:t xml:space="preserve"> kör mentén, a robot lánctalpának az aktuális sebessége </w:t>
      </w:r>
      <m:oMath>
        <m:sSub>
          <m:sSubPr>
            <m:ctrlPr>
              <w:rPr>
                <w:rFonts w:ascii="Cambria Math" w:hAnsi="Cambria Math"/>
                <w:i/>
                <w:lang w:val="hu-HU"/>
                <w:rPrChange w:id="3379" w:author="laca" w:date="2015-06-14T16:50:00Z">
                  <w:rPr>
                    <w:rFonts w:ascii="Cambria Math" w:hAnsi="Cambria Math"/>
                    <w:i/>
                    <w:lang w:val="hu-HU"/>
                  </w:rPr>
                </w:rPrChange>
              </w:rPr>
            </m:ctrlPr>
          </m:sSubPr>
          <m:e>
            <m:r>
              <w:rPr>
                <w:rFonts w:ascii="Cambria Math" w:hAnsi="Cambria Math"/>
                <w:lang w:val="hu-HU"/>
                <w:rPrChange w:id="3380" w:author="laca" w:date="2015-06-14T16:50:00Z">
                  <w:rPr>
                    <w:rFonts w:ascii="Cambria Math" w:hAnsi="Cambria Math"/>
                    <w:lang w:val="hu-HU"/>
                  </w:rPr>
                </w:rPrChange>
              </w:rPr>
              <m:t>V</m:t>
            </m:r>
          </m:e>
          <m:sub>
            <m:sSub>
              <m:sSubPr>
                <m:ctrlPr>
                  <w:rPr>
                    <w:rFonts w:ascii="Cambria Math" w:hAnsi="Cambria Math"/>
                    <w:i/>
                    <w:lang w:val="hu-HU"/>
                    <w:rPrChange w:id="3381" w:author="laca" w:date="2015-06-14T16:50:00Z">
                      <w:rPr>
                        <w:rFonts w:ascii="Cambria Math" w:hAnsi="Cambria Math"/>
                        <w:i/>
                        <w:lang w:val="hu-HU"/>
                      </w:rPr>
                    </w:rPrChange>
                  </w:rPr>
                </m:ctrlPr>
              </m:sSubPr>
              <m:e>
                <m:r>
                  <w:rPr>
                    <w:rFonts w:ascii="Cambria Math" w:hAnsi="Cambria Math"/>
                    <w:lang w:val="hu-HU"/>
                    <w:rPrChange w:id="3382" w:author="laca" w:date="2015-06-14T16:50:00Z">
                      <w:rPr>
                        <w:rFonts w:ascii="Cambria Math" w:hAnsi="Cambria Math"/>
                        <w:lang w:val="hu-HU"/>
                      </w:rPr>
                    </w:rPrChange>
                  </w:rPr>
                  <m:t>K</m:t>
                </m:r>
              </m:e>
              <m:sub>
                <m:r>
                  <w:rPr>
                    <w:rFonts w:ascii="Cambria Math" w:hAnsi="Cambria Math"/>
                    <w:lang w:val="hu-HU"/>
                    <w:rPrChange w:id="3383" w:author="laca" w:date="2015-06-14T16:50:00Z">
                      <w:rPr>
                        <w:rFonts w:ascii="Cambria Math" w:hAnsi="Cambria Math"/>
                        <w:lang w:val="hu-HU"/>
                      </w:rPr>
                    </w:rPrChange>
                  </w:rPr>
                  <m:t>i</m:t>
                </m:r>
              </m:sub>
            </m:sSub>
          </m:sub>
        </m:sSub>
        <m:r>
          <w:rPr>
            <w:rFonts w:ascii="Cambria Math" w:hAnsi="Cambria Math"/>
            <w:lang w:val="hu-HU"/>
            <w:rPrChange w:id="3384" w:author="laca" w:date="2015-06-14T16:50:00Z">
              <w:rPr>
                <w:rFonts w:ascii="Cambria Math" w:hAnsi="Cambria Math"/>
                <w:lang w:val="hu-HU"/>
              </w:rPr>
            </w:rPrChange>
          </w:rPr>
          <m:t>.</m:t>
        </m:r>
      </m:oMath>
    </w:p>
    <w:p w14:paraId="3BD39A07" w14:textId="77777777" w:rsidR="00482CE2" w:rsidRPr="00FE5CC9" w:rsidRDefault="00F61364" w:rsidP="00A05E75">
      <w:pPr>
        <w:pStyle w:val="NormalWeb"/>
        <w:spacing w:before="0" w:beforeAutospacing="0" w:after="0" w:afterAutospacing="0" w:line="360" w:lineRule="auto"/>
        <w:ind w:firstLine="576"/>
        <w:jc w:val="both"/>
        <w:rPr>
          <w:lang w:val="hu-HU"/>
          <w:rPrChange w:id="3385" w:author="laca" w:date="2015-06-14T16:50:00Z">
            <w:rPr>
              <w:lang w:val="hu-HU"/>
            </w:rPr>
          </w:rPrChange>
        </w:rPr>
      </w:pPr>
      <m:oMathPara>
        <m:oMath>
          <m:sSub>
            <m:sSubPr>
              <m:ctrlPr>
                <w:rPr>
                  <w:rFonts w:ascii="Cambria Math" w:hAnsi="Cambria Math"/>
                  <w:i/>
                  <w:lang w:val="hu-HU"/>
                  <w:rPrChange w:id="3386" w:author="laca" w:date="2015-06-14T16:50:00Z">
                    <w:rPr>
                      <w:rFonts w:ascii="Cambria Math" w:hAnsi="Cambria Math"/>
                      <w:i/>
                      <w:lang w:val="hu-HU"/>
                    </w:rPr>
                  </w:rPrChange>
                </w:rPr>
              </m:ctrlPr>
            </m:sSubPr>
            <m:e>
              <m:sSub>
                <m:sSubPr>
                  <m:ctrlPr>
                    <w:rPr>
                      <w:rFonts w:ascii="Cambria Math" w:hAnsi="Cambria Math"/>
                      <w:i/>
                      <w:lang w:val="hu-HU"/>
                      <w:rPrChange w:id="3387" w:author="laca" w:date="2015-06-14T16:50:00Z">
                        <w:rPr>
                          <w:rFonts w:ascii="Cambria Math" w:hAnsi="Cambria Math"/>
                          <w:i/>
                          <w:lang w:val="hu-HU"/>
                        </w:rPr>
                      </w:rPrChange>
                    </w:rPr>
                  </m:ctrlPr>
                </m:sSubPr>
                <m:e>
                  <m:r>
                    <w:rPr>
                      <w:rFonts w:ascii="Cambria Math" w:hAnsi="Cambria Math"/>
                      <w:lang w:val="hu-HU"/>
                      <w:rPrChange w:id="3388" w:author="laca" w:date="2015-06-14T16:50:00Z">
                        <w:rPr>
                          <w:rFonts w:ascii="Cambria Math" w:hAnsi="Cambria Math"/>
                          <w:lang w:val="hu-HU"/>
                        </w:rPr>
                      </w:rPrChange>
                    </w:rPr>
                    <m:t>V</m:t>
                  </m:r>
                </m:e>
                <m:sub>
                  <m:r>
                    <w:rPr>
                      <w:rFonts w:ascii="Cambria Math" w:hAnsi="Cambria Math"/>
                      <w:lang w:val="hu-HU"/>
                      <w:rPrChange w:id="3389" w:author="laca" w:date="2015-06-14T16:50:00Z">
                        <w:rPr>
                          <w:rFonts w:ascii="Cambria Math" w:hAnsi="Cambria Math"/>
                          <w:lang w:val="hu-HU"/>
                        </w:rPr>
                      </w:rPrChange>
                    </w:rPr>
                    <m:t>i</m:t>
                  </m:r>
                </m:sub>
              </m:sSub>
              <m:r>
                <w:rPr>
                  <w:rFonts w:ascii="Cambria Math" w:hAnsi="Cambria Math"/>
                  <w:lang w:val="hu-HU"/>
                  <w:rPrChange w:id="3390" w:author="laca" w:date="2015-06-14T16:50:00Z">
                    <w:rPr>
                      <w:rFonts w:ascii="Cambria Math" w:hAnsi="Cambria Math"/>
                      <w:lang w:val="hu-HU"/>
                    </w:rPr>
                  </w:rPrChange>
                </w:rPr>
                <m:t>=V</m:t>
              </m:r>
            </m:e>
            <m:sub>
              <m:sSub>
                <m:sSubPr>
                  <m:ctrlPr>
                    <w:rPr>
                      <w:rFonts w:ascii="Cambria Math" w:hAnsi="Cambria Math"/>
                      <w:i/>
                      <w:lang w:val="hu-HU"/>
                      <w:rPrChange w:id="3391" w:author="laca" w:date="2015-06-14T16:50:00Z">
                        <w:rPr>
                          <w:rFonts w:ascii="Cambria Math" w:hAnsi="Cambria Math"/>
                          <w:i/>
                          <w:lang w:val="hu-HU"/>
                        </w:rPr>
                      </w:rPrChange>
                    </w:rPr>
                  </m:ctrlPr>
                </m:sSubPr>
                <m:e>
                  <m:r>
                    <w:rPr>
                      <w:rFonts w:ascii="Cambria Math" w:hAnsi="Cambria Math"/>
                      <w:lang w:val="hu-HU"/>
                      <w:rPrChange w:id="3392" w:author="laca" w:date="2015-06-14T16:50:00Z">
                        <w:rPr>
                          <w:rFonts w:ascii="Cambria Math" w:hAnsi="Cambria Math"/>
                          <w:lang w:val="hu-HU"/>
                        </w:rPr>
                      </w:rPrChange>
                    </w:rPr>
                    <m:t>K</m:t>
                  </m:r>
                </m:e>
                <m:sub>
                  <m:r>
                    <w:rPr>
                      <w:rFonts w:ascii="Cambria Math" w:hAnsi="Cambria Math"/>
                      <w:lang w:val="hu-HU"/>
                      <w:rPrChange w:id="3393" w:author="laca" w:date="2015-06-14T16:50:00Z">
                        <w:rPr>
                          <w:rFonts w:ascii="Cambria Math" w:hAnsi="Cambria Math"/>
                          <w:lang w:val="hu-HU"/>
                        </w:rPr>
                      </w:rPrChange>
                    </w:rPr>
                    <m:t>i</m:t>
                  </m:r>
                </m:sub>
              </m:sSub>
            </m:sub>
          </m:sSub>
          <m:r>
            <w:rPr>
              <w:rFonts w:ascii="Cambria Math" w:hAnsi="Cambria Math"/>
              <w:lang w:val="hu-HU"/>
              <w:rPrChange w:id="3394" w:author="laca" w:date="2015-06-14T16:50:00Z">
                <w:rPr>
                  <w:rFonts w:ascii="Cambria Math" w:hAnsi="Cambria Math"/>
                  <w:lang w:val="hu-HU"/>
                </w:rPr>
              </w:rPrChange>
            </w:rPr>
            <m:t>+</m:t>
          </m:r>
          <m:sSub>
            <m:sSubPr>
              <m:ctrlPr>
                <w:rPr>
                  <w:rFonts w:ascii="Cambria Math" w:hAnsi="Cambria Math"/>
                  <w:i/>
                  <w:lang w:val="hu-HU"/>
                  <w:rPrChange w:id="3395" w:author="laca" w:date="2015-06-14T16:50:00Z">
                    <w:rPr>
                      <w:rFonts w:ascii="Cambria Math" w:hAnsi="Cambria Math"/>
                      <w:i/>
                      <w:lang w:val="hu-HU"/>
                    </w:rPr>
                  </w:rPrChange>
                </w:rPr>
              </m:ctrlPr>
            </m:sSubPr>
            <m:e>
              <m:r>
                <w:rPr>
                  <w:rFonts w:ascii="Cambria Math" w:hAnsi="Cambria Math"/>
                  <w:lang w:val="hu-HU"/>
                  <w:rPrChange w:id="3396" w:author="laca" w:date="2015-06-14T16:50:00Z">
                    <w:rPr>
                      <w:rFonts w:ascii="Cambria Math" w:hAnsi="Cambria Math"/>
                      <w:lang w:val="hu-HU"/>
                    </w:rPr>
                  </w:rPrChange>
                </w:rPr>
                <m:t>V</m:t>
              </m:r>
            </m:e>
            <m:sub>
              <m:sSub>
                <m:sSubPr>
                  <m:ctrlPr>
                    <w:rPr>
                      <w:rFonts w:ascii="Cambria Math" w:hAnsi="Cambria Math"/>
                      <w:i/>
                      <w:lang w:val="hu-HU"/>
                      <w:rPrChange w:id="3397" w:author="laca" w:date="2015-06-14T16:50:00Z">
                        <w:rPr>
                          <w:rFonts w:ascii="Cambria Math" w:hAnsi="Cambria Math"/>
                          <w:i/>
                          <w:lang w:val="hu-HU"/>
                        </w:rPr>
                      </w:rPrChange>
                    </w:rPr>
                  </m:ctrlPr>
                </m:sSubPr>
                <m:e>
                  <m:r>
                    <w:rPr>
                      <w:rFonts w:ascii="Cambria Math" w:hAnsi="Cambria Math"/>
                      <w:lang w:val="hu-HU"/>
                      <w:rPrChange w:id="3398" w:author="laca" w:date="2015-06-14T16:50:00Z">
                        <w:rPr>
                          <w:rFonts w:ascii="Cambria Math" w:hAnsi="Cambria Math"/>
                          <w:lang w:val="hu-HU"/>
                        </w:rPr>
                      </w:rPrChange>
                    </w:rPr>
                    <m:t>T</m:t>
                  </m:r>
                </m:e>
                <m:sub>
                  <m:r>
                    <w:rPr>
                      <w:rFonts w:ascii="Cambria Math" w:hAnsi="Cambria Math"/>
                      <w:lang w:val="hu-HU"/>
                      <w:rPrChange w:id="3399" w:author="laca" w:date="2015-06-14T16:50:00Z">
                        <w:rPr>
                          <w:rFonts w:ascii="Cambria Math" w:hAnsi="Cambria Math"/>
                          <w:lang w:val="hu-HU"/>
                        </w:rPr>
                      </w:rPrChange>
                    </w:rPr>
                    <m:t>i</m:t>
                  </m:r>
                </m:sub>
              </m:sSub>
            </m:sub>
          </m:sSub>
        </m:oMath>
      </m:oMathPara>
    </w:p>
    <w:p w14:paraId="3FC8D862" w14:textId="4E4BC0F0" w:rsidR="002C587A" w:rsidRPr="00FE5CC9" w:rsidDel="002E2EC5" w:rsidRDefault="00ED22AB" w:rsidP="0071433B">
      <w:pPr>
        <w:pStyle w:val="NormalWeb"/>
        <w:spacing w:before="0" w:beforeAutospacing="0" w:after="0" w:afterAutospacing="0" w:line="360" w:lineRule="auto"/>
        <w:ind w:firstLine="576"/>
        <w:jc w:val="both"/>
        <w:rPr>
          <w:del w:id="3400" w:author="laca" w:date="2015-06-14T11:18:00Z"/>
          <w:lang w:val="hu-HU"/>
          <w:rPrChange w:id="3401" w:author="laca" w:date="2015-06-14T16:50:00Z">
            <w:rPr>
              <w:del w:id="3402" w:author="laca" w:date="2015-06-14T11:18:00Z"/>
              <w:lang w:val="hu-HU"/>
            </w:rPr>
          </w:rPrChange>
        </w:rPr>
        <w:pPrChange w:id="3403" w:author="laca" w:date="2015-06-14T14:00:00Z">
          <w:pPr>
            <w:pStyle w:val="NormalWeb"/>
            <w:spacing w:before="0" w:beforeAutospacing="0" w:after="0" w:afterAutospacing="0" w:line="360" w:lineRule="auto"/>
            <w:ind w:firstLine="576"/>
            <w:jc w:val="both"/>
          </w:pPr>
        </w:pPrChange>
      </w:pPr>
      <w:r w:rsidRPr="00FE5CC9">
        <w:rPr>
          <w:lang w:val="hu-HU"/>
          <w:rPrChange w:id="3404" w:author="laca" w:date="2015-06-14T16:50:00Z">
            <w:rPr>
              <w:lang w:val="hu-HU"/>
            </w:rPr>
          </w:rPrChange>
        </w:rPr>
        <w:t xml:space="preserve">A </w:t>
      </w:r>
      <w:del w:id="3405" w:author="laca" w:date="2015-06-14T11:17:00Z">
        <w:r w:rsidRPr="00FE5CC9" w:rsidDel="002E2EC5">
          <w:rPr>
            <w:lang w:val="hu-HU"/>
            <w:rPrChange w:id="3406" w:author="laca" w:date="2015-06-14T16:50:00Z">
              <w:rPr>
                <w:lang w:val="hu-HU"/>
              </w:rPr>
            </w:rPrChange>
          </w:rPr>
          <w:delText>sebeségek</w:delText>
        </w:r>
      </w:del>
      <w:ins w:id="3407" w:author="laca" w:date="2015-06-14T11:17:00Z">
        <w:r w:rsidR="002E2EC5" w:rsidRPr="00FE5CC9">
          <w:rPr>
            <w:lang w:val="hu-HU"/>
            <w:rPrChange w:id="3408" w:author="laca" w:date="2015-06-14T16:50:00Z">
              <w:rPr>
                <w:lang w:val="hu-HU"/>
              </w:rPr>
            </w:rPrChange>
          </w:rPr>
          <w:t>sebességek</w:t>
        </w:r>
      </w:ins>
      <w:r w:rsidRPr="00FE5CC9">
        <w:rPr>
          <w:lang w:val="hu-HU"/>
          <w:rPrChange w:id="3409" w:author="laca" w:date="2015-06-14T16:50:00Z">
            <w:rPr>
              <w:lang w:val="hu-HU"/>
            </w:rPr>
          </w:rPrChange>
        </w:rPr>
        <w:t xml:space="preserve"> összeadását </w:t>
      </w:r>
      <w:ins w:id="3410" w:author="laca" w:date="2015-06-14T11:17:00Z">
        <w:r w:rsidR="002E2EC5" w:rsidRPr="00FE5CC9">
          <w:rPr>
            <w:lang w:val="hu-HU"/>
            <w:rPrChange w:id="3411" w:author="laca" w:date="2015-06-14T16:50:00Z">
              <w:rPr>
                <w:lang w:val="hu-HU"/>
              </w:rPr>
            </w:rPrChange>
          </w:rPr>
          <w:fldChar w:fldCharType="begin"/>
        </w:r>
        <w:r w:rsidR="002E2EC5" w:rsidRPr="00FE5CC9">
          <w:rPr>
            <w:lang w:val="hu-HU"/>
            <w:rPrChange w:id="3412" w:author="laca" w:date="2015-06-14T16:50:00Z">
              <w:rPr>
                <w:lang w:val="hu-HU"/>
              </w:rPr>
            </w:rPrChange>
          </w:rPr>
          <w:instrText xml:space="preserve"> REF _Ref422042216 \h </w:instrText>
        </w:r>
        <w:r w:rsidR="002E2EC5" w:rsidRPr="00FE5CC9">
          <w:rPr>
            <w:lang w:val="hu-HU"/>
            <w:rPrChange w:id="3413" w:author="laca" w:date="2015-06-14T16:50:00Z">
              <w:rPr>
                <w:lang w:val="hu-HU"/>
              </w:rPr>
            </w:rPrChange>
          </w:rPr>
        </w:r>
      </w:ins>
      <w:r w:rsidR="0071433B" w:rsidRPr="00FE5CC9">
        <w:rPr>
          <w:lang w:val="hu-HU"/>
          <w:rPrChange w:id="3414" w:author="laca" w:date="2015-06-14T16:50:00Z">
            <w:rPr>
              <w:lang w:val="hu-HU"/>
            </w:rPr>
          </w:rPrChange>
        </w:rPr>
        <w:instrText xml:space="preserve"> \* MERGEFORMAT </w:instrText>
      </w:r>
      <w:r w:rsidR="002E2EC5" w:rsidRPr="00FE5CC9">
        <w:rPr>
          <w:lang w:val="hu-HU"/>
          <w:rPrChange w:id="3415" w:author="laca" w:date="2015-06-14T16:50:00Z">
            <w:rPr>
              <w:lang w:val="hu-HU"/>
            </w:rPr>
          </w:rPrChange>
        </w:rPr>
        <w:fldChar w:fldCharType="separate"/>
      </w:r>
      <w:ins w:id="3416" w:author="laca" w:date="2015-06-14T11:17:00Z">
        <w:r w:rsidR="002E2EC5" w:rsidRPr="00FE5CC9">
          <w:rPr>
            <w:lang w:val="hu-HU"/>
            <w:rPrChange w:id="3417" w:author="laca" w:date="2015-06-14T16:50:00Z">
              <w:rPr/>
            </w:rPrChange>
          </w:rPr>
          <w:t xml:space="preserve">Kép. </w:t>
        </w:r>
        <w:r w:rsidR="002E2EC5" w:rsidRPr="00FE5CC9">
          <w:rPr>
            <w:noProof/>
            <w:lang w:val="hu-HU"/>
            <w:rPrChange w:id="3418" w:author="laca" w:date="2015-06-14T16:50:00Z">
              <w:rPr>
                <w:noProof/>
              </w:rPr>
            </w:rPrChange>
          </w:rPr>
          <w:t>3</w:t>
        </w:r>
        <w:r w:rsidR="002E2EC5" w:rsidRPr="00FE5CC9">
          <w:rPr>
            <w:lang w:val="hu-HU"/>
            <w:rPrChange w:id="3419" w:author="laca" w:date="2015-06-14T16:50:00Z">
              <w:rPr/>
            </w:rPrChange>
          </w:rPr>
          <w:t>.</w:t>
        </w:r>
        <w:r w:rsidR="002E2EC5" w:rsidRPr="00FE5CC9">
          <w:rPr>
            <w:noProof/>
            <w:lang w:val="hu-HU"/>
            <w:rPrChange w:id="3420" w:author="laca" w:date="2015-06-14T16:50:00Z">
              <w:rPr>
                <w:noProof/>
              </w:rPr>
            </w:rPrChange>
          </w:rPr>
          <w:t>16</w:t>
        </w:r>
        <w:r w:rsidR="002E2EC5" w:rsidRPr="00FE5CC9">
          <w:rPr>
            <w:lang w:val="hu-HU"/>
            <w:rPrChange w:id="3421" w:author="laca" w:date="2015-06-14T16:50:00Z">
              <w:rPr>
                <w:lang w:val="hu-HU"/>
              </w:rPr>
            </w:rPrChange>
          </w:rPr>
          <w:fldChar w:fldCharType="end"/>
        </w:r>
        <w:r w:rsidR="002E2EC5" w:rsidRPr="00FE5CC9">
          <w:rPr>
            <w:lang w:val="hu-HU"/>
            <w:rPrChange w:id="3422" w:author="laca" w:date="2015-06-14T16:50:00Z">
              <w:rPr>
                <w:lang w:val="hu-HU"/>
              </w:rPr>
            </w:rPrChange>
          </w:rPr>
          <w:t xml:space="preserve"> </w:t>
        </w:r>
      </w:ins>
      <w:del w:id="3423" w:author="laca" w:date="2015-06-14T11:17:00Z">
        <w:r w:rsidRPr="00FE5CC9" w:rsidDel="002E2EC5">
          <w:rPr>
            <w:lang w:val="hu-HU"/>
            <w:rPrChange w:id="3424" w:author="laca" w:date="2015-06-14T16:50:00Z">
              <w:rPr>
                <w:lang w:val="hu-HU"/>
              </w:rPr>
            </w:rPrChange>
          </w:rPr>
          <w:delText xml:space="preserve">1.10 képen </w:delText>
        </w:r>
      </w:del>
      <w:r w:rsidRPr="00FE5CC9">
        <w:rPr>
          <w:lang w:val="hu-HU"/>
          <w:rPrChange w:id="3425" w:author="laca" w:date="2015-06-14T16:50:00Z">
            <w:rPr>
              <w:lang w:val="hu-HU"/>
            </w:rPr>
          </w:rPrChange>
        </w:rPr>
        <w:t xml:space="preserve">látható </w:t>
      </w:r>
      <w:proofErr w:type="spellStart"/>
      <w:r w:rsidRPr="00FE5CC9">
        <w:rPr>
          <w:lang w:val="hu-HU"/>
          <w:rPrChange w:id="3426" w:author="laca" w:date="2015-06-14T16:50:00Z">
            <w:rPr>
              <w:lang w:val="hu-HU"/>
            </w:rPr>
          </w:rPrChange>
        </w:rPr>
        <w:t>Mult</w:t>
      </w:r>
      <w:proofErr w:type="spellEnd"/>
      <w:r w:rsidRPr="00FE5CC9">
        <w:rPr>
          <w:lang w:val="hu-HU"/>
          <w:rPrChange w:id="3427" w:author="laca" w:date="2015-06-14T16:50:00Z">
            <w:rPr>
              <w:lang w:val="hu-HU"/>
            </w:rPr>
          </w:rPrChange>
        </w:rPr>
        <w:t xml:space="preserve">, </w:t>
      </w:r>
      <w:proofErr w:type="spellStart"/>
      <w:r w:rsidRPr="00FE5CC9">
        <w:rPr>
          <w:lang w:val="hu-HU"/>
          <w:rPrChange w:id="3428" w:author="laca" w:date="2015-06-14T16:50:00Z">
            <w:rPr>
              <w:lang w:val="hu-HU"/>
            </w:rPr>
          </w:rPrChange>
        </w:rPr>
        <w:t>Mux</w:t>
      </w:r>
      <w:proofErr w:type="spellEnd"/>
      <w:r w:rsidRPr="00FE5CC9">
        <w:rPr>
          <w:lang w:val="hu-HU"/>
          <w:rPrChange w:id="3429" w:author="laca" w:date="2015-06-14T16:50:00Z">
            <w:rPr>
              <w:lang w:val="hu-HU"/>
            </w:rPr>
          </w:rPrChange>
        </w:rPr>
        <w:t xml:space="preserve">, </w:t>
      </w:r>
      <w:proofErr w:type="spellStart"/>
      <w:ins w:id="3430" w:author="laca" w:date="2015-06-14T11:18:00Z">
        <w:r w:rsidR="002E2EC5" w:rsidRPr="00FE5CC9">
          <w:rPr>
            <w:lang w:val="hu-HU"/>
            <w:rPrChange w:id="3431" w:author="laca" w:date="2015-06-14T16:50:00Z">
              <w:rPr>
                <w:lang w:val="hu-HU"/>
              </w:rPr>
            </w:rPrChange>
          </w:rPr>
          <w:t>Viszacsatolás</w:t>
        </w:r>
        <w:proofErr w:type="spellEnd"/>
        <w:r w:rsidR="002E2EC5" w:rsidRPr="00FE5CC9">
          <w:rPr>
            <w:lang w:val="hu-HU"/>
            <w:rPrChange w:id="3432" w:author="laca" w:date="2015-06-14T16:50:00Z">
              <w:rPr>
                <w:lang w:val="hu-HU"/>
              </w:rPr>
            </w:rPrChange>
          </w:rPr>
          <w:t xml:space="preserve"> modulok</w:t>
        </w:r>
      </w:ins>
      <w:del w:id="3433" w:author="laca" w:date="2015-06-14T11:18:00Z">
        <w:r w:rsidRPr="00FE5CC9" w:rsidDel="002E2EC5">
          <w:rPr>
            <w:lang w:val="hu-HU"/>
            <w:rPrChange w:id="3434" w:author="laca" w:date="2015-06-14T16:50:00Z">
              <w:rPr>
                <w:lang w:val="hu-HU"/>
              </w:rPr>
            </w:rPrChange>
          </w:rPr>
          <w:delText>AddSub1</w:delText>
        </w:r>
      </w:del>
      <w:r w:rsidRPr="00FE5CC9">
        <w:rPr>
          <w:lang w:val="hu-HU"/>
          <w:rPrChange w:id="3435" w:author="laca" w:date="2015-06-14T16:50:00Z">
            <w:rPr>
              <w:lang w:val="hu-HU"/>
            </w:rPr>
          </w:rPrChange>
        </w:rPr>
        <w:t xml:space="preserve"> végzik</w:t>
      </w:r>
      <w:ins w:id="3436" w:author="laca" w:date="2015-06-14T11:18:00Z">
        <w:r w:rsidR="002E2EC5" w:rsidRPr="00FE5CC9">
          <w:rPr>
            <w:lang w:val="hu-HU"/>
            <w:rPrChange w:id="3437" w:author="laca" w:date="2015-06-14T16:50:00Z">
              <w:rPr>
                <w:lang w:val="hu-HU"/>
              </w:rPr>
            </w:rPrChange>
          </w:rPr>
          <w:t xml:space="preserve"> el</w:t>
        </w:r>
      </w:ins>
      <w:r w:rsidRPr="00FE5CC9">
        <w:rPr>
          <w:lang w:val="hu-HU"/>
          <w:rPrChange w:id="3438" w:author="laca" w:date="2015-06-14T16:50:00Z">
            <w:rPr>
              <w:lang w:val="hu-HU"/>
            </w:rPr>
          </w:rPrChange>
        </w:rPr>
        <w:t xml:space="preserve">, az összeadást ki vagy be kapcsolhatjuk a </w:t>
      </w:r>
      <w:proofErr w:type="spellStart"/>
      <w:r w:rsidRPr="00FE5CC9">
        <w:rPr>
          <w:lang w:val="hu-HU"/>
          <w:rPrChange w:id="3439" w:author="laca" w:date="2015-06-14T16:50:00Z">
            <w:rPr>
              <w:lang w:val="hu-HU"/>
            </w:rPr>
          </w:rPrChange>
        </w:rPr>
        <w:t>Config</w:t>
      </w:r>
      <w:proofErr w:type="spellEnd"/>
      <w:r w:rsidRPr="00FE5CC9">
        <w:rPr>
          <w:lang w:val="hu-HU"/>
          <w:rPrChange w:id="3440" w:author="laca" w:date="2015-06-14T16:50:00Z">
            <w:rPr>
              <w:lang w:val="hu-HU"/>
            </w:rPr>
          </w:rPrChange>
        </w:rPr>
        <w:t xml:space="preserve"> regiszter negyedik bitjével.</w:t>
      </w:r>
    </w:p>
    <w:p w14:paraId="1721F947" w14:textId="77777777" w:rsidR="000C4B16" w:rsidRPr="00FE5CC9" w:rsidRDefault="000C4B16" w:rsidP="00BC64C7">
      <w:pPr>
        <w:pStyle w:val="NormalWeb"/>
        <w:spacing w:before="0" w:beforeAutospacing="0" w:after="0" w:afterAutospacing="0" w:line="360" w:lineRule="auto"/>
        <w:ind w:firstLine="576"/>
        <w:jc w:val="both"/>
        <w:rPr>
          <w:highlight w:val="yellow"/>
          <w:lang w:val="hu-HU"/>
          <w:rPrChange w:id="3441" w:author="laca" w:date="2015-06-14T16:50:00Z">
            <w:rPr>
              <w:highlight w:val="yellow"/>
              <w:lang w:val="hu-HU"/>
            </w:rPr>
          </w:rPrChange>
        </w:rPr>
      </w:pPr>
    </w:p>
    <w:p w14:paraId="0D64CBD3" w14:textId="77777777" w:rsidR="002E2EC5" w:rsidRPr="00FE5CC9" w:rsidRDefault="00ED22AB" w:rsidP="00BC64C7">
      <w:pPr>
        <w:pStyle w:val="NormalWeb"/>
        <w:spacing w:before="0" w:beforeAutospacing="0" w:after="0" w:afterAutospacing="0" w:line="360" w:lineRule="auto"/>
        <w:ind w:firstLine="576"/>
        <w:jc w:val="both"/>
        <w:rPr>
          <w:ins w:id="3442" w:author="laca" w:date="2015-06-14T11:49:00Z"/>
          <w:highlight w:val="yellow"/>
          <w:lang w:val="hu-HU"/>
          <w:rPrChange w:id="3443" w:author="laca" w:date="2015-06-14T16:50:00Z">
            <w:rPr>
              <w:ins w:id="3444" w:author="laca" w:date="2015-06-14T11:49:00Z"/>
              <w:highlight w:val="yellow"/>
              <w:lang w:val="hu-HU"/>
            </w:rPr>
          </w:rPrChange>
        </w:rPr>
      </w:pPr>
      <w:r w:rsidRPr="00FE5CC9">
        <w:rPr>
          <w:highlight w:val="yellow"/>
          <w:lang w:val="hu-HU"/>
          <w:rPrChange w:id="3445" w:author="laca" w:date="2015-06-14T16:50:00Z">
            <w:rPr>
              <w:highlight w:val="yellow"/>
              <w:lang w:val="hu-HU"/>
            </w:rPr>
          </w:rPrChange>
        </w:rPr>
        <w:t>A</w:t>
      </w:r>
      <w:ins w:id="3446" w:author="laca" w:date="2015-06-14T11:19:00Z">
        <w:r w:rsidR="002E2EC5" w:rsidRPr="00FE5CC9">
          <w:rPr>
            <w:highlight w:val="yellow"/>
            <w:lang w:val="hu-HU"/>
            <w:rPrChange w:id="3447" w:author="laca" w:date="2015-06-14T16:50:00Z">
              <w:rPr>
                <w:highlight w:val="yellow"/>
                <w:lang w:val="hu-HU"/>
              </w:rPr>
            </w:rPrChange>
          </w:rPr>
          <w:t>z osztott</w:t>
        </w:r>
      </w:ins>
      <w:r w:rsidRPr="00FE5CC9">
        <w:rPr>
          <w:highlight w:val="yellow"/>
          <w:lang w:val="hu-HU"/>
          <w:rPrChange w:id="3448" w:author="laca" w:date="2015-06-14T16:50:00Z">
            <w:rPr>
              <w:highlight w:val="yellow"/>
              <w:lang w:val="hu-HU"/>
            </w:rPr>
          </w:rPrChange>
        </w:rPr>
        <w:t xml:space="preserve"> regiszterek</w:t>
      </w:r>
      <w:ins w:id="3449" w:author="laca" w:date="2015-06-14T11:19:00Z">
        <w:r w:rsidR="002E2EC5" w:rsidRPr="00FE5CC9">
          <w:rPr>
            <w:highlight w:val="yellow"/>
            <w:lang w:val="hu-HU"/>
            <w:rPrChange w:id="3450" w:author="laca" w:date="2015-06-14T16:50:00Z">
              <w:rPr>
                <w:highlight w:val="yellow"/>
                <w:lang w:val="hu-HU"/>
              </w:rPr>
            </w:rPrChange>
          </w:rPr>
          <w:t xml:space="preserve"> </w:t>
        </w:r>
      </w:ins>
      <w:ins w:id="3451" w:author="laca" w:date="2015-06-14T11:41:00Z">
        <w:r w:rsidR="002E2EC5" w:rsidRPr="00FE5CC9">
          <w:rPr>
            <w:highlight w:val="yellow"/>
            <w:lang w:val="hu-HU"/>
            <w:rPrChange w:id="3452" w:author="laca" w:date="2015-06-14T16:50:00Z">
              <w:rPr>
                <w:highlight w:val="yellow"/>
                <w:lang w:val="hu-HU"/>
              </w:rPr>
            </w:rPrChange>
          </w:rPr>
          <w:t xml:space="preserve">olyan hardveres </w:t>
        </w:r>
        <w:proofErr w:type="gramStart"/>
        <w:r w:rsidR="002E2EC5" w:rsidRPr="00FE5CC9">
          <w:rPr>
            <w:highlight w:val="yellow"/>
            <w:lang w:val="hu-HU"/>
            <w:rPrChange w:id="3453" w:author="laca" w:date="2015-06-14T16:50:00Z">
              <w:rPr>
                <w:highlight w:val="yellow"/>
                <w:lang w:val="hu-HU"/>
              </w:rPr>
            </w:rPrChange>
          </w:rPr>
          <w:t>elemek</w:t>
        </w:r>
        <w:proofErr w:type="gramEnd"/>
        <w:r w:rsidR="002E2EC5" w:rsidRPr="00FE5CC9">
          <w:rPr>
            <w:highlight w:val="yellow"/>
            <w:lang w:val="hu-HU"/>
            <w:rPrChange w:id="3454" w:author="laca" w:date="2015-06-14T16:50:00Z">
              <w:rPr>
                <w:highlight w:val="yellow"/>
                <w:lang w:val="hu-HU"/>
              </w:rPr>
            </w:rPrChange>
          </w:rPr>
          <w:t xml:space="preserve"> amelyeket az FPGA </w:t>
        </w:r>
        <w:proofErr w:type="spellStart"/>
        <w:r w:rsidR="002E2EC5" w:rsidRPr="00FE5CC9">
          <w:rPr>
            <w:highlight w:val="yellow"/>
            <w:lang w:val="hu-HU"/>
            <w:rPrChange w:id="3455" w:author="laca" w:date="2015-06-14T16:50:00Z">
              <w:rPr>
                <w:highlight w:val="yellow"/>
                <w:lang w:val="hu-HU"/>
              </w:rPr>
            </w:rPrChange>
          </w:rPr>
          <w:t>ba</w:t>
        </w:r>
        <w:proofErr w:type="spellEnd"/>
        <w:r w:rsidR="002E2EC5" w:rsidRPr="00FE5CC9">
          <w:rPr>
            <w:highlight w:val="yellow"/>
            <w:lang w:val="hu-HU"/>
            <w:rPrChange w:id="3456" w:author="laca" w:date="2015-06-14T16:50:00Z">
              <w:rPr>
                <w:highlight w:val="yellow"/>
                <w:lang w:val="hu-HU"/>
              </w:rPr>
            </w:rPrChange>
          </w:rPr>
          <w:t xml:space="preserve"> hozunk létre, és szoftveresen a memóriába </w:t>
        </w:r>
        <w:proofErr w:type="spellStart"/>
        <w:r w:rsidR="002E2EC5" w:rsidRPr="00FE5CC9">
          <w:rPr>
            <w:highlight w:val="yellow"/>
            <w:lang w:val="hu-HU"/>
            <w:rPrChange w:id="3457" w:author="laca" w:date="2015-06-14T16:50:00Z">
              <w:rPr>
                <w:highlight w:val="yellow"/>
                <w:lang w:val="hu-HU"/>
              </w:rPr>
            </w:rPrChange>
          </w:rPr>
          <w:t>mapolt</w:t>
        </w:r>
        <w:proofErr w:type="spellEnd"/>
        <w:r w:rsidR="002E2EC5" w:rsidRPr="00FE5CC9">
          <w:rPr>
            <w:highlight w:val="yellow"/>
            <w:lang w:val="hu-HU"/>
            <w:rPrChange w:id="3458" w:author="laca" w:date="2015-06-14T16:50:00Z">
              <w:rPr>
                <w:highlight w:val="yellow"/>
                <w:lang w:val="hu-HU"/>
              </w:rPr>
            </w:rPrChange>
          </w:rPr>
          <w:t xml:space="preserve"> </w:t>
        </w:r>
        <w:proofErr w:type="spellStart"/>
        <w:r w:rsidR="002E2EC5" w:rsidRPr="00FE5CC9">
          <w:rPr>
            <w:highlight w:val="yellow"/>
            <w:lang w:val="hu-HU"/>
            <w:rPrChange w:id="3459" w:author="laca" w:date="2015-06-14T16:50:00Z">
              <w:rPr>
                <w:highlight w:val="yellow"/>
                <w:lang w:val="hu-HU"/>
              </w:rPr>
            </w:rPrChange>
          </w:rPr>
          <w:t>cimekkel</w:t>
        </w:r>
        <w:proofErr w:type="spellEnd"/>
        <w:r w:rsidR="002E2EC5" w:rsidRPr="00FE5CC9">
          <w:rPr>
            <w:highlight w:val="yellow"/>
            <w:lang w:val="hu-HU"/>
            <w:rPrChange w:id="3460" w:author="laca" w:date="2015-06-14T16:50:00Z">
              <w:rPr>
                <w:highlight w:val="yellow"/>
                <w:lang w:val="hu-HU"/>
              </w:rPr>
            </w:rPrChange>
          </w:rPr>
          <w:t xml:space="preserve"> rendelkeznek, </w:t>
        </w:r>
        <w:proofErr w:type="spellStart"/>
        <w:r w:rsidR="002E2EC5" w:rsidRPr="00FE5CC9">
          <w:rPr>
            <w:highlight w:val="yellow"/>
            <w:lang w:val="hu-HU"/>
            <w:rPrChange w:id="3461" w:author="laca" w:date="2015-06-14T16:50:00Z">
              <w:rPr>
                <w:highlight w:val="yellow"/>
                <w:lang w:val="hu-HU"/>
              </w:rPr>
            </w:rPrChange>
          </w:rPr>
          <w:t>amelzeket</w:t>
        </w:r>
        <w:proofErr w:type="spellEnd"/>
        <w:r w:rsidR="002E2EC5" w:rsidRPr="00FE5CC9">
          <w:rPr>
            <w:highlight w:val="yellow"/>
            <w:lang w:val="hu-HU"/>
            <w:rPrChange w:id="3462" w:author="laca" w:date="2015-06-14T16:50:00Z">
              <w:rPr>
                <w:highlight w:val="yellow"/>
                <w:lang w:val="hu-HU"/>
              </w:rPr>
            </w:rPrChange>
          </w:rPr>
          <w:t xml:space="preserve"> </w:t>
        </w:r>
        <w:proofErr w:type="spellStart"/>
        <w:r w:rsidR="002E2EC5" w:rsidRPr="00FE5CC9">
          <w:rPr>
            <w:highlight w:val="yellow"/>
            <w:lang w:val="hu-HU"/>
            <w:rPrChange w:id="3463" w:author="laca" w:date="2015-06-14T16:50:00Z">
              <w:rPr>
                <w:highlight w:val="yellow"/>
                <w:lang w:val="hu-HU"/>
              </w:rPr>
            </w:rPrChange>
          </w:rPr>
          <w:t>irhatunk</w:t>
        </w:r>
        <w:proofErr w:type="spellEnd"/>
        <w:r w:rsidR="002E2EC5" w:rsidRPr="00FE5CC9">
          <w:rPr>
            <w:highlight w:val="yellow"/>
            <w:lang w:val="hu-HU"/>
            <w:rPrChange w:id="3464" w:author="laca" w:date="2015-06-14T16:50:00Z">
              <w:rPr>
                <w:highlight w:val="yellow"/>
                <w:lang w:val="hu-HU"/>
              </w:rPr>
            </w:rPrChange>
          </w:rPr>
          <w:t xml:space="preserve"> vagy olvashatunk. </w:t>
        </w:r>
      </w:ins>
      <w:ins w:id="3465" w:author="laca" w:date="2015-06-14T11:43:00Z">
        <w:r w:rsidR="002E2EC5" w:rsidRPr="00FE5CC9">
          <w:rPr>
            <w:highlight w:val="yellow"/>
            <w:lang w:val="hu-HU"/>
            <w:rPrChange w:id="3466" w:author="laca" w:date="2015-06-14T16:50:00Z">
              <w:rPr>
                <w:highlight w:val="yellow"/>
                <w:lang w:val="hu-HU"/>
              </w:rPr>
            </w:rPrChange>
          </w:rPr>
          <w:t xml:space="preserve">A System generátorban a </w:t>
        </w:r>
      </w:ins>
      <w:proofErr w:type="spellStart"/>
      <w:r w:rsidRPr="00FE5CC9">
        <w:rPr>
          <w:highlight w:val="yellow"/>
          <w:lang w:val="hu-HU"/>
          <w:rPrChange w:id="3467" w:author="laca" w:date="2015-06-14T16:50:00Z">
            <w:rPr>
              <w:highlight w:val="yellow"/>
              <w:lang w:val="hu-HU"/>
            </w:rPr>
          </w:rPrChange>
        </w:rPr>
        <w:t>ToRegister</w:t>
      </w:r>
      <w:proofErr w:type="spellEnd"/>
      <w:r w:rsidRPr="00FE5CC9">
        <w:rPr>
          <w:highlight w:val="yellow"/>
          <w:lang w:val="hu-HU"/>
          <w:rPrChange w:id="3468" w:author="laca" w:date="2015-06-14T16:50:00Z">
            <w:rPr>
              <w:highlight w:val="yellow"/>
              <w:lang w:val="hu-HU"/>
            </w:rPr>
          </w:rPrChange>
        </w:rPr>
        <w:t xml:space="preserve"> illetve </w:t>
      </w:r>
      <w:proofErr w:type="spellStart"/>
      <w:r w:rsidRPr="00FE5CC9">
        <w:rPr>
          <w:highlight w:val="yellow"/>
          <w:lang w:val="hu-HU"/>
          <w:rPrChange w:id="3469" w:author="laca" w:date="2015-06-14T16:50:00Z">
            <w:rPr>
              <w:highlight w:val="yellow"/>
              <w:lang w:val="hu-HU"/>
            </w:rPr>
          </w:rPrChange>
        </w:rPr>
        <w:t>FromRegister</w:t>
      </w:r>
      <w:proofErr w:type="spellEnd"/>
      <w:ins w:id="3470" w:author="laca" w:date="2015-06-14T11:19:00Z">
        <w:r w:rsidR="002E2EC5" w:rsidRPr="00FE5CC9">
          <w:rPr>
            <w:highlight w:val="yellow"/>
            <w:lang w:val="hu-HU"/>
            <w:rPrChange w:id="3471" w:author="laca" w:date="2015-06-14T16:50:00Z">
              <w:rPr>
                <w:highlight w:val="yellow"/>
                <w:lang w:val="hu-HU"/>
              </w:rPr>
            </w:rPrChange>
          </w:rPr>
          <w:t xml:space="preserve"> </w:t>
        </w:r>
      </w:ins>
      <w:del w:id="3472" w:author="laca" w:date="2015-06-14T11:43:00Z">
        <w:r w:rsidRPr="00FE5CC9" w:rsidDel="002E2EC5">
          <w:rPr>
            <w:highlight w:val="yellow"/>
            <w:lang w:val="hu-HU"/>
            <w:rPrChange w:id="3473" w:author="laca" w:date="2015-06-14T16:50:00Z">
              <w:rPr>
                <w:highlight w:val="yellow"/>
                <w:lang w:val="hu-HU"/>
              </w:rPr>
            </w:rPrChange>
          </w:rPr>
          <w:delText xml:space="preserve">XilinxSimulink </w:delText>
        </w:r>
      </w:del>
      <w:r w:rsidRPr="00FE5CC9">
        <w:rPr>
          <w:highlight w:val="yellow"/>
          <w:lang w:val="hu-HU"/>
          <w:rPrChange w:id="3474" w:author="laca" w:date="2015-06-14T16:50:00Z">
            <w:rPr>
              <w:highlight w:val="yellow"/>
              <w:lang w:val="hu-HU"/>
            </w:rPr>
          </w:rPrChange>
        </w:rPr>
        <w:t xml:space="preserve">elemekkel </w:t>
      </w:r>
      <w:ins w:id="3475" w:author="laca" w:date="2015-06-14T11:43:00Z">
        <w:r w:rsidR="002E2EC5" w:rsidRPr="00FE5CC9">
          <w:rPr>
            <w:highlight w:val="yellow"/>
            <w:lang w:val="hu-HU"/>
            <w:rPrChange w:id="3476" w:author="laca" w:date="2015-06-14T16:50:00Z">
              <w:rPr>
                <w:highlight w:val="yellow"/>
                <w:lang w:val="hu-HU"/>
              </w:rPr>
            </w:rPrChange>
          </w:rPr>
          <w:t>tudjuk kivitelezni</w:t>
        </w:r>
      </w:ins>
      <w:del w:id="3477" w:author="laca" w:date="2015-06-14T11:43:00Z">
        <w:r w:rsidRPr="00FE5CC9" w:rsidDel="002E2EC5">
          <w:rPr>
            <w:highlight w:val="yellow"/>
            <w:lang w:val="hu-HU"/>
            <w:rPrChange w:id="3478" w:author="laca" w:date="2015-06-14T16:50:00Z">
              <w:rPr>
                <w:highlight w:val="yellow"/>
                <w:lang w:val="hu-HU"/>
              </w:rPr>
            </w:rPrChange>
          </w:rPr>
          <w:delText>vannak megvalósí</w:delText>
        </w:r>
      </w:del>
      <w:del w:id="3479" w:author="laca" w:date="2015-06-14T11:44:00Z">
        <w:r w:rsidRPr="00FE5CC9" w:rsidDel="002E2EC5">
          <w:rPr>
            <w:highlight w:val="yellow"/>
            <w:lang w:val="hu-HU"/>
            <w:rPrChange w:id="3480" w:author="laca" w:date="2015-06-14T16:50:00Z">
              <w:rPr>
                <w:highlight w:val="yellow"/>
                <w:lang w:val="hu-HU"/>
              </w:rPr>
            </w:rPrChange>
          </w:rPr>
          <w:delText>tva</w:delText>
        </w:r>
      </w:del>
      <w:r w:rsidRPr="00FE5CC9">
        <w:rPr>
          <w:highlight w:val="yellow"/>
          <w:lang w:val="hu-HU"/>
          <w:rPrChange w:id="3481" w:author="laca" w:date="2015-06-14T16:50:00Z">
            <w:rPr>
              <w:highlight w:val="yellow"/>
              <w:lang w:val="hu-HU"/>
            </w:rPr>
          </w:rPrChange>
        </w:rPr>
        <w:t xml:space="preserve">. </w:t>
      </w:r>
      <w:commentRangeStart w:id="3482"/>
      <w:r w:rsidRPr="00FE5CC9">
        <w:rPr>
          <w:highlight w:val="yellow"/>
          <w:lang w:val="hu-HU"/>
          <w:rPrChange w:id="3483" w:author="laca" w:date="2015-06-14T16:50:00Z">
            <w:rPr>
              <w:highlight w:val="yellow"/>
              <w:lang w:val="hu-HU"/>
            </w:rPr>
          </w:rPrChange>
        </w:rPr>
        <w:t xml:space="preserve">A </w:t>
      </w:r>
      <w:proofErr w:type="spellStart"/>
      <w:r w:rsidRPr="00FE5CC9">
        <w:rPr>
          <w:highlight w:val="yellow"/>
          <w:lang w:val="hu-HU"/>
          <w:rPrChange w:id="3484" w:author="laca" w:date="2015-06-14T16:50:00Z">
            <w:rPr>
              <w:highlight w:val="yellow"/>
              <w:lang w:val="hu-HU"/>
            </w:rPr>
          </w:rPrChange>
        </w:rPr>
        <w:t>ToRegister</w:t>
      </w:r>
      <w:proofErr w:type="spellEnd"/>
      <w:r w:rsidRPr="00FE5CC9">
        <w:rPr>
          <w:highlight w:val="yellow"/>
          <w:lang w:val="hu-HU"/>
          <w:rPrChange w:id="3485" w:author="laca" w:date="2015-06-14T16:50:00Z">
            <w:rPr>
              <w:highlight w:val="yellow"/>
              <w:lang w:val="hu-HU"/>
            </w:rPr>
          </w:rPrChange>
        </w:rPr>
        <w:t xml:space="preserve"> típusú </w:t>
      </w:r>
      <w:r w:rsidR="006D61B3" w:rsidRPr="00FE5CC9">
        <w:rPr>
          <w:highlight w:val="yellow"/>
          <w:lang w:val="hu-HU"/>
          <w:rPrChange w:id="3486" w:author="laca" w:date="2015-06-14T16:50:00Z">
            <w:rPr>
              <w:highlight w:val="yellow"/>
              <w:lang w:val="hu-HU"/>
            </w:rPr>
          </w:rPrChange>
        </w:rPr>
        <w:t>regiszterek</w:t>
      </w:r>
      <w:r w:rsidRPr="00FE5CC9">
        <w:rPr>
          <w:highlight w:val="yellow"/>
          <w:lang w:val="hu-HU"/>
          <w:rPrChange w:id="3487" w:author="laca" w:date="2015-06-14T16:50:00Z">
            <w:rPr>
              <w:highlight w:val="yellow"/>
              <w:lang w:val="hu-HU"/>
            </w:rPr>
          </w:rPrChange>
        </w:rPr>
        <w:t xml:space="preserve"> csak írhatók</w:t>
      </w:r>
      <w:ins w:id="3488" w:author="laca" w:date="2015-06-14T11:46:00Z">
        <w:r w:rsidR="002E2EC5" w:rsidRPr="00FE5CC9">
          <w:rPr>
            <w:highlight w:val="yellow"/>
            <w:lang w:val="hu-HU"/>
            <w:rPrChange w:id="3489" w:author="laca" w:date="2015-06-14T16:50:00Z">
              <w:rPr>
                <w:highlight w:val="yellow"/>
                <w:lang w:val="hu-HU"/>
              </w:rPr>
            </w:rPrChange>
          </w:rPr>
          <w:t xml:space="preserve"> a szoftvertől tudunk adatokat leküldeni a hardvernek</w:t>
        </w:r>
      </w:ins>
      <w:r w:rsidRPr="00FE5CC9">
        <w:rPr>
          <w:highlight w:val="yellow"/>
          <w:lang w:val="hu-HU"/>
          <w:rPrChange w:id="3490" w:author="laca" w:date="2015-06-14T16:50:00Z">
            <w:rPr>
              <w:highlight w:val="yellow"/>
              <w:lang w:val="hu-HU"/>
            </w:rPr>
          </w:rPrChange>
        </w:rPr>
        <w:t xml:space="preserve">, míg a </w:t>
      </w:r>
      <w:proofErr w:type="spellStart"/>
      <w:r w:rsidRPr="00FE5CC9">
        <w:rPr>
          <w:highlight w:val="yellow"/>
          <w:lang w:val="hu-HU"/>
          <w:rPrChange w:id="3491" w:author="laca" w:date="2015-06-14T16:50:00Z">
            <w:rPr>
              <w:highlight w:val="yellow"/>
              <w:lang w:val="hu-HU"/>
            </w:rPr>
          </w:rPrChange>
        </w:rPr>
        <w:t>FromRegister</w:t>
      </w:r>
      <w:proofErr w:type="spellEnd"/>
      <w:r w:rsidRPr="00FE5CC9">
        <w:rPr>
          <w:highlight w:val="yellow"/>
          <w:lang w:val="hu-HU"/>
          <w:rPrChange w:id="3492" w:author="laca" w:date="2015-06-14T16:50:00Z">
            <w:rPr>
              <w:highlight w:val="yellow"/>
              <w:lang w:val="hu-HU"/>
            </w:rPr>
          </w:rPrChange>
        </w:rPr>
        <w:t xml:space="preserve"> típusúak csak olvashatók</w:t>
      </w:r>
      <w:commentRangeEnd w:id="3482"/>
      <w:ins w:id="3493" w:author="laca" w:date="2015-06-14T11:47:00Z">
        <w:r w:rsidR="002E2EC5" w:rsidRPr="00FE5CC9">
          <w:rPr>
            <w:lang w:val="hu-HU"/>
            <w:rPrChange w:id="3494" w:author="laca" w:date="2015-06-14T16:50:00Z">
              <w:rPr>
                <w:lang w:val="hu-HU"/>
              </w:rPr>
            </w:rPrChange>
          </w:rPr>
          <w:t>, vagyis adatokat tudunk felvinni a szoftvernek</w:t>
        </w:r>
      </w:ins>
      <w:r w:rsidR="000C4B16" w:rsidRPr="00FE5CC9">
        <w:rPr>
          <w:rStyle w:val="CommentReference"/>
          <w:rFonts w:asciiTheme="minorHAnsi" w:eastAsiaTheme="minorEastAsia" w:hAnsiTheme="minorHAnsi" w:cstheme="minorBidi"/>
          <w:lang w:val="hu-HU"/>
          <w:rPrChange w:id="3495" w:author="laca" w:date="2015-06-14T16:50:00Z">
            <w:rPr>
              <w:rStyle w:val="CommentReference"/>
              <w:rFonts w:asciiTheme="minorHAnsi" w:eastAsiaTheme="minorEastAsia" w:hAnsiTheme="minorHAnsi" w:cstheme="minorBidi"/>
              <w:lang w:val="hu-HU"/>
            </w:rPr>
          </w:rPrChange>
        </w:rPr>
        <w:commentReference w:id="3482"/>
      </w:r>
      <w:ins w:id="3496" w:author="laca" w:date="2015-06-14T11:44:00Z">
        <w:r w:rsidR="002E2EC5" w:rsidRPr="00FE5CC9">
          <w:rPr>
            <w:highlight w:val="yellow"/>
            <w:lang w:val="hu-HU"/>
            <w:rPrChange w:id="3497" w:author="laca" w:date="2015-06-14T16:50:00Z">
              <w:rPr>
                <w:highlight w:val="yellow"/>
                <w:lang w:val="hu-HU"/>
              </w:rPr>
            </w:rPrChange>
          </w:rPr>
          <w:t>, ha a hardver oldatról mezük.</w:t>
        </w:r>
      </w:ins>
      <w:ins w:id="3498" w:author="laca" w:date="2015-06-14T11:49:00Z">
        <w:r w:rsidR="002E2EC5" w:rsidRPr="00FE5CC9">
          <w:rPr>
            <w:highlight w:val="yellow"/>
            <w:lang w:val="hu-HU"/>
            <w:rPrChange w:id="3499" w:author="laca" w:date="2015-06-14T16:50:00Z">
              <w:rPr>
                <w:highlight w:val="yellow"/>
                <w:lang w:val="hu-HU"/>
              </w:rPr>
            </w:rPrChange>
          </w:rPr>
          <w:t xml:space="preserve"> A szoftver általában egy </w:t>
        </w:r>
        <w:proofErr w:type="spellStart"/>
        <w:r w:rsidR="002E2EC5" w:rsidRPr="00FE5CC9">
          <w:rPr>
            <w:highlight w:val="yellow"/>
            <w:lang w:val="hu-HU"/>
            <w:rPrChange w:id="3500" w:author="laca" w:date="2015-06-14T16:50:00Z">
              <w:rPr>
                <w:highlight w:val="yellow"/>
                <w:lang w:val="hu-HU"/>
              </w:rPr>
            </w:rPrChange>
          </w:rPr>
          <w:t>microBlaze</w:t>
        </w:r>
        <w:proofErr w:type="spellEnd"/>
        <w:r w:rsidR="002E2EC5" w:rsidRPr="00FE5CC9">
          <w:rPr>
            <w:highlight w:val="yellow"/>
            <w:lang w:val="hu-HU"/>
            <w:rPrChange w:id="3501" w:author="laca" w:date="2015-06-14T16:50:00Z">
              <w:rPr>
                <w:highlight w:val="yellow"/>
                <w:lang w:val="hu-HU"/>
              </w:rPr>
            </w:rPrChange>
          </w:rPr>
          <w:t xml:space="preserve"> </w:t>
        </w:r>
      </w:ins>
      <w:ins w:id="3502" w:author="laca" w:date="2015-06-14T11:50:00Z">
        <w:r w:rsidR="002E2EC5" w:rsidRPr="00FE5CC9">
          <w:rPr>
            <w:highlight w:val="yellow"/>
            <w:lang w:val="hu-HU"/>
            <w:rPrChange w:id="3503" w:author="laca" w:date="2015-06-14T16:50:00Z">
              <w:rPr>
                <w:highlight w:val="yellow"/>
                <w:lang w:val="hu-HU"/>
              </w:rPr>
            </w:rPrChange>
          </w:rPr>
          <w:t>processzoron</w:t>
        </w:r>
      </w:ins>
      <w:ins w:id="3504" w:author="laca" w:date="2015-06-14T11:49:00Z">
        <w:r w:rsidR="002E2EC5" w:rsidRPr="00FE5CC9">
          <w:rPr>
            <w:highlight w:val="yellow"/>
            <w:lang w:val="hu-HU"/>
            <w:rPrChange w:id="3505" w:author="laca" w:date="2015-06-14T16:50:00Z">
              <w:rPr>
                <w:highlight w:val="yellow"/>
                <w:lang w:val="hu-HU"/>
              </w:rPr>
            </w:rPrChange>
          </w:rPr>
          <w:t xml:space="preserve"> fut vagy egy </w:t>
        </w:r>
      </w:ins>
      <w:ins w:id="3506" w:author="laca" w:date="2015-06-14T11:50:00Z">
        <w:r w:rsidR="002E2EC5" w:rsidRPr="00FE5CC9">
          <w:rPr>
            <w:highlight w:val="yellow"/>
            <w:lang w:val="hu-HU"/>
            <w:rPrChange w:id="3507" w:author="laca" w:date="2015-06-14T16:50:00Z">
              <w:rPr>
                <w:highlight w:val="yellow"/>
                <w:lang w:val="hu-HU"/>
              </w:rPr>
            </w:rPrChange>
          </w:rPr>
          <w:t>beépített</w:t>
        </w:r>
      </w:ins>
      <w:ins w:id="3508" w:author="laca" w:date="2015-06-14T11:49:00Z">
        <w:r w:rsidR="002E2EC5" w:rsidRPr="00FE5CC9">
          <w:rPr>
            <w:highlight w:val="yellow"/>
            <w:lang w:val="hu-HU"/>
            <w:rPrChange w:id="3509" w:author="laca" w:date="2015-06-14T16:50:00Z">
              <w:rPr>
                <w:highlight w:val="yellow"/>
                <w:lang w:val="hu-HU"/>
              </w:rPr>
            </w:rPrChange>
          </w:rPr>
          <w:t xml:space="preserve"> </w:t>
        </w:r>
      </w:ins>
      <w:ins w:id="3510" w:author="laca" w:date="2015-06-14T11:50:00Z">
        <w:r w:rsidR="002E2EC5" w:rsidRPr="00FE5CC9">
          <w:rPr>
            <w:highlight w:val="yellow"/>
            <w:lang w:val="hu-HU"/>
            <w:rPrChange w:id="3511" w:author="laca" w:date="2015-06-14T16:50:00Z">
              <w:rPr>
                <w:highlight w:val="yellow"/>
                <w:lang w:val="hu-HU"/>
              </w:rPr>
            </w:rPrChange>
          </w:rPr>
          <w:t>mikroprocesszoron.</w:t>
        </w:r>
      </w:ins>
      <w:ins w:id="3512" w:author="laca" w:date="2015-06-14T11:44:00Z">
        <w:r w:rsidR="002E2EC5" w:rsidRPr="00FE5CC9">
          <w:rPr>
            <w:highlight w:val="yellow"/>
            <w:lang w:val="hu-HU"/>
            <w:rPrChange w:id="3513" w:author="laca" w:date="2015-06-14T16:50:00Z">
              <w:rPr>
                <w:highlight w:val="yellow"/>
                <w:lang w:val="hu-HU"/>
              </w:rPr>
            </w:rPrChange>
          </w:rPr>
          <w:t xml:space="preserve"> A regisztereknek betudunk állítani típusokat amely, a rendszerben a </w:t>
        </w:r>
      </w:ins>
      <w:ins w:id="3514" w:author="laca" w:date="2015-06-14T11:46:00Z">
        <w:r w:rsidR="002E2EC5" w:rsidRPr="00FE5CC9">
          <w:rPr>
            <w:highlight w:val="yellow"/>
            <w:lang w:val="hu-HU"/>
            <w:rPrChange w:id="3515" w:author="laca" w:date="2015-06-14T16:50:00Z">
              <w:rPr>
                <w:highlight w:val="yellow"/>
                <w:lang w:val="hu-HU"/>
              </w:rPr>
            </w:rPrChange>
          </w:rPr>
          <w:t>könnyebb</w:t>
        </w:r>
      </w:ins>
      <w:ins w:id="3516" w:author="laca" w:date="2015-06-14T11:44:00Z">
        <w:r w:rsidR="002E2EC5" w:rsidRPr="00FE5CC9">
          <w:rPr>
            <w:highlight w:val="yellow"/>
            <w:lang w:val="hu-HU"/>
            <w:rPrChange w:id="3517" w:author="laca" w:date="2015-06-14T16:50:00Z">
              <w:rPr>
                <w:highlight w:val="yellow"/>
                <w:lang w:val="hu-HU"/>
              </w:rPr>
            </w:rPrChange>
          </w:rPr>
          <w:t xml:space="preserve"> kezelhetőség érdekében minden osztott regiszter típusa 16bit vagy 32bit nagyságú előjeles vagy előjel nélküli.</w:t>
        </w:r>
      </w:ins>
      <w:ins w:id="3518" w:author="laca" w:date="2015-06-14T11:48:00Z">
        <w:r w:rsidR="002E2EC5" w:rsidRPr="00FE5CC9">
          <w:rPr>
            <w:highlight w:val="yellow"/>
            <w:lang w:val="hu-HU"/>
            <w:rPrChange w:id="3519" w:author="laca" w:date="2015-06-14T16:50:00Z">
              <w:rPr>
                <w:highlight w:val="yellow"/>
                <w:lang w:val="hu-HU"/>
              </w:rPr>
            </w:rPrChange>
          </w:rPr>
          <w:t xml:space="preserve"> Szoftveresen pedig egy meóira művelettel tudunk kinyerni vagy </w:t>
        </w:r>
      </w:ins>
      <w:ins w:id="3520" w:author="laca" w:date="2015-06-14T11:49:00Z">
        <w:r w:rsidR="002E2EC5" w:rsidRPr="00FE5CC9">
          <w:rPr>
            <w:highlight w:val="yellow"/>
            <w:lang w:val="hu-HU"/>
            <w:rPrChange w:id="3521" w:author="laca" w:date="2015-06-14T16:50:00Z">
              <w:rPr>
                <w:highlight w:val="yellow"/>
                <w:lang w:val="hu-HU"/>
              </w:rPr>
            </w:rPrChange>
          </w:rPr>
          <w:t>beírni</w:t>
        </w:r>
      </w:ins>
      <w:ins w:id="3522" w:author="laca" w:date="2015-06-14T11:48:00Z">
        <w:r w:rsidR="002E2EC5" w:rsidRPr="00FE5CC9">
          <w:rPr>
            <w:highlight w:val="yellow"/>
            <w:lang w:val="hu-HU"/>
            <w:rPrChange w:id="3523" w:author="laca" w:date="2015-06-14T16:50:00Z">
              <w:rPr>
                <w:highlight w:val="yellow"/>
                <w:lang w:val="hu-HU"/>
              </w:rPr>
            </w:rPrChange>
          </w:rPr>
          <w:t xml:space="preserve"> az adatokat.</w:t>
        </w:r>
      </w:ins>
    </w:p>
    <w:p w14:paraId="6EEC0583" w14:textId="77777777" w:rsidR="002E2EC5" w:rsidRPr="00FE5CC9" w:rsidRDefault="002E2EC5" w:rsidP="00BC64C7">
      <w:pPr>
        <w:pStyle w:val="NormalWeb"/>
        <w:spacing w:before="0" w:beforeAutospacing="0" w:after="0" w:afterAutospacing="0" w:line="360" w:lineRule="auto"/>
        <w:ind w:firstLine="576"/>
        <w:jc w:val="both"/>
        <w:rPr>
          <w:ins w:id="3524" w:author="laca" w:date="2015-06-14T11:56:00Z"/>
          <w:highlight w:val="yellow"/>
          <w:lang w:val="hu-HU"/>
          <w:rPrChange w:id="3525" w:author="laca" w:date="2015-06-14T16:50:00Z">
            <w:rPr>
              <w:ins w:id="3526" w:author="laca" w:date="2015-06-14T11:56:00Z"/>
              <w:highlight w:val="yellow"/>
              <w:lang w:val="hu-HU"/>
            </w:rPr>
          </w:rPrChange>
        </w:rPr>
      </w:pPr>
      <w:ins w:id="3527" w:author="laca" w:date="2015-06-14T11:49:00Z">
        <w:r w:rsidRPr="00FE5CC9">
          <w:rPr>
            <w:highlight w:val="yellow"/>
            <w:lang w:val="hu-HU"/>
            <w:rPrChange w:id="3528" w:author="laca" w:date="2015-06-14T16:50:00Z">
              <w:rPr>
                <w:highlight w:val="yellow"/>
                <w:lang w:val="hu-HU"/>
              </w:rPr>
            </w:rPrChange>
          </w:rPr>
          <w:t xml:space="preserve">Memória </w:t>
        </w:r>
      </w:ins>
      <w:ins w:id="3529" w:author="laca" w:date="2015-06-14T11:50:00Z">
        <w:r w:rsidRPr="00FE5CC9">
          <w:rPr>
            <w:highlight w:val="yellow"/>
            <w:lang w:val="hu-HU"/>
            <w:rPrChange w:id="3530" w:author="laca" w:date="2015-06-14T16:50:00Z">
              <w:rPr>
                <w:highlight w:val="yellow"/>
                <w:lang w:val="hu-HU"/>
              </w:rPr>
            </w:rPrChange>
          </w:rPr>
          <w:t>műveletek</w:t>
        </w:r>
      </w:ins>
      <w:ins w:id="3531" w:author="laca" w:date="2015-06-14T11:49:00Z">
        <w:r w:rsidRPr="00FE5CC9">
          <w:rPr>
            <w:highlight w:val="yellow"/>
            <w:lang w:val="hu-HU"/>
            <w:rPrChange w:id="3532" w:author="laca" w:date="2015-06-14T16:50:00Z">
              <w:rPr>
                <w:highlight w:val="yellow"/>
                <w:lang w:val="hu-HU"/>
              </w:rPr>
            </w:rPrChange>
          </w:rPr>
          <w:t>:</w:t>
        </w:r>
      </w:ins>
      <w:ins w:id="3533" w:author="laca" w:date="2015-06-14T11:53:00Z">
        <w:r w:rsidRPr="00FE5CC9">
          <w:rPr>
            <w:highlight w:val="yellow"/>
            <w:lang w:val="hu-HU"/>
            <w:rPrChange w:id="3534" w:author="laca" w:date="2015-06-14T16:50:00Z">
              <w:rPr>
                <w:highlight w:val="yellow"/>
                <w:lang w:val="hu-HU"/>
              </w:rPr>
            </w:rPrChange>
          </w:rPr>
          <w:t xml:space="preserve"> </w:t>
        </w:r>
        <w:proofErr w:type="spellStart"/>
        <w:r w:rsidRPr="00FE5CC9">
          <w:rPr>
            <w:b/>
            <w:highlight w:val="yellow"/>
            <w:lang w:val="hu-HU"/>
            <w:rPrChange w:id="3535" w:author="laca" w:date="2015-06-14T16:50:00Z">
              <w:rPr>
                <w:highlight w:val="yellow"/>
                <w:lang w:val="hu-HU"/>
              </w:rPr>
            </w:rPrChange>
          </w:rPr>
          <w:t>Xil</w:t>
        </w:r>
        <w:proofErr w:type="spellEnd"/>
        <w:r w:rsidRPr="00FE5CC9">
          <w:rPr>
            <w:b/>
            <w:highlight w:val="yellow"/>
            <w:lang w:val="hu-HU"/>
            <w:rPrChange w:id="3536" w:author="laca" w:date="2015-06-14T16:50:00Z">
              <w:rPr>
                <w:highlight w:val="yellow"/>
                <w:lang w:val="hu-HU"/>
              </w:rPr>
            </w:rPrChange>
          </w:rPr>
          <w:t>_</w:t>
        </w:r>
        <w:proofErr w:type="gramStart"/>
        <w:r w:rsidRPr="00FE5CC9">
          <w:rPr>
            <w:b/>
            <w:highlight w:val="yellow"/>
            <w:lang w:val="hu-HU"/>
            <w:rPrChange w:id="3537" w:author="laca" w:date="2015-06-14T16:50:00Z">
              <w:rPr>
                <w:highlight w:val="yellow"/>
                <w:lang w:val="hu-HU"/>
              </w:rPr>
            </w:rPrChange>
          </w:rPr>
          <w:t>Out32</w:t>
        </w:r>
        <w:r w:rsidRPr="00FE5CC9">
          <w:rPr>
            <w:highlight w:val="yellow"/>
            <w:lang w:val="hu-HU"/>
            <w:rPrChange w:id="3538" w:author="laca" w:date="2015-06-14T16:50:00Z">
              <w:rPr>
                <w:highlight w:val="yellow"/>
                <w:lang w:val="hu-HU"/>
              </w:rPr>
            </w:rPrChange>
          </w:rPr>
          <w:t>(</w:t>
        </w:r>
      </w:ins>
      <w:proofErr w:type="gramEnd"/>
      <w:ins w:id="3539" w:author="laca" w:date="2015-06-14T11:54:00Z">
        <w:r w:rsidRPr="00FE5CC9">
          <w:rPr>
            <w:i/>
            <w:highlight w:val="yellow"/>
            <w:lang w:val="hu-HU"/>
            <w:rPrChange w:id="3540" w:author="laca" w:date="2015-06-14T16:50:00Z">
              <w:rPr>
                <w:highlight w:val="yellow"/>
                <w:lang w:val="hu-HU"/>
              </w:rPr>
            </w:rPrChange>
          </w:rPr>
          <w:t>regiszter címe,változó neve</w:t>
        </w:r>
      </w:ins>
      <w:ins w:id="3541" w:author="laca" w:date="2015-06-14T11:53:00Z">
        <w:r w:rsidRPr="00FE5CC9">
          <w:rPr>
            <w:highlight w:val="yellow"/>
            <w:lang w:val="hu-HU"/>
            <w:rPrChange w:id="3542" w:author="laca" w:date="2015-06-14T16:50:00Z">
              <w:rPr>
                <w:highlight w:val="yellow"/>
                <w:lang w:val="hu-HU"/>
              </w:rPr>
            </w:rPrChange>
          </w:rPr>
          <w:t>)</w:t>
        </w:r>
      </w:ins>
      <w:ins w:id="3543" w:author="laca" w:date="2015-06-14T11:54:00Z">
        <w:r w:rsidRPr="00FE5CC9">
          <w:rPr>
            <w:highlight w:val="yellow"/>
            <w:lang w:val="hu-HU"/>
            <w:rPrChange w:id="3544" w:author="laca" w:date="2015-06-14T16:50:00Z">
              <w:rPr>
                <w:highlight w:val="yellow"/>
                <w:lang w:val="hu-HU"/>
              </w:rPr>
            </w:rPrChange>
          </w:rPr>
          <w:t xml:space="preserve">, az utasítás </w:t>
        </w:r>
      </w:ins>
      <w:ins w:id="3545" w:author="laca" w:date="2015-06-14T11:55:00Z">
        <w:r w:rsidRPr="00FE5CC9">
          <w:rPr>
            <w:highlight w:val="yellow"/>
            <w:lang w:val="hu-HU"/>
            <w:rPrChange w:id="3546" w:author="laca" w:date="2015-06-14T16:50:00Z">
              <w:rPr>
                <w:highlight w:val="yellow"/>
                <w:lang w:val="hu-HU"/>
              </w:rPr>
            </w:rPrChange>
          </w:rPr>
          <w:t>egy</w:t>
        </w:r>
      </w:ins>
      <w:ins w:id="3547" w:author="laca" w:date="2015-06-14T11:54:00Z">
        <w:r w:rsidRPr="00FE5CC9">
          <w:rPr>
            <w:highlight w:val="yellow"/>
            <w:lang w:val="hu-HU"/>
            <w:rPrChange w:id="3548" w:author="laca" w:date="2015-06-14T16:50:00Z">
              <w:rPr>
                <w:highlight w:val="yellow"/>
                <w:lang w:val="hu-HU"/>
              </w:rPr>
            </w:rPrChange>
          </w:rPr>
          <w:t xml:space="preserve"> 32 bites értéket olvas ki a megadott </w:t>
        </w:r>
      </w:ins>
      <w:ins w:id="3549" w:author="laca" w:date="2015-06-14T11:55:00Z">
        <w:r w:rsidRPr="00FE5CC9">
          <w:rPr>
            <w:highlight w:val="yellow"/>
            <w:lang w:val="hu-HU"/>
            <w:rPrChange w:id="3550" w:author="laca" w:date="2015-06-14T16:50:00Z">
              <w:rPr>
                <w:highlight w:val="yellow"/>
                <w:lang w:val="hu-HU"/>
              </w:rPr>
            </w:rPrChange>
          </w:rPr>
          <w:t>címről</w:t>
        </w:r>
      </w:ins>
      <w:ins w:id="3551" w:author="laca" w:date="2015-06-14T11:54:00Z">
        <w:r w:rsidRPr="00FE5CC9">
          <w:rPr>
            <w:highlight w:val="yellow"/>
            <w:lang w:val="hu-HU"/>
            <w:rPrChange w:id="3552" w:author="laca" w:date="2015-06-14T16:50:00Z">
              <w:rPr>
                <w:highlight w:val="yellow"/>
                <w:lang w:val="hu-HU"/>
              </w:rPr>
            </w:rPrChange>
          </w:rPr>
          <w:t xml:space="preserve"> a megadott változóba.</w:t>
        </w:r>
      </w:ins>
    </w:p>
    <w:p w14:paraId="1969F2AA" w14:textId="1FFE6747" w:rsidR="007F4544" w:rsidRPr="00FE5CC9" w:rsidRDefault="002E2EC5" w:rsidP="00BC64C7">
      <w:pPr>
        <w:pStyle w:val="NormalWeb"/>
        <w:spacing w:before="0" w:beforeAutospacing="0" w:after="0" w:afterAutospacing="0" w:line="360" w:lineRule="auto"/>
        <w:ind w:firstLine="576"/>
        <w:jc w:val="both"/>
        <w:rPr>
          <w:ins w:id="3553" w:author="laca" w:date="2015-06-14T12:11:00Z"/>
          <w:b/>
          <w:highlight w:val="yellow"/>
          <w:lang w:val="hu-HU"/>
          <w:rPrChange w:id="3554" w:author="laca" w:date="2015-06-14T16:50:00Z">
            <w:rPr>
              <w:ins w:id="3555" w:author="laca" w:date="2015-06-14T12:11:00Z"/>
              <w:b/>
              <w:highlight w:val="yellow"/>
              <w:lang w:val="hu-HU"/>
            </w:rPr>
          </w:rPrChange>
        </w:rPr>
      </w:pPr>
      <w:proofErr w:type="gramStart"/>
      <w:ins w:id="3556" w:author="laca" w:date="2015-06-14T11:57:00Z">
        <w:r w:rsidRPr="00FE5CC9">
          <w:rPr>
            <w:i/>
            <w:highlight w:val="yellow"/>
            <w:lang w:val="hu-HU"/>
            <w:rPrChange w:id="3557" w:author="laca" w:date="2015-06-14T16:50:00Z">
              <w:rPr>
                <w:i/>
                <w:highlight w:val="yellow"/>
                <w:lang w:val="hu-HU"/>
              </w:rPr>
            </w:rPrChange>
          </w:rPr>
          <w:t>változó</w:t>
        </w:r>
        <w:proofErr w:type="gramEnd"/>
        <w:r w:rsidRPr="00FE5CC9">
          <w:rPr>
            <w:i/>
            <w:highlight w:val="yellow"/>
            <w:lang w:val="hu-HU"/>
            <w:rPrChange w:id="3558" w:author="laca" w:date="2015-06-14T16:50:00Z">
              <w:rPr>
                <w:i/>
                <w:highlight w:val="yellow"/>
                <w:lang w:val="hu-HU"/>
              </w:rPr>
            </w:rPrChange>
          </w:rPr>
          <w:t xml:space="preserve"> neve</w:t>
        </w:r>
        <w:r w:rsidRPr="00FE5CC9">
          <w:rPr>
            <w:b/>
            <w:highlight w:val="yellow"/>
            <w:lang w:val="hu-HU"/>
            <w:rPrChange w:id="3559" w:author="laca" w:date="2015-06-14T16:50:00Z">
              <w:rPr>
                <w:b/>
                <w:highlight w:val="yellow"/>
                <w:lang w:val="hu-HU"/>
              </w:rPr>
            </w:rPrChange>
          </w:rPr>
          <w:t xml:space="preserve"> =</w:t>
        </w:r>
      </w:ins>
      <w:proofErr w:type="spellStart"/>
      <w:ins w:id="3560" w:author="laca" w:date="2015-06-14T11:56:00Z">
        <w:r w:rsidRPr="00FE5CC9">
          <w:rPr>
            <w:b/>
            <w:highlight w:val="yellow"/>
            <w:lang w:val="hu-HU"/>
            <w:rPrChange w:id="3561" w:author="laca" w:date="2015-06-14T16:50:00Z">
              <w:rPr>
                <w:highlight w:val="yellow"/>
                <w:lang w:val="hu-HU"/>
              </w:rPr>
            </w:rPrChange>
          </w:rPr>
          <w:t>Xil</w:t>
        </w:r>
        <w:proofErr w:type="spellEnd"/>
        <w:r w:rsidRPr="00FE5CC9">
          <w:rPr>
            <w:b/>
            <w:highlight w:val="yellow"/>
            <w:lang w:val="hu-HU"/>
            <w:rPrChange w:id="3562" w:author="laca" w:date="2015-06-14T16:50:00Z">
              <w:rPr>
                <w:highlight w:val="yellow"/>
                <w:lang w:val="hu-HU"/>
              </w:rPr>
            </w:rPrChange>
          </w:rPr>
          <w:t>_In32</w:t>
        </w:r>
        <w:r w:rsidRPr="00FE5CC9">
          <w:rPr>
            <w:highlight w:val="yellow"/>
            <w:lang w:val="hu-HU"/>
            <w:rPrChange w:id="3563" w:author="laca" w:date="2015-06-14T16:50:00Z">
              <w:rPr>
                <w:highlight w:val="yellow"/>
                <w:lang w:val="hu-HU"/>
              </w:rPr>
            </w:rPrChange>
          </w:rPr>
          <w:t>(</w:t>
        </w:r>
        <w:r w:rsidRPr="00FE5CC9">
          <w:rPr>
            <w:i/>
            <w:highlight w:val="yellow"/>
            <w:lang w:val="hu-HU"/>
            <w:rPrChange w:id="3564" w:author="laca" w:date="2015-06-14T16:50:00Z">
              <w:rPr>
                <w:i/>
                <w:highlight w:val="yellow"/>
                <w:lang w:val="hu-HU"/>
              </w:rPr>
            </w:rPrChange>
          </w:rPr>
          <w:t>regiszter címe</w:t>
        </w:r>
        <w:r w:rsidRPr="00FE5CC9">
          <w:rPr>
            <w:highlight w:val="yellow"/>
            <w:lang w:val="hu-HU"/>
            <w:rPrChange w:id="3565" w:author="laca" w:date="2015-06-14T16:50:00Z">
              <w:rPr>
                <w:highlight w:val="yellow"/>
                <w:lang w:val="hu-HU"/>
              </w:rPr>
            </w:rPrChange>
          </w:rPr>
          <w:t>)</w:t>
        </w:r>
      </w:ins>
      <w:ins w:id="3566" w:author="laca" w:date="2015-06-14T11:57:00Z">
        <w:r w:rsidRPr="00FE5CC9">
          <w:rPr>
            <w:highlight w:val="yellow"/>
            <w:lang w:val="hu-HU"/>
            <w:rPrChange w:id="3567" w:author="laca" w:date="2015-06-14T16:50:00Z">
              <w:rPr>
                <w:highlight w:val="yellow"/>
                <w:lang w:val="hu-HU"/>
              </w:rPr>
            </w:rPrChange>
          </w:rPr>
          <w:t xml:space="preserve">, utasítással egy 32 biten értelmezett értéket olvasunk ki a megadott </w:t>
        </w:r>
      </w:ins>
      <w:ins w:id="3568" w:author="laca" w:date="2015-06-14T11:58:00Z">
        <w:r w:rsidRPr="00FE5CC9">
          <w:rPr>
            <w:highlight w:val="yellow"/>
            <w:lang w:val="hu-HU"/>
            <w:rPrChange w:id="3569" w:author="laca" w:date="2015-06-14T16:50:00Z">
              <w:rPr>
                <w:highlight w:val="yellow"/>
                <w:lang w:val="hu-HU"/>
              </w:rPr>
            </w:rPrChange>
          </w:rPr>
          <w:t>címről</w:t>
        </w:r>
      </w:ins>
      <w:ins w:id="3570" w:author="laca" w:date="2015-06-14T11:57:00Z">
        <w:r w:rsidRPr="00FE5CC9">
          <w:rPr>
            <w:highlight w:val="yellow"/>
            <w:lang w:val="hu-HU"/>
            <w:rPrChange w:id="3571" w:author="laca" w:date="2015-06-14T16:50:00Z">
              <w:rPr>
                <w:highlight w:val="yellow"/>
                <w:lang w:val="hu-HU"/>
              </w:rPr>
            </w:rPrChange>
          </w:rPr>
          <w:t xml:space="preserve"> a megadott változóba.</w:t>
        </w:r>
      </w:ins>
      <w:ins w:id="3572" w:author="laca" w:date="2015-06-14T11:58:00Z">
        <w:r w:rsidRPr="00FE5CC9">
          <w:rPr>
            <w:highlight w:val="yellow"/>
            <w:lang w:val="hu-HU"/>
            <w:rPrChange w:id="3573" w:author="laca" w:date="2015-06-14T16:50:00Z">
              <w:rPr>
                <w:highlight w:val="yellow"/>
                <w:lang w:val="hu-HU"/>
              </w:rPr>
            </w:rPrChange>
          </w:rPr>
          <w:t xml:space="preserve"> 16bites értékek esetén </w:t>
        </w:r>
        <w:proofErr w:type="spellStart"/>
        <w:r w:rsidRPr="00FE5CC9">
          <w:rPr>
            <w:highlight w:val="yellow"/>
            <w:lang w:val="hu-HU"/>
            <w:rPrChange w:id="3574" w:author="laca" w:date="2015-06-14T16:50:00Z">
              <w:rPr>
                <w:highlight w:val="yellow"/>
                <w:lang w:val="hu-HU"/>
              </w:rPr>
            </w:rPrChange>
          </w:rPr>
          <w:t>hasonloan</w:t>
        </w:r>
        <w:proofErr w:type="spellEnd"/>
        <w:r w:rsidRPr="00FE5CC9">
          <w:rPr>
            <w:highlight w:val="yellow"/>
            <w:lang w:val="hu-HU"/>
            <w:rPrChange w:id="3575" w:author="laca" w:date="2015-06-14T16:50:00Z">
              <w:rPr>
                <w:highlight w:val="yellow"/>
                <w:lang w:val="hu-HU"/>
              </w:rPr>
            </w:rPrChange>
          </w:rPr>
          <w:t xml:space="preserve"> járunk el </w:t>
        </w:r>
        <w:proofErr w:type="spellStart"/>
        <w:r w:rsidRPr="00FE5CC9">
          <w:rPr>
            <w:highlight w:val="yellow"/>
            <w:lang w:val="hu-HU"/>
            <w:rPrChange w:id="3576" w:author="laca" w:date="2015-06-14T16:50:00Z">
              <w:rPr>
                <w:highlight w:val="yellow"/>
                <w:lang w:val="hu-HU"/>
              </w:rPr>
            </w:rPrChange>
          </w:rPr>
          <w:t>anyi</w:t>
        </w:r>
        <w:proofErr w:type="spellEnd"/>
        <w:r w:rsidRPr="00FE5CC9">
          <w:rPr>
            <w:highlight w:val="yellow"/>
            <w:lang w:val="hu-HU"/>
            <w:rPrChange w:id="3577" w:author="laca" w:date="2015-06-14T16:50:00Z">
              <w:rPr>
                <w:highlight w:val="yellow"/>
                <w:lang w:val="hu-HU"/>
              </w:rPr>
            </w:rPrChange>
          </w:rPr>
          <w:t xml:space="preserve"> </w:t>
        </w:r>
        <w:proofErr w:type="spellStart"/>
        <w:r w:rsidRPr="00FE5CC9">
          <w:rPr>
            <w:highlight w:val="yellow"/>
            <w:lang w:val="hu-HU"/>
            <w:rPrChange w:id="3578" w:author="laca" w:date="2015-06-14T16:50:00Z">
              <w:rPr>
                <w:highlight w:val="yellow"/>
                <w:lang w:val="hu-HU"/>
              </w:rPr>
            </w:rPrChange>
          </w:rPr>
          <w:t>külömbséggel</w:t>
        </w:r>
        <w:proofErr w:type="spellEnd"/>
        <w:r w:rsidRPr="00FE5CC9">
          <w:rPr>
            <w:highlight w:val="yellow"/>
            <w:lang w:val="hu-HU"/>
            <w:rPrChange w:id="3579" w:author="laca" w:date="2015-06-14T16:50:00Z">
              <w:rPr>
                <w:highlight w:val="yellow"/>
                <w:lang w:val="hu-HU"/>
              </w:rPr>
            </w:rPrChange>
          </w:rPr>
          <w:t xml:space="preserve"> hogy a </w:t>
        </w:r>
        <w:proofErr w:type="spellStart"/>
        <w:r w:rsidRPr="00FE5CC9">
          <w:rPr>
            <w:b/>
            <w:highlight w:val="yellow"/>
            <w:lang w:val="hu-HU"/>
            <w:rPrChange w:id="3580" w:author="laca" w:date="2015-06-14T16:50:00Z">
              <w:rPr>
                <w:b/>
                <w:highlight w:val="yellow"/>
                <w:lang w:val="hu-HU"/>
              </w:rPr>
            </w:rPrChange>
          </w:rPr>
          <w:t>Xil</w:t>
        </w:r>
        <w:proofErr w:type="spellEnd"/>
        <w:r w:rsidRPr="00FE5CC9">
          <w:rPr>
            <w:b/>
            <w:highlight w:val="yellow"/>
            <w:lang w:val="hu-HU"/>
            <w:rPrChange w:id="3581" w:author="laca" w:date="2015-06-14T16:50:00Z">
              <w:rPr>
                <w:b/>
                <w:highlight w:val="yellow"/>
                <w:lang w:val="hu-HU"/>
              </w:rPr>
            </w:rPrChange>
          </w:rPr>
          <w:t xml:space="preserve">_Out16, </w:t>
        </w:r>
        <w:proofErr w:type="spellStart"/>
        <w:r w:rsidRPr="00FE5CC9">
          <w:rPr>
            <w:b/>
            <w:highlight w:val="yellow"/>
            <w:lang w:val="hu-HU"/>
            <w:rPrChange w:id="3582" w:author="laca" w:date="2015-06-14T16:50:00Z">
              <w:rPr>
                <w:b/>
                <w:highlight w:val="yellow"/>
                <w:lang w:val="hu-HU"/>
              </w:rPr>
            </w:rPrChange>
          </w:rPr>
          <w:t>Xil</w:t>
        </w:r>
        <w:proofErr w:type="spellEnd"/>
        <w:r w:rsidRPr="00FE5CC9">
          <w:rPr>
            <w:b/>
            <w:highlight w:val="yellow"/>
            <w:lang w:val="hu-HU"/>
            <w:rPrChange w:id="3583" w:author="laca" w:date="2015-06-14T16:50:00Z">
              <w:rPr>
                <w:b/>
                <w:highlight w:val="yellow"/>
                <w:lang w:val="hu-HU"/>
              </w:rPr>
            </w:rPrChange>
          </w:rPr>
          <w:t xml:space="preserve">_In16 </w:t>
        </w:r>
        <w:r w:rsidRPr="00FE5CC9">
          <w:rPr>
            <w:highlight w:val="yellow"/>
            <w:lang w:val="hu-HU"/>
            <w:rPrChange w:id="3584" w:author="laca" w:date="2015-06-14T16:50:00Z">
              <w:rPr>
                <w:b/>
                <w:highlight w:val="yellow"/>
                <w:lang w:val="hu-HU"/>
              </w:rPr>
            </w:rPrChange>
          </w:rPr>
          <w:t>utasításokat használjuk</w:t>
        </w:r>
        <w:r w:rsidR="007F4544" w:rsidRPr="00FE5CC9">
          <w:rPr>
            <w:b/>
            <w:highlight w:val="yellow"/>
            <w:lang w:val="hu-HU"/>
            <w:rPrChange w:id="3585" w:author="laca" w:date="2015-06-14T16:50:00Z">
              <w:rPr>
                <w:b/>
                <w:highlight w:val="yellow"/>
                <w:lang w:val="hu-HU"/>
              </w:rPr>
            </w:rPrChange>
          </w:rPr>
          <w:t>.</w:t>
        </w:r>
      </w:ins>
    </w:p>
    <w:p w14:paraId="753CB609" w14:textId="77777777" w:rsidR="007F4544" w:rsidRPr="00FE5CC9" w:rsidRDefault="007F4544" w:rsidP="0071433B">
      <w:pPr>
        <w:spacing w:line="360" w:lineRule="auto"/>
        <w:rPr>
          <w:ins w:id="3586" w:author="laca" w:date="2015-06-14T12:11:00Z"/>
          <w:b/>
          <w:highlight w:val="yellow"/>
          <w:rPrChange w:id="3587" w:author="laca" w:date="2015-06-14T16:50:00Z">
            <w:rPr>
              <w:ins w:id="3588" w:author="laca" w:date="2015-06-14T12:11:00Z"/>
              <w:b/>
              <w:highlight w:val="yellow"/>
            </w:rPr>
          </w:rPrChange>
        </w:rPr>
        <w:pPrChange w:id="3589" w:author="laca" w:date="2015-06-14T14:00:00Z">
          <w:pPr>
            <w:pStyle w:val="NormalWeb"/>
            <w:spacing w:before="0" w:beforeAutospacing="0" w:after="0" w:afterAutospacing="0" w:line="360" w:lineRule="auto"/>
            <w:ind w:firstLine="576"/>
            <w:jc w:val="both"/>
          </w:pPr>
        </w:pPrChange>
      </w:pPr>
    </w:p>
    <w:p w14:paraId="35206B2F" w14:textId="608E1379" w:rsidR="007F4544" w:rsidRPr="00FE5CC9" w:rsidRDefault="007F4544" w:rsidP="0071433B">
      <w:pPr>
        <w:spacing w:line="360" w:lineRule="auto"/>
        <w:rPr>
          <w:ins w:id="3590" w:author="laca" w:date="2015-06-14T12:11:00Z"/>
          <w:b/>
          <w:highlight w:val="yellow"/>
          <w:rPrChange w:id="3591" w:author="laca" w:date="2015-06-14T16:50:00Z">
            <w:rPr>
              <w:ins w:id="3592" w:author="laca" w:date="2015-06-14T12:11:00Z"/>
              <w:b/>
              <w:highlight w:val="yellow"/>
            </w:rPr>
          </w:rPrChange>
        </w:rPr>
        <w:pPrChange w:id="3593" w:author="laca" w:date="2015-06-14T14:00:00Z">
          <w:pPr>
            <w:pStyle w:val="NormalWeb"/>
            <w:spacing w:before="0" w:beforeAutospacing="0" w:after="0" w:afterAutospacing="0" w:line="360" w:lineRule="auto"/>
            <w:ind w:firstLine="576"/>
            <w:jc w:val="both"/>
          </w:pPr>
        </w:pPrChange>
      </w:pPr>
      <w:ins w:id="3594" w:author="laca" w:date="2015-06-14T12:08:00Z">
        <w:r w:rsidRPr="00FE5CC9">
          <w:rPr>
            <w:noProof/>
            <w:rPrChange w:id="3595" w:author="laca" w:date="2015-06-14T16:50:00Z">
              <w:rPr>
                <w:noProof/>
              </w:rPr>
            </w:rPrChange>
          </w:rPr>
          <w:lastRenderedPageBreak/>
          <w:pict w14:anchorId="72028463">
            <v:shape id="_x0000_s1202" type="#_x0000_t202" style="position:absolute;margin-left:-71.95pt;margin-top:641.15pt;width:641.55pt;height:20.35pt;z-index:251898880;mso-position-horizontal-relative:text;mso-position-vertical-relative:text" stroked="f">
              <v:textbox style="mso-fit-shape-to-text:t" inset="0,0,0,0">
                <w:txbxContent>
                  <w:p w14:paraId="659DAEBE" w14:textId="591A7925" w:rsidR="00FC3556" w:rsidRDefault="00FC3556" w:rsidP="007F4544">
                    <w:pPr>
                      <w:pStyle w:val="Caption"/>
                      <w:jc w:val="center"/>
                      <w:rPr>
                        <w:noProof/>
                      </w:rPr>
                      <w:pPrChange w:id="3596" w:author="laca" w:date="2015-06-14T12:09:00Z">
                        <w:pPr>
                          <w:keepNext/>
                          <w:spacing w:after="0" w:line="360" w:lineRule="auto"/>
                          <w:jc w:val="both"/>
                        </w:pPr>
                      </w:pPrChange>
                    </w:pPr>
                    <w:bookmarkStart w:id="3597" w:name="_Toc422064041"/>
                    <w:ins w:id="3598" w:author="laca" w:date="2015-06-14T12:08:00Z">
                      <w:r>
                        <w:t xml:space="preserve">Kép. </w:t>
                      </w:r>
                      <w:r>
                        <w:fldChar w:fldCharType="begin"/>
                      </w:r>
                      <w:r>
                        <w:instrText xml:space="preserve"> STYLEREF 1 \s </w:instrText>
                      </w:r>
                    </w:ins>
                    <w:r>
                      <w:fldChar w:fldCharType="separate"/>
                    </w:r>
                    <w:r>
                      <w:rPr>
                        <w:noProof/>
                      </w:rPr>
                      <w:t>3</w:t>
                    </w:r>
                    <w:ins w:id="3599" w:author="laca" w:date="2015-06-14T12:08:00Z">
                      <w:r>
                        <w:fldChar w:fldCharType="end"/>
                      </w:r>
                      <w:r>
                        <w:t>.</w:t>
                      </w:r>
                      <w:r>
                        <w:fldChar w:fldCharType="begin"/>
                      </w:r>
                      <w:r>
                        <w:instrText xml:space="preserve"> SEQ Kép. \* ARABIC \s 1 </w:instrText>
                      </w:r>
                    </w:ins>
                    <w:r>
                      <w:fldChar w:fldCharType="separate"/>
                    </w:r>
                    <w:ins w:id="3600" w:author="laca" w:date="2015-06-14T12:08:00Z">
                      <w:r>
                        <w:rPr>
                          <w:noProof/>
                        </w:rPr>
                        <w:t>15</w:t>
                      </w:r>
                      <w:r>
                        <w:fldChar w:fldCharType="end"/>
                      </w:r>
                      <w:r>
                        <w:t xml:space="preserve"> Sebesség és pozíció </w:t>
                      </w:r>
                      <w:proofErr w:type="spellStart"/>
                      <w:r>
                        <w:t>szabályózást</w:t>
                      </w:r>
                      <w:proofErr w:type="spellEnd"/>
                      <w:r>
                        <w:t xml:space="preserve"> </w:t>
                      </w:r>
                      <w:proofErr w:type="spellStart"/>
                      <w:r>
                        <w:t>tartalazó</w:t>
                      </w:r>
                      <w:proofErr w:type="spellEnd"/>
                      <w:r>
                        <w:t xml:space="preserve"> </w:t>
                      </w:r>
                      <w:proofErr w:type="spellStart"/>
                      <w:r>
                        <w:t>Ipmag</w:t>
                      </w:r>
                      <w:proofErr w:type="spellEnd"/>
                      <w:r>
                        <w:t xml:space="preserve"> System generátoros felépítése</w:t>
                      </w:r>
                    </w:ins>
                    <w:bookmarkEnd w:id="3597"/>
                  </w:p>
                </w:txbxContent>
              </v:textbox>
              <w10:wrap type="square"/>
            </v:shape>
          </w:pict>
        </w:r>
      </w:ins>
      <w:ins w:id="3601" w:author="laca" w:date="2015-06-14T12:11:00Z">
        <w:r w:rsidRPr="00FE5CC9">
          <w:rPr>
            <w:noProof/>
            <w:rPrChange w:id="3602" w:author="laca" w:date="2015-06-14T16:50:00Z">
              <w:rPr>
                <w:noProof/>
              </w:rPr>
            </w:rPrChange>
          </w:rPr>
          <w:drawing>
            <wp:anchor distT="0" distB="0" distL="114300" distR="114300" simplePos="0" relativeHeight="251667456" behindDoc="0" locked="0" layoutInCell="1" allowOverlap="1" wp14:anchorId="0898D6A6" wp14:editId="752F1288">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D03FCE" w14:textId="61143DA7" w:rsidR="002E2EC5" w:rsidRPr="00FE5CC9" w:rsidDel="007F4544" w:rsidRDefault="00ED22AB" w:rsidP="0071433B">
      <w:pPr>
        <w:pStyle w:val="NormalWeb"/>
        <w:spacing w:before="0" w:beforeAutospacing="0" w:after="0" w:afterAutospacing="0" w:line="360" w:lineRule="auto"/>
        <w:ind w:firstLine="576"/>
        <w:jc w:val="both"/>
        <w:rPr>
          <w:del w:id="3603" w:author="laca" w:date="2015-06-14T12:10:00Z"/>
          <w:lang w:val="hu-HU"/>
          <w:rPrChange w:id="3604" w:author="laca" w:date="2015-06-14T16:50:00Z">
            <w:rPr>
              <w:del w:id="3605" w:author="laca" w:date="2015-06-14T12:10:00Z"/>
              <w:lang w:val="hu-HU"/>
            </w:rPr>
          </w:rPrChange>
        </w:rPr>
        <w:pPrChange w:id="3606" w:author="laca" w:date="2015-06-14T14:00:00Z">
          <w:pPr>
            <w:pStyle w:val="NormalWeb"/>
            <w:spacing w:before="0" w:beforeAutospacing="0" w:after="0" w:afterAutospacing="0" w:line="360" w:lineRule="auto"/>
            <w:ind w:firstLine="576"/>
            <w:jc w:val="both"/>
          </w:pPr>
        </w:pPrChange>
      </w:pPr>
      <w:del w:id="3607" w:author="laca" w:date="2015-06-14T11:44:00Z">
        <w:r w:rsidRPr="00FE5CC9" w:rsidDel="002E2EC5">
          <w:rPr>
            <w:highlight w:val="yellow"/>
            <w:lang w:val="hu-HU"/>
            <w:rPrChange w:id="3608" w:author="laca" w:date="2015-06-14T16:50:00Z">
              <w:rPr>
                <w:highlight w:val="yellow"/>
              </w:rPr>
            </w:rPrChange>
          </w:rPr>
          <w:lastRenderedPageBreak/>
          <w:delText>.</w:delText>
        </w:r>
      </w:del>
    </w:p>
    <w:p w14:paraId="192CA9C4" w14:textId="3D707DF2" w:rsidR="001F6D44" w:rsidRPr="00FE5CC9" w:rsidRDefault="008C6933" w:rsidP="0071433B">
      <w:pPr>
        <w:pStyle w:val="NormalWeb"/>
        <w:spacing w:before="0" w:beforeAutospacing="0" w:after="0" w:afterAutospacing="0" w:line="360" w:lineRule="auto"/>
        <w:ind w:firstLine="576"/>
        <w:jc w:val="both"/>
        <w:rPr>
          <w:lang w:val="hu-HU"/>
          <w:rPrChange w:id="3609" w:author="laca" w:date="2015-06-14T16:50:00Z">
            <w:rPr/>
          </w:rPrChange>
        </w:rPr>
        <w:pPrChange w:id="3610" w:author="laca" w:date="2015-06-14T14:00:00Z">
          <w:pPr>
            <w:spacing w:after="0" w:line="360" w:lineRule="auto"/>
            <w:jc w:val="both"/>
          </w:pPr>
        </w:pPrChange>
      </w:pPr>
      <w:r w:rsidRPr="00FE5CC9">
        <w:rPr>
          <w:noProof/>
          <w:lang w:val="hu-HU"/>
          <w:rPrChange w:id="3611" w:author="laca" w:date="2015-06-14T16:50:00Z">
            <w:rPr>
              <w:noProof/>
            </w:rPr>
          </w:rPrChange>
        </w:rPr>
        <w:pict w14:anchorId="4D50BDC5">
          <v:group id="_x0000_s1246" style="position:absolute;left:0;text-align:left;margin-left:-84.9pt;margin-top:-603.6pt;width:464.8pt;height:1036.2pt;z-index:251896320" coordorigin="3,-10632" coordsize="9296,20724">
            <v:shape id="Picture 160" o:spid="_x0000_s1072" type="#_x0000_t75" style="position:absolute;left:3;top:-10632;width:9296;height:128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HPsPFAAAA3AAAAA8AAABkcnMvZG93bnJldi54bWxEj09rwkAQxe8Fv8Mygre6MYiU6CoiiG3p&#10;xb94HLJjEszOhuyqaT+9cxB6m+G9ee83s0XnanWnNlSeDYyGCSji3NuKCwOH/fr9A1SIyBZrz2Tg&#10;lwIs5r23GWbWP3hL910slIRwyNBAGWOTaR3ykhyGoW+IRbv41mGUtS20bfEh4a7WaZJMtMOKpaHE&#10;hlYl5dfdzRn4umy2qb35+vhjN9/p3+nsRuexMYN+t5yCitTFf/Pr+tMK/kTw5RmZQ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Rz7DxQAAANwAAAAPAAAAAAAAAAAAAAAA&#10;AJ8CAABkcnMvZG93bnJldi54bWxQSwUGAAAAAAQABAD3AAAAkQMAAAAA&#10;">
              <v:imagedata r:id="rId25" o:title=""/>
              <v:path arrowok="t"/>
            </v:shape>
            <v:shape id="Text Box 164" o:spid="_x0000_s1073" type="#_x0000_t202" style="position:absolute;left:5793;top:6969;width:5479;height:768;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VqMMA&#10;AADcAAAADwAAAGRycy9kb3ducmV2LnhtbERPTWvCQBC9F/wPywheSt1USi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NVqMMAAADcAAAADwAAAAAAAAAAAAAAAACYAgAAZHJzL2Rv&#10;d25yZXYueG1sUEsFBgAAAAAEAAQA9QAAAIgDAAAAAA==&#10;" stroked="f">
              <o:extrusion v:ext="view" on="t" rotationangle="5,-35"/>
              <v:textbox style="mso-next-textbox:#Text Box 164" inset="0,0,0,0">
                <w:txbxContent>
                  <w:p w14:paraId="649372ED" w14:textId="77777777" w:rsidR="00FC3556" w:rsidRDefault="00FC3556" w:rsidP="001F6D44">
                    <w:pPr>
                      <w:pStyle w:val="Caption"/>
                      <w:jc w:val="center"/>
                      <w:rPr>
                        <w:noProof/>
                      </w:rPr>
                    </w:pPr>
                    <w:bookmarkStart w:id="3612" w:name="_Ref420517727"/>
                    <w:del w:id="3613" w:author="laca" w:date="2015-06-14T12:03:00Z">
                      <w:r w:rsidDel="002E2EC5">
                        <w:delText>Kép.</w:delText>
                      </w:r>
                    </w:del>
                    <w:del w:id="3614" w:author="laca" w:date="2015-06-14T12:02:00Z">
                      <w:r w:rsidDel="002E2EC5">
                        <w:delText xml:space="preserve"> </w:delText>
                      </w:r>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del>
                    <w:del w:id="3615" w:author="laca" w:date="2015-06-14T12:03:00Z">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14</w:delText>
                      </w:r>
                      <w:r w:rsidDel="002E2EC5">
                        <w:rPr>
                          <w:noProof/>
                        </w:rPr>
                        <w:fldChar w:fldCharType="end"/>
                      </w:r>
                      <w:bookmarkEnd w:id="3612"/>
                      <w:r w:rsidDel="002E2EC5">
                        <w:delText xml:space="preserve"> </w:delText>
                      </w:r>
                    </w:del>
                    <w:del w:id="3616" w:author="laca" w:date="2015-06-14T12:01:00Z">
                      <w:r w:rsidDel="002E2EC5">
                        <w:delText>A két szabályozót tartalmazó modul System generatorosfelepitesben</w:delText>
                      </w:r>
                    </w:del>
                  </w:p>
                </w:txbxContent>
              </v:textbox>
            </v:shape>
          </v:group>
        </w:pict>
      </w:r>
      <w:r w:rsidR="006D61B3" w:rsidRPr="00FE5CC9">
        <w:rPr>
          <w:rStyle w:val="CommentReference"/>
          <w:lang w:val="hu-HU"/>
          <w:rPrChange w:id="3617" w:author="laca" w:date="2015-06-14T16:50:00Z">
            <w:rPr>
              <w:rStyle w:val="CommentReference"/>
            </w:rPr>
          </w:rPrChange>
        </w:rPr>
        <w:commentReference w:id="3618"/>
      </w:r>
    </w:p>
    <w:p w14:paraId="61797534" w14:textId="552CA61B" w:rsidR="00396652" w:rsidRPr="00FE5CC9" w:rsidRDefault="00F61364" w:rsidP="0071433B">
      <w:pPr>
        <w:keepNext/>
        <w:spacing w:after="0" w:line="360" w:lineRule="auto"/>
        <w:rPr>
          <w:rFonts w:ascii="Times New Roman" w:hAnsi="Times New Roman"/>
          <w:rPrChange w:id="3619" w:author="laca" w:date="2015-06-14T16:50:00Z">
            <w:rPr>
              <w:rFonts w:ascii="Times New Roman" w:hAnsi="Times New Roman"/>
            </w:rPr>
          </w:rPrChange>
        </w:rPr>
        <w:pPrChange w:id="3620" w:author="laca" w:date="2015-06-14T14:00:00Z">
          <w:pPr>
            <w:keepNext/>
            <w:spacing w:after="0" w:line="360" w:lineRule="auto"/>
            <w:jc w:val="both"/>
          </w:pPr>
        </w:pPrChange>
      </w:pPr>
      <w:r w:rsidRPr="00FE5CC9">
        <w:rPr>
          <w:noProof/>
          <w:lang w:eastAsia="hu-HU"/>
          <w:rPrChange w:id="3621" w:author="laca" w:date="2015-06-14T16:50:00Z">
            <w:rPr>
              <w:noProof/>
              <w:lang w:eastAsia="hu-HU"/>
            </w:rPr>
          </w:rPrChange>
        </w:rPr>
      </w:r>
      <w:r w:rsidRPr="00FE5CC9">
        <w:rPr>
          <w:noProof/>
          <w:lang w:eastAsia="hu-HU"/>
          <w:rPrChange w:id="3622" w:author="laca" w:date="2015-06-14T16:50:00Z">
            <w:rPr>
              <w:noProof/>
              <w:lang w:eastAsia="hu-HU"/>
            </w:rPr>
          </w:rPrChange>
        </w:rPr>
        <w:pict w14:anchorId="44B8D1DB">
          <v:group id="Group 183" o:spid="_x0000_s1074" style="width:443.05pt;height:304.35pt;mso-position-horizontal-relative:char;mso-position-vertical-relative:line" coordorigin=",-401" coordsize="56272,38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xD/wAhzwn/ANhWT/0iuq6C&#10;uf8AEP8AyHPCf/YVk/8ASK6roKACiiigArn/AA9/yHPFn/YVj/8ASK1roK5/w9/yHPFn/YVj/wDS&#10;K1oA6CiiigAooooAKKKKACiiigAooooAKKKKACiiigAooooAKKKKACiiigArn/Bv/IDuf+wrqX/p&#10;bNXQVz/g3/kB3P8A2FdS/wDS2agD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N1L4U+CNX1eXVb7QYpLyZ/MkdZpEV29SisFOe/HPOc5rsI40hiSKJFSNAFVFGA&#10;oHQAdhRRQtFYN3cdRRRQAUUUUAFFFFAB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">
            <v:shape id="Picture 162" o:spid="_x0000_s1075" type="#_x0000_t75" style="position:absolute;left:653;top:-401;width:55619;height:350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26" o:title=""/>
              <v:path arrowok="t"/>
            </v:shape>
            <v:shape id="Text Box 181" o:spid="_x0000_s1076" type="#_x0000_t202" style="position:absolute;top:35667;width:55618;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050A7636" w:rsidR="00FC3556" w:rsidRPr="00E81403" w:rsidRDefault="00FC3556" w:rsidP="00966B9C">
                    <w:pPr>
                      <w:pStyle w:val="Caption"/>
                      <w:jc w:val="center"/>
                      <w:rPr>
                        <w:rFonts w:ascii="Times New Roman" w:hAnsi="Times New Roman"/>
                        <w:noProof/>
                        <w:sz w:val="24"/>
                        <w:szCs w:val="24"/>
                      </w:rPr>
                    </w:pPr>
                    <w:bookmarkStart w:id="3623" w:name="_Ref422043507"/>
                    <w:bookmarkStart w:id="3624" w:name="_Ref422043582"/>
                    <w:bookmarkStart w:id="3625" w:name="_Toc422064042"/>
                    <w:r>
                      <w:t xml:space="preserve">Kép. </w:t>
                    </w:r>
                    <w:ins w:id="3626" w:author="laca" w:date="2015-06-14T12:08:00Z">
                      <w:r>
                        <w:fldChar w:fldCharType="begin"/>
                      </w:r>
                      <w:r>
                        <w:instrText xml:space="preserve"> STYLEREF 1 \s </w:instrText>
                      </w:r>
                    </w:ins>
                    <w:r>
                      <w:fldChar w:fldCharType="separate"/>
                    </w:r>
                    <w:r>
                      <w:rPr>
                        <w:noProof/>
                      </w:rPr>
                      <w:t>3</w:t>
                    </w:r>
                    <w:ins w:id="3627" w:author="laca" w:date="2015-06-14T12:08:00Z">
                      <w:r>
                        <w:fldChar w:fldCharType="end"/>
                      </w:r>
                      <w:r>
                        <w:t>.</w:t>
                      </w:r>
                      <w:r>
                        <w:fldChar w:fldCharType="begin"/>
                      </w:r>
                      <w:r>
                        <w:instrText xml:space="preserve"> SEQ Kép. \* ARABIC \s 1 </w:instrText>
                      </w:r>
                    </w:ins>
                    <w:r>
                      <w:fldChar w:fldCharType="separate"/>
                    </w:r>
                    <w:ins w:id="3628" w:author="laca" w:date="2015-06-14T12:08:00Z">
                      <w:r>
                        <w:rPr>
                          <w:noProof/>
                        </w:rPr>
                        <w:t>16</w:t>
                      </w:r>
                      <w:r>
                        <w:fldChar w:fldCharType="end"/>
                      </w:r>
                    </w:ins>
                    <w:del w:id="3629"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15</w:delText>
                      </w:r>
                      <w:r w:rsidDel="002E2EC5">
                        <w:rPr>
                          <w:noProof/>
                        </w:rPr>
                        <w:fldChar w:fldCharType="end"/>
                      </w:r>
                    </w:del>
                    <w:bookmarkEnd w:id="3624"/>
                    <w:r>
                      <w:t xml:space="preserve"> Pozíció Szab modul belső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3625"/>
                    <w:r>
                      <w:fldChar w:fldCharType="end"/>
                    </w:r>
                    <w:bookmarkEnd w:id="3623"/>
                  </w:p>
                </w:txbxContent>
              </v:textbox>
            </v:shape>
            <w10:anchorlock/>
          </v:group>
        </w:pict>
      </w:r>
      <w:r w:rsidR="00396652" w:rsidRPr="00FE5CC9">
        <w:rPr>
          <w:rFonts w:ascii="Times New Roman" w:hAnsi="Times New Roman"/>
          <w:rPrChange w:id="3630" w:author="laca" w:date="2015-06-14T16:50:00Z">
            <w:rPr>
              <w:rFonts w:ascii="Times New Roman" w:hAnsi="Times New Roman"/>
            </w:rPr>
          </w:rPrChange>
        </w:rPr>
        <w:tab/>
      </w:r>
      <w:commentRangeStart w:id="3631"/>
      <w:r w:rsidR="00396652" w:rsidRPr="00FE5CC9">
        <w:rPr>
          <w:rFonts w:ascii="Times New Roman" w:hAnsi="Times New Roman"/>
          <w:rPrChange w:id="3632" w:author="laca" w:date="2015-06-14T16:50:00Z">
            <w:rPr>
              <w:rFonts w:ascii="Times New Roman" w:hAnsi="Times New Roman"/>
            </w:rPr>
          </w:rPrChange>
        </w:rPr>
        <w:t xml:space="preserve">A </w:t>
      </w:r>
      <w:r w:rsidR="00ED22AB" w:rsidRPr="00FE5CC9">
        <w:rPr>
          <w:rFonts w:ascii="Times New Roman" w:hAnsi="Times New Roman"/>
          <w:highlight w:val="yellow"/>
          <w:rPrChange w:id="3633" w:author="laca" w:date="2015-06-14T16:50:00Z">
            <w:rPr>
              <w:rFonts w:ascii="Times New Roman" w:hAnsi="Times New Roman"/>
              <w:highlight w:val="yellow"/>
            </w:rPr>
          </w:rPrChange>
        </w:rPr>
        <w:t>„</w:t>
      </w:r>
      <w:r w:rsidR="00ED22AB" w:rsidRPr="00FE5CC9">
        <w:rPr>
          <w:rFonts w:ascii="Times New Roman" w:hAnsi="Times New Roman"/>
          <w:i/>
          <w:highlight w:val="yellow"/>
          <w:rPrChange w:id="3634" w:author="laca" w:date="2015-06-14T16:50:00Z">
            <w:rPr>
              <w:rFonts w:ascii="Times New Roman" w:hAnsi="Times New Roman"/>
              <w:i/>
              <w:highlight w:val="yellow"/>
            </w:rPr>
          </w:rPrChange>
        </w:rPr>
        <w:t>Pozíció</w:t>
      </w:r>
      <w:r w:rsidR="00ED22AB" w:rsidRPr="00FE5CC9">
        <w:rPr>
          <w:rFonts w:ascii="Times New Roman" w:hAnsi="Times New Roman"/>
          <w:highlight w:val="yellow"/>
          <w:rPrChange w:id="3635" w:author="laca" w:date="2015-06-14T16:50:00Z">
            <w:rPr>
              <w:rFonts w:ascii="Times New Roman" w:hAnsi="Times New Roman"/>
              <w:highlight w:val="yellow"/>
            </w:rPr>
          </w:rPrChange>
        </w:rPr>
        <w:t xml:space="preserve">” nevű modul tartalmazza a </w:t>
      </w:r>
      <w:r w:rsidR="00ED22AB" w:rsidRPr="00FE5CC9">
        <w:rPr>
          <w:rFonts w:ascii="Times New Roman" w:hAnsi="Times New Roman"/>
          <w:highlight w:val="yellow"/>
          <w:rPrChange w:id="3636" w:author="laca" w:date="2015-06-14T16:50:00Z">
            <w:rPr>
              <w:rFonts w:ascii="Times New Roman" w:hAnsi="Times New Roman"/>
              <w:highlight w:val="yellow"/>
            </w:rPr>
          </w:rPrChange>
        </w:rPr>
        <w:fldChar w:fldCharType="begin"/>
      </w:r>
      <w:r w:rsidR="00ED22AB" w:rsidRPr="00FE5CC9">
        <w:rPr>
          <w:rFonts w:ascii="Times New Roman" w:hAnsi="Times New Roman"/>
          <w:highlight w:val="yellow"/>
          <w:rPrChange w:id="3637" w:author="laca" w:date="2015-06-14T16:50:00Z">
            <w:rPr>
              <w:rFonts w:ascii="Times New Roman" w:hAnsi="Times New Roman"/>
              <w:highlight w:val="yellow"/>
            </w:rPr>
          </w:rPrChange>
        </w:rPr>
        <w:instrText xml:space="preserve"> REF _Ref420524774 \h  \* MERGEFORMAT </w:instrText>
      </w:r>
      <w:r w:rsidR="00ED22AB" w:rsidRPr="00FE5CC9">
        <w:rPr>
          <w:rFonts w:ascii="Times New Roman" w:hAnsi="Times New Roman"/>
          <w:highlight w:val="yellow"/>
          <w:rPrChange w:id="3638" w:author="laca" w:date="2015-06-14T16:50:00Z">
            <w:rPr>
              <w:rFonts w:ascii="Times New Roman" w:hAnsi="Times New Roman"/>
              <w:highlight w:val="yellow"/>
            </w:rPr>
          </w:rPrChange>
        </w:rPr>
      </w:r>
      <w:r w:rsidR="00ED22AB" w:rsidRPr="00FE5CC9">
        <w:rPr>
          <w:rFonts w:ascii="Times New Roman" w:hAnsi="Times New Roman"/>
          <w:highlight w:val="yellow"/>
          <w:rPrChange w:id="3639" w:author="laca" w:date="2015-06-14T16:50:00Z">
            <w:rPr>
              <w:rFonts w:ascii="Times New Roman" w:hAnsi="Times New Roman"/>
              <w:highlight w:val="yellow"/>
            </w:rPr>
          </w:rPrChange>
        </w:rPr>
        <w:fldChar w:fldCharType="separate"/>
      </w:r>
      <w:r w:rsidR="00ED22AB" w:rsidRPr="00FE5CC9">
        <w:rPr>
          <w:rFonts w:ascii="Times New Roman" w:hAnsi="Times New Roman"/>
          <w:highlight w:val="yellow"/>
          <w:rPrChange w:id="3640" w:author="laca" w:date="2015-06-14T16:50:00Z">
            <w:rPr>
              <w:rFonts w:ascii="Times New Roman" w:hAnsi="Times New Roman"/>
              <w:highlight w:val="yellow"/>
            </w:rPr>
          </w:rPrChange>
        </w:rPr>
        <w:t xml:space="preserve">Kép. </w:t>
      </w:r>
      <w:r w:rsidR="00ED22AB" w:rsidRPr="00FE5CC9">
        <w:rPr>
          <w:rFonts w:ascii="Times New Roman" w:hAnsi="Times New Roman"/>
          <w:noProof/>
          <w:highlight w:val="yellow"/>
          <w:rPrChange w:id="3641" w:author="laca" w:date="2015-06-14T16:50:00Z">
            <w:rPr>
              <w:rFonts w:ascii="Times New Roman" w:hAnsi="Times New Roman"/>
              <w:noProof/>
              <w:highlight w:val="yellow"/>
            </w:rPr>
          </w:rPrChange>
        </w:rPr>
        <w:t>3.24</w:t>
      </w:r>
      <w:r w:rsidR="00ED22AB" w:rsidRPr="00FE5CC9">
        <w:rPr>
          <w:rFonts w:ascii="Times New Roman" w:hAnsi="Times New Roman"/>
          <w:highlight w:val="yellow"/>
          <w:rPrChange w:id="3642" w:author="laca" w:date="2015-06-14T16:50:00Z">
            <w:rPr>
              <w:rFonts w:ascii="Times New Roman" w:hAnsi="Times New Roman"/>
              <w:highlight w:val="yellow"/>
            </w:rPr>
          </w:rPrChange>
        </w:rPr>
        <w:fldChar w:fldCharType="end"/>
      </w:r>
      <w:r w:rsidR="00ED22AB" w:rsidRPr="00FE5CC9">
        <w:rPr>
          <w:rFonts w:ascii="Times New Roman" w:hAnsi="Times New Roman"/>
          <w:highlight w:val="yellow"/>
          <w:rPrChange w:id="3643" w:author="laca" w:date="2015-06-14T16:50:00Z">
            <w:rPr>
              <w:rFonts w:ascii="Times New Roman" w:hAnsi="Times New Roman"/>
              <w:highlight w:val="yellow"/>
            </w:rPr>
          </w:rPrChange>
        </w:rPr>
        <w:t xml:space="preserve"> képen látható modulokat, feladata a relatív pozíció mérése impulzusban, kimente egy 16 bites előjeles szám. A „</w:t>
      </w:r>
      <w:r w:rsidR="00ED22AB" w:rsidRPr="00FE5CC9">
        <w:rPr>
          <w:rFonts w:ascii="Times New Roman" w:hAnsi="Times New Roman"/>
          <w:i/>
          <w:highlight w:val="yellow"/>
          <w:rPrChange w:id="3644" w:author="laca" w:date="2015-06-14T16:50:00Z">
            <w:rPr>
              <w:rFonts w:ascii="Times New Roman" w:hAnsi="Times New Roman"/>
              <w:i/>
              <w:highlight w:val="yellow"/>
            </w:rPr>
          </w:rPrChange>
        </w:rPr>
        <w:t>Sebesség Mérő</w:t>
      </w:r>
      <w:r w:rsidR="00ED22AB" w:rsidRPr="00FE5CC9">
        <w:rPr>
          <w:rFonts w:ascii="Times New Roman" w:hAnsi="Times New Roman"/>
          <w:highlight w:val="yellow"/>
          <w:rPrChange w:id="3645" w:author="laca" w:date="2015-06-14T16:50:00Z">
            <w:rPr>
              <w:rFonts w:ascii="Times New Roman" w:hAnsi="Times New Roman"/>
              <w:highlight w:val="yellow"/>
            </w:rPr>
          </w:rPrChange>
        </w:rPr>
        <w:t>” nevű modul tartalmazza a</w:t>
      </w:r>
      <w:ins w:id="3646" w:author="laca" w:date="2015-06-14T12:14:00Z">
        <w:r w:rsidR="007F4544" w:rsidRPr="00FE5CC9">
          <w:rPr>
            <w:rFonts w:ascii="Times New Roman" w:hAnsi="Times New Roman"/>
            <w:highlight w:val="yellow"/>
            <w:rPrChange w:id="3647" w:author="laca" w:date="2015-06-14T16:50:00Z">
              <w:rPr>
                <w:rFonts w:ascii="Times New Roman" w:hAnsi="Times New Roman"/>
                <w:highlight w:val="yellow"/>
              </w:rPr>
            </w:rPrChange>
          </w:rPr>
          <w:t xml:space="preserve"> </w:t>
        </w:r>
      </w:ins>
      <w:r w:rsidR="00ED22AB" w:rsidRPr="00FE5CC9">
        <w:rPr>
          <w:rFonts w:ascii="Times New Roman" w:hAnsi="Times New Roman"/>
          <w:highlight w:val="yellow"/>
          <w:rPrChange w:id="3648" w:author="laca" w:date="2015-06-14T16:50:00Z">
            <w:rPr>
              <w:rFonts w:ascii="Times New Roman" w:hAnsi="Times New Roman"/>
              <w:highlight w:val="yellow"/>
            </w:rPr>
          </w:rPrChange>
        </w:rPr>
        <w:fldChar w:fldCharType="begin"/>
      </w:r>
      <w:r w:rsidR="00ED22AB" w:rsidRPr="00FE5CC9">
        <w:rPr>
          <w:rFonts w:ascii="Times New Roman" w:hAnsi="Times New Roman"/>
          <w:highlight w:val="yellow"/>
          <w:rPrChange w:id="3649" w:author="laca" w:date="2015-06-14T16:50:00Z">
            <w:rPr>
              <w:rFonts w:ascii="Times New Roman" w:hAnsi="Times New Roman"/>
              <w:highlight w:val="yellow"/>
            </w:rPr>
          </w:rPrChange>
        </w:rPr>
        <w:instrText xml:space="preserve"> REF _Ref420524887 \h  \* MERGEFORMAT </w:instrText>
      </w:r>
      <w:r w:rsidR="00ED22AB" w:rsidRPr="00FE5CC9">
        <w:rPr>
          <w:rFonts w:ascii="Times New Roman" w:hAnsi="Times New Roman"/>
          <w:highlight w:val="yellow"/>
          <w:rPrChange w:id="3650" w:author="laca" w:date="2015-06-14T16:50:00Z">
            <w:rPr>
              <w:rFonts w:ascii="Times New Roman" w:hAnsi="Times New Roman"/>
              <w:highlight w:val="yellow"/>
            </w:rPr>
          </w:rPrChange>
        </w:rPr>
      </w:r>
      <w:r w:rsidR="00ED22AB" w:rsidRPr="00FE5CC9">
        <w:rPr>
          <w:rFonts w:ascii="Times New Roman" w:hAnsi="Times New Roman"/>
          <w:highlight w:val="yellow"/>
          <w:rPrChange w:id="3651" w:author="laca" w:date="2015-06-14T16:50:00Z">
            <w:rPr>
              <w:rFonts w:ascii="Times New Roman" w:hAnsi="Times New Roman"/>
              <w:highlight w:val="yellow"/>
            </w:rPr>
          </w:rPrChange>
        </w:rPr>
        <w:fldChar w:fldCharType="separate"/>
      </w:r>
      <w:r w:rsidR="00ED22AB" w:rsidRPr="00FE5CC9">
        <w:rPr>
          <w:rFonts w:ascii="Times New Roman" w:hAnsi="Times New Roman"/>
          <w:highlight w:val="yellow"/>
          <w:rPrChange w:id="3652" w:author="laca" w:date="2015-06-14T16:50:00Z">
            <w:rPr>
              <w:rFonts w:ascii="Times New Roman" w:hAnsi="Times New Roman"/>
              <w:highlight w:val="yellow"/>
            </w:rPr>
          </w:rPrChange>
        </w:rPr>
        <w:t xml:space="preserve">Kép. </w:t>
      </w:r>
      <w:r w:rsidR="00ED22AB" w:rsidRPr="00FE5CC9">
        <w:rPr>
          <w:rFonts w:ascii="Times New Roman" w:hAnsi="Times New Roman"/>
          <w:noProof/>
          <w:highlight w:val="yellow"/>
          <w:rPrChange w:id="3653" w:author="laca" w:date="2015-06-14T16:50:00Z">
            <w:rPr>
              <w:rFonts w:ascii="Times New Roman" w:hAnsi="Times New Roman"/>
              <w:noProof/>
              <w:highlight w:val="yellow"/>
            </w:rPr>
          </w:rPrChange>
        </w:rPr>
        <w:t>3.25</w:t>
      </w:r>
      <w:r w:rsidR="00ED22AB" w:rsidRPr="00FE5CC9">
        <w:rPr>
          <w:rFonts w:ascii="Times New Roman" w:hAnsi="Times New Roman"/>
          <w:highlight w:val="yellow"/>
          <w:rPrChange w:id="3654" w:author="laca" w:date="2015-06-14T16:50:00Z">
            <w:rPr>
              <w:rFonts w:ascii="Times New Roman" w:hAnsi="Times New Roman"/>
              <w:highlight w:val="yellow"/>
            </w:rPr>
          </w:rPrChange>
        </w:rPr>
        <w:fldChar w:fldCharType="end"/>
      </w:r>
      <w:r w:rsidR="00ED22AB" w:rsidRPr="00FE5CC9">
        <w:rPr>
          <w:rFonts w:ascii="Times New Roman" w:hAnsi="Times New Roman"/>
          <w:highlight w:val="yellow"/>
          <w:rPrChange w:id="3655" w:author="laca" w:date="2015-06-14T16:50:00Z">
            <w:rPr>
              <w:rFonts w:ascii="Times New Roman" w:hAnsi="Times New Roman"/>
              <w:highlight w:val="yellow"/>
            </w:rPr>
          </w:rPrChange>
        </w:rPr>
        <w:t xml:space="preserve"> látható modulokat feladata a sebesség mérése impulzus per mintavételben, a kimenete egy 16 bites előjeles szám. A „</w:t>
      </w:r>
      <w:r w:rsidR="00ED22AB" w:rsidRPr="00FE5CC9">
        <w:rPr>
          <w:rFonts w:ascii="Times New Roman" w:hAnsi="Times New Roman"/>
          <w:i/>
          <w:highlight w:val="yellow"/>
          <w:rPrChange w:id="3656" w:author="laca" w:date="2015-06-14T16:50:00Z">
            <w:rPr>
              <w:rFonts w:ascii="Times New Roman" w:hAnsi="Times New Roman"/>
              <w:i/>
              <w:highlight w:val="yellow"/>
            </w:rPr>
          </w:rPrChange>
        </w:rPr>
        <w:t>Pozíció Szab</w:t>
      </w:r>
      <w:r w:rsidR="00ED22AB" w:rsidRPr="00FE5CC9">
        <w:rPr>
          <w:rFonts w:ascii="Times New Roman" w:hAnsi="Times New Roman"/>
          <w:highlight w:val="yellow"/>
          <w:rPrChange w:id="3657" w:author="laca" w:date="2015-06-14T16:50:00Z">
            <w:rPr>
              <w:rFonts w:ascii="Times New Roman" w:hAnsi="Times New Roman"/>
              <w:highlight w:val="yellow"/>
            </w:rPr>
          </w:rPrChange>
        </w:rPr>
        <w:t xml:space="preserve">” nevű modul tartalmazza a </w:t>
      </w:r>
      <w:r w:rsidR="00ED22AB" w:rsidRPr="00FE5CC9">
        <w:rPr>
          <w:rFonts w:ascii="Times New Roman" w:hAnsi="Times New Roman"/>
          <w:highlight w:val="yellow"/>
          <w:rPrChange w:id="3658" w:author="laca" w:date="2015-06-14T16:50:00Z">
            <w:rPr>
              <w:rFonts w:ascii="Times New Roman" w:hAnsi="Times New Roman"/>
              <w:highlight w:val="yellow"/>
            </w:rPr>
          </w:rPrChange>
        </w:rPr>
        <w:fldChar w:fldCharType="begin"/>
      </w:r>
      <w:r w:rsidR="00ED22AB" w:rsidRPr="00FE5CC9">
        <w:rPr>
          <w:rFonts w:ascii="Times New Roman" w:hAnsi="Times New Roman"/>
          <w:highlight w:val="yellow"/>
          <w:rPrChange w:id="3659" w:author="laca" w:date="2015-06-14T16:50:00Z">
            <w:rPr>
              <w:rFonts w:ascii="Times New Roman" w:hAnsi="Times New Roman"/>
              <w:highlight w:val="yellow"/>
            </w:rPr>
          </w:rPrChange>
        </w:rPr>
        <w:instrText xml:space="preserve"> REF _Ref420513713 \h  \* MERGEFORMAT </w:instrText>
      </w:r>
      <w:r w:rsidR="00ED22AB" w:rsidRPr="00FE5CC9">
        <w:rPr>
          <w:rFonts w:ascii="Times New Roman" w:hAnsi="Times New Roman"/>
          <w:highlight w:val="yellow"/>
          <w:rPrChange w:id="3660" w:author="laca" w:date="2015-06-14T16:50:00Z">
            <w:rPr>
              <w:rFonts w:ascii="Times New Roman" w:hAnsi="Times New Roman"/>
              <w:highlight w:val="yellow"/>
            </w:rPr>
          </w:rPrChange>
        </w:rPr>
      </w:r>
      <w:r w:rsidR="00ED22AB" w:rsidRPr="00FE5CC9">
        <w:rPr>
          <w:rFonts w:ascii="Times New Roman" w:hAnsi="Times New Roman"/>
          <w:highlight w:val="yellow"/>
          <w:rPrChange w:id="3661" w:author="laca" w:date="2015-06-14T16:50:00Z">
            <w:rPr>
              <w:rFonts w:ascii="Times New Roman" w:hAnsi="Times New Roman"/>
              <w:highlight w:val="yellow"/>
            </w:rPr>
          </w:rPrChange>
        </w:rPr>
        <w:fldChar w:fldCharType="separate"/>
      </w:r>
      <w:r w:rsidR="00ED22AB" w:rsidRPr="00FE5CC9">
        <w:rPr>
          <w:rFonts w:ascii="Times New Roman" w:hAnsi="Times New Roman"/>
          <w:highlight w:val="yellow"/>
          <w:rPrChange w:id="3662" w:author="laca" w:date="2015-06-14T16:50:00Z">
            <w:rPr>
              <w:rFonts w:ascii="Times New Roman" w:hAnsi="Times New Roman"/>
              <w:highlight w:val="yellow"/>
            </w:rPr>
          </w:rPrChange>
        </w:rPr>
        <w:t xml:space="preserve">Kép. </w:t>
      </w:r>
      <w:r w:rsidR="00ED22AB" w:rsidRPr="00FE5CC9">
        <w:rPr>
          <w:rFonts w:ascii="Times New Roman" w:hAnsi="Times New Roman"/>
          <w:noProof/>
          <w:highlight w:val="yellow"/>
          <w:rPrChange w:id="3663" w:author="laca" w:date="2015-06-14T16:50:00Z">
            <w:rPr>
              <w:rFonts w:ascii="Times New Roman" w:hAnsi="Times New Roman"/>
              <w:noProof/>
              <w:highlight w:val="yellow"/>
            </w:rPr>
          </w:rPrChange>
        </w:rPr>
        <w:t>3.9</w:t>
      </w:r>
      <w:r w:rsidR="00ED22AB" w:rsidRPr="00FE5CC9">
        <w:rPr>
          <w:rFonts w:ascii="Times New Roman" w:hAnsi="Times New Roman"/>
          <w:highlight w:val="yellow"/>
          <w:rPrChange w:id="3664" w:author="laca" w:date="2015-06-14T16:50:00Z">
            <w:rPr>
              <w:rFonts w:ascii="Times New Roman" w:hAnsi="Times New Roman"/>
              <w:highlight w:val="yellow"/>
            </w:rPr>
          </w:rPrChange>
        </w:rPr>
        <w:fldChar w:fldCharType="end"/>
      </w:r>
      <w:r w:rsidR="00ED22AB" w:rsidRPr="00FE5CC9">
        <w:rPr>
          <w:rFonts w:ascii="Times New Roman" w:hAnsi="Times New Roman"/>
          <w:highlight w:val="yellow"/>
          <w:rPrChange w:id="3665" w:author="laca" w:date="2015-06-14T16:50:00Z">
            <w:rPr>
              <w:rFonts w:ascii="Times New Roman" w:hAnsi="Times New Roman"/>
              <w:highlight w:val="yellow"/>
            </w:rPr>
          </w:rPrChange>
        </w:rPr>
        <w:t xml:space="preserve"> látható modulokat, feladata a pozíció szabályozása.</w:t>
      </w:r>
      <w:commentRangeEnd w:id="3631"/>
      <w:r w:rsidR="006D61B3" w:rsidRPr="00FE5CC9">
        <w:rPr>
          <w:rStyle w:val="CommentReference"/>
          <w:rPrChange w:id="3666" w:author="laca" w:date="2015-06-14T16:50:00Z">
            <w:rPr>
              <w:rStyle w:val="CommentReference"/>
            </w:rPr>
          </w:rPrChange>
        </w:rPr>
        <w:commentReference w:id="3631"/>
      </w:r>
      <w:r w:rsidR="00396652" w:rsidRPr="00FE5CC9">
        <w:rPr>
          <w:rFonts w:ascii="Times New Roman" w:hAnsi="Times New Roman"/>
          <w:rPrChange w:id="3667" w:author="laca" w:date="2015-06-14T16:50:00Z">
            <w:rPr>
              <w:rFonts w:ascii="Times New Roman" w:hAnsi="Times New Roman"/>
            </w:rPr>
          </w:rPrChange>
        </w:rPr>
        <w:t xml:space="preserve"> A „</w:t>
      </w:r>
      <w:r w:rsidR="00396652" w:rsidRPr="00FE5CC9">
        <w:rPr>
          <w:rFonts w:ascii="Times New Roman" w:hAnsi="Times New Roman"/>
          <w:i/>
          <w:rPrChange w:id="3668" w:author="laca" w:date="2015-06-14T16:50:00Z">
            <w:rPr>
              <w:rFonts w:ascii="Times New Roman" w:hAnsi="Times New Roman"/>
              <w:i/>
            </w:rPr>
          </w:rPrChange>
        </w:rPr>
        <w:t>PWM</w:t>
      </w:r>
      <w:r w:rsidR="00396652" w:rsidRPr="00FE5CC9">
        <w:rPr>
          <w:rFonts w:ascii="Times New Roman" w:hAnsi="Times New Roman"/>
          <w:rPrChange w:id="3669" w:author="laca" w:date="2015-06-14T16:50:00Z">
            <w:rPr>
              <w:rFonts w:ascii="Times New Roman" w:hAnsi="Times New Roman"/>
            </w:rPr>
          </w:rPrChange>
        </w:rPr>
        <w:t xml:space="preserve">” nevű modul tartalmazza </w:t>
      </w:r>
      <w:r w:rsidRPr="00FE5CC9">
        <w:rPr>
          <w:rPrChange w:id="3670" w:author="laca" w:date="2015-06-14T16:50:00Z">
            <w:rPr/>
          </w:rPrChange>
        </w:rPr>
        <w:fldChar w:fldCharType="begin"/>
      </w:r>
      <w:r w:rsidRPr="00FE5CC9">
        <w:rPr>
          <w:rPrChange w:id="3671" w:author="laca" w:date="2015-06-14T16:50:00Z">
            <w:rPr/>
          </w:rPrChange>
        </w:rPr>
        <w:instrText xml:space="preserve"> REF _Ref420525276 \h  \* MERGEFORMAT </w:instrText>
      </w:r>
      <w:r w:rsidRPr="00FE5CC9">
        <w:rPr>
          <w:rPrChange w:id="3672" w:author="laca" w:date="2015-06-14T16:50:00Z">
            <w:rPr/>
          </w:rPrChange>
        </w:rPr>
      </w:r>
      <w:r w:rsidRPr="00FE5CC9">
        <w:rPr>
          <w:rPrChange w:id="3673" w:author="laca" w:date="2015-06-14T16:50:00Z">
            <w:rPr/>
          </w:rPrChange>
        </w:rPr>
        <w:fldChar w:fldCharType="separate"/>
      </w:r>
      <w:r w:rsidR="00096DBB" w:rsidRPr="00FE5CC9">
        <w:rPr>
          <w:rFonts w:ascii="Times New Roman" w:hAnsi="Times New Roman"/>
          <w:rPrChange w:id="3674" w:author="laca" w:date="2015-06-14T16:50:00Z">
            <w:rPr>
              <w:rFonts w:ascii="Times New Roman" w:hAnsi="Times New Roman"/>
            </w:rPr>
          </w:rPrChange>
        </w:rPr>
        <w:t xml:space="preserve">Kép. </w:t>
      </w:r>
      <w:r w:rsidR="00096DBB" w:rsidRPr="00FE5CC9">
        <w:rPr>
          <w:rFonts w:ascii="Times New Roman" w:hAnsi="Times New Roman"/>
          <w:noProof/>
          <w:rPrChange w:id="3675" w:author="laca" w:date="2015-06-14T16:50:00Z">
            <w:rPr>
              <w:rFonts w:ascii="Times New Roman" w:hAnsi="Times New Roman"/>
              <w:noProof/>
            </w:rPr>
          </w:rPrChange>
        </w:rPr>
        <w:t>3.31</w:t>
      </w:r>
      <w:r w:rsidRPr="00FE5CC9">
        <w:rPr>
          <w:rPrChange w:id="3676" w:author="laca" w:date="2015-06-14T16:50:00Z">
            <w:rPr/>
          </w:rPrChange>
        </w:rPr>
        <w:fldChar w:fldCharType="end"/>
      </w:r>
      <w:r w:rsidR="00396652" w:rsidRPr="00FE5CC9">
        <w:rPr>
          <w:rFonts w:ascii="Times New Roman" w:hAnsi="Times New Roman"/>
          <w:rPrChange w:id="3677" w:author="laca" w:date="2015-06-14T16:50:00Z">
            <w:rPr>
              <w:rFonts w:ascii="Times New Roman" w:hAnsi="Times New Roman"/>
            </w:rPr>
          </w:rPrChange>
        </w:rPr>
        <w:t xml:space="preserve"> látható modulokat, feladata a </w:t>
      </w:r>
      <w:proofErr w:type="spellStart"/>
      <w:r w:rsidR="00396652" w:rsidRPr="00FE5CC9">
        <w:rPr>
          <w:rFonts w:ascii="Times New Roman" w:hAnsi="Times New Roman"/>
          <w:rPrChange w:id="3678" w:author="laca" w:date="2015-06-14T16:50:00Z">
            <w:rPr>
              <w:rFonts w:ascii="Times New Roman" w:hAnsi="Times New Roman"/>
            </w:rPr>
          </w:rPrChange>
        </w:rPr>
        <w:t>pwm</w:t>
      </w:r>
      <w:proofErr w:type="spellEnd"/>
      <w:r w:rsidR="00396652" w:rsidRPr="00FE5CC9">
        <w:rPr>
          <w:rFonts w:ascii="Times New Roman" w:hAnsi="Times New Roman"/>
          <w:rPrChange w:id="3679" w:author="laca" w:date="2015-06-14T16:50:00Z">
            <w:rPr>
              <w:rFonts w:ascii="Times New Roman" w:hAnsi="Times New Roman"/>
            </w:rPr>
          </w:rPrChange>
        </w:rPr>
        <w:t xml:space="preserve"> jel előállítása. A „</w:t>
      </w:r>
      <w:r w:rsidR="00396652" w:rsidRPr="00FE5CC9">
        <w:rPr>
          <w:rFonts w:ascii="Times New Roman" w:hAnsi="Times New Roman"/>
          <w:i/>
          <w:rPrChange w:id="3680" w:author="laca" w:date="2015-06-14T16:50:00Z">
            <w:rPr>
              <w:rFonts w:ascii="Times New Roman" w:hAnsi="Times New Roman"/>
              <w:i/>
            </w:rPr>
          </w:rPrChange>
        </w:rPr>
        <w:t>BitBasher6</w:t>
      </w:r>
      <w:r w:rsidR="00396652" w:rsidRPr="00FE5CC9">
        <w:rPr>
          <w:rFonts w:ascii="Times New Roman" w:hAnsi="Times New Roman"/>
          <w:rPrChange w:id="3681" w:author="laca" w:date="2015-06-14T16:50:00Z">
            <w:rPr>
              <w:rFonts w:ascii="Times New Roman" w:hAnsi="Times New Roman"/>
            </w:rPr>
          </w:rPrChange>
        </w:rPr>
        <w:t>”, és a „</w:t>
      </w:r>
      <w:proofErr w:type="spellStart"/>
      <w:r w:rsidR="00ED22AB" w:rsidRPr="00FE5CC9">
        <w:rPr>
          <w:rFonts w:ascii="Times New Roman" w:hAnsi="Times New Roman"/>
          <w:i/>
          <w:rPrChange w:id="3682" w:author="laca" w:date="2015-06-14T16:50:00Z">
            <w:rPr>
              <w:rFonts w:ascii="Times New Roman" w:hAnsi="Times New Roman"/>
              <w:i/>
            </w:rPr>
          </w:rPrChange>
        </w:rPr>
        <w:t>SignToUsign</w:t>
      </w:r>
      <w:proofErr w:type="spellEnd"/>
      <w:r w:rsidR="00ED22AB" w:rsidRPr="00FE5CC9">
        <w:rPr>
          <w:rFonts w:ascii="Times New Roman" w:hAnsi="Times New Roman"/>
          <w:rPrChange w:id="3683" w:author="laca" w:date="2015-06-14T16:50:00Z">
            <w:rPr>
              <w:rFonts w:ascii="Times New Roman" w:hAnsi="Times New Roman"/>
            </w:rPr>
          </w:rPrChange>
        </w:rPr>
        <w:t>” nevű modulok átalakítják a szabályozótól érkező 17 bites előjeles számot egy 16 bites előjel nélküli számmá és egy 1 bites jellé, amely tartalmazza az a17 bites szám előjelét. A mért paraméterek osztott regiszterekbe kerülnek: „</w:t>
      </w:r>
      <w:proofErr w:type="spellStart"/>
      <w:r w:rsidR="00ED22AB" w:rsidRPr="00FE5CC9">
        <w:rPr>
          <w:rFonts w:ascii="Times New Roman" w:hAnsi="Times New Roman"/>
          <w:i/>
          <w:rPrChange w:id="3684" w:author="laca" w:date="2015-06-14T16:50:00Z">
            <w:rPr>
              <w:rFonts w:ascii="Times New Roman" w:hAnsi="Times New Roman"/>
              <w:i/>
            </w:rPr>
          </w:rPrChange>
        </w:rPr>
        <w:t>UPozicio</w:t>
      </w:r>
      <w:proofErr w:type="spellEnd"/>
      <w:r w:rsidR="00ED22AB" w:rsidRPr="00FE5CC9">
        <w:rPr>
          <w:rFonts w:ascii="Times New Roman" w:hAnsi="Times New Roman"/>
          <w:rPrChange w:id="3685" w:author="laca" w:date="2015-06-14T16:50:00Z">
            <w:rPr>
              <w:rFonts w:ascii="Times New Roman" w:hAnsi="Times New Roman"/>
            </w:rPr>
          </w:rPrChange>
        </w:rPr>
        <w:t>”,</w:t>
      </w:r>
      <w:proofErr w:type="spellStart"/>
      <w:r w:rsidR="00ED22AB" w:rsidRPr="00FE5CC9">
        <w:rPr>
          <w:rFonts w:ascii="Times New Roman" w:hAnsi="Times New Roman"/>
          <w:rPrChange w:id="3686" w:author="laca" w:date="2015-06-14T16:50:00Z">
            <w:rPr>
              <w:rFonts w:ascii="Times New Roman" w:hAnsi="Times New Roman"/>
            </w:rPr>
          </w:rPrChange>
        </w:rPr>
        <w:t>-a</w:t>
      </w:r>
      <w:proofErr w:type="spellEnd"/>
      <w:r w:rsidR="00ED22AB" w:rsidRPr="00FE5CC9">
        <w:rPr>
          <w:rFonts w:ascii="Times New Roman" w:hAnsi="Times New Roman"/>
          <w:rPrChange w:id="3687" w:author="laca" w:date="2015-06-14T16:50:00Z">
            <w:rPr>
              <w:rFonts w:ascii="Times New Roman" w:hAnsi="Times New Roman"/>
            </w:rPr>
          </w:rPrChange>
        </w:rPr>
        <w:t xml:space="preserve"> beavatkozó jel, „</w:t>
      </w:r>
      <w:proofErr w:type="spellStart"/>
      <w:r w:rsidR="00ED22AB" w:rsidRPr="00FE5CC9">
        <w:rPr>
          <w:rFonts w:ascii="Times New Roman" w:hAnsi="Times New Roman"/>
          <w:i/>
          <w:rPrChange w:id="3688" w:author="laca" w:date="2015-06-14T16:50:00Z">
            <w:rPr>
              <w:rFonts w:ascii="Times New Roman" w:hAnsi="Times New Roman"/>
              <w:i/>
            </w:rPr>
          </w:rPrChange>
        </w:rPr>
        <w:t>SebessegPozicio</w:t>
      </w:r>
      <w:proofErr w:type="spellEnd"/>
      <w:r w:rsidR="00ED22AB" w:rsidRPr="00FE5CC9">
        <w:rPr>
          <w:rFonts w:ascii="Times New Roman" w:hAnsi="Times New Roman"/>
          <w:rPrChange w:id="3689" w:author="laca" w:date="2015-06-14T16:50:00Z">
            <w:rPr>
              <w:rFonts w:ascii="Times New Roman" w:hAnsi="Times New Roman"/>
            </w:rPr>
          </w:rPrChange>
        </w:rPr>
        <w:t>”- pozíció deriváltja, „</w:t>
      </w:r>
      <w:proofErr w:type="spellStart"/>
      <w:r w:rsidR="00ED22AB" w:rsidRPr="00FE5CC9">
        <w:rPr>
          <w:rFonts w:ascii="Times New Roman" w:hAnsi="Times New Roman"/>
          <w:i/>
          <w:rPrChange w:id="3690" w:author="laca" w:date="2015-06-14T16:50:00Z">
            <w:rPr>
              <w:rFonts w:ascii="Times New Roman" w:hAnsi="Times New Roman"/>
              <w:i/>
            </w:rPr>
          </w:rPrChange>
        </w:rPr>
        <w:t>AktPozicio</w:t>
      </w:r>
      <w:proofErr w:type="spellEnd"/>
      <w:r w:rsidR="00ED22AB" w:rsidRPr="00FE5CC9">
        <w:rPr>
          <w:rFonts w:ascii="Times New Roman" w:hAnsi="Times New Roman"/>
          <w:rPrChange w:id="3691" w:author="laca" w:date="2015-06-14T16:50:00Z">
            <w:rPr>
              <w:rFonts w:ascii="Times New Roman" w:hAnsi="Times New Roman"/>
            </w:rPr>
          </w:rPrChange>
        </w:rPr>
        <w:t>”- pozíció.</w:t>
      </w:r>
    </w:p>
    <w:p w14:paraId="0B924427" w14:textId="77777777" w:rsidR="00396652" w:rsidRPr="00FE5CC9" w:rsidRDefault="00ED22AB" w:rsidP="0071433B">
      <w:pPr>
        <w:spacing w:after="0" w:line="360" w:lineRule="auto"/>
        <w:jc w:val="both"/>
        <w:rPr>
          <w:rFonts w:ascii="Times New Roman" w:hAnsi="Times New Roman"/>
          <w:rPrChange w:id="3692" w:author="laca" w:date="2015-06-14T16:50:00Z">
            <w:rPr>
              <w:rFonts w:ascii="Times New Roman" w:hAnsi="Times New Roman"/>
            </w:rPr>
          </w:rPrChange>
        </w:rPr>
      </w:pPr>
      <w:r w:rsidRPr="00FE5CC9">
        <w:rPr>
          <w:rFonts w:ascii="Times New Roman" w:hAnsi="Times New Roman"/>
          <w:rPrChange w:id="3693" w:author="laca" w:date="2015-06-14T16:50:00Z">
            <w:rPr>
              <w:rFonts w:ascii="Times New Roman" w:hAnsi="Times New Roman"/>
            </w:rPr>
          </w:rPrChange>
        </w:rPr>
        <w:br w:type="page"/>
      </w:r>
    </w:p>
    <w:p w14:paraId="054D541A" w14:textId="77777777" w:rsidR="00E2570C" w:rsidRPr="00FE5CC9" w:rsidRDefault="00F61364" w:rsidP="0071433B">
      <w:pPr>
        <w:keepNext/>
        <w:spacing w:after="0" w:line="360" w:lineRule="auto"/>
        <w:jc w:val="both"/>
        <w:rPr>
          <w:rFonts w:ascii="Times New Roman" w:hAnsi="Times New Roman"/>
          <w:rPrChange w:id="3694" w:author="laca" w:date="2015-06-14T16:50:00Z">
            <w:rPr>
              <w:rFonts w:ascii="Times New Roman" w:hAnsi="Times New Roman"/>
            </w:rPr>
          </w:rPrChange>
        </w:rPr>
      </w:pPr>
      <w:r w:rsidRPr="00FE5CC9">
        <w:rPr>
          <w:noProof/>
          <w:lang w:eastAsia="hu-HU"/>
          <w:rPrChange w:id="3695" w:author="laca" w:date="2015-06-14T16:50:00Z">
            <w:rPr>
              <w:noProof/>
              <w:lang w:eastAsia="hu-HU"/>
            </w:rPr>
          </w:rPrChange>
        </w:rPr>
      </w:r>
      <w:r w:rsidRPr="00FE5CC9">
        <w:rPr>
          <w:noProof/>
          <w:lang w:eastAsia="hu-HU"/>
          <w:rPrChange w:id="3696" w:author="laca" w:date="2015-06-14T16:50:00Z">
            <w:rPr>
              <w:noProof/>
              <w:lang w:eastAsia="hu-HU"/>
            </w:rPr>
          </w:rPrChange>
        </w:rPr>
        <w:pict w14:anchorId="1A8F3AEF">
          <v:group id="Group 184" o:spid="_x0000_s1077" style="width:448.8pt;height:264.15pt;mso-position-horizontal-relative:char;mso-position-vertical-relative:line" coordorigin="2914,33216" coordsize="57010,335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ri/DWn61rPhXSNUuPGGsrPe2UNxIscFkFDOgYgZtycZPqa7Suf8Cf8k88Nf9gq1/8ARS0AH/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Y/hO+uNT8G6Hf3knmXV1p9vNM+0Dc7RqWOBwMknpW&#10;xXP+BP8Aknnhr/sFWv8A6KWug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">
            <v:shape id="Picture 163" o:spid="_x0000_s1078" type="#_x0000_t75" style="position:absolute;left:2914;top:33216;width:55664;height:309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27" o:title=""/>
              <v:path arrowok="t"/>
            </v:shape>
            <v:shape id="Text Box 182" o:spid="_x0000_s1079" type="#_x0000_t202" style="position:absolute;left:4269;top:64190;width:55656;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645DEFCB" w:rsidR="00FC3556" w:rsidRDefault="00FC3556" w:rsidP="00893985">
                    <w:pPr>
                      <w:pStyle w:val="Caption"/>
                      <w:jc w:val="center"/>
                      <w:rPr>
                        <w:noProof/>
                      </w:rPr>
                    </w:pPr>
                    <w:bookmarkStart w:id="3697" w:name="_Ref422042216"/>
                    <w:bookmarkStart w:id="3698" w:name="_Toc422064043"/>
                    <w:r>
                      <w:t xml:space="preserve">Kép. </w:t>
                    </w:r>
                    <w:ins w:id="3699" w:author="laca" w:date="2015-06-14T12:08:00Z">
                      <w:r>
                        <w:fldChar w:fldCharType="begin"/>
                      </w:r>
                      <w:r>
                        <w:instrText xml:space="preserve"> STYLEREF 1 \s </w:instrText>
                      </w:r>
                    </w:ins>
                    <w:r>
                      <w:fldChar w:fldCharType="separate"/>
                    </w:r>
                    <w:r>
                      <w:rPr>
                        <w:noProof/>
                      </w:rPr>
                      <w:t>3</w:t>
                    </w:r>
                    <w:ins w:id="3700" w:author="laca" w:date="2015-06-14T12:08:00Z">
                      <w:r>
                        <w:fldChar w:fldCharType="end"/>
                      </w:r>
                      <w:r>
                        <w:t>.</w:t>
                      </w:r>
                      <w:r>
                        <w:fldChar w:fldCharType="begin"/>
                      </w:r>
                      <w:r>
                        <w:instrText xml:space="preserve"> SEQ Kép. \* ARABIC \s 1 </w:instrText>
                      </w:r>
                    </w:ins>
                    <w:r>
                      <w:fldChar w:fldCharType="separate"/>
                    </w:r>
                    <w:ins w:id="3701" w:author="laca" w:date="2015-06-14T12:08:00Z">
                      <w:r>
                        <w:rPr>
                          <w:noProof/>
                        </w:rPr>
                        <w:t>17</w:t>
                      </w:r>
                      <w:r>
                        <w:fldChar w:fldCharType="end"/>
                      </w:r>
                    </w:ins>
                    <w:del w:id="3702"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16</w:delText>
                      </w:r>
                      <w:r w:rsidDel="002E2EC5">
                        <w:rPr>
                          <w:noProof/>
                        </w:rPr>
                        <w:fldChar w:fldCharType="end"/>
                      </w:r>
                    </w:del>
                    <w:bookmarkEnd w:id="3697"/>
                    <w:r>
                      <w:t xml:space="preserve"> Sebesség Szab modul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3698"/>
                    <w:r>
                      <w:fldChar w:fldCharType="end"/>
                    </w:r>
                  </w:p>
                </w:txbxContent>
              </v:textbox>
            </v:shape>
            <w10:anchorlock/>
          </v:group>
        </w:pict>
      </w:r>
      <w:r w:rsidR="00893985" w:rsidRPr="00FE5CC9">
        <w:rPr>
          <w:rFonts w:ascii="Times New Roman" w:hAnsi="Times New Roman"/>
          <w:rPrChange w:id="3703" w:author="laca" w:date="2015-06-14T16:50:00Z">
            <w:rPr>
              <w:rFonts w:ascii="Times New Roman" w:hAnsi="Times New Roman"/>
            </w:rPr>
          </w:rPrChange>
        </w:rPr>
        <w:tab/>
      </w:r>
      <w:r w:rsidR="00396652" w:rsidRPr="00FE5CC9">
        <w:rPr>
          <w:rFonts w:ascii="Times New Roman" w:hAnsi="Times New Roman"/>
          <w:rPrChange w:id="3704" w:author="laca" w:date="2015-06-14T16:50:00Z">
            <w:rPr>
              <w:rFonts w:ascii="Times New Roman" w:hAnsi="Times New Roman"/>
            </w:rPr>
          </w:rPrChange>
        </w:rPr>
        <w:t>A „Sebesség Szab” modulnak a felépítése hasonló a pozíció szabályzóéra, annyi eltérés van</w:t>
      </w:r>
      <w:r w:rsidR="006D61B3" w:rsidRPr="00FE5CC9">
        <w:rPr>
          <w:rFonts w:ascii="Times New Roman" w:hAnsi="Times New Roman"/>
          <w:rPrChange w:id="3705" w:author="laca" w:date="2015-06-14T16:50:00Z">
            <w:rPr>
              <w:rFonts w:ascii="Times New Roman" w:hAnsi="Times New Roman"/>
            </w:rPr>
          </w:rPrChange>
        </w:rPr>
        <w:t>,</w:t>
      </w:r>
      <w:r w:rsidR="00ED22AB" w:rsidRPr="00FE5CC9">
        <w:rPr>
          <w:rFonts w:ascii="Times New Roman" w:hAnsi="Times New Roman"/>
          <w:rPrChange w:id="3706" w:author="laca" w:date="2015-06-14T16:50:00Z">
            <w:rPr>
              <w:rFonts w:ascii="Times New Roman" w:hAnsi="Times New Roman"/>
            </w:rPr>
          </w:rPrChange>
        </w:rPr>
        <w:t xml:space="preserve"> hogy itt nem jelenik meg pozíció mérés csak sebesség, és meg megjelenik </w:t>
      </w:r>
      <w:proofErr w:type="gramStart"/>
      <w:r w:rsidR="00ED22AB" w:rsidRPr="00FE5CC9">
        <w:rPr>
          <w:rFonts w:ascii="Times New Roman" w:hAnsi="Times New Roman"/>
          <w:rPrChange w:id="3707" w:author="laca" w:date="2015-06-14T16:50:00Z">
            <w:rPr>
              <w:rFonts w:ascii="Times New Roman" w:hAnsi="Times New Roman"/>
            </w:rPr>
          </w:rPrChange>
        </w:rPr>
        <w:t>a„</w:t>
      </w:r>
      <w:proofErr w:type="gramEnd"/>
      <w:r w:rsidR="00ED22AB" w:rsidRPr="00FE5CC9">
        <w:rPr>
          <w:rFonts w:ascii="Times New Roman" w:hAnsi="Times New Roman"/>
          <w:rPrChange w:id="3708" w:author="laca" w:date="2015-06-14T16:50:00Z">
            <w:rPr>
              <w:rFonts w:ascii="Times New Roman" w:hAnsi="Times New Roman"/>
            </w:rPr>
          </w:rPrChange>
        </w:rPr>
        <w:t xml:space="preserve">Mintavételi Jel Generátor” amely tartalmazza a </w:t>
      </w:r>
      <w:r w:rsidRPr="00FE5CC9">
        <w:rPr>
          <w:rPrChange w:id="3709" w:author="laca" w:date="2015-06-14T16:50:00Z">
            <w:rPr/>
          </w:rPrChange>
        </w:rPr>
        <w:fldChar w:fldCharType="begin"/>
      </w:r>
      <w:r w:rsidRPr="00FE5CC9">
        <w:rPr>
          <w:rPrChange w:id="3710" w:author="laca" w:date="2015-06-14T16:50:00Z">
            <w:rPr/>
          </w:rPrChange>
        </w:rPr>
        <w:instrText xml:space="preserve"> REF _Ref420526046 \h  \* MERGEFORMAT </w:instrText>
      </w:r>
      <w:r w:rsidRPr="00FE5CC9">
        <w:rPr>
          <w:rPrChange w:id="3711" w:author="laca" w:date="2015-06-14T16:50:00Z">
            <w:rPr/>
          </w:rPrChange>
        </w:rPr>
      </w:r>
      <w:r w:rsidRPr="00FE5CC9">
        <w:rPr>
          <w:rPrChange w:id="3712" w:author="laca" w:date="2015-06-14T16:50:00Z">
            <w:rPr/>
          </w:rPrChange>
        </w:rPr>
        <w:fldChar w:fldCharType="separate"/>
      </w:r>
      <w:r w:rsidR="00096DBB" w:rsidRPr="00FE5CC9">
        <w:rPr>
          <w:rFonts w:ascii="Times New Roman" w:hAnsi="Times New Roman"/>
          <w:rPrChange w:id="3713" w:author="laca" w:date="2015-06-14T16:50:00Z">
            <w:rPr>
              <w:rFonts w:ascii="Times New Roman" w:hAnsi="Times New Roman"/>
            </w:rPr>
          </w:rPrChange>
        </w:rPr>
        <w:t xml:space="preserve">Kép. </w:t>
      </w:r>
      <w:r w:rsidR="00096DBB" w:rsidRPr="00FE5CC9">
        <w:rPr>
          <w:rFonts w:ascii="Times New Roman" w:hAnsi="Times New Roman"/>
          <w:noProof/>
          <w:rPrChange w:id="3714" w:author="laca" w:date="2015-06-14T16:50:00Z">
            <w:rPr>
              <w:rFonts w:ascii="Times New Roman" w:hAnsi="Times New Roman"/>
              <w:noProof/>
            </w:rPr>
          </w:rPrChange>
        </w:rPr>
        <w:t>3.7</w:t>
      </w:r>
      <w:r w:rsidRPr="00FE5CC9">
        <w:rPr>
          <w:rPrChange w:id="3715" w:author="laca" w:date="2015-06-14T16:50:00Z">
            <w:rPr/>
          </w:rPrChange>
        </w:rPr>
        <w:fldChar w:fldCharType="end"/>
      </w:r>
      <w:r w:rsidR="00E2570C" w:rsidRPr="00FE5CC9">
        <w:rPr>
          <w:rFonts w:ascii="Times New Roman" w:hAnsi="Times New Roman"/>
          <w:rPrChange w:id="3716" w:author="laca" w:date="2015-06-14T16:50:00Z">
            <w:rPr>
              <w:rFonts w:ascii="Times New Roman" w:hAnsi="Times New Roman"/>
            </w:rPr>
          </w:rPrChange>
        </w:rPr>
        <w:t xml:space="preserve"> látható elemeket és a feladata hogy biztosítja a mintavételi periódust a sebesség mérő modulok számára és a </w:t>
      </w:r>
      <w:r w:rsidR="00ED22AB" w:rsidRPr="00FE5CC9">
        <w:rPr>
          <w:rFonts w:ascii="Times New Roman" w:hAnsi="Times New Roman"/>
          <w:rPrChange w:id="3717" w:author="laca" w:date="2015-06-14T16:50:00Z">
            <w:rPr>
              <w:rFonts w:ascii="Times New Roman" w:hAnsi="Times New Roman"/>
            </w:rPr>
          </w:rPrChange>
        </w:rPr>
        <w:t>PID szabályzónak.</w:t>
      </w:r>
    </w:p>
    <w:p w14:paraId="02A02B50" w14:textId="77777777" w:rsidR="00E2570C" w:rsidRPr="00FE5CC9" w:rsidRDefault="00ED22AB" w:rsidP="00911B32">
      <w:pPr>
        <w:keepNext/>
        <w:spacing w:after="0" w:line="360" w:lineRule="auto"/>
        <w:jc w:val="both"/>
        <w:rPr>
          <w:rFonts w:ascii="Times New Roman" w:hAnsi="Times New Roman"/>
          <w:rPrChange w:id="3718" w:author="laca" w:date="2015-06-14T16:50:00Z">
            <w:rPr>
              <w:rFonts w:ascii="Times New Roman" w:hAnsi="Times New Roman"/>
            </w:rPr>
          </w:rPrChange>
        </w:rPr>
      </w:pPr>
      <w:r w:rsidRPr="00FE5CC9">
        <w:rPr>
          <w:rFonts w:ascii="Times New Roman" w:hAnsi="Times New Roman"/>
          <w:rPrChange w:id="3719" w:author="laca" w:date="2015-06-14T16:50:00Z">
            <w:rPr>
              <w:rFonts w:ascii="Times New Roman" w:hAnsi="Times New Roman"/>
            </w:rPr>
          </w:rPrChange>
        </w:rPr>
        <w:tab/>
        <w:t>A „</w:t>
      </w:r>
      <w:proofErr w:type="spellStart"/>
      <w:r w:rsidRPr="00FE5CC9">
        <w:rPr>
          <w:rFonts w:ascii="Times New Roman" w:hAnsi="Times New Roman"/>
          <w:rPrChange w:id="3720" w:author="laca" w:date="2015-06-14T16:50:00Z">
            <w:rPr>
              <w:rFonts w:ascii="Times New Roman" w:hAnsi="Times New Roman"/>
            </w:rPr>
          </w:rPrChange>
        </w:rPr>
        <w:t>PIDrek</w:t>
      </w:r>
      <w:proofErr w:type="spellEnd"/>
      <w:r w:rsidRPr="00FE5CC9">
        <w:rPr>
          <w:rFonts w:ascii="Times New Roman" w:hAnsi="Times New Roman"/>
          <w:rPrChange w:id="3721" w:author="laca" w:date="2015-06-14T16:50:00Z">
            <w:rPr>
              <w:rFonts w:ascii="Times New Roman" w:hAnsi="Times New Roman"/>
            </w:rPr>
          </w:rPrChange>
        </w:rPr>
        <w:t xml:space="preserve">” nevű modul tartalmazza a pid szabályozót a </w:t>
      </w:r>
      <w:r w:rsidR="00F61364" w:rsidRPr="00FE5CC9">
        <w:rPr>
          <w:rPrChange w:id="3722" w:author="laca" w:date="2015-06-14T16:50:00Z">
            <w:rPr/>
          </w:rPrChange>
        </w:rPr>
        <w:fldChar w:fldCharType="begin"/>
      </w:r>
      <w:r w:rsidR="00F61364" w:rsidRPr="00FE5CC9">
        <w:rPr>
          <w:rPrChange w:id="3723" w:author="laca" w:date="2015-06-14T16:50:00Z">
            <w:rPr/>
          </w:rPrChange>
        </w:rPr>
        <w:instrText xml:space="preserve"> REF _Ref420502757 \h  \* MERGEFORMAT </w:instrText>
      </w:r>
      <w:r w:rsidR="00F61364" w:rsidRPr="00FE5CC9">
        <w:rPr>
          <w:rPrChange w:id="3724" w:author="laca" w:date="2015-06-14T16:50:00Z">
            <w:rPr/>
          </w:rPrChange>
        </w:rPr>
      </w:r>
      <w:r w:rsidR="00F61364" w:rsidRPr="00FE5CC9">
        <w:rPr>
          <w:rPrChange w:id="3725" w:author="laca" w:date="2015-06-14T16:50:00Z">
            <w:rPr/>
          </w:rPrChange>
        </w:rPr>
        <w:fldChar w:fldCharType="separate"/>
      </w:r>
      <w:r w:rsidR="00096DBB" w:rsidRPr="00FE5CC9">
        <w:rPr>
          <w:rFonts w:ascii="Times New Roman" w:hAnsi="Times New Roman"/>
          <w:rPrChange w:id="3726" w:author="laca" w:date="2015-06-14T16:50:00Z">
            <w:rPr>
              <w:rFonts w:ascii="Times New Roman" w:hAnsi="Times New Roman"/>
            </w:rPr>
          </w:rPrChange>
        </w:rPr>
        <w:t xml:space="preserve">Kép. </w:t>
      </w:r>
      <w:r w:rsidR="00096DBB" w:rsidRPr="00FE5CC9">
        <w:rPr>
          <w:rFonts w:ascii="Times New Roman" w:hAnsi="Times New Roman"/>
          <w:noProof/>
          <w:rPrChange w:id="3727" w:author="laca" w:date="2015-06-14T16:50:00Z">
            <w:rPr>
              <w:rFonts w:ascii="Times New Roman" w:hAnsi="Times New Roman"/>
              <w:noProof/>
            </w:rPr>
          </w:rPrChange>
        </w:rPr>
        <w:t>3.3</w:t>
      </w:r>
      <w:r w:rsidR="00F61364" w:rsidRPr="00FE5CC9">
        <w:rPr>
          <w:rPrChange w:id="3728" w:author="laca" w:date="2015-06-14T16:50:00Z">
            <w:rPr/>
          </w:rPrChange>
        </w:rPr>
        <w:fldChar w:fldCharType="end"/>
      </w:r>
      <w:r w:rsidR="00E2570C" w:rsidRPr="00FE5CC9">
        <w:rPr>
          <w:rFonts w:ascii="Times New Roman" w:hAnsi="Times New Roman"/>
          <w:rPrChange w:id="3729" w:author="laca" w:date="2015-06-14T16:50:00Z">
            <w:rPr>
              <w:rFonts w:ascii="Times New Roman" w:hAnsi="Times New Roman"/>
            </w:rPr>
          </w:rPrChange>
        </w:rPr>
        <w:t xml:space="preserve"> látható kialakításban.</w:t>
      </w:r>
    </w:p>
    <w:p w14:paraId="55AA4293" w14:textId="77777777" w:rsidR="00E2570C" w:rsidRPr="00FE5CC9" w:rsidRDefault="00E2570C" w:rsidP="00A05E75">
      <w:pPr>
        <w:keepNext/>
        <w:spacing w:after="0" w:line="360" w:lineRule="auto"/>
        <w:jc w:val="both"/>
        <w:rPr>
          <w:rFonts w:ascii="Times New Roman" w:hAnsi="Times New Roman"/>
          <w:rPrChange w:id="3730" w:author="laca" w:date="2015-06-14T16:50:00Z">
            <w:rPr>
              <w:rFonts w:ascii="Times New Roman" w:hAnsi="Times New Roman"/>
            </w:rPr>
          </w:rPrChange>
        </w:rPr>
      </w:pPr>
      <w:r w:rsidRPr="00FE5CC9">
        <w:rPr>
          <w:rFonts w:ascii="Times New Roman" w:hAnsi="Times New Roman"/>
          <w:rPrChange w:id="3731" w:author="laca" w:date="2015-06-14T16:50:00Z">
            <w:rPr>
              <w:rFonts w:ascii="Times New Roman" w:hAnsi="Times New Roman"/>
            </w:rPr>
          </w:rPrChange>
        </w:rPr>
        <w:tab/>
        <w:t>Abban az esetben</w:t>
      </w:r>
      <w:r w:rsidR="006D61B3" w:rsidRPr="00FE5CC9">
        <w:rPr>
          <w:rFonts w:ascii="Times New Roman" w:hAnsi="Times New Roman"/>
          <w:rPrChange w:id="3732" w:author="laca" w:date="2015-06-14T16:50:00Z">
            <w:rPr>
              <w:rFonts w:ascii="Times New Roman" w:hAnsi="Times New Roman"/>
            </w:rPr>
          </w:rPrChange>
        </w:rPr>
        <w:t>,</w:t>
      </w:r>
      <w:r w:rsidR="00ED22AB" w:rsidRPr="00FE5CC9">
        <w:rPr>
          <w:rFonts w:ascii="Times New Roman" w:hAnsi="Times New Roman"/>
          <w:rPrChange w:id="3733" w:author="laca" w:date="2015-06-14T16:50:00Z">
            <w:rPr>
              <w:rFonts w:ascii="Times New Roman" w:hAnsi="Times New Roman"/>
            </w:rPr>
          </w:rPrChange>
        </w:rPr>
        <w:t xml:space="preserve"> ha változtatjuk a karok pozícióját és vele egy időben konstanson szeretnénk tartani a lánctalpak </w:t>
      </w:r>
      <w:proofErr w:type="gramStart"/>
      <w:r w:rsidR="00ED22AB" w:rsidRPr="00FE5CC9">
        <w:rPr>
          <w:rFonts w:ascii="Times New Roman" w:hAnsi="Times New Roman"/>
          <w:rPrChange w:id="3734" w:author="laca" w:date="2015-06-14T16:50:00Z">
            <w:rPr>
              <w:rFonts w:ascii="Times New Roman" w:hAnsi="Times New Roman"/>
            </w:rPr>
          </w:rPrChange>
        </w:rPr>
        <w:t>sebességét</w:t>
      </w:r>
      <w:proofErr w:type="gramEnd"/>
      <w:r w:rsidR="00ED22AB" w:rsidRPr="00FE5CC9">
        <w:rPr>
          <w:rFonts w:ascii="Times New Roman" w:hAnsi="Times New Roman"/>
          <w:rPrChange w:id="3735" w:author="laca" w:date="2015-06-14T16:50:00Z">
            <w:rPr>
              <w:rFonts w:ascii="Times New Roman" w:hAnsi="Times New Roman"/>
            </w:rPr>
          </w:rPrChange>
        </w:rPr>
        <w:t xml:space="preserve"> akkor össze kell adni a két sebességet a megfelelő előjellel. </w:t>
      </w:r>
    </w:p>
    <w:p w14:paraId="7FC8E92D" w14:textId="77777777" w:rsidR="00E2570C" w:rsidRPr="00FE5CC9" w:rsidRDefault="00ED22AB" w:rsidP="00BC64C7">
      <w:pPr>
        <w:keepNext/>
        <w:spacing w:after="0" w:line="360" w:lineRule="auto"/>
        <w:jc w:val="both"/>
        <w:rPr>
          <w:rFonts w:ascii="Times New Roman" w:hAnsi="Times New Roman"/>
          <w:rPrChange w:id="3736" w:author="laca" w:date="2015-06-14T16:50:00Z">
            <w:rPr>
              <w:rFonts w:ascii="Times New Roman" w:hAnsi="Times New Roman"/>
            </w:rPr>
          </w:rPrChange>
        </w:rPr>
      </w:pPr>
      <w:r w:rsidRPr="00FE5CC9">
        <w:rPr>
          <w:rFonts w:ascii="Times New Roman" w:hAnsi="Times New Roman"/>
          <w:rPrChange w:id="3737" w:author="laca" w:date="2015-06-14T16:50:00Z">
            <w:rPr>
              <w:rFonts w:ascii="Times New Roman" w:hAnsi="Times New Roman"/>
            </w:rPr>
          </w:rPrChange>
        </w:rPr>
        <w:tab/>
        <w:t xml:space="preserve">A </w:t>
      </w:r>
      <w:r w:rsidR="00F61364" w:rsidRPr="00FE5CC9">
        <w:rPr>
          <w:rPrChange w:id="3738" w:author="laca" w:date="2015-06-14T16:50:00Z">
            <w:rPr/>
          </w:rPrChange>
        </w:rPr>
        <w:fldChar w:fldCharType="begin"/>
      </w:r>
      <w:r w:rsidR="00F61364" w:rsidRPr="00FE5CC9">
        <w:rPr>
          <w:rPrChange w:id="3739" w:author="laca" w:date="2015-06-14T16:50:00Z">
            <w:rPr/>
          </w:rPrChange>
        </w:rPr>
        <w:instrText xml:space="preserve"> REF _Ref420526887 \h  \* MERGEFORMAT </w:instrText>
      </w:r>
      <w:r w:rsidR="00F61364" w:rsidRPr="00FE5CC9">
        <w:rPr>
          <w:rPrChange w:id="3740" w:author="laca" w:date="2015-06-14T16:50:00Z">
            <w:rPr/>
          </w:rPrChange>
        </w:rPr>
      </w:r>
      <w:r w:rsidR="00F61364" w:rsidRPr="00FE5CC9">
        <w:rPr>
          <w:rPrChange w:id="3741" w:author="laca" w:date="2015-06-14T16:50:00Z">
            <w:rPr/>
          </w:rPrChange>
        </w:rPr>
        <w:fldChar w:fldCharType="separate"/>
      </w:r>
      <w:r w:rsidR="00096DBB" w:rsidRPr="00FE5CC9">
        <w:rPr>
          <w:rFonts w:ascii="Times New Roman" w:hAnsi="Times New Roman"/>
          <w:rPrChange w:id="3742" w:author="laca" w:date="2015-06-14T16:50:00Z">
            <w:rPr>
              <w:rFonts w:ascii="Times New Roman" w:hAnsi="Times New Roman"/>
            </w:rPr>
          </w:rPrChange>
        </w:rPr>
        <w:t xml:space="preserve">Kép. </w:t>
      </w:r>
      <w:r w:rsidR="00096DBB" w:rsidRPr="00FE5CC9">
        <w:rPr>
          <w:rFonts w:ascii="Times New Roman" w:hAnsi="Times New Roman"/>
          <w:noProof/>
          <w:rPrChange w:id="3743" w:author="laca" w:date="2015-06-14T16:50:00Z">
            <w:rPr>
              <w:rFonts w:ascii="Times New Roman" w:hAnsi="Times New Roman"/>
              <w:noProof/>
            </w:rPr>
          </w:rPrChange>
        </w:rPr>
        <w:t>3.50</w:t>
      </w:r>
      <w:r w:rsidR="00F61364" w:rsidRPr="00FE5CC9">
        <w:rPr>
          <w:rPrChange w:id="3744" w:author="laca" w:date="2015-06-14T16:50:00Z">
            <w:rPr/>
          </w:rPrChange>
        </w:rPr>
        <w:fldChar w:fldCharType="end"/>
      </w:r>
      <w:r w:rsidR="00E2570C" w:rsidRPr="00FE5CC9">
        <w:rPr>
          <w:rFonts w:ascii="Times New Roman" w:hAnsi="Times New Roman"/>
          <w:rPrChange w:id="3745" w:author="laca" w:date="2015-06-14T16:50:00Z">
            <w:rPr>
              <w:rFonts w:ascii="Times New Roman" w:hAnsi="Times New Roman"/>
            </w:rPr>
          </w:rPrChange>
        </w:rPr>
        <w:t xml:space="preserve"> látható alsó ábrán a pozíció változása </w:t>
      </w:r>
      <m:oMath>
        <m:sSub>
          <m:sSubPr>
            <m:ctrlPr>
              <w:rPr>
                <w:rFonts w:ascii="Cambria Math" w:hAnsi="Cambria Math"/>
                <w:rPrChange w:id="3746" w:author="laca" w:date="2015-06-14T16:50:00Z">
                  <w:rPr>
                    <w:rFonts w:ascii="Cambria Math" w:hAnsi="Cambria Math"/>
                  </w:rPr>
                </w:rPrChange>
              </w:rPr>
            </m:ctrlPr>
          </m:sSubPr>
          <m:e>
            <m:r>
              <w:rPr>
                <w:rFonts w:ascii="Cambria Math" w:hAnsi="Cambria Math"/>
                <w:rPrChange w:id="3747" w:author="laca" w:date="2015-06-14T16:50:00Z">
                  <w:rPr>
                    <w:rFonts w:ascii="Cambria Math" w:hAnsi="Cambria Math"/>
                  </w:rPr>
                </w:rPrChange>
              </w:rPr>
              <m:t>V</m:t>
            </m:r>
          </m:e>
          <m:sub>
            <m:sSub>
              <m:sSubPr>
                <m:ctrlPr>
                  <w:rPr>
                    <w:rFonts w:ascii="Cambria Math" w:hAnsi="Cambria Math"/>
                    <w:i/>
                    <w:rPrChange w:id="3748" w:author="laca" w:date="2015-06-14T16:50:00Z">
                      <w:rPr>
                        <w:rFonts w:ascii="Cambria Math" w:hAnsi="Cambria Math"/>
                        <w:i/>
                      </w:rPr>
                    </w:rPrChange>
                  </w:rPr>
                </m:ctrlPr>
              </m:sSubPr>
              <m:e>
                <m:r>
                  <w:rPr>
                    <w:rFonts w:ascii="Cambria Math" w:hAnsi="Cambria Math"/>
                    <w:rPrChange w:id="3749" w:author="laca" w:date="2015-06-14T16:50:00Z">
                      <w:rPr>
                        <w:rFonts w:ascii="Cambria Math" w:hAnsi="Cambria Math"/>
                      </w:rPr>
                    </w:rPrChange>
                  </w:rPr>
                  <m:t>T</m:t>
                </m:r>
              </m:e>
              <m:sub>
                <m:r>
                  <w:rPr>
                    <w:rFonts w:ascii="Cambria Math" w:hAnsi="Cambria Math"/>
                    <w:rPrChange w:id="3750" w:author="laca" w:date="2015-06-14T16:50:00Z">
                      <w:rPr>
                        <w:rFonts w:ascii="Cambria Math" w:hAnsi="Cambria Math"/>
                      </w:rPr>
                    </w:rPrChange>
                  </w:rPr>
                  <m:t>2</m:t>
                </m:r>
              </m:sub>
            </m:sSub>
          </m:sub>
        </m:sSub>
      </m:oMath>
      <w:r w:rsidR="00E2570C" w:rsidRPr="00FE5CC9">
        <w:rPr>
          <w:rFonts w:ascii="Times New Roman" w:hAnsi="Times New Roman"/>
          <w:rPrChange w:id="3751" w:author="laca" w:date="2015-06-14T16:50:00Z">
            <w:rPr>
              <w:rFonts w:ascii="Times New Roman" w:hAnsi="Times New Roman"/>
            </w:rPr>
          </w:rPrChange>
        </w:rPr>
        <w:t xml:space="preserve"> sebességet generál a kis kerék</w:t>
      </w:r>
      <w:proofErr w:type="spellStart"/>
      <w:r w:rsidR="00E2570C" w:rsidRPr="00FE5CC9">
        <w:rPr>
          <w:rFonts w:ascii="Times New Roman" w:hAnsi="Times New Roman"/>
          <w:rPrChange w:id="3752" w:author="laca" w:date="2015-06-14T16:50:00Z">
            <w:rPr>
              <w:rFonts w:ascii="Times New Roman" w:hAnsi="Times New Roman"/>
            </w:rPr>
          </w:rPrChange>
        </w:rPr>
        <w:t>nek</w:t>
      </w:r>
      <w:proofErr w:type="spellEnd"/>
      <w:r w:rsidR="00E2570C" w:rsidRPr="00FE5CC9">
        <w:rPr>
          <w:rFonts w:ascii="Times New Roman" w:hAnsi="Times New Roman"/>
          <w:rPrChange w:id="3753" w:author="laca" w:date="2015-06-14T16:50:00Z">
            <w:rPr>
              <w:rFonts w:ascii="Times New Roman" w:hAnsi="Times New Roman"/>
            </w:rPr>
          </w:rPrChange>
        </w:rPr>
        <w:t>, ha mi a</w:t>
      </w:r>
      <m:oMath>
        <m:sSub>
          <m:sSubPr>
            <m:ctrlPr>
              <w:rPr>
                <w:rFonts w:ascii="Cambria Math" w:hAnsi="Cambria Math"/>
                <w:rPrChange w:id="3754" w:author="laca" w:date="2015-06-14T16:50:00Z">
                  <w:rPr>
                    <w:rFonts w:ascii="Cambria Math" w:hAnsi="Cambria Math"/>
                  </w:rPr>
                </w:rPrChange>
              </w:rPr>
            </m:ctrlPr>
          </m:sSubPr>
          <m:e>
            <m:r>
              <w:rPr>
                <w:rFonts w:ascii="Cambria Math" w:hAnsi="Cambria Math"/>
                <w:rPrChange w:id="3755" w:author="laca" w:date="2015-06-14T16:50:00Z">
                  <w:rPr>
                    <w:rFonts w:ascii="Cambria Math" w:hAnsi="Cambria Math"/>
                  </w:rPr>
                </w:rPrChange>
              </w:rPr>
              <m:t>V</m:t>
            </m:r>
          </m:e>
          <m:sub>
            <m:sSub>
              <m:sSubPr>
                <m:ctrlPr>
                  <w:rPr>
                    <w:rFonts w:ascii="Cambria Math" w:hAnsi="Cambria Math"/>
                    <w:i/>
                    <w:rPrChange w:id="3756" w:author="laca" w:date="2015-06-14T16:50:00Z">
                      <w:rPr>
                        <w:rFonts w:ascii="Cambria Math" w:hAnsi="Cambria Math"/>
                        <w:i/>
                      </w:rPr>
                    </w:rPrChange>
                  </w:rPr>
                </m:ctrlPr>
              </m:sSubPr>
              <m:e>
                <m:r>
                  <w:rPr>
                    <w:rFonts w:ascii="Cambria Math" w:hAnsi="Cambria Math"/>
                    <w:rPrChange w:id="3757" w:author="laca" w:date="2015-06-14T16:50:00Z">
                      <w:rPr>
                        <w:rFonts w:ascii="Cambria Math" w:hAnsi="Cambria Math"/>
                      </w:rPr>
                    </w:rPrChange>
                  </w:rPr>
                  <m:t>K</m:t>
                </m:r>
              </m:e>
              <m:sub>
                <m:r>
                  <w:rPr>
                    <w:rFonts w:ascii="Cambria Math" w:hAnsi="Cambria Math"/>
                    <w:rPrChange w:id="3758" w:author="laca" w:date="2015-06-14T16:50:00Z">
                      <w:rPr>
                        <w:rFonts w:ascii="Cambria Math" w:hAnsi="Cambria Math"/>
                      </w:rPr>
                    </w:rPrChange>
                  </w:rPr>
                  <m:t>2</m:t>
                </m:r>
              </m:sub>
            </m:sSub>
          </m:sub>
        </m:sSub>
      </m:oMath>
      <w:r w:rsidR="00E2570C" w:rsidRPr="00FE5CC9">
        <w:rPr>
          <w:rFonts w:ascii="Times New Roman" w:hAnsi="Times New Roman"/>
          <w:rPrChange w:id="3759" w:author="laca" w:date="2015-06-14T16:50:00Z">
            <w:rPr>
              <w:rFonts w:ascii="Times New Roman" w:hAnsi="Times New Roman"/>
            </w:rPr>
          </w:rPrChange>
        </w:rPr>
        <w:t xml:space="preserve"> sebességet szeretnénk tartani, akkor a következő összefüggést kell, előírjuk a sebesség szabályzónak ahhoz, hogy ne változón meg a sebesség:</w:t>
      </w:r>
    </w:p>
    <w:p w14:paraId="59A66A24" w14:textId="77777777" w:rsidR="00E2570C" w:rsidRPr="00FE5CC9" w:rsidRDefault="00E2570C" w:rsidP="00BC64C7">
      <w:pPr>
        <w:keepNext/>
        <w:spacing w:after="0" w:line="360" w:lineRule="auto"/>
        <w:jc w:val="both"/>
        <w:rPr>
          <w:rFonts w:ascii="Times New Roman" w:hAnsi="Times New Roman"/>
          <w:rPrChange w:id="3760" w:author="laca" w:date="2015-06-14T16:50:00Z">
            <w:rPr>
              <w:rFonts w:ascii="Times New Roman" w:hAnsi="Times New Roman"/>
            </w:rPr>
          </w:rPrChange>
        </w:rPr>
      </w:pPr>
      <m:oMath>
        <m:r>
          <m:rPr>
            <m:sty m:val="p"/>
          </m:rPr>
          <w:rPr>
            <w:rFonts w:ascii="Cambria Math" w:hAnsi="Cambria Math"/>
            <w:rPrChange w:id="3761" w:author="laca" w:date="2015-06-14T16:50:00Z">
              <w:rPr>
                <w:rFonts w:ascii="Cambria Math" w:hAnsi="Cambria Math"/>
              </w:rPr>
            </w:rPrChange>
          </w:rPr>
          <m:t>refSpeed=</m:t>
        </m:r>
        <m:sSub>
          <m:sSubPr>
            <m:ctrlPr>
              <w:rPr>
                <w:rFonts w:ascii="Cambria Math" w:hAnsi="Cambria Math"/>
                <w:rPrChange w:id="3762" w:author="laca" w:date="2015-06-14T16:50:00Z">
                  <w:rPr>
                    <w:rFonts w:ascii="Cambria Math" w:hAnsi="Cambria Math"/>
                  </w:rPr>
                </w:rPrChange>
              </w:rPr>
            </m:ctrlPr>
          </m:sSubPr>
          <m:e>
            <m:r>
              <w:rPr>
                <w:rFonts w:ascii="Cambria Math" w:hAnsi="Cambria Math"/>
                <w:rPrChange w:id="3763" w:author="laca" w:date="2015-06-14T16:50:00Z">
                  <w:rPr>
                    <w:rFonts w:ascii="Cambria Math" w:hAnsi="Cambria Math"/>
                  </w:rPr>
                </w:rPrChange>
              </w:rPr>
              <m:t>V</m:t>
            </m:r>
          </m:e>
          <m:sub>
            <m:sSub>
              <m:sSubPr>
                <m:ctrlPr>
                  <w:rPr>
                    <w:rFonts w:ascii="Cambria Math" w:hAnsi="Cambria Math"/>
                    <w:i/>
                    <w:rPrChange w:id="3764" w:author="laca" w:date="2015-06-14T16:50:00Z">
                      <w:rPr>
                        <w:rFonts w:ascii="Cambria Math" w:hAnsi="Cambria Math"/>
                        <w:i/>
                      </w:rPr>
                    </w:rPrChange>
                  </w:rPr>
                </m:ctrlPr>
              </m:sSubPr>
              <m:e>
                <m:r>
                  <w:rPr>
                    <w:rFonts w:ascii="Cambria Math" w:hAnsi="Cambria Math"/>
                    <w:rPrChange w:id="3765" w:author="laca" w:date="2015-06-14T16:50:00Z">
                      <w:rPr>
                        <w:rFonts w:ascii="Cambria Math" w:hAnsi="Cambria Math"/>
                      </w:rPr>
                    </w:rPrChange>
                  </w:rPr>
                  <m:t>T</m:t>
                </m:r>
              </m:e>
              <m:sub>
                <m:r>
                  <w:rPr>
                    <w:rFonts w:ascii="Cambria Math" w:hAnsi="Cambria Math"/>
                    <w:rPrChange w:id="3766" w:author="laca" w:date="2015-06-14T16:50:00Z">
                      <w:rPr>
                        <w:rFonts w:ascii="Cambria Math" w:hAnsi="Cambria Math"/>
                      </w:rPr>
                    </w:rPrChange>
                  </w:rPr>
                  <m:t>2</m:t>
                </m:r>
              </m:sub>
            </m:sSub>
          </m:sub>
        </m:sSub>
        <m:r>
          <m:rPr>
            <m:sty m:val="p"/>
          </m:rPr>
          <w:rPr>
            <w:rFonts w:ascii="Cambria Math" w:hAnsi="Cambria Math"/>
            <w:rPrChange w:id="3767" w:author="laca" w:date="2015-06-14T16:50:00Z">
              <w:rPr>
                <w:rFonts w:ascii="Cambria Math" w:hAnsi="Cambria Math"/>
              </w:rPr>
            </w:rPrChange>
          </w:rPr>
          <m:t>*</m:t>
        </m:r>
        <m:f>
          <m:fPr>
            <m:ctrlPr>
              <w:rPr>
                <w:rFonts w:ascii="Cambria Math" w:hAnsi="Cambria Math"/>
                <w:i/>
                <w:rPrChange w:id="3768" w:author="laca" w:date="2015-06-14T16:50:00Z">
                  <w:rPr>
                    <w:rFonts w:ascii="Cambria Math" w:hAnsi="Cambria Math"/>
                    <w:i/>
                  </w:rPr>
                </w:rPrChange>
              </w:rPr>
            </m:ctrlPr>
          </m:fPr>
          <m:num>
            <m:sSub>
              <m:sSubPr>
                <m:ctrlPr>
                  <w:rPr>
                    <w:rFonts w:ascii="Cambria Math" w:hAnsi="Cambria Math"/>
                    <w:rPrChange w:id="3769" w:author="laca" w:date="2015-06-14T16:50:00Z">
                      <w:rPr>
                        <w:rFonts w:ascii="Cambria Math" w:hAnsi="Cambria Math"/>
                      </w:rPr>
                    </w:rPrChange>
                  </w:rPr>
                </m:ctrlPr>
              </m:sSubPr>
              <m:e>
                <m:r>
                  <w:rPr>
                    <w:rFonts w:ascii="Cambria Math" w:hAnsi="Cambria Math"/>
                    <w:rPrChange w:id="3770" w:author="laca" w:date="2015-06-14T16:50:00Z">
                      <w:rPr>
                        <w:rFonts w:ascii="Cambria Math" w:hAnsi="Cambria Math"/>
                      </w:rPr>
                    </w:rPrChange>
                  </w:rPr>
                  <m:t>R</m:t>
                </m:r>
              </m:e>
              <m:sub>
                <m:sSub>
                  <m:sSubPr>
                    <m:ctrlPr>
                      <w:rPr>
                        <w:rFonts w:ascii="Cambria Math" w:hAnsi="Cambria Math"/>
                        <w:i/>
                        <w:rPrChange w:id="3771" w:author="laca" w:date="2015-06-14T16:50:00Z">
                          <w:rPr>
                            <w:rFonts w:ascii="Cambria Math" w:hAnsi="Cambria Math"/>
                            <w:i/>
                          </w:rPr>
                        </w:rPrChange>
                      </w:rPr>
                    </m:ctrlPr>
                  </m:sSubPr>
                  <m:e>
                    <m:r>
                      <w:rPr>
                        <w:rFonts w:ascii="Cambria Math" w:hAnsi="Cambria Math"/>
                        <w:rPrChange w:id="3772" w:author="laca" w:date="2015-06-14T16:50:00Z">
                          <w:rPr>
                            <w:rFonts w:ascii="Cambria Math" w:hAnsi="Cambria Math"/>
                          </w:rPr>
                        </w:rPrChange>
                      </w:rPr>
                      <m:t>T</m:t>
                    </m:r>
                  </m:e>
                  <m:sub>
                    <m:r>
                      <w:rPr>
                        <w:rFonts w:ascii="Cambria Math" w:hAnsi="Cambria Math"/>
                        <w:rPrChange w:id="3773" w:author="laca" w:date="2015-06-14T16:50:00Z">
                          <w:rPr>
                            <w:rFonts w:ascii="Cambria Math" w:hAnsi="Cambria Math"/>
                          </w:rPr>
                        </w:rPrChange>
                      </w:rPr>
                      <m:t>2</m:t>
                    </m:r>
                  </m:sub>
                </m:sSub>
              </m:sub>
            </m:sSub>
          </m:num>
          <m:den>
            <m:sSub>
              <m:sSubPr>
                <m:ctrlPr>
                  <w:rPr>
                    <w:rFonts w:ascii="Cambria Math" w:hAnsi="Cambria Math"/>
                    <w:rPrChange w:id="3774" w:author="laca" w:date="2015-06-14T16:50:00Z">
                      <w:rPr>
                        <w:rFonts w:ascii="Cambria Math" w:hAnsi="Cambria Math"/>
                      </w:rPr>
                    </w:rPrChange>
                  </w:rPr>
                </m:ctrlPr>
              </m:sSubPr>
              <m:e>
                <m:r>
                  <w:rPr>
                    <w:rFonts w:ascii="Cambria Math" w:hAnsi="Cambria Math"/>
                    <w:rPrChange w:id="3775" w:author="laca" w:date="2015-06-14T16:50:00Z">
                      <w:rPr>
                        <w:rFonts w:ascii="Cambria Math" w:hAnsi="Cambria Math"/>
                      </w:rPr>
                    </w:rPrChange>
                  </w:rPr>
                  <m:t>R</m:t>
                </m:r>
              </m:e>
              <m:sub>
                <m:sSub>
                  <m:sSubPr>
                    <m:ctrlPr>
                      <w:rPr>
                        <w:rFonts w:ascii="Cambria Math" w:hAnsi="Cambria Math"/>
                        <w:i/>
                        <w:rPrChange w:id="3776" w:author="laca" w:date="2015-06-14T16:50:00Z">
                          <w:rPr>
                            <w:rFonts w:ascii="Cambria Math" w:hAnsi="Cambria Math"/>
                            <w:i/>
                          </w:rPr>
                        </w:rPrChange>
                      </w:rPr>
                    </m:ctrlPr>
                  </m:sSubPr>
                  <m:e>
                    <m:r>
                      <w:rPr>
                        <w:rFonts w:ascii="Cambria Math" w:hAnsi="Cambria Math"/>
                        <w:rPrChange w:id="3777" w:author="laca" w:date="2015-06-14T16:50:00Z">
                          <w:rPr>
                            <w:rFonts w:ascii="Cambria Math" w:hAnsi="Cambria Math"/>
                          </w:rPr>
                        </w:rPrChange>
                      </w:rPr>
                      <m:t>K</m:t>
                    </m:r>
                  </m:e>
                  <m:sub>
                    <m:r>
                      <w:rPr>
                        <w:rFonts w:ascii="Cambria Math" w:hAnsi="Cambria Math"/>
                        <w:rPrChange w:id="3778" w:author="laca" w:date="2015-06-14T16:50:00Z">
                          <w:rPr>
                            <w:rFonts w:ascii="Cambria Math" w:hAnsi="Cambria Math"/>
                          </w:rPr>
                        </w:rPrChange>
                      </w:rPr>
                      <m:t>2</m:t>
                    </m:r>
                  </m:sub>
                </m:sSub>
              </m:sub>
            </m:sSub>
          </m:den>
        </m:f>
        <m:r>
          <m:rPr>
            <m:sty m:val="p"/>
          </m:rPr>
          <w:rPr>
            <w:rFonts w:ascii="Cambria Math" w:hAnsi="Cambria Math"/>
            <w:rPrChange w:id="3779" w:author="laca" w:date="2015-06-14T16:50:00Z">
              <w:rPr>
                <w:rFonts w:ascii="Cambria Math" w:hAnsi="Cambria Math"/>
              </w:rPr>
            </w:rPrChange>
          </w:rPr>
          <m:t>+</m:t>
        </m:r>
        <m:sSub>
          <m:sSubPr>
            <m:ctrlPr>
              <w:rPr>
                <w:rFonts w:ascii="Cambria Math" w:hAnsi="Cambria Math"/>
                <w:rPrChange w:id="3780" w:author="laca" w:date="2015-06-14T16:50:00Z">
                  <w:rPr>
                    <w:rFonts w:ascii="Cambria Math" w:hAnsi="Cambria Math"/>
                  </w:rPr>
                </w:rPrChange>
              </w:rPr>
            </m:ctrlPr>
          </m:sSubPr>
          <m:e>
            <m:r>
              <w:rPr>
                <w:rFonts w:ascii="Cambria Math" w:hAnsi="Cambria Math"/>
                <w:rPrChange w:id="3781" w:author="laca" w:date="2015-06-14T16:50:00Z">
                  <w:rPr>
                    <w:rFonts w:ascii="Cambria Math" w:hAnsi="Cambria Math"/>
                  </w:rPr>
                </w:rPrChange>
              </w:rPr>
              <m:t>V</m:t>
            </m:r>
          </m:e>
          <m:sub>
            <m:sSub>
              <m:sSubPr>
                <m:ctrlPr>
                  <w:rPr>
                    <w:rFonts w:ascii="Cambria Math" w:hAnsi="Cambria Math"/>
                    <w:i/>
                    <w:rPrChange w:id="3782" w:author="laca" w:date="2015-06-14T16:50:00Z">
                      <w:rPr>
                        <w:rFonts w:ascii="Cambria Math" w:hAnsi="Cambria Math"/>
                        <w:i/>
                      </w:rPr>
                    </w:rPrChange>
                  </w:rPr>
                </m:ctrlPr>
              </m:sSubPr>
              <m:e>
                <m:r>
                  <w:rPr>
                    <w:rFonts w:ascii="Cambria Math" w:hAnsi="Cambria Math"/>
                    <w:rPrChange w:id="3783" w:author="laca" w:date="2015-06-14T16:50:00Z">
                      <w:rPr>
                        <w:rFonts w:ascii="Cambria Math" w:hAnsi="Cambria Math"/>
                      </w:rPr>
                    </w:rPrChange>
                  </w:rPr>
                  <m:t>K</m:t>
                </m:r>
              </m:e>
              <m:sub>
                <m:r>
                  <w:rPr>
                    <w:rFonts w:ascii="Cambria Math" w:hAnsi="Cambria Math"/>
                    <w:rPrChange w:id="3784" w:author="laca" w:date="2015-06-14T16:50:00Z">
                      <w:rPr>
                        <w:rFonts w:ascii="Cambria Math" w:hAnsi="Cambria Math"/>
                      </w:rPr>
                    </w:rPrChange>
                  </w:rPr>
                  <m:t>2</m:t>
                </m:r>
              </m:sub>
            </m:sSub>
          </m:sub>
        </m:sSub>
      </m:oMath>
      <w:proofErr w:type="gramStart"/>
      <w:r w:rsidRPr="00FE5CC9">
        <w:rPr>
          <w:rFonts w:ascii="Times New Roman" w:hAnsi="Times New Roman"/>
          <w:rPrChange w:id="3785" w:author="laca" w:date="2015-06-14T16:50:00Z">
            <w:rPr>
              <w:rFonts w:ascii="Times New Roman" w:hAnsi="Times New Roman"/>
            </w:rPr>
          </w:rPrChange>
        </w:rPr>
        <w:t>,</w:t>
      </w:r>
      <w:proofErr w:type="gramEnd"/>
      <w:r w:rsidRPr="00FE5CC9">
        <w:rPr>
          <w:rFonts w:ascii="Times New Roman" w:hAnsi="Times New Roman"/>
          <w:rPrChange w:id="3786" w:author="laca" w:date="2015-06-14T16:50:00Z">
            <w:rPr>
              <w:rFonts w:ascii="Times New Roman" w:hAnsi="Times New Roman"/>
            </w:rPr>
          </w:rPrChange>
        </w:rPr>
        <w:t xml:space="preserve"> ahol a </w:t>
      </w:r>
      <m:oMath>
        <m:sSub>
          <m:sSubPr>
            <m:ctrlPr>
              <w:rPr>
                <w:rFonts w:ascii="Cambria Math" w:hAnsi="Cambria Math"/>
                <w:rPrChange w:id="3787" w:author="laca" w:date="2015-06-14T16:50:00Z">
                  <w:rPr>
                    <w:rFonts w:ascii="Cambria Math" w:hAnsi="Cambria Math"/>
                  </w:rPr>
                </w:rPrChange>
              </w:rPr>
            </m:ctrlPr>
          </m:sSubPr>
          <m:e>
            <m:r>
              <w:rPr>
                <w:rFonts w:ascii="Cambria Math" w:hAnsi="Cambria Math"/>
                <w:rPrChange w:id="3788" w:author="laca" w:date="2015-06-14T16:50:00Z">
                  <w:rPr>
                    <w:rFonts w:ascii="Cambria Math" w:hAnsi="Cambria Math"/>
                  </w:rPr>
                </w:rPrChange>
              </w:rPr>
              <m:t>R</m:t>
            </m:r>
          </m:e>
          <m:sub>
            <m:sSub>
              <m:sSubPr>
                <m:ctrlPr>
                  <w:rPr>
                    <w:rFonts w:ascii="Cambria Math" w:hAnsi="Cambria Math"/>
                    <w:i/>
                    <w:rPrChange w:id="3789" w:author="laca" w:date="2015-06-14T16:50:00Z">
                      <w:rPr>
                        <w:rFonts w:ascii="Cambria Math" w:hAnsi="Cambria Math"/>
                        <w:i/>
                      </w:rPr>
                    </w:rPrChange>
                  </w:rPr>
                </m:ctrlPr>
              </m:sSubPr>
              <m:e>
                <m:r>
                  <w:rPr>
                    <w:rFonts w:ascii="Cambria Math" w:hAnsi="Cambria Math"/>
                    <w:rPrChange w:id="3790" w:author="laca" w:date="2015-06-14T16:50:00Z">
                      <w:rPr>
                        <w:rFonts w:ascii="Cambria Math" w:hAnsi="Cambria Math"/>
                      </w:rPr>
                    </w:rPrChange>
                  </w:rPr>
                  <m:t>T</m:t>
                </m:r>
              </m:e>
              <m:sub>
                <m:r>
                  <w:rPr>
                    <w:rFonts w:ascii="Cambria Math" w:hAnsi="Cambria Math"/>
                    <w:rPrChange w:id="3791" w:author="laca" w:date="2015-06-14T16:50:00Z">
                      <w:rPr>
                        <w:rFonts w:ascii="Cambria Math" w:hAnsi="Cambria Math"/>
                      </w:rPr>
                    </w:rPrChange>
                  </w:rPr>
                  <m:t>2</m:t>
                </m:r>
              </m:sub>
            </m:sSub>
          </m:sub>
        </m:sSub>
      </m:oMath>
      <w:r w:rsidRPr="00FE5CC9">
        <w:rPr>
          <w:rFonts w:ascii="Times New Roman" w:hAnsi="Times New Roman"/>
          <w:rPrChange w:id="3792" w:author="laca" w:date="2015-06-14T16:50:00Z">
            <w:rPr>
              <w:rFonts w:ascii="Times New Roman" w:hAnsi="Times New Roman"/>
            </w:rPr>
          </w:rPrChange>
        </w:rPr>
        <w:t xml:space="preserve"> és </w:t>
      </w:r>
      <m:oMath>
        <m:sSub>
          <m:sSubPr>
            <m:ctrlPr>
              <w:rPr>
                <w:rFonts w:ascii="Cambria Math" w:hAnsi="Cambria Math"/>
                <w:rPrChange w:id="3793" w:author="laca" w:date="2015-06-14T16:50:00Z">
                  <w:rPr>
                    <w:rFonts w:ascii="Cambria Math" w:hAnsi="Cambria Math"/>
                  </w:rPr>
                </w:rPrChange>
              </w:rPr>
            </m:ctrlPr>
          </m:sSubPr>
          <m:e>
            <m:r>
              <w:rPr>
                <w:rFonts w:ascii="Cambria Math" w:hAnsi="Cambria Math"/>
                <w:rPrChange w:id="3794" w:author="laca" w:date="2015-06-14T16:50:00Z">
                  <w:rPr>
                    <w:rFonts w:ascii="Cambria Math" w:hAnsi="Cambria Math"/>
                  </w:rPr>
                </w:rPrChange>
              </w:rPr>
              <m:t>R</m:t>
            </m:r>
          </m:e>
          <m:sub>
            <m:sSub>
              <m:sSubPr>
                <m:ctrlPr>
                  <w:rPr>
                    <w:rFonts w:ascii="Cambria Math" w:hAnsi="Cambria Math"/>
                    <w:i/>
                    <w:rPrChange w:id="3795" w:author="laca" w:date="2015-06-14T16:50:00Z">
                      <w:rPr>
                        <w:rFonts w:ascii="Cambria Math" w:hAnsi="Cambria Math"/>
                        <w:i/>
                      </w:rPr>
                    </w:rPrChange>
                  </w:rPr>
                </m:ctrlPr>
              </m:sSubPr>
              <m:e>
                <m:r>
                  <w:rPr>
                    <w:rFonts w:ascii="Cambria Math" w:hAnsi="Cambria Math"/>
                    <w:rPrChange w:id="3796" w:author="laca" w:date="2015-06-14T16:50:00Z">
                      <w:rPr>
                        <w:rFonts w:ascii="Cambria Math" w:hAnsi="Cambria Math"/>
                      </w:rPr>
                    </w:rPrChange>
                  </w:rPr>
                  <m:t>K</m:t>
                </m:r>
              </m:e>
              <m:sub>
                <m:r>
                  <w:rPr>
                    <w:rFonts w:ascii="Cambria Math" w:hAnsi="Cambria Math"/>
                    <w:rPrChange w:id="3797" w:author="laca" w:date="2015-06-14T16:50:00Z">
                      <w:rPr>
                        <w:rFonts w:ascii="Cambria Math" w:hAnsi="Cambria Math"/>
                      </w:rPr>
                    </w:rPrChange>
                  </w:rPr>
                  <m:t>2</m:t>
                </m:r>
              </m:sub>
            </m:sSub>
          </m:sub>
        </m:sSub>
      </m:oMath>
      <w:r w:rsidRPr="00FE5CC9">
        <w:rPr>
          <w:rFonts w:ascii="Times New Roman" w:hAnsi="Times New Roman"/>
          <w:rPrChange w:id="3798" w:author="laca" w:date="2015-06-14T16:50:00Z">
            <w:rPr>
              <w:rFonts w:ascii="Times New Roman" w:hAnsi="Times New Roman"/>
            </w:rPr>
          </w:rPrChange>
        </w:rPr>
        <w:t xml:space="preserve"> cm, mérve.</w:t>
      </w:r>
    </w:p>
    <w:p w14:paraId="6042DE96" w14:textId="77777777" w:rsidR="00893985" w:rsidRPr="00FE5CC9" w:rsidRDefault="00893985" w:rsidP="0071433B">
      <w:pPr>
        <w:spacing w:after="0" w:line="360" w:lineRule="auto"/>
        <w:jc w:val="both"/>
        <w:rPr>
          <w:rFonts w:ascii="Times New Roman" w:hAnsi="Times New Roman"/>
          <w:rPrChange w:id="3799" w:author="laca" w:date="2015-06-14T16:50:00Z">
            <w:rPr>
              <w:rFonts w:ascii="Times New Roman" w:hAnsi="Times New Roman"/>
            </w:rPr>
          </w:rPrChange>
        </w:rPr>
        <w:pPrChange w:id="3800" w:author="laca" w:date="2015-06-14T14:00:00Z">
          <w:pPr>
            <w:spacing w:after="0"/>
            <w:jc w:val="both"/>
          </w:pPr>
        </w:pPrChange>
      </w:pPr>
      <w:r w:rsidRPr="00FE5CC9">
        <w:rPr>
          <w:rFonts w:ascii="Times New Roman" w:hAnsi="Times New Roman"/>
          <w:rPrChange w:id="3801" w:author="laca" w:date="2015-06-14T16:50:00Z">
            <w:rPr>
              <w:rFonts w:ascii="Times New Roman" w:hAnsi="Times New Roman"/>
            </w:rPr>
          </w:rPrChange>
        </w:rPr>
        <w:br w:type="page"/>
      </w:r>
    </w:p>
    <w:p w14:paraId="006215D6" w14:textId="77777777" w:rsidR="00E60B91" w:rsidRPr="00FE5CC9" w:rsidRDefault="0000617B" w:rsidP="0071433B">
      <w:pPr>
        <w:pStyle w:val="Heading2"/>
        <w:spacing w:line="360" w:lineRule="auto"/>
        <w:jc w:val="both"/>
        <w:rPr>
          <w:rPrChange w:id="3802" w:author="laca" w:date="2015-06-14T16:50:00Z">
            <w:rPr/>
          </w:rPrChange>
        </w:rPr>
        <w:pPrChange w:id="3803" w:author="laca" w:date="2015-06-14T14:00:00Z">
          <w:pPr>
            <w:pStyle w:val="Heading2"/>
            <w:jc w:val="both"/>
          </w:pPr>
        </w:pPrChange>
      </w:pPr>
      <w:bookmarkStart w:id="3804" w:name="_Toc422064108"/>
      <w:r w:rsidRPr="00FE5CC9">
        <w:rPr>
          <w:rPrChange w:id="3805" w:author="laca" w:date="2015-06-14T16:50:00Z">
            <w:rPr/>
          </w:rPrChange>
        </w:rPr>
        <w:lastRenderedPageBreak/>
        <w:t>Szenzorok</w:t>
      </w:r>
      <w:bookmarkEnd w:id="3804"/>
    </w:p>
    <w:p w14:paraId="4DEC5116" w14:textId="77777777" w:rsidR="00C638CF" w:rsidRPr="00FE5CC9" w:rsidRDefault="00ED22AB" w:rsidP="0071433B">
      <w:pPr>
        <w:pStyle w:val="Heading3"/>
        <w:spacing w:line="360" w:lineRule="auto"/>
        <w:jc w:val="both"/>
        <w:rPr>
          <w:rPrChange w:id="3806" w:author="laca" w:date="2015-06-14T16:50:00Z">
            <w:rPr/>
          </w:rPrChange>
        </w:rPr>
        <w:pPrChange w:id="3807" w:author="laca" w:date="2015-06-14T14:00:00Z">
          <w:pPr>
            <w:pStyle w:val="Heading3"/>
            <w:jc w:val="both"/>
          </w:pPr>
        </w:pPrChange>
      </w:pPr>
      <w:bookmarkStart w:id="3808" w:name="_Toc422064109"/>
      <w:proofErr w:type="spellStart"/>
      <w:r w:rsidRPr="00FE5CC9">
        <w:rPr>
          <w:rPrChange w:id="3809" w:author="laca" w:date="2015-06-14T16:50:00Z">
            <w:rPr/>
          </w:rPrChange>
        </w:rPr>
        <w:t>InkrementálisÉrZékelő</w:t>
      </w:r>
      <w:bookmarkEnd w:id="3808"/>
      <w:proofErr w:type="spellEnd"/>
    </w:p>
    <w:p w14:paraId="7DEFA87C" w14:textId="77777777" w:rsidR="00C638CF" w:rsidRPr="00FE5CC9" w:rsidRDefault="00ED22AB" w:rsidP="0071433B">
      <w:pPr>
        <w:pStyle w:val="Heading4"/>
        <w:spacing w:line="360" w:lineRule="auto"/>
        <w:jc w:val="both"/>
        <w:rPr>
          <w:rPrChange w:id="3810" w:author="laca" w:date="2015-06-14T16:50:00Z">
            <w:rPr/>
          </w:rPrChange>
        </w:rPr>
        <w:pPrChange w:id="3811" w:author="laca" w:date="2015-06-14T14:00:00Z">
          <w:pPr>
            <w:pStyle w:val="Heading4"/>
            <w:jc w:val="both"/>
          </w:pPr>
        </w:pPrChange>
      </w:pPr>
      <w:bookmarkStart w:id="3812" w:name="_Toc422064110"/>
      <w:r w:rsidRPr="00FE5CC9">
        <w:rPr>
          <w:rPrChange w:id="3813" w:author="laca" w:date="2015-06-14T16:50:00Z">
            <w:rPr/>
          </w:rPrChange>
        </w:rPr>
        <w:t>Optikai inkrementális vevő felépítése</w:t>
      </w:r>
      <w:bookmarkEnd w:id="3812"/>
    </w:p>
    <w:p w14:paraId="6E1F900F" w14:textId="77777777" w:rsidR="00C01170" w:rsidRPr="00FE5CC9" w:rsidRDefault="00C01170" w:rsidP="0071433B">
      <w:pPr>
        <w:spacing w:after="0" w:line="360" w:lineRule="auto"/>
        <w:jc w:val="both"/>
        <w:rPr>
          <w:rFonts w:ascii="Times New Roman" w:hAnsi="Times New Roman"/>
          <w:rPrChange w:id="3814" w:author="laca" w:date="2015-06-14T16:50:00Z">
            <w:rPr>
              <w:rFonts w:ascii="Times New Roman" w:hAnsi="Times New Roman"/>
            </w:rPr>
          </w:rPrChange>
        </w:rPr>
      </w:pPr>
      <w:r w:rsidRPr="00FE5CC9">
        <w:rPr>
          <w:rFonts w:ascii="Times New Roman" w:hAnsi="Times New Roman"/>
          <w:noProof/>
          <w:rPrChange w:id="3815" w:author="laca" w:date="2015-06-14T16:50:00Z">
            <w:rPr>
              <w:rFonts w:ascii="Times New Roman" w:hAnsi="Times New Roman"/>
              <w:noProof/>
              <w:lang w:val="en-US"/>
            </w:rPr>
          </w:rPrChange>
        </w:rPr>
        <w:drawing>
          <wp:anchor distT="0" distB="0" distL="114300" distR="114300" simplePos="0" relativeHeight="251657216" behindDoc="0" locked="0" layoutInCell="1" allowOverlap="1" wp14:anchorId="220FB4B1" wp14:editId="4F939FE0">
            <wp:simplePos x="0" y="0"/>
            <wp:positionH relativeFrom="column">
              <wp:posOffset>106878</wp:posOffset>
            </wp:positionH>
            <wp:positionV relativeFrom="paragraph">
              <wp:posOffset>540962</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28">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00C638CF" w:rsidRPr="00FE5CC9">
        <w:rPr>
          <w:rFonts w:ascii="Times New Roman" w:hAnsi="Times New Roman"/>
          <w:rPrChange w:id="3816" w:author="laca" w:date="2015-06-14T16:50:00Z">
            <w:rPr>
              <w:rFonts w:ascii="Times New Roman" w:hAnsi="Times New Roman"/>
            </w:rPr>
          </w:rPrChange>
        </w:rPr>
        <w:tab/>
        <w:t xml:space="preserve">Az optikai érzékelő két részből áll, egy optikai forrásból, és egy vevő részből, két optikai kapcsoló eszközt tartalmaz egymástól </w:t>
      </w:r>
      <m:oMath>
        <m:r>
          <w:rPr>
            <w:rFonts w:ascii="Cambria Math" w:hAnsi="Cambria Math"/>
            <w:rPrChange w:id="3817" w:author="laca" w:date="2015-06-14T16:50:00Z">
              <w:rPr>
                <w:rFonts w:ascii="Cambria Math" w:hAnsi="Cambria Math"/>
              </w:rPr>
            </w:rPrChange>
          </w:rPr>
          <m:t>xd</m:t>
        </m:r>
      </m:oMath>
      <w:r w:rsidR="00ED22AB" w:rsidRPr="00FE5CC9">
        <w:rPr>
          <w:rFonts w:ascii="Times New Roman" w:hAnsi="Times New Roman"/>
          <w:rPrChange w:id="3818" w:author="laca" w:date="2015-06-14T16:50:00Z">
            <w:rPr>
              <w:rFonts w:ascii="Times New Roman" w:hAnsi="Times New Roman"/>
            </w:rPr>
          </w:rPrChange>
        </w:rPr>
        <w:t xml:space="preserve"> távolságra.</w:t>
      </w:r>
    </w:p>
    <w:p w14:paraId="4BE688C2" w14:textId="77777777" w:rsidR="00C638CF" w:rsidRPr="00FE5CC9" w:rsidRDefault="00ED22AB" w:rsidP="00911B32">
      <w:pPr>
        <w:spacing w:after="0" w:line="360" w:lineRule="auto"/>
        <w:jc w:val="both"/>
        <w:rPr>
          <w:rFonts w:ascii="Times New Roman" w:hAnsi="Times New Roman"/>
          <w:rPrChange w:id="3819" w:author="laca" w:date="2015-06-14T16:50:00Z">
            <w:rPr>
              <w:rFonts w:ascii="Times New Roman" w:hAnsi="Times New Roman"/>
            </w:rPr>
          </w:rPrChange>
        </w:rPr>
      </w:pPr>
      <w:r w:rsidRPr="00FE5CC9">
        <w:rPr>
          <w:rFonts w:ascii="Times New Roman" w:hAnsi="Times New Roman"/>
          <w:rPrChange w:id="3820" w:author="laca" w:date="2015-06-14T16:50:00Z">
            <w:rPr>
              <w:rFonts w:ascii="Times New Roman" w:hAnsi="Times New Roman"/>
            </w:rPr>
          </w:rPrChange>
        </w:rPr>
        <w:tab/>
      </w:r>
      <w:r w:rsidRPr="00FE5CC9">
        <w:rPr>
          <w:rFonts w:ascii="Times New Roman" w:hAnsi="Times New Roman"/>
          <w:highlight w:val="yellow"/>
          <w:rPrChange w:id="3821" w:author="laca" w:date="2015-06-14T16:50:00Z">
            <w:rPr>
              <w:rFonts w:ascii="Times New Roman" w:hAnsi="Times New Roman"/>
              <w:highlight w:val="yellow"/>
            </w:rPr>
          </w:rPrChange>
        </w:rPr>
        <w:t>Két</w:t>
      </w:r>
      <w:r w:rsidR="00C638CF" w:rsidRPr="00FE5CC9">
        <w:rPr>
          <w:rFonts w:ascii="Times New Roman" w:hAnsi="Times New Roman"/>
          <w:rPrChange w:id="3822" w:author="laca" w:date="2015-06-14T16:50:00Z">
            <w:rPr>
              <w:rFonts w:ascii="Times New Roman" w:hAnsi="Times New Roman"/>
            </w:rPr>
          </w:rPrChange>
        </w:rPr>
        <w:t xml:space="preserve"> vezeték segítségével táplálhatjuk be a piros (3,3V-5V), fekete (GND), a sárga és a kék vezetékek, azok kimenti jelek az érzékelőtől.</w:t>
      </w:r>
    </w:p>
    <w:p w14:paraId="66195750" w14:textId="77777777" w:rsidR="00C638CF" w:rsidRPr="00FE5CC9" w:rsidRDefault="00C638CF" w:rsidP="00A05E75">
      <w:pPr>
        <w:spacing w:after="0" w:line="360" w:lineRule="auto"/>
        <w:jc w:val="both"/>
        <w:rPr>
          <w:rFonts w:ascii="Times New Roman" w:hAnsi="Times New Roman"/>
          <w:rPrChange w:id="3823" w:author="laca" w:date="2015-06-14T16:50:00Z">
            <w:rPr>
              <w:rFonts w:ascii="Times New Roman" w:hAnsi="Times New Roman"/>
            </w:rPr>
          </w:rPrChange>
        </w:rPr>
      </w:pPr>
      <w:r w:rsidRPr="00FE5CC9">
        <w:rPr>
          <w:rFonts w:ascii="Times New Roman" w:hAnsi="Times New Roman"/>
          <w:rPrChange w:id="3824" w:author="laca" w:date="2015-06-14T16:50:00Z">
            <w:rPr>
              <w:rFonts w:ascii="Times New Roman" w:hAnsi="Times New Roman"/>
            </w:rPr>
          </w:rPrChange>
        </w:rPr>
        <w:tab/>
        <w:t>A sárga vezetéken érkező jeleket nevezzük el A jelnek, míg a kék vezetéken érkező jeleket B-nek.</w:t>
      </w:r>
    </w:p>
    <w:p w14:paraId="753773EC" w14:textId="77777777" w:rsidR="00C638CF" w:rsidRPr="00FE5CC9" w:rsidRDefault="00ED22AB" w:rsidP="00BC64C7">
      <w:pPr>
        <w:spacing w:after="0" w:line="360" w:lineRule="auto"/>
        <w:jc w:val="both"/>
        <w:rPr>
          <w:rFonts w:ascii="Times New Roman" w:hAnsi="Times New Roman"/>
          <w:rPrChange w:id="3825" w:author="laca" w:date="2015-06-14T16:50:00Z">
            <w:rPr>
              <w:rFonts w:ascii="Times New Roman" w:hAnsi="Times New Roman"/>
            </w:rPr>
          </w:rPrChange>
        </w:rPr>
      </w:pPr>
      <w:r w:rsidRPr="00FE5CC9">
        <w:rPr>
          <w:rFonts w:ascii="Times New Roman" w:hAnsi="Times New Roman"/>
          <w:rPrChange w:id="3826" w:author="laca" w:date="2015-06-14T16:50:00Z">
            <w:rPr>
              <w:rFonts w:ascii="Times New Roman" w:hAnsi="Times New Roman"/>
            </w:rPr>
          </w:rPrChange>
        </w:rPr>
        <w:tab/>
        <w:t>Az érzékelő számára a tárcsát a 2.1 képen látható módon kell illeszteni.</w:t>
      </w:r>
    </w:p>
    <w:p w14:paraId="6B671918" w14:textId="77777777" w:rsidR="00C638CF" w:rsidRPr="00FE5CC9" w:rsidRDefault="00ED22AB" w:rsidP="00BC64C7">
      <w:pPr>
        <w:spacing w:after="0" w:line="360" w:lineRule="auto"/>
        <w:jc w:val="both"/>
        <w:rPr>
          <w:rFonts w:ascii="Times New Roman" w:hAnsi="Times New Roman"/>
          <w:rPrChange w:id="3827" w:author="laca" w:date="2015-06-14T16:50:00Z">
            <w:rPr>
              <w:rFonts w:ascii="Times New Roman" w:hAnsi="Times New Roman"/>
            </w:rPr>
          </w:rPrChange>
        </w:rPr>
      </w:pPr>
      <w:r w:rsidRPr="00FE5CC9">
        <w:rPr>
          <w:rFonts w:ascii="Times New Roman" w:hAnsi="Times New Roman"/>
          <w:rPrChange w:id="3828" w:author="laca" w:date="2015-06-14T16:50:00Z">
            <w:rPr>
              <w:rFonts w:ascii="Times New Roman" w:hAnsi="Times New Roman"/>
            </w:rPr>
          </w:rPrChange>
        </w:rPr>
        <w:tab/>
        <w:t>Könnyen belátható hogy a tárcsán a rések mérete és dőlés szöge befolyásolja az A, B jelek időbeni eltolását. A könnyebb kivitelezés kedvéért a tárcsákat lézeres nyomtató segítségével átlátszó fóliára szeretnénk nyomtatni.</w:t>
      </w:r>
      <w:r w:rsidR="00F61364" w:rsidRPr="00FE5CC9">
        <w:rPr>
          <w:rFonts w:ascii="Times New Roman" w:hAnsi="Times New Roman"/>
          <w:noProof/>
          <w:lang w:eastAsia="hu-HU"/>
          <w:rPrChange w:id="3829" w:author="laca" w:date="2015-06-14T16:50:00Z">
            <w:rPr>
              <w:rFonts w:ascii="Times New Roman" w:hAnsi="Times New Roman"/>
              <w:noProof/>
              <w:lang w:eastAsia="hu-HU"/>
            </w:rPr>
          </w:rPrChange>
        </w:rPr>
        <w:pict w14:anchorId="0C3CCC05">
          <v:group id="Group 41" o:spid="_x0000_s1080" style="position:absolute;left:0;text-align:left;margin-left:.2pt;margin-top:56.85pt;width:251pt;height:222.75pt;z-index:251855872;mso-position-horizontal-relative:text;mso-position-vertical-relative:text" coordsize="31877,282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">
            <v:shape id="Picture 3" o:spid="_x0000_s1081" type="#_x0000_t75" style="position:absolute;width:31877;height:251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qHD3EAAAA2gAAAA8AAABkcnMvZG93bnJldi54bWxEj0FrAjEUhO+C/yE8wYvUpC1o2RqltNQW&#10;etK1pb09Nq+bxc3LkkRd/31TEDwOM/MNs1j1rhVHCrHxrOF2qkAQV940XGvYla83DyBiQjbYeiYN&#10;Z4qwWg4HCyyMP/GGjttUiwzhWKAGm1JXSBkrSw7j1HfE2fv1wWHKMtTSBDxluGvlnVIz6bDhvGCx&#10;o2dL1X57cBrmHZX2e/L2sS6V/Hw5H9TXT9hrPR71T48gEvXpGr60342Ge/i/km+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qHD3EAAAA2gAAAA8AAAAAAAAAAAAAAAAA&#10;nwIAAGRycy9kb3ducmV2LnhtbFBLBQYAAAAABAAEAPcAAACQAwAAAAA=&#10;">
              <v:imagedata r:id="rId29" o:title=""/>
              <v:path arrowok="t"/>
            </v:shape>
            <v:shape id="Text Box 39" o:spid="_x0000_s1082" type="#_x0000_t202" style="position:absolute;top:25704;width:31877;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964C7D0" w14:textId="3BD08F42" w:rsidR="00FC3556" w:rsidRPr="00F756D1" w:rsidRDefault="00FC3556" w:rsidP="00CF0169">
                    <w:pPr>
                      <w:pStyle w:val="Caption"/>
                      <w:jc w:val="center"/>
                      <w:rPr>
                        <w:rFonts w:ascii="Times New Roman" w:hAnsi="Times New Roman"/>
                        <w:noProof/>
                        <w:sz w:val="24"/>
                        <w:szCs w:val="24"/>
                      </w:rPr>
                    </w:pPr>
                    <w:bookmarkStart w:id="3830" w:name="_Toc422064044"/>
                    <w:r>
                      <w:t xml:space="preserve">Kép. </w:t>
                    </w:r>
                    <w:ins w:id="3831" w:author="laca" w:date="2015-06-14T12:08:00Z">
                      <w:r>
                        <w:fldChar w:fldCharType="begin"/>
                      </w:r>
                      <w:r>
                        <w:instrText xml:space="preserve"> STYLEREF 1 \s </w:instrText>
                      </w:r>
                    </w:ins>
                    <w:r>
                      <w:fldChar w:fldCharType="separate"/>
                    </w:r>
                    <w:r>
                      <w:rPr>
                        <w:noProof/>
                      </w:rPr>
                      <w:t>3</w:t>
                    </w:r>
                    <w:ins w:id="3832" w:author="laca" w:date="2015-06-14T12:08:00Z">
                      <w:r>
                        <w:fldChar w:fldCharType="end"/>
                      </w:r>
                      <w:r>
                        <w:t>.</w:t>
                      </w:r>
                      <w:r>
                        <w:fldChar w:fldCharType="begin"/>
                      </w:r>
                      <w:r>
                        <w:instrText xml:space="preserve"> SEQ Kép. \* ARABIC \s 1 </w:instrText>
                      </w:r>
                    </w:ins>
                    <w:r>
                      <w:fldChar w:fldCharType="separate"/>
                    </w:r>
                    <w:ins w:id="3833" w:author="laca" w:date="2015-06-14T12:08:00Z">
                      <w:r>
                        <w:rPr>
                          <w:noProof/>
                        </w:rPr>
                        <w:t>18</w:t>
                      </w:r>
                      <w:r>
                        <w:fldChar w:fldCharType="end"/>
                      </w:r>
                    </w:ins>
                    <w:del w:id="3834"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17</w:delText>
                      </w:r>
                      <w:r w:rsidDel="002E2EC5">
                        <w:rPr>
                          <w:noProof/>
                        </w:rPr>
                        <w:fldChar w:fldCharType="end"/>
                      </w:r>
                    </w:del>
                    <w:r>
                      <w:t xml:space="preserve"> Optikai inkrementális vevő felépítése és elhelyezése</w:t>
                    </w:r>
                    <w:bookmarkEnd w:id="3830"/>
                  </w:p>
                </w:txbxContent>
              </v:textbox>
            </v:shape>
            <w10:wrap type="square"/>
          </v:group>
        </w:pict>
      </w:r>
    </w:p>
    <w:p w14:paraId="6D3AB15E" w14:textId="77777777" w:rsidR="00C638CF" w:rsidRPr="00FE5CC9" w:rsidRDefault="00C638CF" w:rsidP="00BC64C7">
      <w:pPr>
        <w:spacing w:after="0" w:line="360" w:lineRule="auto"/>
        <w:jc w:val="both"/>
        <w:rPr>
          <w:rFonts w:ascii="Times New Roman" w:hAnsi="Times New Roman"/>
          <w:rPrChange w:id="3835" w:author="laca" w:date="2015-06-14T16:50:00Z">
            <w:rPr>
              <w:rFonts w:ascii="Times New Roman" w:hAnsi="Times New Roman"/>
            </w:rPr>
          </w:rPrChange>
        </w:rPr>
      </w:pPr>
      <w:r w:rsidRPr="00FE5CC9">
        <w:rPr>
          <w:rFonts w:ascii="Times New Roman" w:hAnsi="Times New Roman"/>
          <w:rPrChange w:id="3836" w:author="laca" w:date="2015-06-14T16:50:00Z">
            <w:rPr>
              <w:rFonts w:ascii="Times New Roman" w:hAnsi="Times New Roman"/>
            </w:rPr>
          </w:rPrChange>
        </w:rPr>
        <w:tab/>
        <w:t xml:space="preserve">Ha a </w:t>
      </w:r>
      <w:r w:rsidR="00C9496D" w:rsidRPr="00FE5CC9">
        <w:rPr>
          <w:rFonts w:ascii="Times New Roman" w:hAnsi="Times New Roman"/>
          <w:rPrChange w:id="3837" w:author="laca" w:date="2015-06-14T16:50:00Z">
            <w:rPr>
              <w:rFonts w:ascii="Times New Roman" w:hAnsi="Times New Roman"/>
            </w:rPr>
          </w:rPrChange>
        </w:rPr>
        <w:t xml:space="preserve">2.2 ábrán látható </w:t>
      </w:r>
      <w:proofErr w:type="spellStart"/>
      <w:r w:rsidR="008464E4" w:rsidRPr="00FE5CC9">
        <w:rPr>
          <w:rFonts w:ascii="Times New Roman" w:hAnsi="Times New Roman"/>
          <w:rPrChange w:id="3838" w:author="laca" w:date="2015-06-14T16:50:00Z">
            <w:rPr>
              <w:rFonts w:ascii="Times New Roman" w:hAnsi="Times New Roman"/>
            </w:rPr>
          </w:rPrChange>
        </w:rPr>
        <w:t>módon</w:t>
      </w:r>
      <w:r w:rsidR="00ED22AB" w:rsidRPr="00FE5CC9">
        <w:rPr>
          <w:rFonts w:ascii="Times New Roman" w:hAnsi="Times New Roman"/>
          <w:rPrChange w:id="3839" w:author="laca" w:date="2015-06-14T16:50:00Z">
            <w:rPr>
              <w:rFonts w:ascii="Times New Roman" w:hAnsi="Times New Roman"/>
            </w:rPr>
          </w:rPrChange>
        </w:rPr>
        <w:t>helyezzük</w:t>
      </w:r>
      <w:proofErr w:type="spellEnd"/>
      <w:r w:rsidR="00ED22AB" w:rsidRPr="00FE5CC9">
        <w:rPr>
          <w:rFonts w:ascii="Times New Roman" w:hAnsi="Times New Roman"/>
          <w:rPrChange w:id="3840" w:author="laca" w:date="2015-06-14T16:50:00Z">
            <w:rPr>
              <w:rFonts w:ascii="Times New Roman" w:hAnsi="Times New Roman"/>
            </w:rPr>
          </w:rPrChange>
        </w:rPr>
        <w:t xml:space="preserve"> el, sugár irányban nem jön létre késés a két jel között (A és B), így nem lehetne meghatározni a forgás irányát. Ezt elkerülendő a réseket meg kell </w:t>
      </w:r>
      <w:proofErr w:type="spellStart"/>
      <w:r w:rsidR="00ED22AB" w:rsidRPr="00FE5CC9">
        <w:rPr>
          <w:rFonts w:ascii="Times New Roman" w:hAnsi="Times New Roman"/>
          <w:rPrChange w:id="3841" w:author="laca" w:date="2015-06-14T16:50:00Z">
            <w:rPr>
              <w:rFonts w:ascii="Times New Roman" w:hAnsi="Times New Roman"/>
            </w:rPr>
          </w:rPrChange>
        </w:rPr>
        <w:t>dölteni</w:t>
      </w:r>
      <w:proofErr w:type="spellEnd"/>
      <w:r w:rsidR="00ED22AB" w:rsidRPr="00FE5CC9">
        <w:rPr>
          <w:rFonts w:ascii="Times New Roman" w:hAnsi="Times New Roman"/>
          <w:rPrChange w:id="3842" w:author="laca" w:date="2015-06-14T16:50:00Z">
            <w:rPr>
              <w:rFonts w:ascii="Times New Roman" w:hAnsi="Times New Roman"/>
            </w:rPr>
          </w:rPrChange>
        </w:rPr>
        <w:t xml:space="preserve"> egy alfa szöggel így kialakul a késés is. </w:t>
      </w:r>
    </w:p>
    <w:p w14:paraId="7FB34287" w14:textId="77777777" w:rsidR="00C638CF" w:rsidRPr="00FE5CC9" w:rsidRDefault="00ED22AB" w:rsidP="00BC64C7">
      <w:pPr>
        <w:spacing w:after="0" w:line="360" w:lineRule="auto"/>
        <w:jc w:val="both"/>
        <w:rPr>
          <w:rFonts w:ascii="Times New Roman" w:hAnsi="Times New Roman"/>
          <w:rPrChange w:id="3843" w:author="laca" w:date="2015-06-14T16:50:00Z">
            <w:rPr>
              <w:rFonts w:ascii="Times New Roman" w:hAnsi="Times New Roman"/>
            </w:rPr>
          </w:rPrChange>
        </w:rPr>
      </w:pPr>
      <w:r w:rsidRPr="00FE5CC9">
        <w:rPr>
          <w:rFonts w:ascii="Times New Roman" w:hAnsi="Times New Roman"/>
          <w:rPrChange w:id="3844" w:author="laca" w:date="2015-06-14T16:50:00Z">
            <w:rPr>
              <w:rFonts w:ascii="Times New Roman" w:hAnsi="Times New Roman"/>
            </w:rPr>
          </w:rPrChange>
        </w:rPr>
        <w:tab/>
        <w:t>Tekintsük az A és B pontokat az Érzékelő A és Érzékelő B pontjainak. Az AB szakasz hossza ismert, amely megadja az érzékelők közti távolságot.</w:t>
      </w:r>
    </w:p>
    <w:p w14:paraId="1B0C3E17" w14:textId="77777777" w:rsidR="00C638CF" w:rsidRPr="00FE5CC9" w:rsidRDefault="00ED22AB" w:rsidP="00BC64C7">
      <w:pPr>
        <w:spacing w:after="0" w:line="360" w:lineRule="auto"/>
        <w:jc w:val="both"/>
        <w:rPr>
          <w:rFonts w:ascii="Times New Roman" w:hAnsi="Times New Roman"/>
          <w:rPrChange w:id="3845" w:author="laca" w:date="2015-06-14T16:50:00Z">
            <w:rPr>
              <w:rFonts w:ascii="Times New Roman" w:hAnsi="Times New Roman"/>
            </w:rPr>
          </w:rPrChange>
        </w:rPr>
      </w:pPr>
      <w:r w:rsidRPr="00FE5CC9">
        <w:rPr>
          <w:rFonts w:ascii="Times New Roman" w:hAnsi="Times New Roman"/>
          <w:rPrChange w:id="3846" w:author="laca" w:date="2015-06-14T16:50:00Z">
            <w:rPr>
              <w:rFonts w:ascii="Times New Roman" w:hAnsi="Times New Roman"/>
            </w:rPr>
          </w:rPrChange>
        </w:rPr>
        <w:tab/>
        <w:t xml:space="preserve">Az </w:t>
      </w:r>
      <m:oMath>
        <m:r>
          <w:rPr>
            <w:rFonts w:ascii="Cambria Math" w:hAnsi="Cambria Math"/>
            <w:rPrChange w:id="3847" w:author="laca" w:date="2015-06-14T16:50:00Z">
              <w:rPr>
                <w:rFonts w:ascii="Cambria Math" w:hAnsi="Cambria Math"/>
              </w:rPr>
            </w:rPrChange>
          </w:rPr>
          <m:t>O</m:t>
        </m:r>
      </m:oMath>
      <w:r w:rsidRPr="00FE5CC9">
        <w:rPr>
          <w:rFonts w:ascii="Times New Roman" w:hAnsi="Times New Roman"/>
          <w:rPrChange w:id="3848" w:author="laca" w:date="2015-06-14T16:50:00Z">
            <w:rPr>
              <w:rFonts w:ascii="Times New Roman" w:hAnsi="Times New Roman"/>
            </w:rPr>
          </w:rPrChange>
        </w:rPr>
        <w:t xml:space="preserve"> pont az inkrementális tárcsa középpontja, amely körül Omega szögsebességgel forog.</w:t>
      </w:r>
    </w:p>
    <w:p w14:paraId="3FB6B460" w14:textId="77777777" w:rsidR="00A626E4" w:rsidRPr="00FE5CC9" w:rsidRDefault="00F61364" w:rsidP="00FC3556">
      <w:pPr>
        <w:spacing w:after="0" w:line="360" w:lineRule="auto"/>
        <w:jc w:val="both"/>
        <w:rPr>
          <w:rFonts w:ascii="Times New Roman" w:hAnsi="Times New Roman"/>
          <w:rPrChange w:id="3849" w:author="laca" w:date="2015-06-14T16:50:00Z">
            <w:rPr>
              <w:rFonts w:ascii="Times New Roman" w:hAnsi="Times New Roman"/>
            </w:rPr>
          </w:rPrChange>
        </w:rPr>
      </w:pPr>
      <w:r w:rsidRPr="00FE5CC9">
        <w:rPr>
          <w:rFonts w:ascii="Times New Roman" w:hAnsi="Times New Roman"/>
          <w:noProof/>
          <w:lang w:eastAsia="hu-HU"/>
          <w:rPrChange w:id="3850" w:author="laca" w:date="2015-06-14T16:50:00Z">
            <w:rPr>
              <w:rFonts w:ascii="Times New Roman" w:hAnsi="Times New Roman"/>
              <w:noProof/>
              <w:lang w:eastAsia="hu-HU"/>
            </w:rPr>
          </w:rPrChange>
        </w:rPr>
        <w:pict w14:anchorId="136B8870">
          <v:group id="Group 48" o:spid="_x0000_s1083" style="position:absolute;left:0;text-align:left;margin-left:.2pt;margin-top:.05pt;width:99.7pt;height:173.5pt;z-index:251856896"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">
            <v:shape id="Picture 1" o:spid="_x0000_s1084" type="#_x0000_t75" style="position:absolute;width:15868;height:274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OxaLBAAAA2gAAAA8AAABkcnMvZG93bnJldi54bWxET0trwkAQvhf8D8sIvdVNE1tqdBURhF4U&#10;jG29DtkxCc3Ohuyax793hUJPw8f3nNVmMLXoqHWVZQWvswgEcW51xYWCr/P+5QOE88gaa8ukYCQH&#10;m/XkaYWptj2fqMt8IUIIuxQVlN43qZQuL8mgm9mGOHBX2xr0AbaF1C32IdzUMo6id2mw4tBQYkO7&#10;kvLf7GYUHH+ScZvE4/ztcvjOz/HuVC38oNTzdNguQXga/L/4z/2pw3x4vPK4cn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LOxaLBAAAA2gAAAA8AAAAAAAAAAAAAAAAAnwIA&#10;AGRycy9kb3ducmV2LnhtbFBLBQYAAAAABAAEAPcAAACNAwAAAAA=&#10;">
              <v:imagedata r:id="rId30" o:title=""/>
              <v:path arrowok="t"/>
            </v:shape>
            <v:shape id="Text Box 45" o:spid="_x0000_s1085" type="#_x0000_t202" style="position:absolute;top:28060;width:15868;height:4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03170EC4" w14:textId="11C5DF4D" w:rsidR="00FC3556" w:rsidRPr="00054502" w:rsidRDefault="00FC3556" w:rsidP="0000617B">
                    <w:pPr>
                      <w:pStyle w:val="Caption"/>
                      <w:jc w:val="center"/>
                      <w:rPr>
                        <w:rFonts w:ascii="Times New Roman" w:hAnsi="Times New Roman"/>
                        <w:noProof/>
                        <w:sz w:val="24"/>
                        <w:szCs w:val="24"/>
                      </w:rPr>
                    </w:pPr>
                    <w:bookmarkStart w:id="3851" w:name="_Toc422064045"/>
                    <w:r>
                      <w:t xml:space="preserve">Kép. </w:t>
                    </w:r>
                    <w:ins w:id="3852" w:author="laca" w:date="2015-06-14T12:08:00Z">
                      <w:r>
                        <w:fldChar w:fldCharType="begin"/>
                      </w:r>
                      <w:r>
                        <w:instrText xml:space="preserve"> STYLEREF 1 \s </w:instrText>
                      </w:r>
                    </w:ins>
                    <w:r>
                      <w:fldChar w:fldCharType="separate"/>
                    </w:r>
                    <w:r>
                      <w:rPr>
                        <w:noProof/>
                      </w:rPr>
                      <w:t>3</w:t>
                    </w:r>
                    <w:ins w:id="3853" w:author="laca" w:date="2015-06-14T12:08:00Z">
                      <w:r>
                        <w:fldChar w:fldCharType="end"/>
                      </w:r>
                      <w:r>
                        <w:t>.</w:t>
                      </w:r>
                      <w:r>
                        <w:fldChar w:fldCharType="begin"/>
                      </w:r>
                      <w:r>
                        <w:instrText xml:space="preserve"> SEQ Kép. \* ARABIC \s 1 </w:instrText>
                      </w:r>
                    </w:ins>
                    <w:r>
                      <w:fldChar w:fldCharType="separate"/>
                    </w:r>
                    <w:ins w:id="3854" w:author="laca" w:date="2015-06-14T12:08:00Z">
                      <w:r>
                        <w:rPr>
                          <w:noProof/>
                        </w:rPr>
                        <w:t>19</w:t>
                      </w:r>
                      <w:r>
                        <w:fldChar w:fldCharType="end"/>
                      </w:r>
                    </w:ins>
                    <w:del w:id="385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18</w:delText>
                      </w:r>
                      <w:r w:rsidDel="002E2EC5">
                        <w:rPr>
                          <w:noProof/>
                        </w:rPr>
                        <w:fldChar w:fldCharType="end"/>
                      </w:r>
                    </w:del>
                    <w:r>
                      <w:t xml:space="preserve"> Érzékelő tranzisztorok elhelyezése</w:t>
                    </w:r>
                    <w:bookmarkEnd w:id="3851"/>
                  </w:p>
                </w:txbxContent>
              </v:textbox>
            </v:shape>
            <w10:wrap type="square"/>
          </v:group>
        </w:pict>
      </w:r>
    </w:p>
    <w:p w14:paraId="5F328D4E" w14:textId="77777777" w:rsidR="00C638CF" w:rsidRPr="00FE5CC9" w:rsidRDefault="005D5C99" w:rsidP="001F5941">
      <w:pPr>
        <w:spacing w:after="0" w:line="360" w:lineRule="auto"/>
        <w:ind w:firstLine="720"/>
        <w:jc w:val="both"/>
        <w:rPr>
          <w:rFonts w:ascii="Times New Roman" w:hAnsi="Times New Roman"/>
          <w:rPrChange w:id="3856" w:author="laca" w:date="2015-06-14T16:50:00Z">
            <w:rPr>
              <w:rFonts w:ascii="Times New Roman" w:hAnsi="Times New Roman"/>
            </w:rPr>
          </w:rPrChange>
        </w:rPr>
      </w:pPr>
      <w:r w:rsidRPr="00FE5CC9">
        <w:rPr>
          <w:rFonts w:ascii="Times New Roman" w:hAnsi="Times New Roman"/>
          <w:rPrChange w:id="3857" w:author="laca" w:date="2015-06-14T16:50:00Z">
            <w:rPr>
              <w:rFonts w:ascii="Times New Roman" w:hAnsi="Times New Roman"/>
            </w:rPr>
          </w:rPrChange>
        </w:rPr>
        <w:t>A</w:t>
      </w:r>
      <w:r w:rsidR="00C9496D" w:rsidRPr="00FE5CC9">
        <w:rPr>
          <w:rFonts w:ascii="Times New Roman" w:hAnsi="Times New Roman"/>
          <w:rPrChange w:id="3858" w:author="laca" w:date="2015-06-14T16:50:00Z">
            <w:rPr>
              <w:rFonts w:ascii="Times New Roman" w:hAnsi="Times New Roman"/>
            </w:rPr>
          </w:rPrChange>
        </w:rPr>
        <w:t>z</w:t>
      </w:r>
      <w:r w:rsidR="00ED22AB" w:rsidRPr="00FE5CC9">
        <w:rPr>
          <w:rFonts w:ascii="Times New Roman" w:hAnsi="Times New Roman"/>
          <w:rPrChange w:id="3859" w:author="laca" w:date="2015-06-14T16:50:00Z">
            <w:rPr>
              <w:rFonts w:ascii="Times New Roman" w:hAnsi="Times New Roman"/>
            </w:rPr>
          </w:rPrChange>
        </w:rPr>
        <w:t>2.3 képen a fehér mezők az inkrementális tárcsa réseit képviselik. A rések száma megadja, a tárcsa felbontását N.</w:t>
      </w:r>
    </w:p>
    <w:p w14:paraId="3163DFA6" w14:textId="77777777" w:rsidR="00CF0169" w:rsidRPr="00FE5CC9" w:rsidRDefault="00ED22AB" w:rsidP="001F5941">
      <w:pPr>
        <w:spacing w:after="0" w:line="360" w:lineRule="auto"/>
        <w:jc w:val="both"/>
        <w:rPr>
          <w:rFonts w:ascii="Times New Roman" w:hAnsi="Times New Roman"/>
          <w:rPrChange w:id="3860" w:author="laca" w:date="2015-06-14T16:50:00Z">
            <w:rPr>
              <w:rFonts w:ascii="Times New Roman" w:hAnsi="Times New Roman"/>
            </w:rPr>
          </w:rPrChange>
        </w:rPr>
      </w:pPr>
      <w:r w:rsidRPr="00FE5CC9">
        <w:rPr>
          <w:rFonts w:ascii="Times New Roman" w:hAnsi="Times New Roman"/>
          <w:rPrChange w:id="3861" w:author="laca" w:date="2015-06-14T16:50:00Z">
            <w:rPr>
              <w:rFonts w:ascii="Times New Roman" w:hAnsi="Times New Roman"/>
            </w:rPr>
          </w:rPrChange>
        </w:rPr>
        <w:tab/>
        <w:t>Azokban a pontokban ahol a rések fedik az érzékelőket ott az érzékelő kimeneti jele logikai magas szinten, míg ahol nem fedik, ott logikai alacsony szinten van.</w:t>
      </w:r>
    </w:p>
    <w:p w14:paraId="5F87B5E0" w14:textId="77777777" w:rsidR="00C638CF" w:rsidRPr="00FE5CC9" w:rsidRDefault="00ED22AB" w:rsidP="001F5941">
      <w:pPr>
        <w:spacing w:after="0" w:line="360" w:lineRule="auto"/>
        <w:jc w:val="both"/>
        <w:rPr>
          <w:rFonts w:ascii="Times New Roman" w:hAnsi="Times New Roman"/>
          <w:rPrChange w:id="3862" w:author="laca" w:date="2015-06-14T16:50:00Z">
            <w:rPr>
              <w:rFonts w:ascii="Times New Roman" w:hAnsi="Times New Roman"/>
            </w:rPr>
          </w:rPrChange>
        </w:rPr>
      </w:pPr>
      <w:r w:rsidRPr="00FE5CC9">
        <w:rPr>
          <w:rFonts w:ascii="Times New Roman" w:hAnsi="Times New Roman"/>
          <w:rPrChange w:id="3863" w:author="laca" w:date="2015-06-14T16:50:00Z">
            <w:rPr>
              <w:rFonts w:ascii="Times New Roman" w:hAnsi="Times New Roman"/>
            </w:rPr>
          </w:rPrChange>
        </w:rPr>
        <w:lastRenderedPageBreak/>
        <w:tab/>
        <w:t>Ha az A</w:t>
      </w:r>
      <w:proofErr w:type="gramStart"/>
      <w:r w:rsidRPr="00FE5CC9">
        <w:rPr>
          <w:rFonts w:ascii="Times New Roman" w:hAnsi="Times New Roman"/>
          <w:rPrChange w:id="3864" w:author="laca" w:date="2015-06-14T16:50:00Z">
            <w:rPr>
              <w:rFonts w:ascii="Times New Roman" w:hAnsi="Times New Roman"/>
            </w:rPr>
          </w:rPrChange>
        </w:rPr>
        <w:t>,B</w:t>
      </w:r>
      <w:proofErr w:type="gramEnd"/>
      <w:r w:rsidRPr="00FE5CC9">
        <w:rPr>
          <w:rFonts w:ascii="Times New Roman" w:hAnsi="Times New Roman"/>
          <w:rPrChange w:id="3865" w:author="laca" w:date="2015-06-14T16:50:00Z">
            <w:rPr>
              <w:rFonts w:ascii="Times New Roman" w:hAnsi="Times New Roman"/>
            </w:rPr>
          </w:rPrChange>
        </w:rPr>
        <w:t xml:space="preserve">,O pontok egy egyenesen találhatok (könnyebb az érzékelő felfogatása), akkor meg kel </w:t>
      </w:r>
      <w:proofErr w:type="spellStart"/>
      <w:r w:rsidRPr="00FE5CC9">
        <w:rPr>
          <w:rFonts w:ascii="Times New Roman" w:hAnsi="Times New Roman"/>
          <w:rPrChange w:id="3866" w:author="laca" w:date="2015-06-14T16:50:00Z">
            <w:rPr>
              <w:rFonts w:ascii="Times New Roman" w:hAnsi="Times New Roman"/>
            </w:rPr>
          </w:rPrChange>
        </w:rPr>
        <w:t>dölteni</w:t>
      </w:r>
      <w:proofErr w:type="spellEnd"/>
      <w:r w:rsidRPr="00FE5CC9">
        <w:rPr>
          <w:rFonts w:ascii="Times New Roman" w:hAnsi="Times New Roman"/>
          <w:rPrChange w:id="3867" w:author="laca" w:date="2015-06-14T16:50:00Z">
            <w:rPr>
              <w:rFonts w:ascii="Times New Roman" w:hAnsi="Times New Roman"/>
            </w:rPr>
          </w:rPrChange>
        </w:rPr>
        <w:t xml:space="preserve"> a réseket az A,B pontok által meghatározott egyeneshez képest </w:t>
      </w:r>
      <m:oMath>
        <m:r>
          <w:rPr>
            <w:rFonts w:ascii="Cambria Math" w:hAnsi="Cambria Math"/>
            <w:rPrChange w:id="3868" w:author="laca" w:date="2015-06-14T16:50:00Z">
              <w:rPr>
                <w:rFonts w:ascii="Cambria Math" w:hAnsi="Cambria Math"/>
              </w:rPr>
            </w:rPrChange>
          </w:rPr>
          <m:t>α</m:t>
        </m:r>
      </m:oMath>
      <w:r w:rsidRPr="00FE5CC9">
        <w:rPr>
          <w:rFonts w:ascii="Times New Roman" w:hAnsi="Times New Roman"/>
          <w:rPrChange w:id="3869" w:author="laca" w:date="2015-06-14T16:50:00Z">
            <w:rPr>
              <w:rFonts w:ascii="Times New Roman" w:hAnsi="Times New Roman"/>
            </w:rPr>
          </w:rPrChange>
        </w:rPr>
        <w:t xml:space="preserve"> szöggel (2.3 kép).</w:t>
      </w:r>
    </w:p>
    <w:p w14:paraId="745932A8" w14:textId="77777777" w:rsidR="00E67FAB" w:rsidRPr="00FE5CC9" w:rsidRDefault="00F61364" w:rsidP="001F5941">
      <w:pPr>
        <w:spacing w:after="0" w:line="360" w:lineRule="auto"/>
        <w:jc w:val="both"/>
        <w:rPr>
          <w:rFonts w:ascii="Times New Roman" w:hAnsi="Times New Roman"/>
          <w:rPrChange w:id="3870" w:author="laca" w:date="2015-06-14T16:50:00Z">
            <w:rPr>
              <w:rFonts w:ascii="Times New Roman" w:hAnsi="Times New Roman"/>
            </w:rPr>
          </w:rPrChange>
        </w:rPr>
      </w:pPr>
      <w:r w:rsidRPr="00FE5CC9">
        <w:rPr>
          <w:rFonts w:ascii="Times New Roman" w:hAnsi="Times New Roman"/>
          <w:noProof/>
          <w:lang w:eastAsia="hu-HU"/>
          <w:rPrChange w:id="3871" w:author="laca" w:date="2015-06-14T16:50:00Z">
            <w:rPr>
              <w:rFonts w:ascii="Times New Roman" w:hAnsi="Times New Roman"/>
              <w:noProof/>
              <w:lang w:eastAsia="hu-HU"/>
            </w:rPr>
          </w:rPrChange>
        </w:rPr>
        <w:pict w14:anchorId="1F5DFDC1">
          <v:shape id="Text Box 54" o:spid="_x0000_s1086" type="#_x0000_t202" style="position:absolute;left:0;text-align:left;margin-left:244.8pt;margin-top:271.1pt;width:235.55pt;height:28.5pt;z-index:2516152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" stroked="f">
            <v:textbox inset="0,0,0,0">
              <w:txbxContent>
                <w:p w14:paraId="1CDBE944" w14:textId="342B95D7" w:rsidR="00FC3556" w:rsidRPr="00845BD4" w:rsidRDefault="00FC3556" w:rsidP="00E67FAB">
                  <w:pPr>
                    <w:pStyle w:val="Caption"/>
                    <w:jc w:val="center"/>
                    <w:rPr>
                      <w:rFonts w:ascii="Times New Roman" w:eastAsiaTheme="minorHAnsi" w:hAnsi="Times New Roman"/>
                      <w:noProof/>
                      <w:sz w:val="24"/>
                      <w:szCs w:val="24"/>
                    </w:rPr>
                  </w:pPr>
                  <w:bookmarkStart w:id="3872" w:name="_Toc422064046"/>
                  <w:r>
                    <w:t xml:space="preserve">Kép. </w:t>
                  </w:r>
                  <w:ins w:id="3873" w:author="laca" w:date="2015-06-14T12:08:00Z">
                    <w:r>
                      <w:fldChar w:fldCharType="begin"/>
                    </w:r>
                    <w:r>
                      <w:instrText xml:space="preserve"> STYLEREF 1 \s </w:instrText>
                    </w:r>
                  </w:ins>
                  <w:r>
                    <w:fldChar w:fldCharType="separate"/>
                  </w:r>
                  <w:r>
                    <w:rPr>
                      <w:noProof/>
                    </w:rPr>
                    <w:t>3</w:t>
                  </w:r>
                  <w:ins w:id="3874" w:author="laca" w:date="2015-06-14T12:08:00Z">
                    <w:r>
                      <w:fldChar w:fldCharType="end"/>
                    </w:r>
                    <w:r>
                      <w:t>.</w:t>
                    </w:r>
                    <w:r>
                      <w:fldChar w:fldCharType="begin"/>
                    </w:r>
                    <w:r>
                      <w:instrText xml:space="preserve"> SEQ Kép. \* ARABIC \s 1 </w:instrText>
                    </w:r>
                  </w:ins>
                  <w:r>
                    <w:fldChar w:fldCharType="separate"/>
                  </w:r>
                  <w:ins w:id="3875" w:author="laca" w:date="2015-06-14T12:08:00Z">
                    <w:r>
                      <w:rPr>
                        <w:noProof/>
                      </w:rPr>
                      <w:t>20</w:t>
                    </w:r>
                    <w:r>
                      <w:fldChar w:fldCharType="end"/>
                    </w:r>
                  </w:ins>
                  <w:del w:id="387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19</w:delText>
                    </w:r>
                    <w:r w:rsidDel="002E2EC5">
                      <w:rPr>
                        <w:noProof/>
                      </w:rPr>
                      <w:fldChar w:fldCharType="end"/>
                    </w:r>
                  </w:del>
                  <w:r>
                    <w:t xml:space="preserve"> Idődiagram a Tárcsa paraméterei függvényében</w:t>
                  </w:r>
                  <w:bookmarkEnd w:id="3872"/>
                </w:p>
              </w:txbxContent>
            </v:textbox>
            <w10:wrap type="square" anchorx="margin"/>
          </v:shape>
        </w:pict>
      </w:r>
      <w:r w:rsidRPr="00FE5CC9">
        <w:rPr>
          <w:noProof/>
          <w:rPrChange w:id="3877" w:author="laca" w:date="2015-06-14T16:50:00Z">
            <w:rPr>
              <w:noProof/>
            </w:rPr>
          </w:rPrChange>
        </w:rPr>
        <w:pict w14:anchorId="73DC94C3">
          <v:shape id="_x0000_s1194" type="#_x0000_t75" style="position:absolute;left:0;text-align:left;margin-left:243.35pt;margin-top:148.3pt;width:236.2pt;height:112.9pt;z-index:251851776;mso-position-horizontal-relative:margin;mso-position-vertical-relative:margin">
            <v:imagedata r:id="rId31" o:title="InkrementalisJelek1" croptop="13614f" cropbottom="29705f" cropleft="16374f" cropright="16201f"/>
            <w10:wrap type="square" anchorx="margin" anchory="margin"/>
          </v:shape>
        </w:pict>
      </w:r>
      <w:r w:rsidRPr="00FE5CC9">
        <w:rPr>
          <w:rFonts w:ascii="Times New Roman" w:hAnsi="Times New Roman"/>
          <w:noProof/>
          <w:lang w:eastAsia="hu-HU"/>
          <w:rPrChange w:id="3878" w:author="laca" w:date="2015-06-14T16:50:00Z">
            <w:rPr>
              <w:rFonts w:ascii="Times New Roman" w:hAnsi="Times New Roman"/>
              <w:noProof/>
              <w:lang w:eastAsia="hu-HU"/>
            </w:rPr>
          </w:rPrChange>
        </w:rPr>
        <w:pict w14:anchorId="7043F582">
          <v:group id="Group 53" o:spid="_x0000_s1087" style="position:absolute;left:0;text-align:left;margin-left:0;margin-top:99.95pt;width:233.65pt;height:239.4pt;z-index:251857920;mso-position-horizontal:left;mso-position-horizontal-relative:margin;mso-position-vertical-relative:margin" coordorigin=",240" coordsize="29678,304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">
            <v:shape id="Picture 9" o:spid="_x0000_s1088" type="#_x0000_t75" style="position:absolute;left:1624;top:240;width:28054;height:274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2FvDAAAA2gAAAA8AAABkcnMvZG93bnJldi54bWxEj09rwkAUxO+FfoflCb01G6v4J7qKiILe&#10;alrQ4zP7mg3Nvg3ZrcZv7xYEj8PM/IaZLztbiwu1vnKsoJ+kIIgLpysuFXx/bd8nIHxA1lg7JgU3&#10;8rBcvL7MMdPuyge65KEUEcI+QwUmhCaT0heGLPrENcTR+3GtxRBlW0rd4jXCbS0/0nQkLVYcFww2&#10;tDZU/OZ/VsFpsJ+cj9VhLAuZm3XYfA7T80qpt163moEI1IVn+NHeaQVT+L8Sb4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fYW8MAAADaAAAADwAAAAAAAAAAAAAAAACf&#10;AgAAZHJzL2Rvd25yZXYueG1sUEsFBgAAAAAEAAQA9wAAAI8DAAAAAA==&#10;">
              <v:imagedata r:id="rId32" o:title=""/>
              <v:path arrowok="t"/>
            </v:shape>
            <v:shape id="Text Box 52" o:spid="_x0000_s1089" type="#_x0000_t202" style="position:absolute;top:28060;width:28054;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364134F9" w14:textId="5A631C41" w:rsidR="00FC3556" w:rsidRPr="001E4AE7" w:rsidRDefault="00FC3556" w:rsidP="00CF0169">
                    <w:pPr>
                      <w:pStyle w:val="Caption"/>
                      <w:rPr>
                        <w:rFonts w:ascii="Times New Roman" w:hAnsi="Times New Roman"/>
                        <w:noProof/>
                        <w:sz w:val="24"/>
                        <w:szCs w:val="24"/>
                      </w:rPr>
                    </w:pPr>
                    <w:bookmarkStart w:id="3879" w:name="_Toc422064047"/>
                    <w:r>
                      <w:t xml:space="preserve">Kép. </w:t>
                    </w:r>
                    <w:ins w:id="3880" w:author="laca" w:date="2015-06-14T12:08:00Z">
                      <w:r>
                        <w:fldChar w:fldCharType="begin"/>
                      </w:r>
                      <w:r>
                        <w:instrText xml:space="preserve"> STYLEREF 1 \s </w:instrText>
                      </w:r>
                    </w:ins>
                    <w:r>
                      <w:fldChar w:fldCharType="separate"/>
                    </w:r>
                    <w:r>
                      <w:rPr>
                        <w:noProof/>
                      </w:rPr>
                      <w:t>3</w:t>
                    </w:r>
                    <w:ins w:id="3881" w:author="laca" w:date="2015-06-14T12:08:00Z">
                      <w:r>
                        <w:fldChar w:fldCharType="end"/>
                      </w:r>
                      <w:r>
                        <w:t>.</w:t>
                      </w:r>
                      <w:r>
                        <w:fldChar w:fldCharType="begin"/>
                      </w:r>
                      <w:r>
                        <w:instrText xml:space="preserve"> SEQ Kép. \* ARABIC \s 1 </w:instrText>
                      </w:r>
                    </w:ins>
                    <w:r>
                      <w:fldChar w:fldCharType="separate"/>
                    </w:r>
                    <w:ins w:id="3882" w:author="laca" w:date="2015-06-14T12:08:00Z">
                      <w:r>
                        <w:rPr>
                          <w:noProof/>
                        </w:rPr>
                        <w:t>21</w:t>
                      </w:r>
                      <w:r>
                        <w:fldChar w:fldCharType="end"/>
                      </w:r>
                    </w:ins>
                    <w:del w:id="3883"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20</w:delText>
                      </w:r>
                      <w:r w:rsidDel="002E2EC5">
                        <w:rPr>
                          <w:noProof/>
                        </w:rPr>
                        <w:fldChar w:fldCharType="end"/>
                      </w:r>
                    </w:del>
                    <w:r>
                      <w:t xml:space="preserve"> Rések és az Érzékelők közti kapcsolat</w:t>
                    </w:r>
                    <w:bookmarkEnd w:id="3879"/>
                  </w:p>
                </w:txbxContent>
              </v:textbox>
            </v:shape>
            <w10:wrap type="topAndBottom" anchorx="margin" anchory="margin"/>
          </v:group>
        </w:pict>
      </w:r>
      <w:r w:rsidR="008A0507" w:rsidRPr="00FE5CC9">
        <w:rPr>
          <w:rFonts w:ascii="Times New Roman" w:hAnsi="Times New Roman"/>
          <w:b/>
          <w:rPrChange w:id="3884" w:author="laca" w:date="2015-06-14T16:50:00Z">
            <w:rPr>
              <w:rFonts w:ascii="Times New Roman" w:hAnsi="Times New Roman"/>
              <w:b/>
            </w:rPr>
          </w:rPrChange>
        </w:rPr>
        <w:t>Ismert</w:t>
      </w:r>
      <w:r w:rsidR="00C638CF" w:rsidRPr="00FE5CC9">
        <w:rPr>
          <w:rFonts w:ascii="Times New Roman" w:hAnsi="Times New Roman"/>
          <w:b/>
          <w:rPrChange w:id="3885" w:author="laca" w:date="2015-06-14T16:50:00Z">
            <w:rPr>
              <w:rFonts w:ascii="Times New Roman" w:hAnsi="Times New Roman"/>
              <w:b/>
            </w:rPr>
          </w:rPrChange>
        </w:rPr>
        <w:t>adatok</w:t>
      </w:r>
      <w:r w:rsidR="00C638CF" w:rsidRPr="00FE5CC9">
        <w:rPr>
          <w:rFonts w:ascii="Times New Roman" w:hAnsi="Times New Roman"/>
          <w:rPrChange w:id="3886" w:author="laca" w:date="2015-06-14T16:50:00Z">
            <w:rPr>
              <w:rFonts w:ascii="Times New Roman" w:hAnsi="Times New Roman"/>
            </w:rPr>
          </w:rPrChange>
        </w:rPr>
        <w:t>:</w:t>
      </w:r>
      <m:oMath>
        <m:r>
          <w:rPr>
            <w:rFonts w:ascii="Cambria Math" w:hAnsi="Cambria Math"/>
            <w:rPrChange w:id="3887" w:author="laca" w:date="2015-06-14T16:50:00Z">
              <w:rPr>
                <w:rFonts w:ascii="Cambria Math" w:hAnsi="Cambria Math"/>
              </w:rPr>
            </w:rPrChange>
          </w:rPr>
          <m:t>R-tárcsa sugara,</m:t>
        </m:r>
      </m:oMath>
    </w:p>
    <w:p w14:paraId="1CF94088" w14:textId="77777777" w:rsidR="00E67FAB" w:rsidRPr="00FE5CC9" w:rsidRDefault="00ED22AB" w:rsidP="001F5941">
      <w:pPr>
        <w:spacing w:after="0" w:line="360" w:lineRule="auto"/>
        <w:jc w:val="both"/>
        <w:rPr>
          <w:rFonts w:ascii="Times New Roman" w:hAnsi="Times New Roman"/>
          <w:rPrChange w:id="3888" w:author="laca" w:date="2015-06-14T16:50:00Z">
            <w:rPr>
              <w:rFonts w:ascii="Times New Roman" w:hAnsi="Times New Roman"/>
            </w:rPr>
          </w:rPrChange>
        </w:rPr>
      </w:pPr>
      <m:oMathPara>
        <m:oMathParaPr>
          <m:jc m:val="left"/>
        </m:oMathParaPr>
        <m:oMath>
          <m:r>
            <w:rPr>
              <w:rFonts w:ascii="Cambria Math" w:hAnsi="Cambria Math"/>
              <w:rPrChange w:id="3889" w:author="laca" w:date="2015-06-14T16:50:00Z">
                <w:rPr>
                  <w:rFonts w:ascii="Cambria Math" w:hAnsi="Cambria Math"/>
                </w:rPr>
              </w:rPrChange>
            </w:rPr>
            <m:t xml:space="preserve"> N-tárcsa felbontása, Don-</m:t>
          </m:r>
          <m:d>
            <m:dPr>
              <m:ctrlPr>
                <w:rPr>
                  <w:rFonts w:ascii="Cambria Math" w:hAnsi="Cambria Math"/>
                  <w:i/>
                  <w:rPrChange w:id="3890" w:author="laca" w:date="2015-06-14T16:50:00Z">
                    <w:rPr>
                      <w:rFonts w:ascii="Cambria Math" w:hAnsi="Cambria Math"/>
                      <w:i/>
                    </w:rPr>
                  </w:rPrChange>
                </w:rPr>
              </m:ctrlPr>
            </m:dPr>
            <m:e>
              <m:r>
                <w:rPr>
                  <w:rFonts w:ascii="Cambria Math" w:hAnsi="Cambria Math"/>
                  <w:rPrChange w:id="3891" w:author="laca" w:date="2015-06-14T16:50:00Z">
                    <w:rPr>
                      <w:rFonts w:ascii="Cambria Math" w:hAnsi="Cambria Math"/>
                    </w:rPr>
                  </w:rPrChange>
                </w:rPr>
                <m:t>QU</m:t>
              </m:r>
            </m:e>
          </m:d>
          <m:r>
            <w:rPr>
              <w:rFonts w:ascii="Cambria Math" w:hAnsi="Cambria Math"/>
              <w:rPrChange w:id="3892" w:author="laca" w:date="2015-06-14T16:50:00Z">
                <w:rPr>
                  <w:rFonts w:ascii="Cambria Math" w:hAnsi="Cambria Math"/>
                </w:rPr>
              </w:rPrChange>
            </w:rPr>
            <m:t xml:space="preserve"> a résekhez tartozó köriv hossza, </m:t>
          </m:r>
        </m:oMath>
      </m:oMathPara>
    </w:p>
    <w:p w14:paraId="212D71A8" w14:textId="77777777" w:rsidR="00E67FAB" w:rsidRPr="00FE5CC9" w:rsidRDefault="00ED22AB" w:rsidP="001F5941">
      <w:pPr>
        <w:spacing w:after="0" w:line="360" w:lineRule="auto"/>
        <w:jc w:val="both"/>
        <w:rPr>
          <w:rFonts w:ascii="Times New Roman" w:hAnsi="Times New Roman"/>
          <w:rPrChange w:id="3893" w:author="laca" w:date="2015-06-14T16:50:00Z">
            <w:rPr>
              <w:rFonts w:ascii="Times New Roman" w:hAnsi="Times New Roman"/>
            </w:rPr>
          </w:rPrChange>
        </w:rPr>
      </w:pPr>
      <m:oMathPara>
        <m:oMathParaPr>
          <m:jc m:val="left"/>
        </m:oMathParaPr>
        <m:oMath>
          <m:r>
            <w:rPr>
              <w:rFonts w:ascii="Cambria Math" w:hAnsi="Cambria Math"/>
              <w:rPrChange w:id="3894" w:author="laca" w:date="2015-06-14T16:50:00Z">
                <w:rPr>
                  <w:rFonts w:ascii="Cambria Math" w:hAnsi="Cambria Math"/>
                </w:rPr>
              </w:rPrChange>
            </w:rPr>
            <m:t>Doff-</m:t>
          </m:r>
          <m:d>
            <m:dPr>
              <m:ctrlPr>
                <w:rPr>
                  <w:rFonts w:ascii="Cambria Math" w:hAnsi="Cambria Math"/>
                  <w:i/>
                  <w:rPrChange w:id="3895" w:author="laca" w:date="2015-06-14T16:50:00Z">
                    <w:rPr>
                      <w:rFonts w:ascii="Cambria Math" w:hAnsi="Cambria Math"/>
                      <w:i/>
                    </w:rPr>
                  </w:rPrChange>
                </w:rPr>
              </m:ctrlPr>
            </m:dPr>
            <m:e>
              <m:r>
                <w:rPr>
                  <w:rFonts w:ascii="Cambria Math" w:hAnsi="Cambria Math"/>
                  <w:rPrChange w:id="3896" w:author="laca" w:date="2015-06-14T16:50:00Z">
                    <w:rPr>
                      <w:rFonts w:ascii="Cambria Math" w:hAnsi="Cambria Math"/>
                    </w:rPr>
                  </w:rPrChange>
                </w:rPr>
                <m:t>SQ</m:t>
              </m:r>
            </m:e>
          </m:d>
          <m:r>
            <w:rPr>
              <w:rFonts w:ascii="Cambria Math" w:hAnsi="Cambria Math"/>
              <w:rPrChange w:id="3897" w:author="laca" w:date="2015-06-14T16:50:00Z">
                <w:rPr>
                  <w:rFonts w:ascii="Cambria Math" w:hAnsi="Cambria Math"/>
                </w:rPr>
              </w:rPrChange>
            </w:rPr>
            <m:t>a sotétmezőkhöz tartozó köriv</m:t>
          </m:r>
        </m:oMath>
      </m:oMathPara>
    </w:p>
    <w:p w14:paraId="676E021C" w14:textId="77777777" w:rsidR="00E67FAB" w:rsidRPr="00FE5CC9" w:rsidRDefault="00F61364" w:rsidP="001F5941">
      <w:pPr>
        <w:spacing w:after="0" w:line="360" w:lineRule="auto"/>
        <w:jc w:val="both"/>
        <w:rPr>
          <w:rFonts w:ascii="Times New Roman" w:hAnsi="Times New Roman"/>
          <w:rPrChange w:id="3898" w:author="laca" w:date="2015-06-14T16:50:00Z">
            <w:rPr>
              <w:rFonts w:ascii="Times New Roman" w:hAnsi="Times New Roman"/>
            </w:rPr>
          </w:rPrChange>
        </w:rPr>
      </w:pPr>
      <m:oMathPara>
        <m:oMathParaPr>
          <m:jc m:val="left"/>
        </m:oMathParaPr>
        <m:oMath>
          <m:sSub>
            <m:sSubPr>
              <m:ctrlPr>
                <w:rPr>
                  <w:rFonts w:ascii="Cambria Math" w:hAnsi="Cambria Math"/>
                  <w:i/>
                  <w:rPrChange w:id="3899" w:author="laca" w:date="2015-06-14T16:50:00Z">
                    <w:rPr>
                      <w:rFonts w:ascii="Cambria Math" w:hAnsi="Cambria Math"/>
                      <w:i/>
                    </w:rPr>
                  </w:rPrChange>
                </w:rPr>
              </m:ctrlPr>
            </m:sSubPr>
            <m:e>
              <m:r>
                <w:rPr>
                  <w:rFonts w:ascii="Cambria Math" w:hAnsi="Cambria Math"/>
                  <w:rPrChange w:id="3900" w:author="laca" w:date="2015-06-14T16:50:00Z">
                    <w:rPr>
                      <w:rFonts w:ascii="Cambria Math" w:hAnsi="Cambria Math"/>
                    </w:rPr>
                  </w:rPrChange>
                </w:rPr>
                <m:t>x</m:t>
              </m:r>
            </m:e>
            <m:sub>
              <m:r>
                <w:rPr>
                  <w:rFonts w:ascii="Cambria Math" w:hAnsi="Cambria Math"/>
                  <w:rPrChange w:id="3901" w:author="laca" w:date="2015-06-14T16:50:00Z">
                    <w:rPr>
                      <w:rFonts w:ascii="Cambria Math" w:hAnsi="Cambria Math"/>
                    </w:rPr>
                  </w:rPrChange>
                </w:rPr>
                <m:t>d</m:t>
              </m:r>
            </m:sub>
          </m:sSub>
          <m:r>
            <w:rPr>
              <w:rFonts w:ascii="Cambria Math" w:hAnsi="Cambria Math"/>
              <w:rPrChange w:id="3902" w:author="laca" w:date="2015-06-14T16:50:00Z">
                <w:rPr>
                  <w:rFonts w:ascii="Cambria Math" w:hAnsi="Cambria Math"/>
                </w:rPr>
              </w:rPrChange>
            </w:rPr>
            <m:t>-</m:t>
          </m:r>
          <m:d>
            <m:dPr>
              <m:ctrlPr>
                <w:rPr>
                  <w:rFonts w:ascii="Cambria Math" w:hAnsi="Cambria Math"/>
                  <w:i/>
                  <w:rPrChange w:id="3903" w:author="laca" w:date="2015-06-14T16:50:00Z">
                    <w:rPr>
                      <w:rFonts w:ascii="Cambria Math" w:hAnsi="Cambria Math"/>
                      <w:i/>
                    </w:rPr>
                  </w:rPrChange>
                </w:rPr>
              </m:ctrlPr>
            </m:dPr>
            <m:e>
              <m:r>
                <w:rPr>
                  <w:rFonts w:ascii="Cambria Math" w:hAnsi="Cambria Math"/>
                  <w:rPrChange w:id="3904" w:author="laca" w:date="2015-06-14T16:50:00Z">
                    <w:rPr>
                      <w:rFonts w:ascii="Cambria Math" w:hAnsi="Cambria Math"/>
                    </w:rPr>
                  </w:rPrChange>
                </w:rPr>
                <m:t>A ésB pontok közti távolság</m:t>
              </m:r>
            </m:e>
          </m:d>
          <m:r>
            <w:rPr>
              <w:rFonts w:ascii="Cambria Math" w:hAnsi="Cambria Math"/>
              <w:rPrChange w:id="3905" w:author="laca" w:date="2015-06-14T16:50:00Z">
                <w:rPr>
                  <w:rFonts w:ascii="Cambria Math" w:hAnsi="Cambria Math"/>
                </w:rPr>
              </w:rPrChange>
            </w:rPr>
            <m:t xml:space="preserve"> érzékelők közti távolság,</m:t>
          </m:r>
        </m:oMath>
      </m:oMathPara>
    </w:p>
    <w:p w14:paraId="0253E256" w14:textId="77777777" w:rsidR="00C638CF" w:rsidRPr="00FE5CC9" w:rsidRDefault="001301EF" w:rsidP="00ED1A56">
      <w:pPr>
        <w:spacing w:after="0" w:line="360" w:lineRule="auto"/>
        <w:jc w:val="both"/>
        <w:rPr>
          <w:rFonts w:ascii="Times New Roman" w:hAnsi="Times New Roman"/>
          <w:rPrChange w:id="3906" w:author="laca" w:date="2015-06-14T16:50:00Z">
            <w:rPr>
              <w:rFonts w:ascii="Times New Roman" w:hAnsi="Times New Roman"/>
            </w:rPr>
          </w:rPrChange>
        </w:rPr>
      </w:pPr>
      <m:oMathPara>
        <m:oMathParaPr>
          <m:jc m:val="left"/>
        </m:oMathParaPr>
        <m:oMath>
          <m:r>
            <w:rPr>
              <w:rFonts w:ascii="Cambria Math" w:hAnsi="Cambria Math"/>
              <w:rPrChange w:id="3907" w:author="laca" w:date="2015-06-14T16:50:00Z">
                <w:rPr>
                  <w:rFonts w:ascii="Cambria Math" w:hAnsi="Cambria Math"/>
                </w:rPr>
              </w:rPrChange>
            </w:rPr>
            <m:t>h-LM szakasz hossza.</m:t>
          </m:r>
        </m:oMath>
      </m:oMathPara>
    </w:p>
    <w:p w14:paraId="671EC1E0" w14:textId="77777777" w:rsidR="00B06E26" w:rsidRPr="00FE5CC9" w:rsidRDefault="00ED22AB" w:rsidP="00ED1A56">
      <w:pPr>
        <w:spacing w:after="0" w:line="360" w:lineRule="auto"/>
        <w:jc w:val="both"/>
        <w:rPr>
          <w:rFonts w:ascii="Times New Roman" w:hAnsi="Times New Roman"/>
          <w:rPrChange w:id="3908" w:author="laca" w:date="2015-06-14T16:50:00Z">
            <w:rPr>
              <w:rFonts w:ascii="Times New Roman" w:hAnsi="Times New Roman"/>
            </w:rPr>
          </w:rPrChange>
        </w:rPr>
      </w:pPr>
      <w:r w:rsidRPr="00FE5CC9">
        <w:rPr>
          <w:rFonts w:ascii="Times New Roman" w:hAnsi="Times New Roman"/>
          <w:rPrChange w:id="3909" w:author="laca" w:date="2015-06-14T16:50:00Z">
            <w:rPr>
              <w:rFonts w:ascii="Times New Roman" w:hAnsi="Times New Roman"/>
            </w:rPr>
          </w:rPrChange>
        </w:rPr>
        <w:tab/>
        <w:t xml:space="preserve">A magas állapot és alacsony állapot közti arány egyenesen arányos az </w:t>
      </w:r>
      <m:oMath>
        <m:r>
          <w:rPr>
            <w:rFonts w:ascii="Cambria Math" w:hAnsi="Cambria Math"/>
            <w:rPrChange w:id="3910" w:author="laca" w:date="2015-06-14T16:50:00Z">
              <w:rPr>
                <w:rFonts w:ascii="Cambria Math" w:hAnsi="Cambria Math"/>
              </w:rPr>
            </w:rPrChange>
          </w:rPr>
          <m:t xml:space="preserve">Don </m:t>
        </m:r>
      </m:oMath>
      <w:r w:rsidRPr="00FE5CC9">
        <w:rPr>
          <w:rFonts w:ascii="Times New Roman" w:hAnsi="Times New Roman"/>
          <w:rPrChange w:id="3911" w:author="laca" w:date="2015-06-14T16:50:00Z">
            <w:rPr>
              <w:rFonts w:ascii="Times New Roman" w:hAnsi="Times New Roman"/>
            </w:rPr>
          </w:rPrChange>
        </w:rPr>
        <w:t xml:space="preserve">és a </w:t>
      </w:r>
      <m:oMath>
        <m:r>
          <w:rPr>
            <w:rFonts w:ascii="Cambria Math" w:hAnsi="Cambria Math"/>
            <w:rPrChange w:id="3912" w:author="laca" w:date="2015-06-14T16:50:00Z">
              <w:rPr>
                <w:rFonts w:ascii="Cambria Math" w:hAnsi="Cambria Math"/>
              </w:rPr>
            </w:rPrChange>
          </w:rPr>
          <m:t>Doff</m:t>
        </m:r>
      </m:oMath>
      <w:r w:rsidRPr="00FE5CC9">
        <w:rPr>
          <w:rFonts w:ascii="Times New Roman" w:hAnsi="Times New Roman"/>
          <w:rPrChange w:id="3913" w:author="laca" w:date="2015-06-14T16:50:00Z">
            <w:rPr>
              <w:rFonts w:ascii="Times New Roman" w:hAnsi="Times New Roman"/>
            </w:rPr>
          </w:rPrChange>
        </w:rPr>
        <w:t xml:space="preserve"> szakaszok aranyával, látható a bal oldali ábrán.</w:t>
      </w:r>
    </w:p>
    <w:p w14:paraId="220096E8" w14:textId="77777777" w:rsidR="001301EF" w:rsidRPr="00FE5CC9" w:rsidRDefault="00ED22AB" w:rsidP="00ED1A56">
      <w:pPr>
        <w:spacing w:after="0" w:line="360" w:lineRule="auto"/>
        <w:ind w:firstLine="720"/>
        <w:jc w:val="both"/>
        <w:rPr>
          <w:rFonts w:ascii="Times New Roman" w:hAnsi="Times New Roman"/>
          <w:rPrChange w:id="3914" w:author="laca" w:date="2015-06-14T16:50:00Z">
            <w:rPr>
              <w:rFonts w:ascii="Times New Roman" w:hAnsi="Times New Roman"/>
            </w:rPr>
          </w:rPrChange>
        </w:rPr>
      </w:pPr>
      <w:r w:rsidRPr="00FE5CC9">
        <w:rPr>
          <w:rFonts w:ascii="Times New Roman" w:hAnsi="Times New Roman"/>
          <w:rPrChange w:id="3915" w:author="laca" w:date="2015-06-14T16:50:00Z">
            <w:rPr>
              <w:rFonts w:ascii="Times New Roman" w:hAnsi="Times New Roman"/>
            </w:rPr>
          </w:rPrChange>
        </w:rPr>
        <w:t xml:space="preserve">Az érzékelő 2.3 képen látható módon van illesztve a tárcsához, </w:t>
      </w:r>
      <w:proofErr w:type="spellStart"/>
      <w:r w:rsidRPr="00FE5CC9">
        <w:rPr>
          <w:rFonts w:ascii="Times New Roman" w:hAnsi="Times New Roman"/>
          <w:rPrChange w:id="3916" w:author="laca" w:date="2015-06-14T16:50:00Z">
            <w:rPr>
              <w:rFonts w:ascii="Times New Roman" w:hAnsi="Times New Roman"/>
            </w:rPr>
          </w:rPrChange>
        </w:rPr>
        <w:t>akkorfelírható</w:t>
      </w:r>
      <w:proofErr w:type="spellEnd"/>
      <w:r w:rsidRPr="00FE5CC9">
        <w:rPr>
          <w:rFonts w:ascii="Times New Roman" w:hAnsi="Times New Roman"/>
          <w:rPrChange w:id="3917" w:author="laca" w:date="2015-06-14T16:50:00Z">
            <w:rPr>
              <w:rFonts w:ascii="Times New Roman" w:hAnsi="Times New Roman"/>
            </w:rPr>
          </w:rPrChange>
        </w:rPr>
        <w:t xml:space="preserve"> az összefüggés</w:t>
      </w:r>
      <w:proofErr w:type="gramStart"/>
      <w:r w:rsidRPr="00FE5CC9">
        <w:rPr>
          <w:rFonts w:ascii="Times New Roman" w:hAnsi="Times New Roman"/>
          <w:rPrChange w:id="3918" w:author="laca" w:date="2015-06-14T16:50:00Z">
            <w:rPr>
              <w:rFonts w:ascii="Times New Roman" w:hAnsi="Times New Roman"/>
            </w:rPr>
          </w:rPrChange>
        </w:rPr>
        <w:t>,amely</w:t>
      </w:r>
      <w:proofErr w:type="gramEnd"/>
      <w:r w:rsidRPr="00FE5CC9">
        <w:rPr>
          <w:rFonts w:ascii="Times New Roman" w:hAnsi="Times New Roman"/>
          <w:rPrChange w:id="3919" w:author="laca" w:date="2015-06-14T16:50:00Z">
            <w:rPr>
              <w:rFonts w:ascii="Times New Roman" w:hAnsi="Times New Roman"/>
            </w:rPr>
          </w:rPrChange>
        </w:rPr>
        <w:t xml:space="preserve"> meghatározza a két jel közti késést.</w:t>
      </w:r>
    </w:p>
    <w:p w14:paraId="0BA9F550" w14:textId="77777777" w:rsidR="008A0507" w:rsidRPr="00FE5CC9" w:rsidRDefault="00F61364" w:rsidP="00ED1A56">
      <w:pPr>
        <w:spacing w:after="0" w:line="360" w:lineRule="auto"/>
        <w:jc w:val="both"/>
        <w:rPr>
          <w:rFonts w:ascii="Times New Roman" w:hAnsi="Times New Roman"/>
          <w:rPrChange w:id="3920" w:author="laca" w:date="2015-06-14T16:50:00Z">
            <w:rPr>
              <w:rFonts w:ascii="Times New Roman" w:hAnsi="Times New Roman"/>
            </w:rPr>
          </w:rPrChange>
        </w:rPr>
      </w:pPr>
      <m:oMath>
        <m:func>
          <m:funcPr>
            <m:ctrlPr>
              <w:rPr>
                <w:rFonts w:ascii="Cambria Math" w:hAnsi="Cambria Math"/>
                <w:rPrChange w:id="3921" w:author="laca" w:date="2015-06-14T16:50:00Z">
                  <w:rPr>
                    <w:rFonts w:ascii="Cambria Math" w:hAnsi="Cambria Math"/>
                  </w:rPr>
                </w:rPrChange>
              </w:rPr>
            </m:ctrlPr>
          </m:funcPr>
          <m:fName>
            <m:r>
              <m:rPr>
                <m:sty m:val="p"/>
              </m:rPr>
              <w:rPr>
                <w:rFonts w:ascii="Cambria Math" w:hAnsi="Cambria Math"/>
                <w:rPrChange w:id="3922" w:author="laca" w:date="2015-06-14T16:50:00Z">
                  <w:rPr>
                    <w:rFonts w:ascii="Cambria Math" w:hAnsi="Cambria Math"/>
                  </w:rPr>
                </w:rPrChange>
              </w:rPr>
              <m:t>h=tan</m:t>
            </m:r>
          </m:fName>
          <m:e>
            <m:d>
              <m:dPr>
                <m:ctrlPr>
                  <w:rPr>
                    <w:rFonts w:ascii="Cambria Math" w:hAnsi="Cambria Math"/>
                    <w:i/>
                    <w:rPrChange w:id="3923" w:author="laca" w:date="2015-06-14T16:50:00Z">
                      <w:rPr>
                        <w:rFonts w:ascii="Cambria Math" w:hAnsi="Cambria Math"/>
                        <w:i/>
                      </w:rPr>
                    </w:rPrChange>
                  </w:rPr>
                </m:ctrlPr>
              </m:dPr>
              <m:e>
                <m:r>
                  <w:rPr>
                    <w:rFonts w:ascii="Cambria Math" w:hAnsi="Cambria Math"/>
                    <w:rPrChange w:id="3924" w:author="laca" w:date="2015-06-14T16:50:00Z">
                      <w:rPr>
                        <w:rFonts w:ascii="Cambria Math" w:hAnsi="Cambria Math"/>
                      </w:rPr>
                    </w:rPrChange>
                  </w:rPr>
                  <m:t>α</m:t>
                </m:r>
              </m:e>
            </m:d>
          </m:e>
        </m:func>
        <m:sSub>
          <m:sSubPr>
            <m:ctrlPr>
              <w:rPr>
                <w:rFonts w:ascii="Cambria Math" w:hAnsi="Cambria Math"/>
                <w:i/>
                <w:rPrChange w:id="3925" w:author="laca" w:date="2015-06-14T16:50:00Z">
                  <w:rPr>
                    <w:rFonts w:ascii="Cambria Math" w:hAnsi="Cambria Math"/>
                    <w:i/>
                  </w:rPr>
                </w:rPrChange>
              </w:rPr>
            </m:ctrlPr>
          </m:sSubPr>
          <m:e>
            <m:r>
              <w:rPr>
                <w:rFonts w:ascii="Cambria Math" w:hAnsi="Cambria Math"/>
                <w:rPrChange w:id="3926" w:author="laca" w:date="2015-06-14T16:50:00Z">
                  <w:rPr>
                    <w:rFonts w:ascii="Cambria Math" w:hAnsi="Cambria Math"/>
                  </w:rPr>
                </w:rPrChange>
              </w:rPr>
              <m:t>x</m:t>
            </m:r>
          </m:e>
          <m:sub>
            <m:r>
              <w:rPr>
                <w:rFonts w:ascii="Cambria Math" w:hAnsi="Cambria Math"/>
                <w:rPrChange w:id="3927" w:author="laca" w:date="2015-06-14T16:50:00Z">
                  <w:rPr>
                    <w:rFonts w:ascii="Cambria Math" w:hAnsi="Cambria Math"/>
                  </w:rPr>
                </w:rPrChange>
              </w:rPr>
              <m:t>d</m:t>
            </m:r>
          </m:sub>
        </m:sSub>
        <m:r>
          <w:rPr>
            <w:rFonts w:ascii="Cambria Math" w:hAnsi="Cambria Math"/>
            <w:rPrChange w:id="3928" w:author="laca" w:date="2015-06-14T16:50:00Z">
              <w:rPr>
                <w:rFonts w:ascii="Cambria Math" w:hAnsi="Cambria Math"/>
              </w:rPr>
            </w:rPrChange>
          </w:rPr>
          <m:t xml:space="preserve"> ,α=</m:t>
        </m:r>
        <m:d>
          <m:dPr>
            <m:begChr m:val="["/>
            <m:endChr m:val="]"/>
            <m:ctrlPr>
              <w:rPr>
                <w:rFonts w:ascii="Cambria Math" w:hAnsi="Cambria Math"/>
                <w:i/>
                <w:rPrChange w:id="3929" w:author="laca" w:date="2015-06-14T16:50:00Z">
                  <w:rPr>
                    <w:rFonts w:ascii="Cambria Math" w:hAnsi="Cambria Math"/>
                    <w:i/>
                  </w:rPr>
                </w:rPrChange>
              </w:rPr>
            </m:ctrlPr>
          </m:dPr>
          <m:e>
            <m:sSup>
              <m:sSupPr>
                <m:ctrlPr>
                  <w:rPr>
                    <w:rFonts w:ascii="Cambria Math" w:hAnsi="Cambria Math"/>
                    <w:i/>
                    <w:rPrChange w:id="3930" w:author="laca" w:date="2015-06-14T16:50:00Z">
                      <w:rPr>
                        <w:rFonts w:ascii="Cambria Math" w:hAnsi="Cambria Math"/>
                        <w:i/>
                      </w:rPr>
                    </w:rPrChange>
                  </w:rPr>
                </m:ctrlPr>
              </m:sSupPr>
              <m:e>
                <m:r>
                  <w:rPr>
                    <w:rFonts w:ascii="Cambria Math" w:hAnsi="Cambria Math"/>
                    <w:rPrChange w:id="3931" w:author="laca" w:date="2015-06-14T16:50:00Z">
                      <w:rPr>
                        <w:rFonts w:ascii="Cambria Math" w:hAnsi="Cambria Math"/>
                      </w:rPr>
                    </w:rPrChange>
                  </w:rPr>
                  <m:t>0</m:t>
                </m:r>
              </m:e>
              <m:sup>
                <m:r>
                  <w:rPr>
                    <w:rFonts w:ascii="Cambria Math" w:hAnsi="Cambria Math"/>
                    <w:rPrChange w:id="3932" w:author="laca" w:date="2015-06-14T16:50:00Z">
                      <w:rPr>
                        <w:rFonts w:ascii="Cambria Math" w:hAnsi="Cambria Math"/>
                      </w:rPr>
                    </w:rPrChange>
                  </w:rPr>
                  <m:t>°</m:t>
                </m:r>
              </m:sup>
            </m:sSup>
            <m:r>
              <w:rPr>
                <w:rFonts w:ascii="Cambria Math" w:hAnsi="Cambria Math"/>
                <w:rPrChange w:id="3933" w:author="laca" w:date="2015-06-14T16:50:00Z">
                  <w:rPr>
                    <w:rFonts w:ascii="Cambria Math" w:hAnsi="Cambria Math"/>
                  </w:rPr>
                </w:rPrChange>
              </w:rPr>
              <m:t>,</m:t>
            </m:r>
            <m:sSup>
              <m:sSupPr>
                <m:ctrlPr>
                  <w:rPr>
                    <w:rFonts w:ascii="Cambria Math" w:hAnsi="Cambria Math"/>
                    <w:i/>
                    <w:rPrChange w:id="3934" w:author="laca" w:date="2015-06-14T16:50:00Z">
                      <w:rPr>
                        <w:rFonts w:ascii="Cambria Math" w:hAnsi="Cambria Math"/>
                        <w:i/>
                      </w:rPr>
                    </w:rPrChange>
                  </w:rPr>
                </m:ctrlPr>
              </m:sSupPr>
              <m:e>
                <m:r>
                  <w:rPr>
                    <w:rFonts w:ascii="Cambria Math" w:hAnsi="Cambria Math"/>
                    <w:rPrChange w:id="3935" w:author="laca" w:date="2015-06-14T16:50:00Z">
                      <w:rPr>
                        <w:rFonts w:ascii="Cambria Math" w:hAnsi="Cambria Math"/>
                      </w:rPr>
                    </w:rPrChange>
                  </w:rPr>
                  <m:t>90</m:t>
                </m:r>
              </m:e>
              <m:sup>
                <m:r>
                  <w:rPr>
                    <w:rFonts w:ascii="Cambria Math" w:hAnsi="Cambria Math"/>
                    <w:rPrChange w:id="3936" w:author="laca" w:date="2015-06-14T16:50:00Z">
                      <w:rPr>
                        <w:rFonts w:ascii="Cambria Math" w:hAnsi="Cambria Math"/>
                      </w:rPr>
                    </w:rPrChange>
                  </w:rPr>
                  <m:t>°</m:t>
                </m:r>
              </m:sup>
            </m:sSup>
          </m:e>
        </m:d>
      </m:oMath>
      <w:r w:rsidR="005B01CA" w:rsidRPr="00FE5CC9">
        <w:rPr>
          <w:rFonts w:ascii="Times New Roman" w:hAnsi="Times New Roman"/>
          <w:rPrChange w:id="3937" w:author="laca" w:date="2015-06-14T16:50:00Z">
            <w:rPr>
              <w:rFonts w:ascii="Times New Roman" w:hAnsi="Times New Roman"/>
            </w:rPr>
          </w:rPrChange>
        </w:rPr>
        <w:t xml:space="preserve"> ,</w:t>
      </w:r>
      <m:oMath>
        <m:r>
          <w:rPr>
            <w:rFonts w:ascii="Cambria Math" w:hAnsi="Cambria Math"/>
            <w:rPrChange w:id="3938" w:author="laca" w:date="2015-06-14T16:50:00Z">
              <w:rPr>
                <w:rFonts w:ascii="Cambria Math" w:hAnsi="Cambria Math"/>
              </w:rPr>
            </w:rPrChange>
          </w:rPr>
          <m:t>SU=</m:t>
        </m:r>
        <m:f>
          <m:fPr>
            <m:ctrlPr>
              <w:rPr>
                <w:rFonts w:ascii="Cambria Math" w:hAnsi="Cambria Math"/>
                <w:i/>
                <w:rPrChange w:id="3939" w:author="laca" w:date="2015-06-14T16:50:00Z">
                  <w:rPr>
                    <w:rFonts w:ascii="Cambria Math" w:hAnsi="Cambria Math"/>
                    <w:i/>
                  </w:rPr>
                </w:rPrChange>
              </w:rPr>
            </m:ctrlPr>
          </m:fPr>
          <m:num>
            <m:r>
              <w:rPr>
                <w:rFonts w:ascii="Cambria Math" w:hAnsi="Cambria Math"/>
                <w:rPrChange w:id="3940" w:author="laca" w:date="2015-06-14T16:50:00Z">
                  <w:rPr>
                    <w:rFonts w:ascii="Cambria Math" w:hAnsi="Cambria Math"/>
                  </w:rPr>
                </w:rPrChange>
              </w:rPr>
              <m:t>2πR</m:t>
            </m:r>
          </m:num>
          <m:den>
            <m:r>
              <w:rPr>
                <w:rFonts w:ascii="Cambria Math" w:hAnsi="Cambria Math"/>
                <w:rPrChange w:id="3941" w:author="laca" w:date="2015-06-14T16:50:00Z">
                  <w:rPr>
                    <w:rFonts w:ascii="Cambria Math" w:hAnsi="Cambria Math"/>
                  </w:rPr>
                </w:rPrChange>
              </w:rPr>
              <m:t>N</m:t>
            </m:r>
          </m:den>
        </m:f>
        <m:r>
          <w:rPr>
            <w:rFonts w:ascii="Cambria Math" w:hAnsi="Cambria Math"/>
            <w:rPrChange w:id="3942" w:author="laca" w:date="2015-06-14T16:50:00Z">
              <w:rPr>
                <w:rFonts w:ascii="Cambria Math" w:hAnsi="Cambria Math"/>
              </w:rPr>
            </w:rPrChange>
          </w:rPr>
          <m:t>, SU=Don+Doff</m:t>
        </m:r>
      </m:oMath>
      <w:r w:rsidR="00ED22AB" w:rsidRPr="00FE5CC9">
        <w:rPr>
          <w:rFonts w:ascii="Times New Roman" w:hAnsi="Times New Roman"/>
          <w:rPrChange w:id="3943" w:author="laca" w:date="2015-06-14T16:50:00Z">
            <w:rPr>
              <w:rFonts w:ascii="Times New Roman" w:hAnsi="Times New Roman"/>
            </w:rPr>
          </w:rPrChange>
        </w:rPr>
        <w:t>.</w:t>
      </w:r>
    </w:p>
    <w:p w14:paraId="1234A5ED" w14:textId="77777777" w:rsidR="008A0507" w:rsidRPr="00FE5CC9" w:rsidRDefault="00ED22AB" w:rsidP="00ED1A56">
      <w:pPr>
        <w:spacing w:after="0" w:line="360" w:lineRule="auto"/>
        <w:jc w:val="both"/>
        <w:rPr>
          <w:rFonts w:ascii="Times New Roman" w:hAnsi="Times New Roman"/>
          <w:rPrChange w:id="3944" w:author="laca" w:date="2015-06-14T16:50:00Z">
            <w:rPr>
              <w:rFonts w:ascii="Times New Roman" w:hAnsi="Times New Roman"/>
            </w:rPr>
          </w:rPrChange>
        </w:rPr>
      </w:pPr>
      <w:r w:rsidRPr="00FE5CC9">
        <w:rPr>
          <w:rFonts w:ascii="Times New Roman" w:hAnsi="Times New Roman"/>
          <w:rPrChange w:id="3945" w:author="laca" w:date="2015-06-14T16:50:00Z">
            <w:rPr>
              <w:rFonts w:ascii="Times New Roman" w:hAnsi="Times New Roman"/>
            </w:rPr>
          </w:rPrChange>
        </w:rPr>
        <w:tab/>
        <w:t xml:space="preserve">A </w:t>
      </w:r>
      <m:oMath>
        <m:r>
          <w:rPr>
            <w:rFonts w:ascii="Cambria Math" w:hAnsi="Cambria Math"/>
            <w:rPrChange w:id="3946" w:author="laca" w:date="2015-06-14T16:50:00Z">
              <w:rPr>
                <w:rFonts w:ascii="Cambria Math" w:hAnsi="Cambria Math"/>
              </w:rPr>
            </w:rPrChange>
          </w:rPr>
          <m:t>h</m:t>
        </m:r>
      </m:oMath>
      <w:r w:rsidRPr="00FE5CC9">
        <w:rPr>
          <w:rFonts w:ascii="Times New Roman" w:hAnsi="Times New Roman"/>
          <w:rPrChange w:id="3947" w:author="laca" w:date="2015-06-14T16:50:00Z">
            <w:rPr>
              <w:rFonts w:ascii="Times New Roman" w:hAnsi="Times New Roman"/>
            </w:rPr>
          </w:rPrChange>
        </w:rPr>
        <w:t xml:space="preserve"> minden esetben nagyobbnak kell lennie, mint a </w:t>
      </w:r>
      <m:oMath>
        <m:sSub>
          <m:sSubPr>
            <m:ctrlPr>
              <w:rPr>
                <w:rFonts w:ascii="Cambria Math" w:hAnsi="Cambria Math"/>
                <w:i/>
                <w:rPrChange w:id="3948" w:author="laca" w:date="2015-06-14T16:50:00Z">
                  <w:rPr>
                    <w:rFonts w:ascii="Cambria Math" w:hAnsi="Cambria Math"/>
                    <w:i/>
                  </w:rPr>
                </w:rPrChange>
              </w:rPr>
            </m:ctrlPr>
          </m:sSubPr>
          <m:e>
            <m:r>
              <w:rPr>
                <w:rFonts w:ascii="Cambria Math" w:hAnsi="Cambria Math"/>
                <w:rPrChange w:id="3949" w:author="laca" w:date="2015-06-14T16:50:00Z">
                  <w:rPr>
                    <w:rFonts w:ascii="Cambria Math" w:hAnsi="Cambria Math"/>
                  </w:rPr>
                </w:rPrChange>
              </w:rPr>
              <m:t>x</m:t>
            </m:r>
          </m:e>
          <m:sub>
            <m:r>
              <w:rPr>
                <w:rFonts w:ascii="Cambria Math" w:hAnsi="Cambria Math"/>
                <w:rPrChange w:id="3950" w:author="laca" w:date="2015-06-14T16:50:00Z">
                  <w:rPr>
                    <w:rFonts w:ascii="Cambria Math" w:hAnsi="Cambria Math"/>
                  </w:rPr>
                </w:rPrChange>
              </w:rPr>
              <m:t>d</m:t>
            </m:r>
          </m:sub>
        </m:sSub>
      </m:oMath>
      <w:r w:rsidR="008A0507" w:rsidRPr="00FE5CC9">
        <w:rPr>
          <w:rFonts w:ascii="Times New Roman" w:hAnsi="Times New Roman"/>
          <w:rPrChange w:id="3951" w:author="laca" w:date="2015-06-14T16:50:00Z">
            <w:rPr>
              <w:rFonts w:ascii="Times New Roman" w:hAnsi="Times New Roman"/>
            </w:rPr>
          </w:rPrChange>
        </w:rPr>
        <w:t xml:space="preserve"> távolságnak.</w:t>
      </w:r>
    </w:p>
    <w:p w14:paraId="08CE40DB" w14:textId="77777777" w:rsidR="00C638CF" w:rsidRPr="00FE5CC9" w:rsidRDefault="003B4AE1" w:rsidP="0071433B">
      <w:pPr>
        <w:pStyle w:val="Heading3"/>
        <w:spacing w:line="360" w:lineRule="auto"/>
        <w:jc w:val="both"/>
        <w:rPr>
          <w:rPrChange w:id="3952" w:author="laca" w:date="2015-06-14T16:50:00Z">
            <w:rPr/>
          </w:rPrChange>
        </w:rPr>
        <w:pPrChange w:id="3953" w:author="laca" w:date="2015-06-14T14:00:00Z">
          <w:pPr>
            <w:pStyle w:val="Heading3"/>
            <w:jc w:val="both"/>
          </w:pPr>
        </w:pPrChange>
      </w:pPr>
      <w:bookmarkStart w:id="3954" w:name="_Toc422064111"/>
      <w:r w:rsidRPr="00FE5CC9">
        <w:rPr>
          <w:rPrChange w:id="3955" w:author="laca" w:date="2015-06-14T16:50:00Z">
            <w:rPr/>
          </w:rPrChange>
        </w:rPr>
        <w:t>Inkrementális érzékelő jeleinek a feldolgozása</w:t>
      </w:r>
      <w:r w:rsidR="00786046" w:rsidRPr="00FE5CC9">
        <w:rPr>
          <w:rPrChange w:id="3956" w:author="laca" w:date="2015-06-14T16:50:00Z">
            <w:rPr/>
          </w:rPrChange>
        </w:rPr>
        <w:t xml:space="preserve"> FPGA áramkö</w:t>
      </w:r>
      <w:r w:rsidR="00ED22AB" w:rsidRPr="00FE5CC9">
        <w:rPr>
          <w:rPrChange w:id="3957" w:author="laca" w:date="2015-06-14T16:50:00Z">
            <w:rPr/>
          </w:rPrChange>
        </w:rPr>
        <w:t>r segítségével</w:t>
      </w:r>
      <w:bookmarkEnd w:id="3954"/>
    </w:p>
    <w:p w14:paraId="6B9AB72C" w14:textId="77777777" w:rsidR="0025237D" w:rsidRPr="00FE5CC9" w:rsidRDefault="00ED22AB" w:rsidP="0071433B">
      <w:pPr>
        <w:spacing w:after="0" w:line="360" w:lineRule="auto"/>
        <w:jc w:val="both"/>
        <w:rPr>
          <w:rFonts w:ascii="Times New Roman" w:hAnsi="Times New Roman"/>
          <w:rPrChange w:id="3958" w:author="laca" w:date="2015-06-14T16:50:00Z">
            <w:rPr>
              <w:rFonts w:ascii="Times New Roman" w:hAnsi="Times New Roman"/>
            </w:rPr>
          </w:rPrChange>
        </w:rPr>
      </w:pPr>
      <w:r w:rsidRPr="00FE5CC9">
        <w:rPr>
          <w:rFonts w:ascii="Times New Roman" w:hAnsi="Times New Roman"/>
          <w:rPrChange w:id="3959" w:author="laca" w:date="2015-06-14T16:50:00Z">
            <w:rPr>
              <w:rFonts w:ascii="Times New Roman" w:hAnsi="Times New Roman"/>
            </w:rPr>
          </w:rPrChange>
        </w:rPr>
        <w:tab/>
        <w:t>Az elkészített modulba bemenő jelek az A és B, amelyek az inkrementális érzékelőtől érkeznek az FPGA áramkörbe.</w:t>
      </w:r>
    </w:p>
    <w:p w14:paraId="2971F3DE" w14:textId="77777777" w:rsidR="006F00F9" w:rsidRPr="00FE5CC9" w:rsidRDefault="00ED22AB" w:rsidP="00911B32">
      <w:pPr>
        <w:spacing w:after="0" w:line="360" w:lineRule="auto"/>
        <w:ind w:firstLine="720"/>
        <w:jc w:val="both"/>
        <w:rPr>
          <w:rFonts w:ascii="Times New Roman" w:hAnsi="Times New Roman"/>
          <w:rPrChange w:id="3960" w:author="laca" w:date="2015-06-14T16:50:00Z">
            <w:rPr>
              <w:rFonts w:ascii="Times New Roman" w:hAnsi="Times New Roman"/>
            </w:rPr>
          </w:rPrChange>
        </w:rPr>
      </w:pPr>
      <w:r w:rsidRPr="00FE5CC9">
        <w:rPr>
          <w:rFonts w:ascii="Times New Roman" w:hAnsi="Times New Roman"/>
          <w:rPrChange w:id="3961" w:author="laca" w:date="2015-06-14T16:50:00Z">
            <w:rPr>
              <w:rFonts w:ascii="Times New Roman" w:hAnsi="Times New Roman"/>
            </w:rPr>
          </w:rPrChange>
        </w:rPr>
        <w:t xml:space="preserve">A modul VHDL programnyelven készült a </w:t>
      </w:r>
      <w:r w:rsidR="00F61364" w:rsidRPr="00FE5CC9">
        <w:rPr>
          <w:rPrChange w:id="3962" w:author="laca" w:date="2015-06-14T16:50:00Z">
            <w:rPr/>
          </w:rPrChange>
        </w:rPr>
        <w:fldChar w:fldCharType="begin"/>
      </w:r>
      <w:r w:rsidR="00F61364" w:rsidRPr="00FE5CC9">
        <w:rPr>
          <w:rPrChange w:id="3963" w:author="laca" w:date="2015-06-14T16:50:00Z">
            <w:rPr/>
          </w:rPrChange>
        </w:rPr>
        <w:instrText xml:space="preserve"> REF _Ref420518210 \h  \* MERGEFORMAT </w:instrText>
      </w:r>
      <w:r w:rsidR="00F61364" w:rsidRPr="00FE5CC9">
        <w:rPr>
          <w:rPrChange w:id="3964" w:author="laca" w:date="2015-06-14T16:50:00Z">
            <w:rPr/>
          </w:rPrChange>
        </w:rPr>
      </w:r>
      <w:r w:rsidR="00F61364" w:rsidRPr="00FE5CC9">
        <w:rPr>
          <w:rPrChange w:id="3965" w:author="laca" w:date="2015-06-14T16:50:00Z">
            <w:rPr/>
          </w:rPrChange>
        </w:rPr>
        <w:fldChar w:fldCharType="separate"/>
      </w:r>
      <w:r w:rsidR="00096DBB" w:rsidRPr="00FE5CC9">
        <w:rPr>
          <w:rPrChange w:id="3966" w:author="laca" w:date="2015-06-14T16:50:00Z">
            <w:rPr/>
          </w:rPrChange>
        </w:rPr>
        <w:t xml:space="preserve">Kép. </w:t>
      </w:r>
      <w:r w:rsidR="00096DBB" w:rsidRPr="00FE5CC9">
        <w:rPr>
          <w:noProof/>
          <w:rPrChange w:id="3967" w:author="laca" w:date="2015-06-14T16:50:00Z">
            <w:rPr>
              <w:noProof/>
            </w:rPr>
          </w:rPrChange>
        </w:rPr>
        <w:t>3.21</w:t>
      </w:r>
      <w:r w:rsidR="00F61364" w:rsidRPr="00FE5CC9">
        <w:rPr>
          <w:rPrChange w:id="3968" w:author="laca" w:date="2015-06-14T16:50:00Z">
            <w:rPr/>
          </w:rPrChange>
        </w:rPr>
        <w:fldChar w:fldCharType="end"/>
      </w:r>
      <w:r w:rsidR="002541C9" w:rsidRPr="00FE5CC9">
        <w:rPr>
          <w:rFonts w:ascii="Times New Roman" w:hAnsi="Times New Roman"/>
          <w:rPrChange w:id="3969" w:author="laca" w:date="2015-06-14T16:50:00Z">
            <w:rPr>
              <w:rFonts w:ascii="Times New Roman" w:hAnsi="Times New Roman"/>
            </w:rPr>
          </w:rPrChange>
        </w:rPr>
        <w:t>látható kialakítás szerint</w:t>
      </w:r>
      <w:proofErr w:type="gramStart"/>
      <w:r w:rsidR="002541C9" w:rsidRPr="00FE5CC9">
        <w:rPr>
          <w:rFonts w:ascii="Times New Roman" w:hAnsi="Times New Roman"/>
          <w:rPrChange w:id="3970" w:author="laca" w:date="2015-06-14T16:50:00Z">
            <w:rPr>
              <w:rFonts w:ascii="Times New Roman" w:hAnsi="Times New Roman"/>
            </w:rPr>
          </w:rPrChange>
        </w:rPr>
        <w:t>,</w:t>
      </w:r>
      <w:proofErr w:type="spellStart"/>
      <w:r w:rsidR="0025237D" w:rsidRPr="00FE5CC9">
        <w:rPr>
          <w:rFonts w:ascii="Times New Roman" w:hAnsi="Times New Roman"/>
          <w:rPrChange w:id="3971" w:author="laca" w:date="2015-06-14T16:50:00Z">
            <w:rPr>
              <w:rFonts w:ascii="Times New Roman" w:hAnsi="Times New Roman"/>
            </w:rPr>
          </w:rPrChange>
        </w:rPr>
        <w:t>BlackBox</w:t>
      </w:r>
      <w:proofErr w:type="spellEnd"/>
      <w:proofErr w:type="gramEnd"/>
      <w:r w:rsidR="0025237D" w:rsidRPr="00FE5CC9">
        <w:rPr>
          <w:rFonts w:ascii="Times New Roman" w:hAnsi="Times New Roman"/>
          <w:rPrChange w:id="3972" w:author="laca" w:date="2015-06-14T16:50:00Z">
            <w:rPr>
              <w:rFonts w:ascii="Times New Roman" w:hAnsi="Times New Roman"/>
            </w:rPr>
          </w:rPrChange>
        </w:rPr>
        <w:t xml:space="preserve"> modul segíts</w:t>
      </w:r>
      <w:r w:rsidR="002541C9" w:rsidRPr="00FE5CC9">
        <w:rPr>
          <w:rFonts w:ascii="Times New Roman" w:hAnsi="Times New Roman"/>
          <w:rPrChange w:id="3973" w:author="laca" w:date="2015-06-14T16:50:00Z">
            <w:rPr>
              <w:rFonts w:ascii="Times New Roman" w:hAnsi="Times New Roman"/>
            </w:rPr>
          </w:rPrChange>
        </w:rPr>
        <w:t xml:space="preserve">égével integráljuk a </w:t>
      </w:r>
      <w:proofErr w:type="spellStart"/>
      <w:r w:rsidR="002541C9" w:rsidRPr="00FE5CC9">
        <w:rPr>
          <w:rFonts w:ascii="Times New Roman" w:hAnsi="Times New Roman"/>
          <w:rPrChange w:id="3974" w:author="laca" w:date="2015-06-14T16:50:00Z">
            <w:rPr>
              <w:rFonts w:ascii="Times New Roman" w:hAnsi="Times New Roman"/>
            </w:rPr>
          </w:rPrChange>
        </w:rPr>
        <w:t>Simulink</w:t>
      </w:r>
      <w:proofErr w:type="spellEnd"/>
      <w:r w:rsidR="002541C9" w:rsidRPr="00FE5CC9">
        <w:rPr>
          <w:rFonts w:ascii="Times New Roman" w:hAnsi="Times New Roman"/>
          <w:rPrChange w:id="3975" w:author="laca" w:date="2015-06-14T16:50:00Z">
            <w:rPr>
              <w:rFonts w:ascii="Times New Roman" w:hAnsi="Times New Roman"/>
            </w:rPr>
          </w:rPrChange>
        </w:rPr>
        <w:t xml:space="preserve"> környezetbe</w:t>
      </w:r>
      <w:r w:rsidRPr="00FE5CC9">
        <w:rPr>
          <w:rFonts w:ascii="Times New Roman" w:hAnsi="Times New Roman"/>
          <w:rPrChange w:id="3976" w:author="laca" w:date="2015-06-14T16:50:00Z">
            <w:rPr>
              <w:rFonts w:ascii="Times New Roman" w:hAnsi="Times New Roman"/>
            </w:rPr>
          </w:rPrChange>
        </w:rPr>
        <w:t xml:space="preserve">(BLACK BOX1). A ki és bemeneti portókat illesztjük a </w:t>
      </w:r>
      <w:proofErr w:type="spellStart"/>
      <w:r w:rsidRPr="00FE5CC9">
        <w:rPr>
          <w:rFonts w:ascii="Times New Roman" w:hAnsi="Times New Roman"/>
          <w:rPrChange w:id="3977" w:author="laca" w:date="2015-06-14T16:50:00Z">
            <w:rPr>
              <w:rFonts w:ascii="Times New Roman" w:hAnsi="Times New Roman"/>
            </w:rPr>
          </w:rPrChange>
        </w:rPr>
        <w:t>Simulink</w:t>
      </w:r>
      <w:proofErr w:type="spellEnd"/>
      <w:r w:rsidRPr="00FE5CC9">
        <w:rPr>
          <w:rFonts w:ascii="Times New Roman" w:hAnsi="Times New Roman"/>
          <w:rPrChange w:id="3978" w:author="laca" w:date="2015-06-14T16:50:00Z">
            <w:rPr>
              <w:rFonts w:ascii="Times New Roman" w:hAnsi="Times New Roman"/>
            </w:rPr>
          </w:rPrChange>
        </w:rPr>
        <w:t xml:space="preserve"> környezetben található elemekhez, majd létrehozzuk a szimulációs bemeneti jelelt, amelyeket az A, B sárgával jelölt modulokon keresztül viszünk be a </w:t>
      </w:r>
      <w:proofErr w:type="spellStart"/>
      <w:r w:rsidRPr="00FE5CC9">
        <w:rPr>
          <w:rFonts w:ascii="Times New Roman" w:hAnsi="Times New Roman"/>
          <w:rPrChange w:id="3979" w:author="laca" w:date="2015-06-14T16:50:00Z">
            <w:rPr>
              <w:rFonts w:ascii="Times New Roman" w:hAnsi="Times New Roman"/>
            </w:rPr>
          </w:rPrChange>
        </w:rPr>
        <w:t>rendszerbe</w:t>
      </w:r>
      <w:proofErr w:type="gramStart"/>
      <w:r w:rsidRPr="00FE5CC9">
        <w:rPr>
          <w:rFonts w:ascii="Times New Roman" w:hAnsi="Times New Roman"/>
          <w:rPrChange w:id="3980" w:author="laca" w:date="2015-06-14T16:50:00Z">
            <w:rPr>
              <w:rFonts w:ascii="Times New Roman" w:hAnsi="Times New Roman"/>
            </w:rPr>
          </w:rPrChange>
        </w:rPr>
        <w:t>.Az</w:t>
      </w:r>
      <w:proofErr w:type="spellEnd"/>
      <w:proofErr w:type="gramEnd"/>
      <w:r w:rsidRPr="00FE5CC9">
        <w:rPr>
          <w:rFonts w:ascii="Times New Roman" w:hAnsi="Times New Roman"/>
          <w:rPrChange w:id="3981" w:author="laca" w:date="2015-06-14T16:50:00Z">
            <w:rPr>
              <w:rFonts w:ascii="Times New Roman" w:hAnsi="Times New Roman"/>
            </w:rPr>
          </w:rPrChange>
        </w:rPr>
        <w:t xml:space="preserve"> FPGA áramkörben megtalálható modul segítségével a jeleket feldolgozzuk és két kimenő jelet generálunk </w:t>
      </w:r>
      <w:r w:rsidRPr="00FE5CC9">
        <w:rPr>
          <w:rFonts w:ascii="Times New Roman" w:hAnsi="Times New Roman"/>
          <w:rPrChange w:id="3982" w:author="laca" w:date="2015-06-14T16:50:00Z">
            <w:rPr>
              <w:rFonts w:ascii="Times New Roman" w:hAnsi="Times New Roman"/>
            </w:rPr>
          </w:rPrChange>
        </w:rPr>
        <w:lastRenderedPageBreak/>
        <w:t xml:space="preserve">a </w:t>
      </w:r>
      <w:proofErr w:type="spellStart"/>
      <w:r w:rsidRPr="00FE5CC9">
        <w:rPr>
          <w:rFonts w:ascii="Times New Roman" w:hAnsi="Times New Roman"/>
          <w:rPrChange w:id="3983" w:author="laca" w:date="2015-06-14T16:50:00Z">
            <w:rPr>
              <w:rFonts w:ascii="Times New Roman" w:hAnsi="Times New Roman"/>
            </w:rPr>
          </w:rPrChange>
        </w:rPr>
        <w:t>Dir</w:t>
      </w:r>
      <w:proofErr w:type="spellEnd"/>
      <w:r w:rsidRPr="00FE5CC9">
        <w:rPr>
          <w:rFonts w:ascii="Times New Roman" w:hAnsi="Times New Roman"/>
          <w:rPrChange w:id="3984" w:author="laca" w:date="2015-06-14T16:50:00Z">
            <w:rPr>
              <w:rFonts w:ascii="Times New Roman" w:hAnsi="Times New Roman"/>
            </w:rPr>
          </w:rPrChange>
        </w:rPr>
        <w:t xml:space="preserve"> (megadja a forgás irányát), valamint </w:t>
      </w:r>
      <w:proofErr w:type="spellStart"/>
      <w:r w:rsidRPr="00FE5CC9">
        <w:rPr>
          <w:rFonts w:ascii="Times New Roman" w:hAnsi="Times New Roman"/>
          <w:rPrChange w:id="3985" w:author="laca" w:date="2015-06-14T16:50:00Z">
            <w:rPr>
              <w:rFonts w:ascii="Times New Roman" w:hAnsi="Times New Roman"/>
            </w:rPr>
          </w:rPrChange>
        </w:rPr>
        <w:t>aImp</w:t>
      </w:r>
      <w:proofErr w:type="spellEnd"/>
      <w:r w:rsidRPr="00FE5CC9">
        <w:rPr>
          <w:rFonts w:ascii="Times New Roman" w:hAnsi="Times New Roman"/>
          <w:rPrChange w:id="3986" w:author="laca" w:date="2015-06-14T16:50:00Z">
            <w:rPr>
              <w:rFonts w:ascii="Times New Roman" w:hAnsi="Times New Roman"/>
            </w:rPr>
          </w:rPrChange>
        </w:rPr>
        <w:t xml:space="preserve"> (minden ablak elhaladásakor generál egy felfutó élet).</w:t>
      </w:r>
    </w:p>
    <w:p w14:paraId="13A5603F" w14:textId="77777777" w:rsidR="00CF0169" w:rsidRPr="00FE5CC9" w:rsidRDefault="00ED22AB" w:rsidP="00911B32">
      <w:pPr>
        <w:spacing w:after="0" w:line="360" w:lineRule="auto"/>
        <w:jc w:val="both"/>
        <w:rPr>
          <w:rFonts w:ascii="Times New Roman" w:hAnsi="Times New Roman"/>
          <w:rPrChange w:id="3987" w:author="laca" w:date="2015-06-14T16:50:00Z">
            <w:rPr>
              <w:rFonts w:ascii="Times New Roman" w:hAnsi="Times New Roman"/>
            </w:rPr>
          </w:rPrChange>
        </w:rPr>
      </w:pPr>
      <w:r w:rsidRPr="00FE5CC9">
        <w:rPr>
          <w:rFonts w:ascii="Times New Roman" w:hAnsi="Times New Roman"/>
          <w:rPrChange w:id="3988" w:author="laca" w:date="2015-06-14T16:50:00Z">
            <w:rPr>
              <w:rFonts w:ascii="Times New Roman" w:hAnsi="Times New Roman"/>
            </w:rPr>
          </w:rPrChange>
        </w:rPr>
        <w:tab/>
        <w:t>A beérkező A, és B jeleket egy tagadó kapu segítségével bekötjük a FDC tárolok CLR bemenetére, a 2.5 képen látható módon. Egy harmadik tároló segítségével meghatározhatjuk a forgás irányát.  Az impulzus kimenete akkor lesz logikai 1, ha valamely FDC tároló Q kimenete is Logikai 1 lesz</w:t>
      </w:r>
    </w:p>
    <w:p w14:paraId="4A6A0722" w14:textId="77777777" w:rsidR="00803DC4" w:rsidRPr="00FE5CC9" w:rsidRDefault="00F61364" w:rsidP="00A05E75">
      <w:pPr>
        <w:spacing w:after="0" w:line="360" w:lineRule="auto"/>
        <w:jc w:val="both"/>
        <w:rPr>
          <w:rFonts w:ascii="Times New Roman" w:hAnsi="Times New Roman"/>
          <w:rPrChange w:id="3989" w:author="laca" w:date="2015-06-14T16:50:00Z">
            <w:rPr>
              <w:rFonts w:ascii="Times New Roman" w:hAnsi="Times New Roman"/>
            </w:rPr>
          </w:rPrChange>
        </w:rPr>
      </w:pPr>
      <w:r w:rsidRPr="00FE5CC9">
        <w:rPr>
          <w:rFonts w:ascii="Times New Roman" w:hAnsi="Times New Roman"/>
          <w:noProof/>
          <w:lang w:eastAsia="hu-HU"/>
          <w:rPrChange w:id="3990" w:author="laca" w:date="2015-06-14T16:50:00Z">
            <w:rPr>
              <w:rFonts w:ascii="Times New Roman" w:hAnsi="Times New Roman"/>
              <w:noProof/>
              <w:lang w:eastAsia="hu-HU"/>
            </w:rPr>
          </w:rPrChange>
        </w:rPr>
      </w:r>
      <w:r w:rsidRPr="00FE5CC9">
        <w:rPr>
          <w:rFonts w:ascii="Times New Roman" w:hAnsi="Times New Roman"/>
          <w:noProof/>
          <w:lang w:eastAsia="hu-HU"/>
          <w:rPrChange w:id="3991" w:author="laca" w:date="2015-06-14T16:50:00Z">
            <w:rPr>
              <w:rFonts w:ascii="Times New Roman" w:hAnsi="Times New Roman"/>
              <w:noProof/>
              <w:lang w:eastAsia="hu-HU"/>
            </w:rPr>
          </w:rPrChange>
        </w:rPr>
        <w:pict w14:anchorId="649C1761">
          <v:group id="Group 106" o:spid="_x0000_s1090"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">
            <v:shape id="Picture 24" o:spid="_x0000_s1091" type="#_x0000_t75" style="position:absolute;width:28371;height:160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GYljFAAAA2wAAAA8AAABkcnMvZG93bnJldi54bWxEj0FrAjEUhO+F/ofwhN5q1qUtdjVKFQt6&#10;qm69eHtunpvFzcuySd303zeFQo/DzHzDzJfRtuJGvW8cK5iMMxDEldMN1wqOn++PUxA+IGtsHZOC&#10;b/KwXNzfzbHQbuAD3cpQiwRhX6ACE0JXSOkrQxb92HXEybu43mJIsq+l7nFIcNvKPMtepMWG04LB&#10;jtaGqmv5ZRVMn8953PJ+d/oYXi+r8hh3q41R6mEU32YgAsXwH/5rb7WC/Al+v6Qf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RmJYxQAAANsAAAAPAAAAAAAAAAAAAAAA&#10;AJ8CAABkcnMvZG93bnJldi54bWxQSwUGAAAAAAQABAD3AAAAkQMAAAAA&#10;">
              <v:imagedata r:id="rId33" o:title=""/>
              <v:path arrowok="t"/>
            </v:shape>
            <v:shape id="Text Box 105" o:spid="_x0000_s1092" type="#_x0000_t202" style="position:absolute;top:15917;width:28371;height:34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14:paraId="779EE5B8" w14:textId="11EF9478" w:rsidR="00FC3556" w:rsidRPr="00F46EC5" w:rsidRDefault="00FC3556" w:rsidP="00CF0169">
                    <w:pPr>
                      <w:pStyle w:val="Caption"/>
                      <w:jc w:val="center"/>
                      <w:rPr>
                        <w:rFonts w:ascii="Times New Roman" w:hAnsi="Times New Roman"/>
                        <w:noProof/>
                        <w:sz w:val="24"/>
                        <w:szCs w:val="24"/>
                      </w:rPr>
                    </w:pPr>
                    <w:bookmarkStart w:id="3992" w:name="_Ref420518210"/>
                    <w:bookmarkStart w:id="3993" w:name="_Toc422064048"/>
                    <w:r>
                      <w:t xml:space="preserve">Kép. </w:t>
                    </w:r>
                    <w:ins w:id="3994" w:author="laca" w:date="2015-06-14T12:08:00Z">
                      <w:r>
                        <w:fldChar w:fldCharType="begin"/>
                      </w:r>
                      <w:r>
                        <w:instrText xml:space="preserve"> STYLEREF 1 \s </w:instrText>
                      </w:r>
                    </w:ins>
                    <w:r>
                      <w:fldChar w:fldCharType="separate"/>
                    </w:r>
                    <w:r>
                      <w:rPr>
                        <w:noProof/>
                      </w:rPr>
                      <w:t>3</w:t>
                    </w:r>
                    <w:ins w:id="3995" w:author="laca" w:date="2015-06-14T12:08:00Z">
                      <w:r>
                        <w:fldChar w:fldCharType="end"/>
                      </w:r>
                      <w:r>
                        <w:t>.</w:t>
                      </w:r>
                      <w:r>
                        <w:fldChar w:fldCharType="begin"/>
                      </w:r>
                      <w:r>
                        <w:instrText xml:space="preserve"> SEQ Kép. \* ARABIC \s 1 </w:instrText>
                      </w:r>
                    </w:ins>
                    <w:r>
                      <w:fldChar w:fldCharType="separate"/>
                    </w:r>
                    <w:ins w:id="3996" w:author="laca" w:date="2015-06-14T12:08:00Z">
                      <w:r>
                        <w:rPr>
                          <w:noProof/>
                        </w:rPr>
                        <w:t>22</w:t>
                      </w:r>
                      <w:r>
                        <w:fldChar w:fldCharType="end"/>
                      </w:r>
                    </w:ins>
                    <w:del w:id="3997"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21</w:delText>
                      </w:r>
                      <w:r w:rsidDel="002E2EC5">
                        <w:rPr>
                          <w:noProof/>
                        </w:rPr>
                        <w:fldChar w:fldCharType="end"/>
                      </w:r>
                    </w:del>
                    <w:bookmarkEnd w:id="3992"/>
                    <w:r>
                      <w:t xml:space="preserve"> Inkrementális Jelfeldolgozó modul1 érzékelő modul belső felépítése</w:t>
                    </w:r>
                    <w:bookmarkEnd w:id="3993"/>
                  </w:p>
                </w:txbxContent>
              </v:textbox>
            </v:shape>
            <w10:anchorlock/>
          </v:group>
        </w:pict>
      </w:r>
    </w:p>
    <w:p w14:paraId="60A090AC" w14:textId="77777777" w:rsidR="008A064A" w:rsidRPr="00FE5CC9" w:rsidRDefault="008A064A" w:rsidP="0071433B">
      <w:pPr>
        <w:pStyle w:val="Heading4"/>
        <w:spacing w:line="360" w:lineRule="auto"/>
        <w:jc w:val="both"/>
        <w:rPr>
          <w:rPrChange w:id="3998" w:author="laca" w:date="2015-06-14T16:50:00Z">
            <w:rPr/>
          </w:rPrChange>
        </w:rPr>
        <w:pPrChange w:id="3999" w:author="laca" w:date="2015-06-14T14:00:00Z">
          <w:pPr>
            <w:pStyle w:val="Heading4"/>
            <w:jc w:val="both"/>
          </w:pPr>
        </w:pPrChange>
      </w:pPr>
      <w:bookmarkStart w:id="4000" w:name="_Toc422064112"/>
      <w:r w:rsidRPr="00FE5CC9">
        <w:rPr>
          <w:rPrChange w:id="4001" w:author="laca" w:date="2015-06-14T16:50:00Z">
            <w:rPr/>
          </w:rPrChange>
        </w:rPr>
        <w:t xml:space="preserve">Szimuláció System </w:t>
      </w:r>
      <w:proofErr w:type="spellStart"/>
      <w:r w:rsidRPr="00FE5CC9">
        <w:rPr>
          <w:rPrChange w:id="4002" w:author="laca" w:date="2015-06-14T16:50:00Z">
            <w:rPr/>
          </w:rPrChange>
        </w:rPr>
        <w:t>Generatorban</w:t>
      </w:r>
      <w:bookmarkEnd w:id="4000"/>
      <w:proofErr w:type="spellEnd"/>
    </w:p>
    <w:p w14:paraId="0ADAF0DA" w14:textId="77777777" w:rsidR="005D1BE6" w:rsidRPr="00FE5CC9" w:rsidRDefault="00846DFE" w:rsidP="0071433B">
      <w:pPr>
        <w:spacing w:line="360" w:lineRule="auto"/>
        <w:jc w:val="both"/>
        <w:rPr>
          <w:rFonts w:ascii="Times New Roman" w:hAnsi="Times New Roman"/>
          <w:noProof/>
          <w:rPrChange w:id="4003" w:author="laca" w:date="2015-06-14T16:50:00Z">
            <w:rPr>
              <w:rFonts w:ascii="Times New Roman" w:hAnsi="Times New Roman"/>
              <w:noProof/>
            </w:rPr>
          </w:rPrChange>
        </w:rPr>
        <w:pPrChange w:id="4004" w:author="laca" w:date="2015-06-14T14:00:00Z">
          <w:pPr>
            <w:jc w:val="both"/>
          </w:pPr>
        </w:pPrChange>
      </w:pPr>
      <w:r w:rsidRPr="00FE5CC9">
        <w:rPr>
          <w:rFonts w:ascii="Times New Roman" w:hAnsi="Times New Roman"/>
          <w:noProof/>
          <w:rPrChange w:id="4005" w:author="laca" w:date="2015-06-14T16:50:00Z">
            <w:rPr>
              <w:rFonts w:ascii="Times New Roman" w:hAnsi="Times New Roman"/>
              <w:noProof/>
            </w:rPr>
          </w:rPrChange>
        </w:rPr>
        <w:tab/>
      </w:r>
      <w:r w:rsidR="00EF5B0B" w:rsidRPr="00FE5CC9">
        <w:rPr>
          <w:rFonts w:ascii="Times New Roman" w:hAnsi="Times New Roman"/>
          <w:noProof/>
          <w:rPrChange w:id="4006" w:author="laca" w:date="2015-06-14T16:50:00Z">
            <w:rPr>
              <w:rFonts w:ascii="Times New Roman" w:hAnsi="Times New Roman"/>
              <w:noProof/>
            </w:rPr>
          </w:rPrChange>
        </w:rPr>
        <w:t>A</w:t>
      </w:r>
      <w:r w:rsidR="00F61364" w:rsidRPr="00FE5CC9">
        <w:rPr>
          <w:rPrChange w:id="4007" w:author="laca" w:date="2015-06-14T16:50:00Z">
            <w:rPr/>
          </w:rPrChange>
        </w:rPr>
        <w:fldChar w:fldCharType="begin"/>
      </w:r>
      <w:r w:rsidR="00F61364" w:rsidRPr="00FE5CC9">
        <w:rPr>
          <w:rPrChange w:id="4008" w:author="laca" w:date="2015-06-14T16:50:00Z">
            <w:rPr/>
          </w:rPrChange>
        </w:rPr>
        <w:instrText xml:space="preserve"> REF _Ref420518646 \h  \* MERGEFORMAT </w:instrText>
      </w:r>
      <w:r w:rsidR="00F61364" w:rsidRPr="00FE5CC9">
        <w:rPr>
          <w:rPrChange w:id="4009" w:author="laca" w:date="2015-06-14T16:50:00Z">
            <w:rPr/>
          </w:rPrChange>
        </w:rPr>
      </w:r>
      <w:r w:rsidR="00F61364" w:rsidRPr="00FE5CC9">
        <w:rPr>
          <w:rPrChange w:id="4010" w:author="laca" w:date="2015-06-14T16:50:00Z">
            <w:rPr/>
          </w:rPrChange>
        </w:rPr>
        <w:fldChar w:fldCharType="separate"/>
      </w:r>
      <w:r w:rsidR="00096DBB" w:rsidRPr="00FE5CC9">
        <w:rPr>
          <w:rPrChange w:id="4011" w:author="laca" w:date="2015-06-14T16:50:00Z">
            <w:rPr/>
          </w:rPrChange>
        </w:rPr>
        <w:t xml:space="preserve">Kép. </w:t>
      </w:r>
      <w:r w:rsidR="00096DBB" w:rsidRPr="00FE5CC9">
        <w:rPr>
          <w:noProof/>
          <w:rPrChange w:id="4012" w:author="laca" w:date="2015-06-14T16:50:00Z">
            <w:rPr>
              <w:noProof/>
            </w:rPr>
          </w:rPrChange>
        </w:rPr>
        <w:t>3.23</w:t>
      </w:r>
      <w:r w:rsidR="00F61364" w:rsidRPr="00FE5CC9">
        <w:rPr>
          <w:rPrChange w:id="4013" w:author="laca" w:date="2015-06-14T16:50:00Z">
            <w:rPr/>
          </w:rPrChange>
        </w:rPr>
        <w:fldChar w:fldCharType="end"/>
      </w:r>
      <w:r w:rsidR="00EF5B0B" w:rsidRPr="00FE5CC9">
        <w:rPr>
          <w:rFonts w:ascii="Times New Roman" w:hAnsi="Times New Roman"/>
          <w:noProof/>
          <w:rPrChange w:id="4014" w:author="laca" w:date="2015-06-14T16:50:00Z">
            <w:rPr>
              <w:rFonts w:ascii="Times New Roman" w:hAnsi="Times New Roman"/>
              <w:noProof/>
            </w:rPr>
          </w:rPrChange>
        </w:rPr>
        <w:t>látható a szimulációs eredmén</w:t>
      </w:r>
      <w:r w:rsidR="00075618" w:rsidRPr="00FE5CC9">
        <w:rPr>
          <w:rFonts w:ascii="Times New Roman" w:hAnsi="Times New Roman"/>
          <w:noProof/>
          <w:rPrChange w:id="4015" w:author="laca" w:date="2015-06-14T16:50:00Z">
            <w:rPr>
              <w:rFonts w:ascii="Times New Roman" w:hAnsi="Times New Roman"/>
              <w:noProof/>
            </w:rPr>
          </w:rPrChange>
        </w:rPr>
        <w:t>y</w:t>
      </w:r>
      <w:r w:rsidR="00EF5B0B" w:rsidRPr="00FE5CC9">
        <w:rPr>
          <w:rFonts w:ascii="Times New Roman" w:hAnsi="Times New Roman"/>
          <w:noProof/>
          <w:rPrChange w:id="4016" w:author="laca" w:date="2015-06-14T16:50:00Z">
            <w:rPr>
              <w:rFonts w:ascii="Times New Roman" w:hAnsi="Times New Roman"/>
              <w:noProof/>
            </w:rPr>
          </w:rPrChange>
        </w:rPr>
        <w:t>ek az A és B</w:t>
      </w:r>
      <w:r w:rsidR="00F51CCB" w:rsidRPr="00FE5CC9">
        <w:rPr>
          <w:rFonts w:ascii="Times New Roman" w:hAnsi="Times New Roman"/>
          <w:noProof/>
          <w:rPrChange w:id="4017" w:author="laca" w:date="2015-06-14T16:50:00Z">
            <w:rPr>
              <w:rFonts w:ascii="Times New Roman" w:hAnsi="Times New Roman"/>
              <w:noProof/>
            </w:rPr>
          </w:rPrChange>
        </w:rPr>
        <w:t xml:space="preserve"> bementi jelek (alsó ábra), Dir</w:t>
      </w:r>
      <w:r w:rsidR="00EF5B0B" w:rsidRPr="00FE5CC9">
        <w:rPr>
          <w:rFonts w:ascii="Times New Roman" w:hAnsi="Times New Roman"/>
          <w:noProof/>
          <w:rPrChange w:id="4018" w:author="laca" w:date="2015-06-14T16:50:00Z">
            <w:rPr>
              <w:rFonts w:ascii="Times New Roman" w:hAnsi="Times New Roman"/>
              <w:noProof/>
            </w:rPr>
          </w:rPrChange>
        </w:rPr>
        <w:t>és Imp kimenti jelek</w:t>
      </w:r>
      <w:r w:rsidR="00ED22AB" w:rsidRPr="00FE5CC9">
        <w:rPr>
          <w:rFonts w:ascii="Times New Roman" w:hAnsi="Times New Roman"/>
          <w:noProof/>
          <w:rPrChange w:id="4019" w:author="laca" w:date="2015-06-14T16:50:00Z">
            <w:rPr>
              <w:rFonts w:ascii="Times New Roman" w:hAnsi="Times New Roman"/>
              <w:noProof/>
            </w:rPr>
          </w:rPrChange>
        </w:rPr>
        <w:t>(felső ábra).</w:t>
      </w:r>
    </w:p>
    <w:p w14:paraId="0C5690EC" w14:textId="77777777" w:rsidR="00401B65" w:rsidRPr="00FE5CC9" w:rsidRDefault="00F61364" w:rsidP="0071433B">
      <w:pPr>
        <w:spacing w:line="360" w:lineRule="auto"/>
        <w:jc w:val="both"/>
        <w:rPr>
          <w:rFonts w:ascii="Times New Roman" w:hAnsi="Times New Roman"/>
          <w:noProof/>
          <w:rPrChange w:id="4020" w:author="laca" w:date="2015-06-14T16:50:00Z">
            <w:rPr>
              <w:rFonts w:ascii="Times New Roman" w:hAnsi="Times New Roman"/>
              <w:noProof/>
            </w:rPr>
          </w:rPrChange>
        </w:rPr>
        <w:pPrChange w:id="4021" w:author="laca" w:date="2015-06-14T14:00:00Z">
          <w:pPr>
            <w:jc w:val="both"/>
          </w:pPr>
        </w:pPrChange>
      </w:pPr>
      <w:r w:rsidRPr="00FE5CC9">
        <w:rPr>
          <w:rFonts w:ascii="Times New Roman" w:hAnsi="Times New Roman"/>
          <w:noProof/>
          <w:lang w:eastAsia="hu-HU"/>
          <w:rPrChange w:id="4022" w:author="laca" w:date="2015-06-14T16:50:00Z">
            <w:rPr>
              <w:rFonts w:ascii="Times New Roman" w:hAnsi="Times New Roman"/>
              <w:noProof/>
              <w:lang w:eastAsia="hu-HU"/>
            </w:rPr>
          </w:rPrChange>
        </w:rPr>
      </w:r>
      <w:r w:rsidRPr="00FE5CC9">
        <w:rPr>
          <w:rFonts w:ascii="Times New Roman" w:hAnsi="Times New Roman"/>
          <w:noProof/>
          <w:lang w:eastAsia="hu-HU"/>
          <w:rPrChange w:id="4023" w:author="laca" w:date="2015-06-14T16:50:00Z">
            <w:rPr>
              <w:rFonts w:ascii="Times New Roman" w:hAnsi="Times New Roman"/>
              <w:noProof/>
              <w:lang w:eastAsia="hu-HU"/>
            </w:rPr>
          </w:rPrChange>
        </w:rPr>
        <w:pict w14:anchorId="6A9C8728">
          <v:group id="Group 57" o:spid="_x0000_s1093" style="width:411.9pt;height:181.55pt;mso-position-horizontal-relative:char;mso-position-vertical-relative:line" coordsize="52311,23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">
            <v:shape id="Picture 27" o:spid="_x0000_s1094" type="#_x0000_t75" style="position:absolute;left:2750;width:46811;height:19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3JXrDAAAA2wAAAA8AAABkcnMvZG93bnJldi54bWxEj0+LwjAUxO8LfofwhL1tU3vwTzWKCIK4&#10;XnT34PHRPJtq81KaqN399EYQPA4z8xtmtuhsLW7U+sqxgkGSgiAunK64VPD7s/4ag/ABWWPtmBT8&#10;kYfFvPcxw1y7O+/pdgiliBD2OSowITS5lL4wZNEnriGO3sm1FkOUbSl1i/cIt7XM0nQoLVYcFww2&#10;tDJUXA5Xq+C0mny7rcn+9+fmuMxKX4wGbqfUZ79bTkEE6sI7/GpvtIJsBM8v8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clesMAAADbAAAADwAAAAAAAAAAAAAAAACf&#10;AgAAZHJzL2Rvd25yZXYueG1sUEsFBgAAAAAEAAQA9wAAAI8DAAAAAA==&#10;">
              <v:imagedata r:id="rId34" o:title=""/>
              <v:path arrowok="t"/>
            </v:shape>
            <v:shape id="Text Box 55" o:spid="_x0000_s1095" type="#_x0000_t202" style="position:absolute;top:20472;width:52311;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0D33BC1" w14:textId="0C29EE29" w:rsidR="00FC3556" w:rsidRPr="00B5142E" w:rsidRDefault="00FC3556" w:rsidP="00846DFE">
                    <w:pPr>
                      <w:pStyle w:val="Caption"/>
                      <w:jc w:val="center"/>
                      <w:rPr>
                        <w:rFonts w:ascii="Times New Roman" w:hAnsi="Times New Roman"/>
                        <w:noProof/>
                        <w:sz w:val="24"/>
                        <w:szCs w:val="24"/>
                      </w:rPr>
                    </w:pPr>
                    <w:bookmarkStart w:id="4024" w:name="_Toc422064049"/>
                    <w:r>
                      <w:t xml:space="preserve">Kép. </w:t>
                    </w:r>
                    <w:ins w:id="4025" w:author="laca" w:date="2015-06-14T12:08:00Z">
                      <w:r>
                        <w:fldChar w:fldCharType="begin"/>
                      </w:r>
                      <w:r>
                        <w:instrText xml:space="preserve"> STYLEREF 1 \s </w:instrText>
                      </w:r>
                    </w:ins>
                    <w:r>
                      <w:fldChar w:fldCharType="separate"/>
                    </w:r>
                    <w:r>
                      <w:rPr>
                        <w:noProof/>
                      </w:rPr>
                      <w:t>3</w:t>
                    </w:r>
                    <w:ins w:id="4026" w:author="laca" w:date="2015-06-14T12:08:00Z">
                      <w:r>
                        <w:fldChar w:fldCharType="end"/>
                      </w:r>
                      <w:r>
                        <w:t>.</w:t>
                      </w:r>
                      <w:r>
                        <w:fldChar w:fldCharType="begin"/>
                      </w:r>
                      <w:r>
                        <w:instrText xml:space="preserve"> SEQ Kép. \* ARABIC \s 1 </w:instrText>
                      </w:r>
                    </w:ins>
                    <w:r>
                      <w:fldChar w:fldCharType="separate"/>
                    </w:r>
                    <w:ins w:id="4027" w:author="laca" w:date="2015-06-14T12:08:00Z">
                      <w:r>
                        <w:rPr>
                          <w:noProof/>
                        </w:rPr>
                        <w:t>23</w:t>
                      </w:r>
                      <w:r>
                        <w:fldChar w:fldCharType="end"/>
                      </w:r>
                    </w:ins>
                    <w:del w:id="402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22</w:delText>
                      </w:r>
                      <w:r w:rsidDel="002E2EC5">
                        <w:rPr>
                          <w:noProof/>
                        </w:rPr>
                        <w:fldChar w:fldCharType="end"/>
                      </w:r>
                    </w:del>
                    <w:r>
                      <w:t xml:space="preserve"> Inkrementális érzékelőtől érkező jelek átalakító irány és impulzus jelekre</w:t>
                    </w:r>
                    <w:bookmarkEnd w:id="4024"/>
                  </w:p>
                </w:txbxContent>
              </v:textbox>
            </v:shape>
            <w10:anchorlock/>
          </v:group>
        </w:pict>
      </w:r>
    </w:p>
    <w:p w14:paraId="70026A46" w14:textId="77777777" w:rsidR="00EF5B0B" w:rsidRPr="00FE5CC9" w:rsidRDefault="00EF5B0B" w:rsidP="0071433B">
      <w:pPr>
        <w:spacing w:after="0" w:line="360" w:lineRule="auto"/>
        <w:jc w:val="both"/>
        <w:rPr>
          <w:rFonts w:ascii="Times New Roman" w:hAnsi="Times New Roman"/>
          <w:noProof/>
          <w:rPrChange w:id="4029" w:author="laca" w:date="2015-06-14T16:50:00Z">
            <w:rPr>
              <w:rFonts w:ascii="Times New Roman" w:hAnsi="Times New Roman"/>
              <w:noProof/>
            </w:rPr>
          </w:rPrChange>
        </w:rPr>
      </w:pPr>
      <w:r w:rsidRPr="00FE5CC9">
        <w:rPr>
          <w:rFonts w:ascii="Times New Roman" w:hAnsi="Times New Roman"/>
          <w:noProof/>
          <w:rPrChange w:id="4030" w:author="laca" w:date="2015-06-14T16:50:00Z">
            <w:rPr>
              <w:rFonts w:ascii="Times New Roman" w:hAnsi="Times New Roman"/>
              <w:noProof/>
            </w:rPr>
          </w:rPrChange>
        </w:rPr>
        <w:t>A bementi jelek négy kategori</w:t>
      </w:r>
      <w:r w:rsidR="00C0166C" w:rsidRPr="00FE5CC9">
        <w:rPr>
          <w:rFonts w:ascii="Times New Roman" w:hAnsi="Times New Roman"/>
          <w:noProof/>
          <w:rPrChange w:id="4031" w:author="laca" w:date="2015-06-14T16:50:00Z">
            <w:rPr>
              <w:rFonts w:ascii="Times New Roman" w:hAnsi="Times New Roman"/>
              <w:noProof/>
            </w:rPr>
          </w:rPrChange>
        </w:rPr>
        <w:t>ába</w:t>
      </w:r>
      <w:r w:rsidRPr="00FE5CC9">
        <w:rPr>
          <w:rFonts w:ascii="Times New Roman" w:hAnsi="Times New Roman"/>
          <w:noProof/>
          <w:rPrChange w:id="4032" w:author="laca" w:date="2015-06-14T16:50:00Z">
            <w:rPr>
              <w:rFonts w:ascii="Times New Roman" w:hAnsi="Times New Roman"/>
              <w:noProof/>
            </w:rPr>
          </w:rPrChange>
        </w:rPr>
        <w:t xml:space="preserve"> sorolhat</w:t>
      </w:r>
      <w:r w:rsidR="00C0166C" w:rsidRPr="00FE5CC9">
        <w:rPr>
          <w:rFonts w:ascii="Times New Roman" w:hAnsi="Times New Roman"/>
          <w:noProof/>
          <w:rPrChange w:id="4033" w:author="laca" w:date="2015-06-14T16:50:00Z">
            <w:rPr>
              <w:rFonts w:ascii="Times New Roman" w:hAnsi="Times New Roman"/>
              <w:noProof/>
            </w:rPr>
          </w:rPrChange>
        </w:rPr>
        <w:t>ó</w:t>
      </w:r>
      <w:r w:rsidR="00ED22AB" w:rsidRPr="00FE5CC9">
        <w:rPr>
          <w:rFonts w:ascii="Times New Roman" w:hAnsi="Times New Roman"/>
          <w:noProof/>
          <w:rPrChange w:id="4034" w:author="laca" w:date="2015-06-14T16:50:00Z">
            <w:rPr>
              <w:rFonts w:ascii="Times New Roman" w:hAnsi="Times New Roman"/>
              <w:noProof/>
            </w:rPr>
          </w:rPrChange>
        </w:rPr>
        <w:t>k:</w:t>
      </w:r>
    </w:p>
    <w:p w14:paraId="27B3F6A4" w14:textId="77777777" w:rsidR="00EF5B0B" w:rsidRPr="00FE5CC9" w:rsidRDefault="00ED22AB" w:rsidP="00911B32">
      <w:pPr>
        <w:pStyle w:val="ListParagraph"/>
        <w:numPr>
          <w:ilvl w:val="0"/>
          <w:numId w:val="1"/>
        </w:numPr>
        <w:spacing w:after="0" w:line="360" w:lineRule="auto"/>
        <w:jc w:val="both"/>
        <w:rPr>
          <w:rFonts w:ascii="Times New Roman" w:hAnsi="Times New Roman"/>
          <w:noProof/>
          <w:rPrChange w:id="4035" w:author="laca" w:date="2015-06-14T16:50:00Z">
            <w:rPr>
              <w:rFonts w:ascii="Times New Roman" w:hAnsi="Times New Roman"/>
              <w:noProof/>
            </w:rPr>
          </w:rPrChange>
        </w:rPr>
      </w:pPr>
      <w:r w:rsidRPr="00FE5CC9">
        <w:rPr>
          <w:rFonts w:ascii="Times New Roman" w:hAnsi="Times New Roman"/>
          <w:noProof/>
          <w:rPrChange w:id="4036" w:author="laca" w:date="2015-06-14T16:50:00Z">
            <w:rPr>
              <w:rFonts w:ascii="Times New Roman" w:hAnsi="Times New Roman"/>
              <w:noProof/>
            </w:rPr>
          </w:rPrChange>
        </w:rPr>
        <w:t>Az A jel késik a B jelhez képest, a kimenti jeleken látható ( érkező impulzusok és az irány).</w:t>
      </w:r>
    </w:p>
    <w:p w14:paraId="3E09CB1E" w14:textId="77777777" w:rsidR="00EF5B0B" w:rsidRPr="00FE5CC9" w:rsidRDefault="00ED22AB" w:rsidP="00A05E75">
      <w:pPr>
        <w:pStyle w:val="ListParagraph"/>
        <w:numPr>
          <w:ilvl w:val="0"/>
          <w:numId w:val="1"/>
        </w:numPr>
        <w:spacing w:after="0" w:line="360" w:lineRule="auto"/>
        <w:jc w:val="both"/>
        <w:rPr>
          <w:rFonts w:ascii="Times New Roman" w:hAnsi="Times New Roman"/>
          <w:noProof/>
          <w:rPrChange w:id="4037" w:author="laca" w:date="2015-06-14T16:50:00Z">
            <w:rPr>
              <w:rFonts w:ascii="Times New Roman" w:hAnsi="Times New Roman"/>
              <w:noProof/>
            </w:rPr>
          </w:rPrChange>
        </w:rPr>
      </w:pPr>
      <w:r w:rsidRPr="00FE5CC9">
        <w:rPr>
          <w:rFonts w:ascii="Times New Roman" w:hAnsi="Times New Roman"/>
          <w:noProof/>
          <w:rPrChange w:id="4038" w:author="laca" w:date="2015-06-14T16:50:00Z">
            <w:rPr>
              <w:rFonts w:ascii="Times New Roman" w:hAnsi="Times New Roman"/>
              <w:noProof/>
            </w:rPr>
          </w:rPrChange>
        </w:rPr>
        <w:t>Az B jel késik a A jelhez képest, látható hogy az irány megfordult.</w:t>
      </w:r>
    </w:p>
    <w:p w14:paraId="18C21A10" w14:textId="77777777" w:rsidR="00EF5B0B" w:rsidRPr="00FE5CC9" w:rsidRDefault="00ED22AB" w:rsidP="00BC64C7">
      <w:pPr>
        <w:pStyle w:val="ListParagraph"/>
        <w:numPr>
          <w:ilvl w:val="0"/>
          <w:numId w:val="1"/>
        </w:numPr>
        <w:spacing w:after="0" w:line="360" w:lineRule="auto"/>
        <w:jc w:val="both"/>
        <w:rPr>
          <w:rFonts w:ascii="Times New Roman" w:hAnsi="Times New Roman"/>
          <w:noProof/>
          <w:rPrChange w:id="4039" w:author="laca" w:date="2015-06-14T16:50:00Z">
            <w:rPr>
              <w:rFonts w:ascii="Times New Roman" w:hAnsi="Times New Roman"/>
              <w:noProof/>
            </w:rPr>
          </w:rPrChange>
        </w:rPr>
      </w:pPr>
      <w:r w:rsidRPr="00FE5CC9">
        <w:rPr>
          <w:rFonts w:ascii="Times New Roman" w:hAnsi="Times New Roman"/>
          <w:noProof/>
          <w:rPrChange w:id="4040" w:author="laca" w:date="2015-06-14T16:50:00Z">
            <w:rPr>
              <w:rFonts w:ascii="Times New Roman" w:hAnsi="Times New Roman"/>
              <w:noProof/>
            </w:rPr>
          </w:rPrChange>
        </w:rPr>
        <w:t>Az A bemeneti jelen hibás jelek érkeznek, látható hogy ekkor nem történik impulzus generálas a kimeneten.</w:t>
      </w:r>
    </w:p>
    <w:p w14:paraId="696E9B52" w14:textId="77777777" w:rsidR="00EF5B0B" w:rsidRPr="00FE5CC9" w:rsidRDefault="00ED22AB" w:rsidP="00BC64C7">
      <w:pPr>
        <w:pStyle w:val="ListParagraph"/>
        <w:numPr>
          <w:ilvl w:val="0"/>
          <w:numId w:val="1"/>
        </w:numPr>
        <w:spacing w:after="0" w:line="360" w:lineRule="auto"/>
        <w:jc w:val="both"/>
        <w:rPr>
          <w:rFonts w:ascii="Times New Roman" w:hAnsi="Times New Roman"/>
          <w:noProof/>
          <w:rPrChange w:id="4041" w:author="laca" w:date="2015-06-14T16:50:00Z">
            <w:rPr>
              <w:rFonts w:ascii="Times New Roman" w:hAnsi="Times New Roman"/>
              <w:noProof/>
            </w:rPr>
          </w:rPrChange>
        </w:rPr>
      </w:pPr>
      <w:r w:rsidRPr="00FE5CC9">
        <w:rPr>
          <w:rFonts w:ascii="Times New Roman" w:hAnsi="Times New Roman"/>
          <w:noProof/>
          <w:rPrChange w:id="4042" w:author="laca" w:date="2015-06-14T16:50:00Z">
            <w:rPr>
              <w:rFonts w:ascii="Times New Roman" w:hAnsi="Times New Roman"/>
              <w:noProof/>
            </w:rPr>
          </w:rPrChange>
        </w:rPr>
        <w:lastRenderedPageBreak/>
        <w:t>Az A bemeneti jelen ismét hibás adatok érkeznek, ez az eset akkor áll fen amikor a tárcsa forgási iránya azelőtt változik meg mielőtt elérte volna a sötét mező a B csatornát is.</w:t>
      </w:r>
    </w:p>
    <w:p w14:paraId="53498BE1" w14:textId="77777777" w:rsidR="00177FBB" w:rsidRPr="00FE5CC9" w:rsidRDefault="00F61364" w:rsidP="00BC64C7">
      <w:pPr>
        <w:spacing w:after="0" w:line="360" w:lineRule="auto"/>
        <w:jc w:val="both"/>
        <w:rPr>
          <w:rFonts w:ascii="Times New Roman" w:hAnsi="Times New Roman"/>
          <w:noProof/>
          <w:rPrChange w:id="4043" w:author="laca" w:date="2015-06-14T16:50:00Z">
            <w:rPr>
              <w:rFonts w:ascii="Times New Roman" w:hAnsi="Times New Roman"/>
              <w:noProof/>
            </w:rPr>
          </w:rPrChange>
        </w:rPr>
      </w:pPr>
      <w:r w:rsidRPr="00FE5CC9">
        <w:rPr>
          <w:rFonts w:ascii="Times New Roman" w:hAnsi="Times New Roman"/>
          <w:noProof/>
          <w:lang w:eastAsia="hu-HU"/>
          <w:rPrChange w:id="4044" w:author="laca" w:date="2015-06-14T16:50:00Z">
            <w:rPr>
              <w:rFonts w:ascii="Times New Roman" w:hAnsi="Times New Roman"/>
              <w:noProof/>
              <w:lang w:eastAsia="hu-HU"/>
            </w:rPr>
          </w:rPrChange>
        </w:rPr>
      </w:r>
      <w:r w:rsidRPr="00FE5CC9">
        <w:rPr>
          <w:rFonts w:ascii="Times New Roman" w:hAnsi="Times New Roman"/>
          <w:noProof/>
          <w:lang w:eastAsia="hu-HU"/>
          <w:rPrChange w:id="4045" w:author="laca" w:date="2015-06-14T16:50:00Z">
            <w:rPr>
              <w:rFonts w:ascii="Times New Roman" w:hAnsi="Times New Roman"/>
              <w:noProof/>
              <w:lang w:eastAsia="hu-HU"/>
            </w:rPr>
          </w:rPrChange>
        </w:rPr>
        <w:pict w14:anchorId="3FA7CABB">
          <v:group id="Group 102" o:spid="_x0000_s1096"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5H/4K3/8ABW/4e/8ABJPw&#10;B4I8f/EP4Q614uh8b+KG0W1t9Fv4oGtpBF5nmOZQQVxxgc0AfXFFZ/hLxBD4t8K6Z4qt7doY9T0+&#10;G7jhc5ZFkjDhT7jNa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&#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3/guD/wSP8U/8Fbvhl8O/AHhf4xaf4Ok8EeMH1qa&#10;41DTXuVulMJj8sBGG085ya+4qKAMvwR4ffwl4L0fwrLcrM2maXb2jTKuA5jjVN2O2cZrUoooAKKK&#10;KACiiigAooooAQYXilGe4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">
            <v:shape id="Text Box 59" o:spid="_x0000_s1097" type="#_x0000_t202" style="position:absolute;left:8778;top:26407;width:39274;height:27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14:paraId="52E2F86F" w14:textId="29F3F521" w:rsidR="00FC3556" w:rsidRPr="00EF53AB" w:rsidRDefault="00FC3556" w:rsidP="00846DFE">
                    <w:pPr>
                      <w:pStyle w:val="Caption"/>
                      <w:jc w:val="center"/>
                      <w:rPr>
                        <w:rFonts w:ascii="Times New Roman" w:hAnsi="Times New Roman"/>
                        <w:noProof/>
                        <w:sz w:val="24"/>
                        <w:szCs w:val="24"/>
                      </w:rPr>
                    </w:pPr>
                    <w:bookmarkStart w:id="4046" w:name="_Ref420518646"/>
                    <w:bookmarkStart w:id="4047" w:name="_Toc422064050"/>
                    <w:r>
                      <w:t xml:space="preserve">Kép. </w:t>
                    </w:r>
                    <w:ins w:id="4048" w:author="laca" w:date="2015-06-14T12:08:00Z">
                      <w:r>
                        <w:fldChar w:fldCharType="begin"/>
                      </w:r>
                      <w:r>
                        <w:instrText xml:space="preserve"> STYLEREF 1 \s </w:instrText>
                      </w:r>
                    </w:ins>
                    <w:r>
                      <w:fldChar w:fldCharType="separate"/>
                    </w:r>
                    <w:r>
                      <w:rPr>
                        <w:noProof/>
                      </w:rPr>
                      <w:t>3</w:t>
                    </w:r>
                    <w:ins w:id="4049" w:author="laca" w:date="2015-06-14T12:08:00Z">
                      <w:r>
                        <w:fldChar w:fldCharType="end"/>
                      </w:r>
                      <w:r>
                        <w:t>.</w:t>
                      </w:r>
                      <w:r>
                        <w:fldChar w:fldCharType="begin"/>
                      </w:r>
                      <w:r>
                        <w:instrText xml:space="preserve"> SEQ Kép. \* ARABIC \s 1 </w:instrText>
                      </w:r>
                    </w:ins>
                    <w:r>
                      <w:fldChar w:fldCharType="separate"/>
                    </w:r>
                    <w:ins w:id="4050" w:author="laca" w:date="2015-06-14T12:08:00Z">
                      <w:r>
                        <w:rPr>
                          <w:noProof/>
                        </w:rPr>
                        <w:t>24</w:t>
                      </w:r>
                      <w:r>
                        <w:fldChar w:fldCharType="end"/>
                      </w:r>
                    </w:ins>
                    <w:del w:id="4051"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23</w:delText>
                      </w:r>
                      <w:r w:rsidDel="002E2EC5">
                        <w:rPr>
                          <w:noProof/>
                        </w:rPr>
                        <w:fldChar w:fldCharType="end"/>
                      </w:r>
                    </w:del>
                    <w:bookmarkEnd w:id="4046"/>
                    <w:r>
                      <w:t xml:space="preserve"> Szimulációs eredmények a lehetséges bemenetekről az Black Box1 modulba</w:t>
                    </w:r>
                    <w:bookmarkEnd w:id="4047"/>
                  </w:p>
                </w:txbxContent>
              </v:textbox>
            </v:shape>
            <v:shape id="Picture 101" o:spid="_x0000_s1098" type="#_x0000_t75" style="position:absolute;width:53327;height:257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35" o:title="" croptop="1096f" cropbottom="9260f" cropleft="18692f" cropright="19890f"/>
              <v:path arrowok="t"/>
            </v:shape>
            <w10:anchorlock/>
          </v:group>
        </w:pict>
      </w:r>
    </w:p>
    <w:p w14:paraId="47881094" w14:textId="77777777" w:rsidR="00931531" w:rsidRPr="00FE5CC9" w:rsidRDefault="00931531" w:rsidP="0071433B">
      <w:pPr>
        <w:pStyle w:val="Heading4"/>
        <w:spacing w:line="360" w:lineRule="auto"/>
        <w:jc w:val="both"/>
        <w:rPr>
          <w:rPrChange w:id="4052" w:author="laca" w:date="2015-06-14T16:50:00Z">
            <w:rPr/>
          </w:rPrChange>
        </w:rPr>
        <w:pPrChange w:id="4053" w:author="laca" w:date="2015-06-14T14:00:00Z">
          <w:pPr>
            <w:pStyle w:val="Heading4"/>
            <w:jc w:val="both"/>
          </w:pPr>
        </w:pPrChange>
      </w:pPr>
      <w:bookmarkStart w:id="4054" w:name="_Toc422064113"/>
      <w:r w:rsidRPr="00FE5CC9">
        <w:rPr>
          <w:rPrChange w:id="4055" w:author="laca" w:date="2015-06-14T16:50:00Z">
            <w:rPr/>
          </w:rPrChange>
        </w:rPr>
        <w:t xml:space="preserve">Pozíció mérése Inkrementális adó </w:t>
      </w:r>
      <w:r w:rsidR="00CA1981" w:rsidRPr="00FE5CC9">
        <w:rPr>
          <w:rPrChange w:id="4056" w:author="laca" w:date="2015-06-14T16:50:00Z">
            <w:rPr/>
          </w:rPrChange>
        </w:rPr>
        <w:t>segítségével</w:t>
      </w:r>
      <w:bookmarkEnd w:id="4054"/>
    </w:p>
    <w:p w14:paraId="49F0CF70" w14:textId="213F631F" w:rsidR="00D33E3E" w:rsidRPr="00FE5CC9" w:rsidRDefault="00ED22AB" w:rsidP="0071433B">
      <w:pPr>
        <w:spacing w:after="0" w:line="360" w:lineRule="auto"/>
        <w:jc w:val="both"/>
        <w:rPr>
          <w:rFonts w:ascii="Times New Roman" w:hAnsi="Times New Roman"/>
          <w:rPrChange w:id="4057" w:author="laca" w:date="2015-06-14T16:50:00Z">
            <w:rPr>
              <w:rFonts w:ascii="Times New Roman" w:hAnsi="Times New Roman"/>
            </w:rPr>
          </w:rPrChange>
        </w:rPr>
      </w:pPr>
      <w:r w:rsidRPr="00FE5CC9">
        <w:rPr>
          <w:rFonts w:ascii="Times New Roman" w:hAnsi="Times New Roman"/>
          <w:rPrChange w:id="4058" w:author="laca" w:date="2015-06-14T16:50:00Z">
            <w:rPr>
              <w:rFonts w:ascii="Times New Roman" w:hAnsi="Times New Roman"/>
            </w:rPr>
          </w:rPrChange>
        </w:rPr>
        <w:tab/>
        <w:t xml:space="preserve">Az általam használt inkrementális tárcsák és érzékelő csak relatív pozíció mérésére alkalmasak, ezért alkalmazunk egy referencia tárcsát is. A referencia tárcsa ugyan arra a tengelyre van rögzítve, mint az inkrementális tárcsa, csak </w:t>
      </w:r>
      <w:del w:id="4059" w:author="laca" w:date="2015-06-14T12:15:00Z">
        <w:r w:rsidRPr="00FE5CC9" w:rsidDel="007F4544">
          <w:rPr>
            <w:rFonts w:ascii="Times New Roman" w:hAnsi="Times New Roman"/>
            <w:rPrChange w:id="4060" w:author="laca" w:date="2015-06-14T16:50:00Z">
              <w:rPr>
                <w:rFonts w:ascii="Times New Roman" w:hAnsi="Times New Roman"/>
              </w:rPr>
            </w:rPrChange>
          </w:rPr>
          <w:delText>annyikülönbséggel</w:delText>
        </w:r>
      </w:del>
      <w:ins w:id="4061" w:author="laca" w:date="2015-06-14T12:15:00Z">
        <w:r w:rsidR="007F4544" w:rsidRPr="00FE5CC9">
          <w:rPr>
            <w:rFonts w:ascii="Times New Roman" w:hAnsi="Times New Roman"/>
            <w:rPrChange w:id="4062" w:author="laca" w:date="2015-06-14T16:50:00Z">
              <w:rPr>
                <w:rFonts w:ascii="Times New Roman" w:hAnsi="Times New Roman"/>
              </w:rPr>
            </w:rPrChange>
          </w:rPr>
          <w:t>annyi különbséggel</w:t>
        </w:r>
      </w:ins>
      <w:r w:rsidRPr="00FE5CC9">
        <w:rPr>
          <w:rFonts w:ascii="Times New Roman" w:hAnsi="Times New Roman"/>
          <w:rPrChange w:id="4063" w:author="laca" w:date="2015-06-14T16:50:00Z">
            <w:rPr>
              <w:rFonts w:ascii="Times New Roman" w:hAnsi="Times New Roman"/>
            </w:rPr>
          </w:rPrChange>
        </w:rPr>
        <w:t xml:space="preserve">, hogy csak egy </w:t>
      </w:r>
      <w:ins w:id="4064" w:author="laca" w:date="2015-06-14T12:16:00Z">
        <w:r w:rsidR="007F4544" w:rsidRPr="00FE5CC9">
          <w:rPr>
            <w:rFonts w:ascii="Times New Roman" w:hAnsi="Times New Roman"/>
            <w:rPrChange w:id="4065" w:author="laca" w:date="2015-06-14T16:50:00Z">
              <w:rPr>
                <w:rFonts w:ascii="Times New Roman" w:hAnsi="Times New Roman"/>
              </w:rPr>
            </w:rPrChange>
          </w:rPr>
          <w:t xml:space="preserve">impulzust generál </w:t>
        </w:r>
      </w:ins>
      <w:del w:id="4066" w:author="laca" w:date="2015-06-14T12:16:00Z">
        <w:r w:rsidRPr="00FE5CC9" w:rsidDel="007F4544">
          <w:rPr>
            <w:rFonts w:ascii="Times New Roman" w:hAnsi="Times New Roman"/>
            <w:rPrChange w:id="4067" w:author="laca" w:date="2015-06-14T16:50:00Z">
              <w:rPr>
                <w:rFonts w:ascii="Times New Roman" w:hAnsi="Times New Roman"/>
              </w:rPr>
            </w:rPrChange>
          </w:rPr>
          <w:delText xml:space="preserve">sötét </w:delText>
        </w:r>
        <w:r w:rsidRPr="00FE5CC9" w:rsidDel="007F4544">
          <w:rPr>
            <w:rFonts w:ascii="Times New Roman" w:hAnsi="Times New Roman"/>
            <w:highlight w:val="yellow"/>
            <w:rPrChange w:id="4068" w:author="laca" w:date="2015-06-14T16:50:00Z">
              <w:rPr>
                <w:rFonts w:ascii="Times New Roman" w:hAnsi="Times New Roman"/>
                <w:highlight w:val="yellow"/>
              </w:rPr>
            </w:rPrChange>
          </w:rPr>
          <w:delText>foltot</w:delText>
        </w:r>
        <w:r w:rsidR="005D1BE6" w:rsidRPr="00FE5CC9" w:rsidDel="007F4544">
          <w:rPr>
            <w:rFonts w:ascii="Times New Roman" w:hAnsi="Times New Roman"/>
            <w:rPrChange w:id="4069" w:author="laca" w:date="2015-06-14T16:50:00Z">
              <w:rPr>
                <w:rFonts w:ascii="Times New Roman" w:hAnsi="Times New Roman"/>
              </w:rPr>
            </w:rPrChange>
          </w:rPr>
          <w:delText xml:space="preserve"> vonalat</w:delText>
        </w:r>
        <w:r w:rsidR="00931531" w:rsidRPr="00FE5CC9" w:rsidDel="007F4544">
          <w:rPr>
            <w:rFonts w:ascii="Times New Roman" w:hAnsi="Times New Roman"/>
            <w:rPrChange w:id="4070" w:author="laca" w:date="2015-06-14T16:50:00Z">
              <w:rPr>
                <w:rFonts w:ascii="Times New Roman" w:hAnsi="Times New Roman"/>
              </w:rPr>
            </w:rPrChange>
          </w:rPr>
          <w:delText xml:space="preserve"> tartalmaz</w:delText>
        </w:r>
      </w:del>
      <w:ins w:id="4071" w:author="laca" w:date="2015-06-14T12:16:00Z">
        <w:r w:rsidR="007F4544" w:rsidRPr="00FE5CC9">
          <w:rPr>
            <w:rFonts w:ascii="Times New Roman" w:hAnsi="Times New Roman"/>
            <w:rPrChange w:id="4072" w:author="laca" w:date="2015-06-14T16:50:00Z">
              <w:rPr>
                <w:rFonts w:ascii="Times New Roman" w:hAnsi="Times New Roman"/>
              </w:rPr>
            </w:rPrChange>
          </w:rPr>
          <w:t>fordulatonként</w:t>
        </w:r>
      </w:ins>
      <w:del w:id="4073" w:author="laca" w:date="2015-06-14T12:16:00Z">
        <w:r w:rsidR="00931531" w:rsidRPr="00FE5CC9" w:rsidDel="007F4544">
          <w:rPr>
            <w:rFonts w:ascii="Times New Roman" w:hAnsi="Times New Roman"/>
            <w:rPrChange w:id="4074" w:author="laca" w:date="2015-06-14T16:50:00Z">
              <w:rPr>
                <w:rFonts w:ascii="Times New Roman" w:hAnsi="Times New Roman"/>
              </w:rPr>
            </w:rPrChange>
          </w:rPr>
          <w:delText xml:space="preserve">. </w:delText>
        </w:r>
        <w:r w:rsidR="00CA1981" w:rsidRPr="00FE5CC9" w:rsidDel="007F4544">
          <w:rPr>
            <w:rFonts w:ascii="Times New Roman" w:hAnsi="Times New Roman"/>
            <w:rPrChange w:id="4075" w:author="laca" w:date="2015-06-14T16:50:00Z">
              <w:rPr>
                <w:rFonts w:ascii="Times New Roman" w:hAnsi="Times New Roman"/>
              </w:rPr>
            </w:rPrChange>
          </w:rPr>
          <w:delText>Így</w:delText>
        </w:r>
        <w:r w:rsidR="004A41F3" w:rsidRPr="00FE5CC9" w:rsidDel="007F4544">
          <w:rPr>
            <w:rFonts w:ascii="Times New Roman" w:hAnsi="Times New Roman"/>
            <w:rPrChange w:id="4076" w:author="laca" w:date="2015-06-14T16:50:00Z">
              <w:rPr>
                <w:rFonts w:ascii="Times New Roman" w:hAnsi="Times New Roman"/>
              </w:rPr>
            </w:rPrChange>
          </w:rPr>
          <w:delText>egyetlen</w:delText>
        </w:r>
        <w:r w:rsidRPr="00FE5CC9" w:rsidDel="007F4544">
          <w:rPr>
            <w:rFonts w:ascii="Times New Roman" w:hAnsi="Times New Roman"/>
            <w:rPrChange w:id="4077" w:author="laca" w:date="2015-06-14T16:50:00Z">
              <w:rPr>
                <w:rFonts w:ascii="Times New Roman" w:hAnsi="Times New Roman"/>
              </w:rPr>
            </w:rPrChange>
          </w:rPr>
          <w:delText xml:space="preserve"> impulzust fog generálni</w:delText>
        </w:r>
      </w:del>
      <w:r w:rsidRPr="00FE5CC9">
        <w:rPr>
          <w:rFonts w:ascii="Times New Roman" w:hAnsi="Times New Roman"/>
          <w:rPrChange w:id="4078" w:author="laca" w:date="2015-06-14T16:50:00Z">
            <w:rPr>
              <w:rFonts w:ascii="Times New Roman" w:hAnsi="Times New Roman"/>
            </w:rPr>
          </w:rPrChange>
        </w:rPr>
        <w:t xml:space="preserve">. A </w:t>
      </w:r>
      <w:del w:id="4079" w:author="laca" w:date="2015-06-14T12:16:00Z">
        <w:r w:rsidRPr="00FE5CC9" w:rsidDel="007F4544">
          <w:rPr>
            <w:rFonts w:ascii="Times New Roman" w:hAnsi="Times New Roman"/>
            <w:rPrChange w:id="4080" w:author="laca" w:date="2015-06-14T16:50:00Z">
              <w:rPr>
                <w:rFonts w:ascii="Times New Roman" w:hAnsi="Times New Roman"/>
              </w:rPr>
            </w:rPrChange>
          </w:rPr>
          <w:delText>pozíciótúgy</w:delText>
        </w:r>
      </w:del>
      <w:ins w:id="4081" w:author="laca" w:date="2015-06-14T12:16:00Z">
        <w:r w:rsidR="007F4544" w:rsidRPr="00FE5CC9">
          <w:rPr>
            <w:rFonts w:ascii="Times New Roman" w:hAnsi="Times New Roman"/>
            <w:rPrChange w:id="4082" w:author="laca" w:date="2015-06-14T16:50:00Z">
              <w:rPr>
                <w:rFonts w:ascii="Times New Roman" w:hAnsi="Times New Roman"/>
              </w:rPr>
            </w:rPrChange>
          </w:rPr>
          <w:t>pozíciót úgy</w:t>
        </w:r>
      </w:ins>
      <w:r w:rsidRPr="00FE5CC9">
        <w:rPr>
          <w:rFonts w:ascii="Times New Roman" w:hAnsi="Times New Roman"/>
          <w:rPrChange w:id="4083" w:author="laca" w:date="2015-06-14T16:50:00Z">
            <w:rPr>
              <w:rFonts w:ascii="Times New Roman" w:hAnsi="Times New Roman"/>
            </w:rPr>
          </w:rPrChange>
        </w:rPr>
        <w:t xml:space="preserve"> tudjuk megmérni, hogy egy regiszter értékét, változtatjuk minden </w:t>
      </w:r>
      <w:proofErr w:type="spellStart"/>
      <w:r w:rsidRPr="00FE5CC9">
        <w:rPr>
          <w:rFonts w:ascii="Times New Roman" w:hAnsi="Times New Roman"/>
          <w:rPrChange w:id="4084" w:author="laca" w:date="2015-06-14T16:50:00Z">
            <w:rPr>
              <w:rFonts w:ascii="Times New Roman" w:hAnsi="Times New Roman"/>
            </w:rPr>
          </w:rPrChange>
        </w:rPr>
        <w:t>Imp</w:t>
      </w:r>
      <w:proofErr w:type="spellEnd"/>
      <w:r w:rsidRPr="00FE5CC9">
        <w:rPr>
          <w:rFonts w:ascii="Times New Roman" w:hAnsi="Times New Roman"/>
          <w:rPrChange w:id="4085" w:author="laca" w:date="2015-06-14T16:50:00Z">
            <w:rPr>
              <w:rFonts w:ascii="Times New Roman" w:hAnsi="Times New Roman"/>
            </w:rPr>
          </w:rPrChange>
        </w:rPr>
        <w:t xml:space="preserve"> jel felfutó élére. Növeljük vagy csökkentjük a </w:t>
      </w:r>
      <w:proofErr w:type="spellStart"/>
      <w:r w:rsidRPr="00FE5CC9">
        <w:rPr>
          <w:rFonts w:ascii="Times New Roman" w:hAnsi="Times New Roman"/>
          <w:rPrChange w:id="4086" w:author="laca" w:date="2015-06-14T16:50:00Z">
            <w:rPr>
              <w:rFonts w:ascii="Times New Roman" w:hAnsi="Times New Roman"/>
            </w:rPr>
          </w:rPrChange>
        </w:rPr>
        <w:t>Dir</w:t>
      </w:r>
      <w:proofErr w:type="spellEnd"/>
      <w:r w:rsidRPr="00FE5CC9">
        <w:rPr>
          <w:rFonts w:ascii="Times New Roman" w:hAnsi="Times New Roman"/>
          <w:rPrChange w:id="4087" w:author="laca" w:date="2015-06-14T16:50:00Z">
            <w:rPr>
              <w:rFonts w:ascii="Times New Roman" w:hAnsi="Times New Roman"/>
            </w:rPr>
          </w:rPrChange>
        </w:rPr>
        <w:t xml:space="preserve"> iránybit (logikai 1 vagy 0). függvényében.</w:t>
      </w:r>
      <w:moveFromRangeStart w:id="4088" w:author="laca" w:date="2015-06-14T12:17:00Z" w:name="move422047550"/>
      <w:moveFrom w:id="4089" w:author="laca" w:date="2015-06-14T12:17:00Z">
        <w:r w:rsidR="00F61364" w:rsidRPr="00FE5CC9" w:rsidDel="007F4544">
          <w:rPr>
            <w:rFonts w:ascii="Times New Roman" w:hAnsi="Times New Roman"/>
            <w:noProof/>
            <w:lang w:eastAsia="hu-HU"/>
            <w:rPrChange w:id="4090" w:author="laca" w:date="2015-06-14T16:50:00Z">
              <w:rPr>
                <w:rFonts w:ascii="Times New Roman" w:hAnsi="Times New Roman"/>
                <w:noProof/>
                <w:lang w:eastAsia="hu-HU"/>
              </w:rPr>
            </w:rPrChange>
          </w:rPr>
        </w:r>
        <w:r w:rsidR="00F61364" w:rsidRPr="00FE5CC9" w:rsidDel="007F4544">
          <w:rPr>
            <w:rFonts w:ascii="Times New Roman" w:hAnsi="Times New Roman"/>
            <w:noProof/>
            <w:lang w:eastAsia="hu-HU"/>
            <w:rPrChange w:id="4091" w:author="laca" w:date="2015-06-14T16:50:00Z">
              <w:rPr>
                <w:rFonts w:ascii="Times New Roman" w:hAnsi="Times New Roman"/>
                <w:noProof/>
                <w:lang w:eastAsia="hu-HU"/>
              </w:rPr>
            </w:rPrChange>
          </w:rPr>
          <w:pict w14:anchorId="17BB801C">
            <v:group id="_x0000_s1099" style="width:438.3pt;height:250.75pt;mso-position-horizontal-relative:char;mso-position-vertical-relative:line"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">
              <v:shape id="Picture 112" o:spid="_x0000_s1100" type="#_x0000_t75" style="position:absolute;left:5325;width:42848;height:193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36" o:title=""/>
                <v:path arrowok="t"/>
              </v:shape>
              <v:shape id="Text Box 113" o:spid="_x0000_s1101" type="#_x0000_t202" style="position:absolute;top:19945;width:55664;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03A5F39D" w14:textId="044A97D2" w:rsidR="00FC3556" w:rsidRPr="002853BA" w:rsidRDefault="00FC3556" w:rsidP="00846DFE">
                      <w:pPr>
                        <w:pStyle w:val="Caption"/>
                        <w:jc w:val="center"/>
                        <w:rPr>
                          <w:rFonts w:ascii="Times New Roman" w:hAnsi="Times New Roman"/>
                          <w:sz w:val="24"/>
                          <w:szCs w:val="24"/>
                        </w:rPr>
                      </w:pPr>
                      <w:bookmarkStart w:id="4092" w:name="_Ref420524774"/>
                      <w:bookmarkStart w:id="4093" w:name="_Toc422064051"/>
                      <w:r>
                        <w:t xml:space="preserve">Kép. </w:t>
                      </w:r>
                      <w:ins w:id="4094" w:author="laca" w:date="2015-06-14T12:08:00Z">
                        <w:r>
                          <w:fldChar w:fldCharType="begin"/>
                        </w:r>
                        <w:r>
                          <w:instrText xml:space="preserve"> STYLEREF 1 \s </w:instrText>
                        </w:r>
                      </w:ins>
                      <w:r>
                        <w:fldChar w:fldCharType="separate"/>
                      </w:r>
                      <w:r>
                        <w:rPr>
                          <w:noProof/>
                        </w:rPr>
                        <w:t>3</w:t>
                      </w:r>
                      <w:ins w:id="4095" w:author="laca" w:date="2015-06-14T12:08:00Z">
                        <w:r>
                          <w:fldChar w:fldCharType="end"/>
                        </w:r>
                        <w:r>
                          <w:t>.</w:t>
                        </w:r>
                        <w:r>
                          <w:fldChar w:fldCharType="begin"/>
                        </w:r>
                        <w:r>
                          <w:instrText xml:space="preserve"> SEQ Kép. \* ARABIC \s 1 </w:instrText>
                        </w:r>
                      </w:ins>
                      <w:r>
                        <w:fldChar w:fldCharType="separate"/>
                      </w:r>
                      <w:ins w:id="4096" w:author="laca" w:date="2015-06-14T12:08:00Z">
                        <w:r>
                          <w:rPr>
                            <w:noProof/>
                          </w:rPr>
                          <w:t>25</w:t>
                        </w:r>
                        <w:r>
                          <w:fldChar w:fldCharType="end"/>
                        </w:r>
                      </w:ins>
                      <w:del w:id="4097"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24</w:delText>
                        </w:r>
                        <w:r w:rsidDel="002E2EC5">
                          <w:rPr>
                            <w:noProof/>
                          </w:rPr>
                          <w:fldChar w:fldCharType="end"/>
                        </w:r>
                      </w:del>
                      <w:bookmarkEnd w:id="4092"/>
                      <w:r>
                        <w:t xml:space="preserve"> Inkrementális adóval mért pozíció, szimulációs modellje </w:t>
                      </w:r>
                      <w:proofErr w:type="spellStart"/>
                      <w:r>
                        <w:t>SytemGeneratorban</w:t>
                      </w:r>
                      <w:bookmarkEnd w:id="4093"/>
                      <w:proofErr w:type="spellEnd"/>
                    </w:p>
                  </w:txbxContent>
                </v:textbox>
              </v:shape>
              <w10:anchorlock/>
            </v:group>
          </w:pict>
        </w:r>
      </w:moveFrom>
      <w:moveFromRangeEnd w:id="4088"/>
    </w:p>
    <w:p w14:paraId="3652D514" w14:textId="56F1FD6E" w:rsidR="0041474A" w:rsidRPr="00FE5CC9" w:rsidRDefault="0041474A" w:rsidP="00911B32">
      <w:pPr>
        <w:spacing w:after="0" w:line="360" w:lineRule="auto"/>
        <w:ind w:firstLine="720"/>
        <w:jc w:val="both"/>
        <w:rPr>
          <w:rFonts w:ascii="Times New Roman" w:hAnsi="Times New Roman"/>
          <w:noProof/>
          <w:rPrChange w:id="4098" w:author="laca" w:date="2015-06-14T16:50:00Z">
            <w:rPr>
              <w:rFonts w:ascii="Times New Roman" w:hAnsi="Times New Roman"/>
              <w:noProof/>
            </w:rPr>
          </w:rPrChange>
        </w:rPr>
      </w:pPr>
      <w:r w:rsidRPr="00FE5CC9">
        <w:rPr>
          <w:rFonts w:ascii="Times New Roman" w:hAnsi="Times New Roman"/>
          <w:rPrChange w:id="4099" w:author="laca" w:date="2015-06-14T16:50:00Z">
            <w:rPr>
              <w:rFonts w:ascii="Times New Roman" w:hAnsi="Times New Roman"/>
            </w:rPr>
          </w:rPrChange>
        </w:rPr>
        <w:t>Működési</w:t>
      </w:r>
      <w:r w:rsidR="00D33E3E" w:rsidRPr="00FE5CC9">
        <w:rPr>
          <w:rFonts w:ascii="Times New Roman" w:hAnsi="Times New Roman"/>
          <w:rPrChange w:id="4100" w:author="laca" w:date="2015-06-14T16:50:00Z">
            <w:rPr>
              <w:rFonts w:ascii="Times New Roman" w:hAnsi="Times New Roman"/>
            </w:rPr>
          </w:rPrChange>
        </w:rPr>
        <w:t xml:space="preserve"> logikája alapján </w:t>
      </w:r>
      <w:del w:id="4101" w:author="laca" w:date="2015-06-14T12:16:00Z">
        <w:r w:rsidR="00D33E3E" w:rsidRPr="00FE5CC9" w:rsidDel="007F4544">
          <w:rPr>
            <w:rFonts w:ascii="Times New Roman" w:hAnsi="Times New Roman"/>
            <w:rPrChange w:id="4102" w:author="laca" w:date="2015-06-14T16:50:00Z">
              <w:rPr>
                <w:rFonts w:ascii="Times New Roman" w:hAnsi="Times New Roman"/>
              </w:rPr>
            </w:rPrChange>
          </w:rPr>
          <w:delText>három</w:delText>
        </w:r>
        <w:r w:rsidR="00ED22AB" w:rsidRPr="00FE5CC9" w:rsidDel="007F4544">
          <w:rPr>
            <w:rFonts w:ascii="Times New Roman" w:hAnsi="Times New Roman"/>
            <w:rPrChange w:id="4103" w:author="laca" w:date="2015-06-14T16:50:00Z">
              <w:rPr>
                <w:rFonts w:ascii="Times New Roman" w:hAnsi="Times New Roman"/>
              </w:rPr>
            </w:rPrChange>
          </w:rPr>
          <w:delText>osztályba</w:delText>
        </w:r>
      </w:del>
      <w:ins w:id="4104" w:author="laca" w:date="2015-06-14T12:16:00Z">
        <w:r w:rsidR="007F4544" w:rsidRPr="00FE5CC9">
          <w:rPr>
            <w:rFonts w:ascii="Times New Roman" w:hAnsi="Times New Roman"/>
            <w:rPrChange w:id="4105" w:author="laca" w:date="2015-06-14T16:50:00Z">
              <w:rPr>
                <w:rFonts w:ascii="Times New Roman" w:hAnsi="Times New Roman"/>
              </w:rPr>
            </w:rPrChange>
          </w:rPr>
          <w:t>három osztályba</w:t>
        </w:r>
      </w:ins>
      <w:r w:rsidR="00ED22AB" w:rsidRPr="00FE5CC9">
        <w:rPr>
          <w:rFonts w:ascii="Times New Roman" w:hAnsi="Times New Roman"/>
          <w:rPrChange w:id="4106" w:author="laca" w:date="2015-06-14T16:50:00Z">
            <w:rPr>
              <w:rFonts w:ascii="Times New Roman" w:hAnsi="Times New Roman"/>
            </w:rPr>
          </w:rPrChange>
        </w:rPr>
        <w:t xml:space="preserve"> sorolhatok. Az első az él detektáló, melynek feladata az impulzusok felfutó éleinek a detektálása, és egyetlen órajelig tartó impulzus generálása a tároló regiszternek (Regiszter) így engedélyezve az adatírást a regiszterbe.</w:t>
      </w:r>
    </w:p>
    <w:p w14:paraId="22C52E7E" w14:textId="54E96981" w:rsidR="0041474A" w:rsidRPr="00FE5CC9" w:rsidRDefault="00ED22AB" w:rsidP="00A05E75">
      <w:pPr>
        <w:spacing w:after="0" w:line="360" w:lineRule="auto"/>
        <w:ind w:firstLine="720"/>
        <w:jc w:val="both"/>
        <w:rPr>
          <w:rFonts w:ascii="Times New Roman" w:hAnsi="Times New Roman"/>
          <w:rPrChange w:id="4107" w:author="laca" w:date="2015-06-14T16:50:00Z">
            <w:rPr>
              <w:rFonts w:ascii="Times New Roman" w:hAnsi="Times New Roman"/>
            </w:rPr>
          </w:rPrChange>
        </w:rPr>
      </w:pPr>
      <w:r w:rsidRPr="00FE5CC9">
        <w:rPr>
          <w:rFonts w:ascii="Times New Roman" w:hAnsi="Times New Roman"/>
          <w:rPrChange w:id="4108" w:author="laca" w:date="2015-06-14T16:50:00Z">
            <w:rPr>
              <w:rFonts w:ascii="Times New Roman" w:hAnsi="Times New Roman"/>
            </w:rPr>
          </w:rPrChange>
        </w:rPr>
        <w:t>Tároló regiszter, feladata az aktuális érték tárolása</w:t>
      </w:r>
      <w:proofErr w:type="gramStart"/>
      <w:r w:rsidRPr="00FE5CC9">
        <w:rPr>
          <w:rFonts w:ascii="Times New Roman" w:hAnsi="Times New Roman"/>
          <w:rPrChange w:id="4109" w:author="laca" w:date="2015-06-14T16:50:00Z">
            <w:rPr>
              <w:rFonts w:ascii="Times New Roman" w:hAnsi="Times New Roman"/>
            </w:rPr>
          </w:rPrChange>
        </w:rPr>
        <w:t>,a</w:t>
      </w:r>
      <w:proofErr w:type="gramEnd"/>
      <w:r w:rsidRPr="00FE5CC9">
        <w:rPr>
          <w:rFonts w:ascii="Times New Roman" w:hAnsi="Times New Roman"/>
          <w:rPrChange w:id="4110" w:author="laca" w:date="2015-06-14T16:50:00Z">
            <w:rPr>
              <w:rFonts w:ascii="Times New Roman" w:hAnsi="Times New Roman"/>
            </w:rPr>
          </w:rPrChange>
        </w:rPr>
        <w:t xml:space="preserve"> típusa 16bites előjeles egész értékű a kezdőértéke mindig 0. A </w:t>
      </w:r>
      <w:proofErr w:type="spellStart"/>
      <w:r w:rsidRPr="00FE5CC9">
        <w:rPr>
          <w:rFonts w:ascii="Times New Roman" w:hAnsi="Times New Roman"/>
          <w:rPrChange w:id="4111" w:author="laca" w:date="2015-06-14T16:50:00Z">
            <w:rPr>
              <w:rFonts w:ascii="Times New Roman" w:hAnsi="Times New Roman"/>
            </w:rPr>
          </w:rPrChange>
        </w:rPr>
        <w:t>rstbemeneten</w:t>
      </w:r>
      <w:proofErr w:type="spellEnd"/>
      <w:r w:rsidRPr="00FE5CC9">
        <w:rPr>
          <w:rFonts w:ascii="Times New Roman" w:hAnsi="Times New Roman"/>
          <w:rPrChange w:id="4112" w:author="laca" w:date="2015-06-14T16:50:00Z">
            <w:rPr>
              <w:rFonts w:ascii="Times New Roman" w:hAnsi="Times New Roman"/>
            </w:rPr>
          </w:rPrChange>
        </w:rPr>
        <w:t xml:space="preserve"> érkező jel 0 értékre állítja a regiszter tartalmát, ez akkor történik meg, ha a „</w:t>
      </w:r>
      <w:proofErr w:type="spellStart"/>
      <w:r w:rsidRPr="00FE5CC9">
        <w:rPr>
          <w:rFonts w:ascii="Times New Roman" w:hAnsi="Times New Roman"/>
          <w:i/>
          <w:rPrChange w:id="4113" w:author="laca" w:date="2015-06-14T16:50:00Z">
            <w:rPr>
              <w:rFonts w:ascii="Times New Roman" w:hAnsi="Times New Roman"/>
              <w:i/>
            </w:rPr>
          </w:rPrChange>
        </w:rPr>
        <w:t>NullSignal</w:t>
      </w:r>
      <w:proofErr w:type="spellEnd"/>
      <w:r w:rsidRPr="00FE5CC9">
        <w:rPr>
          <w:rFonts w:ascii="Times New Roman" w:hAnsi="Times New Roman"/>
          <w:rPrChange w:id="4114" w:author="laca" w:date="2015-06-14T16:50:00Z">
            <w:rPr>
              <w:rFonts w:ascii="Times New Roman" w:hAnsi="Times New Roman"/>
            </w:rPr>
          </w:rPrChange>
        </w:rPr>
        <w:t xml:space="preserve">” bemeneten impulzus érkezik. Azt mondhatjuk, hogy a pozíciót a 0 állapothoz mérjük, amely a </w:t>
      </w:r>
      <w:proofErr w:type="gramStart"/>
      <w:r w:rsidRPr="00FE5CC9">
        <w:rPr>
          <w:rFonts w:ascii="Times New Roman" w:hAnsi="Times New Roman"/>
          <w:rPrChange w:id="4115" w:author="laca" w:date="2015-06-14T16:50:00Z">
            <w:rPr>
              <w:rFonts w:ascii="Times New Roman" w:hAnsi="Times New Roman"/>
            </w:rPr>
          </w:rPrChange>
        </w:rPr>
        <w:t>Null</w:t>
      </w:r>
      <w:proofErr w:type="gramEnd"/>
      <w:r w:rsidRPr="00FE5CC9">
        <w:rPr>
          <w:rFonts w:ascii="Times New Roman" w:hAnsi="Times New Roman"/>
          <w:rPrChange w:id="4116" w:author="laca" w:date="2015-06-14T16:50:00Z">
            <w:rPr>
              <w:rFonts w:ascii="Times New Roman" w:hAnsi="Times New Roman"/>
            </w:rPr>
          </w:rPrChange>
        </w:rPr>
        <w:t xml:space="preserve"> átmeneti tárcsa határozza meg.</w:t>
      </w:r>
      <w:ins w:id="4117" w:author="laca" w:date="2015-06-14T12:17:00Z">
        <w:r w:rsidR="007F4544" w:rsidRPr="00FE5CC9">
          <w:rPr>
            <w:rFonts w:ascii="Times New Roman" w:hAnsi="Times New Roman"/>
            <w:noProof/>
            <w:lang w:eastAsia="hu-HU"/>
            <w:rPrChange w:id="4118" w:author="laca" w:date="2015-06-14T16:50:00Z">
              <w:rPr>
                <w:rFonts w:ascii="Times New Roman" w:hAnsi="Times New Roman"/>
                <w:noProof/>
                <w:lang w:eastAsia="hu-HU"/>
              </w:rPr>
            </w:rPrChange>
          </w:rPr>
          <w:t xml:space="preserve"> </w:t>
        </w:r>
      </w:ins>
    </w:p>
    <w:p w14:paraId="19D31DFF" w14:textId="77777777" w:rsidR="007F4544" w:rsidRPr="00FE5CC9" w:rsidRDefault="00ED22AB" w:rsidP="00BC64C7">
      <w:pPr>
        <w:spacing w:after="0" w:line="360" w:lineRule="auto"/>
        <w:ind w:firstLine="720"/>
        <w:jc w:val="both"/>
        <w:rPr>
          <w:ins w:id="4119" w:author="laca" w:date="2015-06-14T12:17:00Z"/>
          <w:rFonts w:ascii="Times New Roman" w:hAnsi="Times New Roman"/>
          <w:noProof/>
          <w:lang w:eastAsia="hu-HU"/>
          <w:rPrChange w:id="4120" w:author="laca" w:date="2015-06-14T16:50:00Z">
            <w:rPr>
              <w:ins w:id="4121" w:author="laca" w:date="2015-06-14T12:17:00Z"/>
              <w:rFonts w:ascii="Times New Roman" w:hAnsi="Times New Roman"/>
              <w:noProof/>
              <w:lang w:eastAsia="hu-HU"/>
            </w:rPr>
          </w:rPrChange>
        </w:rPr>
      </w:pPr>
      <w:r w:rsidRPr="00FE5CC9">
        <w:rPr>
          <w:rFonts w:ascii="Times New Roman" w:hAnsi="Times New Roman"/>
          <w:rPrChange w:id="4122" w:author="laca" w:date="2015-06-14T16:50:00Z">
            <w:rPr>
              <w:rFonts w:ascii="Times New Roman" w:hAnsi="Times New Roman"/>
            </w:rPr>
          </w:rPrChange>
        </w:rPr>
        <w:t xml:space="preserve">A számláló logika feladata, hogy növelje vagy csökkentse eggyel a regisztertartalmát, annak függvényében, hogy a </w:t>
      </w:r>
      <w:proofErr w:type="spellStart"/>
      <w:r w:rsidRPr="00FE5CC9">
        <w:rPr>
          <w:rFonts w:ascii="Times New Roman" w:hAnsi="Times New Roman"/>
          <w:rPrChange w:id="4123" w:author="laca" w:date="2015-06-14T16:50:00Z">
            <w:rPr>
              <w:rFonts w:ascii="Times New Roman" w:hAnsi="Times New Roman"/>
            </w:rPr>
          </w:rPrChange>
        </w:rPr>
        <w:t>Dirjelmilyen</w:t>
      </w:r>
      <w:proofErr w:type="spellEnd"/>
      <w:r w:rsidRPr="00FE5CC9">
        <w:rPr>
          <w:rFonts w:ascii="Times New Roman" w:hAnsi="Times New Roman"/>
          <w:rPrChange w:id="4124" w:author="laca" w:date="2015-06-14T16:50:00Z">
            <w:rPr>
              <w:rFonts w:ascii="Times New Roman" w:hAnsi="Times New Roman"/>
            </w:rPr>
          </w:rPrChange>
        </w:rPr>
        <w:t xml:space="preserve"> értékű. A „</w:t>
      </w:r>
      <w:proofErr w:type="spellStart"/>
      <w:r w:rsidRPr="00FE5CC9">
        <w:rPr>
          <w:rFonts w:ascii="Times New Roman" w:hAnsi="Times New Roman"/>
          <w:i/>
          <w:rPrChange w:id="4125" w:author="laca" w:date="2015-06-14T16:50:00Z">
            <w:rPr>
              <w:rFonts w:ascii="Times New Roman" w:hAnsi="Times New Roman"/>
              <w:i/>
            </w:rPr>
          </w:rPrChange>
        </w:rPr>
        <w:t>ValueCT</w:t>
      </w:r>
      <w:proofErr w:type="spellEnd"/>
      <w:r w:rsidRPr="00FE5CC9">
        <w:rPr>
          <w:rFonts w:ascii="Times New Roman" w:hAnsi="Times New Roman"/>
          <w:rPrChange w:id="4126" w:author="laca" w:date="2015-06-14T16:50:00Z">
            <w:rPr>
              <w:rFonts w:ascii="Times New Roman" w:hAnsi="Times New Roman"/>
            </w:rPr>
          </w:rPrChange>
        </w:rPr>
        <w:t>”bemenet segítségével meg tudjuk fordítani a számolás irányát.</w:t>
      </w:r>
      <w:ins w:id="4127" w:author="laca" w:date="2015-06-14T12:17:00Z">
        <w:r w:rsidR="007F4544" w:rsidRPr="00FE5CC9">
          <w:rPr>
            <w:rFonts w:ascii="Times New Roman" w:hAnsi="Times New Roman"/>
            <w:noProof/>
            <w:lang w:eastAsia="hu-HU"/>
            <w:rPrChange w:id="4128" w:author="laca" w:date="2015-06-14T16:50:00Z">
              <w:rPr>
                <w:rFonts w:ascii="Times New Roman" w:hAnsi="Times New Roman"/>
                <w:noProof/>
                <w:lang w:eastAsia="hu-HU"/>
              </w:rPr>
            </w:rPrChange>
          </w:rPr>
          <w:t xml:space="preserve"> </w:t>
        </w:r>
      </w:ins>
    </w:p>
    <w:moveToRangeStart w:id="4129" w:author="laca" w:date="2015-06-14T12:17:00Z" w:name="move422047550"/>
    <w:p w14:paraId="01956388" w14:textId="53328A1D" w:rsidR="00D33E3E" w:rsidRPr="00FE5CC9" w:rsidRDefault="007F4544" w:rsidP="00BC64C7">
      <w:pPr>
        <w:spacing w:after="0" w:line="360" w:lineRule="auto"/>
        <w:ind w:firstLine="720"/>
        <w:jc w:val="both"/>
        <w:rPr>
          <w:rFonts w:ascii="Times New Roman" w:hAnsi="Times New Roman"/>
          <w:rPrChange w:id="4130" w:author="laca" w:date="2015-06-14T16:50:00Z">
            <w:rPr>
              <w:rFonts w:ascii="Times New Roman" w:hAnsi="Times New Roman"/>
            </w:rPr>
          </w:rPrChange>
        </w:rPr>
      </w:pPr>
      <w:moveTo w:id="4131" w:author="laca" w:date="2015-06-14T12:17:00Z">
        <w:r w:rsidRPr="00FE5CC9">
          <w:rPr>
            <w:rFonts w:ascii="Times New Roman" w:hAnsi="Times New Roman"/>
            <w:noProof/>
            <w:lang w:eastAsia="hu-HU"/>
            <w:rPrChange w:id="4132" w:author="laca" w:date="2015-06-14T16:50:00Z">
              <w:rPr>
                <w:rFonts w:ascii="Times New Roman" w:hAnsi="Times New Roman"/>
                <w:noProof/>
                <w:lang w:eastAsia="hu-HU"/>
              </w:rPr>
            </w:rPrChange>
          </w:rPr>
        </w:r>
        <w:r w:rsidRPr="00FE5CC9">
          <w:rPr>
            <w:rFonts w:ascii="Times New Roman" w:hAnsi="Times New Roman"/>
            <w:noProof/>
            <w:lang w:eastAsia="hu-HU"/>
            <w:rPrChange w:id="4133" w:author="laca" w:date="2015-06-14T16:50:00Z">
              <w:rPr>
                <w:rFonts w:ascii="Times New Roman" w:hAnsi="Times New Roman"/>
                <w:noProof/>
                <w:lang w:eastAsia="hu-HU"/>
              </w:rPr>
            </w:rPrChange>
          </w:rPr>
          <w:pict w14:anchorId="422DF944">
            <v:group id="Group 114" o:spid="_x0000_s1206" style="width:438.3pt;height:250.75pt;mso-position-horizontal-relative:char;mso-position-vertical-relative:line"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">
              <v:shape id="Picture 112" o:spid="_x0000_s1207" type="#_x0000_t75" style="position:absolute;left:5325;width:42848;height:193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36" o:title=""/>
                <v:path arrowok="t"/>
              </v:shape>
              <v:shape id="Text Box 113" o:spid="_x0000_s1208" type="#_x0000_t202" style="position:absolute;top:19945;width:55664;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77777777" w:rsidR="00FC3556" w:rsidRPr="002853BA" w:rsidRDefault="00FC3556" w:rsidP="007F4544">
                      <w:pPr>
                        <w:pStyle w:val="Caption"/>
                        <w:jc w:val="center"/>
                        <w:rPr>
                          <w:rFonts w:ascii="Times New Roman" w:hAnsi="Times New Roman"/>
                          <w:sz w:val="24"/>
                          <w:szCs w:val="24"/>
                        </w:rPr>
                      </w:pPr>
                      <w:bookmarkStart w:id="4134" w:name="_Toc422064052"/>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25</w:t>
                      </w:r>
                      <w:r>
                        <w:fldChar w:fldCharType="end"/>
                      </w:r>
                      <w:r>
                        <w:t xml:space="preserve"> Inkrementális adóval mért pozíció, szimulációs modellje </w:t>
                      </w:r>
                      <w:proofErr w:type="spellStart"/>
                      <w:r>
                        <w:t>SytemGeneratorban</w:t>
                      </w:r>
                      <w:bookmarkEnd w:id="4134"/>
                      <w:proofErr w:type="spellEnd"/>
                    </w:p>
                  </w:txbxContent>
                </v:textbox>
              </v:shape>
              <w10:anchorlock/>
            </v:group>
          </w:pict>
        </w:r>
      </w:moveTo>
      <w:moveToRangeEnd w:id="4129"/>
    </w:p>
    <w:p w14:paraId="5B17FE05" w14:textId="77777777" w:rsidR="007E23F1" w:rsidRPr="00FE5CC9" w:rsidRDefault="00ED22AB" w:rsidP="0071433B">
      <w:pPr>
        <w:pStyle w:val="Heading4"/>
        <w:spacing w:line="360" w:lineRule="auto"/>
        <w:jc w:val="both"/>
        <w:rPr>
          <w:rPrChange w:id="4135" w:author="laca" w:date="2015-06-14T16:50:00Z">
            <w:rPr/>
          </w:rPrChange>
        </w:rPr>
        <w:pPrChange w:id="4136" w:author="laca" w:date="2015-06-14T14:00:00Z">
          <w:pPr>
            <w:pStyle w:val="Heading4"/>
            <w:jc w:val="both"/>
          </w:pPr>
        </w:pPrChange>
      </w:pPr>
      <w:bookmarkStart w:id="4137" w:name="_Toc422064114"/>
      <w:r w:rsidRPr="00FE5CC9">
        <w:rPr>
          <w:rPrChange w:id="4138" w:author="laca" w:date="2015-06-14T16:50:00Z">
            <w:rPr/>
          </w:rPrChange>
        </w:rPr>
        <w:t>Szögsebesség mérése Inkrementális adó segítségével</w:t>
      </w:r>
      <w:bookmarkEnd w:id="4137"/>
    </w:p>
    <w:p w14:paraId="4278E6B3" w14:textId="77777777" w:rsidR="00846DFE" w:rsidRPr="00FE5CC9" w:rsidRDefault="00ED22AB" w:rsidP="0071433B">
      <w:pPr>
        <w:spacing w:after="0" w:line="360" w:lineRule="auto"/>
        <w:jc w:val="both"/>
        <w:rPr>
          <w:rFonts w:ascii="Times New Roman" w:hAnsi="Times New Roman"/>
          <w:rPrChange w:id="4139" w:author="laca" w:date="2015-06-14T16:50:00Z">
            <w:rPr>
              <w:rFonts w:ascii="Times New Roman" w:hAnsi="Times New Roman"/>
            </w:rPr>
          </w:rPrChange>
        </w:rPr>
      </w:pPr>
      <w:r w:rsidRPr="00FE5CC9">
        <w:rPr>
          <w:rFonts w:ascii="Times New Roman" w:hAnsi="Times New Roman"/>
          <w:rPrChange w:id="4140" w:author="laca" w:date="2015-06-14T16:50:00Z">
            <w:rPr>
              <w:rFonts w:ascii="Times New Roman" w:hAnsi="Times New Roman"/>
            </w:rPr>
          </w:rPrChange>
        </w:rPr>
        <w:tab/>
        <w:t>A sebesség mérésénél hasonlóképpen járunk el, mint a pozíció mérésénél. A sebességet</w:t>
      </w:r>
      <m:oMath>
        <m:f>
          <m:fPr>
            <m:ctrlPr>
              <w:rPr>
                <w:rFonts w:ascii="Cambria Math" w:hAnsi="Cambria Math"/>
                <w:rPrChange w:id="4141" w:author="laca" w:date="2015-06-14T16:50:00Z">
                  <w:rPr>
                    <w:rFonts w:ascii="Cambria Math" w:hAnsi="Cambria Math"/>
                  </w:rPr>
                </w:rPrChange>
              </w:rPr>
            </m:ctrlPr>
          </m:fPr>
          <m:num>
            <m:r>
              <m:rPr>
                <m:sty m:val="p"/>
              </m:rPr>
              <w:rPr>
                <w:rFonts w:ascii="Cambria Math" w:hAnsi="Cambria Math"/>
                <w:rPrChange w:id="4142" w:author="laca" w:date="2015-06-14T16:50:00Z">
                  <w:rPr>
                    <w:rFonts w:ascii="Cambria Math" w:hAnsi="Cambria Math"/>
                  </w:rPr>
                </w:rPrChange>
              </w:rPr>
              <m:t>imp</m:t>
            </m:r>
          </m:num>
          <m:den>
            <m:r>
              <m:rPr>
                <m:sty m:val="p"/>
              </m:rPr>
              <w:rPr>
                <w:rFonts w:ascii="Cambria Math" w:hAnsi="Cambria Math"/>
                <w:rPrChange w:id="4143" w:author="laca" w:date="2015-06-14T16:50:00Z">
                  <w:rPr>
                    <w:rFonts w:ascii="Cambria Math" w:hAnsi="Cambria Math"/>
                  </w:rPr>
                </w:rPrChange>
              </w:rPr>
              <m:t>Ts</m:t>
            </m:r>
          </m:den>
        </m:f>
      </m:oMath>
      <w:r w:rsidR="00B64BD9" w:rsidRPr="00FE5CC9">
        <w:rPr>
          <w:rFonts w:ascii="Times New Roman" w:hAnsi="Times New Roman"/>
          <w:rPrChange w:id="4144" w:author="laca" w:date="2015-06-14T16:50:00Z">
            <w:rPr>
              <w:rFonts w:ascii="Times New Roman" w:hAnsi="Times New Roman"/>
            </w:rPr>
          </w:rPrChange>
        </w:rPr>
        <w:t xml:space="preserve">, időegység alatt érkező impulzusok számát mérjük. Az </w:t>
      </w:r>
      <w:r w:rsidR="009A4A2D" w:rsidRPr="00FE5CC9">
        <w:rPr>
          <w:rFonts w:ascii="Times New Roman" w:hAnsi="Times New Roman"/>
          <w:rPrChange w:id="4145" w:author="laca" w:date="2015-06-14T16:50:00Z">
            <w:rPr>
              <w:rFonts w:ascii="Times New Roman" w:hAnsi="Times New Roman"/>
            </w:rPr>
          </w:rPrChange>
        </w:rPr>
        <w:t>impulzusok</w:t>
      </w:r>
      <w:r w:rsidR="00B64BD9" w:rsidRPr="00FE5CC9">
        <w:rPr>
          <w:rFonts w:ascii="Times New Roman" w:hAnsi="Times New Roman"/>
          <w:rPrChange w:id="4146" w:author="laca" w:date="2015-06-14T16:50:00Z">
            <w:rPr>
              <w:rFonts w:ascii="Times New Roman" w:hAnsi="Times New Roman"/>
            </w:rPr>
          </w:rPrChange>
        </w:rPr>
        <w:t xml:space="preserve"> az inkrementális adó jeleinek a feldolgozó </w:t>
      </w:r>
      <w:r w:rsidR="009A4A2D" w:rsidRPr="00FE5CC9">
        <w:rPr>
          <w:rFonts w:ascii="Times New Roman" w:hAnsi="Times New Roman"/>
          <w:rPrChange w:id="4147" w:author="laca" w:date="2015-06-14T16:50:00Z">
            <w:rPr>
              <w:rFonts w:ascii="Times New Roman" w:hAnsi="Times New Roman"/>
            </w:rPr>
          </w:rPrChange>
        </w:rPr>
        <w:t>moduljától</w:t>
      </w:r>
      <w:r w:rsidRPr="00FE5CC9">
        <w:rPr>
          <w:rFonts w:ascii="Times New Roman" w:hAnsi="Times New Roman"/>
          <w:rPrChange w:id="4148" w:author="laca" w:date="2015-06-14T16:50:00Z">
            <w:rPr>
              <w:rFonts w:ascii="Times New Roman" w:hAnsi="Times New Roman"/>
            </w:rPr>
          </w:rPrChange>
        </w:rPr>
        <w:t xml:space="preserve"> érkeznek.</w:t>
      </w:r>
    </w:p>
    <w:p w14:paraId="33374103" w14:textId="77777777" w:rsidR="00F575EC" w:rsidRPr="00FE5CC9" w:rsidRDefault="00F61364" w:rsidP="00911B32">
      <w:pPr>
        <w:spacing w:after="0" w:line="360" w:lineRule="auto"/>
        <w:ind w:firstLine="720"/>
        <w:jc w:val="both"/>
        <w:rPr>
          <w:rFonts w:ascii="Times New Roman" w:hAnsi="Times New Roman"/>
          <w:rPrChange w:id="4149" w:author="laca" w:date="2015-06-14T16:50:00Z">
            <w:rPr>
              <w:rFonts w:ascii="Times New Roman" w:hAnsi="Times New Roman"/>
            </w:rPr>
          </w:rPrChange>
        </w:rPr>
      </w:pPr>
      <w:r w:rsidRPr="00FE5CC9">
        <w:rPr>
          <w:rFonts w:ascii="Times New Roman" w:hAnsi="Times New Roman"/>
          <w:noProof/>
          <w:lang w:eastAsia="hu-HU"/>
          <w:rPrChange w:id="4150" w:author="laca" w:date="2015-06-14T16:50:00Z">
            <w:rPr>
              <w:rFonts w:ascii="Times New Roman" w:hAnsi="Times New Roman"/>
              <w:noProof/>
              <w:lang w:eastAsia="hu-HU"/>
            </w:rPr>
          </w:rPrChange>
        </w:rPr>
      </w:r>
      <w:r w:rsidRPr="00FE5CC9">
        <w:rPr>
          <w:rFonts w:ascii="Times New Roman" w:hAnsi="Times New Roman"/>
          <w:noProof/>
          <w:lang w:eastAsia="hu-HU"/>
          <w:rPrChange w:id="4151" w:author="laca" w:date="2015-06-14T16:50:00Z">
            <w:rPr>
              <w:rFonts w:ascii="Times New Roman" w:hAnsi="Times New Roman"/>
              <w:noProof/>
              <w:lang w:eastAsia="hu-HU"/>
            </w:rPr>
          </w:rPrChange>
        </w:rPr>
        <w:pict w14:anchorId="02CD59AB">
          <v:group id="Group 69" o:spid="_x0000_s1102" style="width:414.35pt;height:204.55pt;mso-position-horizontal-relative:char;mso-position-vertical-relative:line" coordorigin=",2286" coordsize="43389,22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">
            <v:shape id="Picture 40" o:spid="_x0000_s1103" type="#_x0000_t75" style="position:absolute;top:2286;width:43389;height:188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1wn7BAAAA2wAAAA8AAABkcnMvZG93bnJldi54bWxET01rAjEQvQv9D2EKvWm2UsSuRqliUTyp&#10;VfQ4JNPN2s1k2aS6/ntzEDw+3vd42rpKXKgJpWcF770MBLH2puRCwf7nuzsEESKywcozKbhRgOnk&#10;pTPG3Pgrb+myi4VIIRxyVGBjrHMpg7bkMPR8TZy4X984jAk2hTQNXlO4q2Q/ywbSYcmpwWJNc0v6&#10;b/fvFPj98vzZH6437nA620zrxXG2XSj19tp+jUBEauNT/HCvjIKPtD59ST9AT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1wn7BAAAA2wAAAA8AAAAAAAAAAAAAAAAAnwIA&#10;AGRycy9kb3ducmV2LnhtbFBLBQYAAAAABAAEAPcAAACNAwAAAAA=&#10;">
              <v:imagedata r:id="rId37" o:title=""/>
              <v:path arrowok="t"/>
            </v:shape>
            <v:shape id="Text Box 68" o:spid="_x0000_s1104" type="#_x0000_t202" style="position:absolute;top:21869;width:43389;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14:paraId="0628354F" w14:textId="3EE5D096" w:rsidR="00FC3556" w:rsidRPr="00760537" w:rsidRDefault="00FC3556" w:rsidP="009A4A2D">
                    <w:pPr>
                      <w:pStyle w:val="Caption"/>
                      <w:jc w:val="center"/>
                      <w:rPr>
                        <w:rFonts w:ascii="Times New Roman" w:hAnsi="Times New Roman"/>
                        <w:noProof/>
                        <w:sz w:val="24"/>
                        <w:szCs w:val="24"/>
                      </w:rPr>
                    </w:pPr>
                    <w:bookmarkStart w:id="4152" w:name="_Ref420524887"/>
                    <w:bookmarkStart w:id="4153" w:name="_Toc422064053"/>
                    <w:r>
                      <w:t xml:space="preserve">Kép. </w:t>
                    </w:r>
                    <w:ins w:id="4154" w:author="laca" w:date="2015-06-14T12:08:00Z">
                      <w:r>
                        <w:fldChar w:fldCharType="begin"/>
                      </w:r>
                      <w:r>
                        <w:instrText xml:space="preserve"> STYLEREF 1 \s </w:instrText>
                      </w:r>
                    </w:ins>
                    <w:r>
                      <w:fldChar w:fldCharType="separate"/>
                    </w:r>
                    <w:r>
                      <w:rPr>
                        <w:noProof/>
                      </w:rPr>
                      <w:t>3</w:t>
                    </w:r>
                    <w:ins w:id="4155" w:author="laca" w:date="2015-06-14T12:08:00Z">
                      <w:r>
                        <w:fldChar w:fldCharType="end"/>
                      </w:r>
                      <w:r>
                        <w:t>.</w:t>
                      </w:r>
                      <w:r>
                        <w:fldChar w:fldCharType="begin"/>
                      </w:r>
                      <w:r>
                        <w:instrText xml:space="preserve"> SEQ Kép. \* ARABIC \s 1 </w:instrText>
                      </w:r>
                    </w:ins>
                    <w:r>
                      <w:fldChar w:fldCharType="separate"/>
                    </w:r>
                    <w:ins w:id="4156" w:author="laca" w:date="2015-06-14T12:08:00Z">
                      <w:r>
                        <w:rPr>
                          <w:noProof/>
                        </w:rPr>
                        <w:t>26</w:t>
                      </w:r>
                      <w:r>
                        <w:fldChar w:fldCharType="end"/>
                      </w:r>
                    </w:ins>
                    <w:del w:id="4157"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25</w:delText>
                      </w:r>
                      <w:r w:rsidDel="002E2EC5">
                        <w:rPr>
                          <w:noProof/>
                        </w:rPr>
                        <w:fldChar w:fldCharType="end"/>
                      </w:r>
                    </w:del>
                    <w:bookmarkEnd w:id="4152"/>
                    <w:r>
                      <w:t xml:space="preserve"> Sebesség mérő modul felépítése</w:t>
                    </w:r>
                    <w:bookmarkEnd w:id="4153"/>
                  </w:p>
                </w:txbxContent>
              </v:textbox>
            </v:shape>
            <w10:anchorlock/>
          </v:group>
        </w:pict>
      </w:r>
      <w:r w:rsidR="00EA6212" w:rsidRPr="00FE5CC9">
        <w:rPr>
          <w:rFonts w:ascii="Times New Roman" w:hAnsi="Times New Roman"/>
          <w:rPrChange w:id="4158" w:author="laca" w:date="2015-06-14T16:50:00Z">
            <w:rPr>
              <w:rFonts w:ascii="Times New Roman" w:hAnsi="Times New Roman"/>
            </w:rPr>
          </w:rPrChange>
        </w:rPr>
        <w:t>A modulban megtalálható a pozíció mérésénél kifejtet számláló logika, tároló logika és él detektáló logika, valamint itt még jelen van egy 5 mintás átlagoló szűrő. A szűrő tartalmaz öt regiszter</w:t>
      </w:r>
      <w:r w:rsidR="00E94CDC" w:rsidRPr="00FE5CC9">
        <w:rPr>
          <w:rFonts w:ascii="Times New Roman" w:hAnsi="Times New Roman"/>
          <w:rPrChange w:id="4159" w:author="laca" w:date="2015-06-14T16:50:00Z">
            <w:rPr>
              <w:rFonts w:ascii="Times New Roman" w:hAnsi="Times New Roman"/>
            </w:rPr>
          </w:rPrChange>
        </w:rPr>
        <w:t>t,</w:t>
      </w:r>
      <w:r w:rsidR="00ED22AB" w:rsidRPr="00FE5CC9">
        <w:rPr>
          <w:rFonts w:ascii="Times New Roman" w:hAnsi="Times New Roman"/>
          <w:rPrChange w:id="4160" w:author="laca" w:date="2015-06-14T16:50:00Z">
            <w:rPr>
              <w:rFonts w:ascii="Times New Roman" w:hAnsi="Times New Roman"/>
            </w:rPr>
          </w:rPrChange>
        </w:rPr>
        <w:t xml:space="preserve"> amelyek FIFO láncot alkotnak. A regiszterek és az összeadó modulok típusa megegyezik a tároló regiszter típusával. A mért sebesség értékek bekerülnek A FIFO struktúrába, minden </w:t>
      </w:r>
      <w:proofErr w:type="spellStart"/>
      <w:r w:rsidR="00ED22AB" w:rsidRPr="00FE5CC9">
        <w:rPr>
          <w:rFonts w:ascii="Times New Roman" w:hAnsi="Times New Roman"/>
          <w:rPrChange w:id="4161" w:author="laca" w:date="2015-06-14T16:50:00Z">
            <w:rPr>
              <w:rFonts w:ascii="Times New Roman" w:hAnsi="Times New Roman"/>
            </w:rPr>
          </w:rPrChange>
        </w:rPr>
        <w:t>Ts</w:t>
      </w:r>
      <w:proofErr w:type="spellEnd"/>
      <w:r w:rsidR="00ED22AB" w:rsidRPr="00FE5CC9">
        <w:rPr>
          <w:rFonts w:ascii="Times New Roman" w:hAnsi="Times New Roman"/>
          <w:rPrChange w:id="4162" w:author="laca" w:date="2015-06-14T16:50:00Z">
            <w:rPr>
              <w:rFonts w:ascii="Times New Roman" w:hAnsi="Times New Roman"/>
            </w:rPr>
          </w:rPrChange>
        </w:rPr>
        <w:t xml:space="preserve"> impulzus érkezésekor a FIFO elejére illesztődik a mért érték. Minden </w:t>
      </w:r>
      <w:r w:rsidR="008E54C5" w:rsidRPr="00FE5CC9">
        <w:rPr>
          <w:rFonts w:ascii="Times New Roman" w:hAnsi="Times New Roman"/>
          <w:rPrChange w:id="4163" w:author="laca" w:date="2015-06-14T16:50:00Z">
            <w:rPr>
              <w:rFonts w:ascii="Times New Roman" w:hAnsi="Times New Roman"/>
            </w:rPr>
          </w:rPrChange>
        </w:rPr>
        <w:t>impulzus felfutó élére</w:t>
      </w:r>
      <w:r w:rsidR="00A25786" w:rsidRPr="00FE5CC9">
        <w:rPr>
          <w:rFonts w:ascii="Times New Roman" w:hAnsi="Times New Roman"/>
          <w:rPrChange w:id="4164" w:author="laca" w:date="2015-06-14T16:50:00Z">
            <w:rPr>
              <w:rFonts w:ascii="Times New Roman" w:hAnsi="Times New Roman"/>
            </w:rPr>
          </w:rPrChange>
        </w:rPr>
        <w:t xml:space="preserve"> összegződik a</w:t>
      </w:r>
      <w:r w:rsidR="00F575EC" w:rsidRPr="00FE5CC9">
        <w:rPr>
          <w:rFonts w:ascii="Times New Roman" w:hAnsi="Times New Roman"/>
          <w:rPrChange w:id="4165" w:author="laca" w:date="2015-06-14T16:50:00Z">
            <w:rPr>
              <w:rFonts w:ascii="Times New Roman" w:hAnsi="Times New Roman"/>
            </w:rPr>
          </w:rPrChange>
        </w:rPr>
        <w:t xml:space="preserve"> FIFO tarta</w:t>
      </w:r>
      <w:r w:rsidR="005D1BE6" w:rsidRPr="00FE5CC9">
        <w:rPr>
          <w:rFonts w:ascii="Times New Roman" w:hAnsi="Times New Roman"/>
          <w:rPrChange w:id="4166" w:author="laca" w:date="2015-06-14T16:50:00Z">
            <w:rPr>
              <w:rFonts w:ascii="Times New Roman" w:hAnsi="Times New Roman"/>
            </w:rPr>
          </w:rPrChange>
        </w:rPr>
        <w:t>l</w:t>
      </w:r>
      <w:r w:rsidR="00F575EC" w:rsidRPr="00FE5CC9">
        <w:rPr>
          <w:rFonts w:ascii="Times New Roman" w:hAnsi="Times New Roman"/>
          <w:rPrChange w:id="4167" w:author="laca" w:date="2015-06-14T16:50:00Z">
            <w:rPr>
              <w:rFonts w:ascii="Times New Roman" w:hAnsi="Times New Roman"/>
            </w:rPr>
          </w:rPrChange>
        </w:rPr>
        <w:t>ma.</w:t>
      </w:r>
    </w:p>
    <w:p w14:paraId="69C5DDB7" w14:textId="77777777" w:rsidR="0019600C" w:rsidRPr="00FE5CC9" w:rsidRDefault="00ED22AB" w:rsidP="00911B32">
      <w:pPr>
        <w:spacing w:after="0" w:line="360" w:lineRule="auto"/>
        <w:ind w:firstLine="720"/>
        <w:jc w:val="both"/>
        <w:rPr>
          <w:rFonts w:ascii="Times New Roman" w:hAnsi="Times New Roman"/>
          <w:rPrChange w:id="4168" w:author="laca" w:date="2015-06-14T16:50:00Z">
            <w:rPr>
              <w:rFonts w:ascii="Times New Roman" w:hAnsi="Times New Roman"/>
            </w:rPr>
          </w:rPrChange>
        </w:rPr>
      </w:pPr>
      <w:r w:rsidRPr="00FE5CC9">
        <w:rPr>
          <w:rFonts w:ascii="Times New Roman" w:hAnsi="Times New Roman"/>
          <w:rPrChange w:id="4169" w:author="laca" w:date="2015-06-14T16:50:00Z">
            <w:rPr>
              <w:rFonts w:ascii="Times New Roman" w:hAnsi="Times New Roman"/>
            </w:rPr>
          </w:rPrChange>
        </w:rPr>
        <w:lastRenderedPageBreak/>
        <w:t xml:space="preserve">Az összeget elosztjuk a regiszterek számával (5) Mivel a regiszterek száma időben nem változik, ezért alkalmazhatjuk a 1/(regiszterek száma) való szorzást. A tároló regiszter minden mintavételi impulzus érkezésekor </w:t>
      </w:r>
      <w:proofErr w:type="spellStart"/>
      <w:r w:rsidRPr="00FE5CC9">
        <w:rPr>
          <w:rFonts w:ascii="Times New Roman" w:hAnsi="Times New Roman"/>
          <w:rPrChange w:id="4170" w:author="laca" w:date="2015-06-14T16:50:00Z">
            <w:rPr>
              <w:rFonts w:ascii="Times New Roman" w:hAnsi="Times New Roman"/>
            </w:rPr>
          </w:rPrChange>
        </w:rPr>
        <w:t>reset</w:t>
      </w:r>
      <w:proofErr w:type="spellEnd"/>
      <w:r w:rsidRPr="00FE5CC9">
        <w:rPr>
          <w:rFonts w:ascii="Times New Roman" w:hAnsi="Times New Roman"/>
          <w:rPrChange w:id="4171" w:author="laca" w:date="2015-06-14T16:50:00Z">
            <w:rPr>
              <w:rFonts w:ascii="Times New Roman" w:hAnsi="Times New Roman"/>
            </w:rPr>
          </w:rPrChange>
        </w:rPr>
        <w:t xml:space="preserve"> állapotba kerül, így az értéke 0 lesz. A modulból kivezetjük mind a szűrt, mind a szűretlen értékeket.</w:t>
      </w:r>
    </w:p>
    <w:p w14:paraId="66D79636" w14:textId="77777777" w:rsidR="009A4A2D" w:rsidRPr="00FE5CC9" w:rsidRDefault="00ED22AB" w:rsidP="0071433B">
      <w:pPr>
        <w:pStyle w:val="Heading5"/>
        <w:spacing w:line="360" w:lineRule="auto"/>
        <w:jc w:val="both"/>
        <w:rPr>
          <w:rPrChange w:id="4172" w:author="laca" w:date="2015-06-14T16:50:00Z">
            <w:rPr/>
          </w:rPrChange>
        </w:rPr>
        <w:pPrChange w:id="4173" w:author="laca" w:date="2015-06-14T14:00:00Z">
          <w:pPr>
            <w:pStyle w:val="Heading5"/>
            <w:jc w:val="both"/>
          </w:pPr>
        </w:pPrChange>
      </w:pPr>
      <w:r w:rsidRPr="00FE5CC9">
        <w:rPr>
          <w:rPrChange w:id="4174" w:author="laca" w:date="2015-06-14T16:50:00Z">
            <w:rPr/>
          </w:rPrChange>
        </w:rPr>
        <w:t>Hardveres mérések</w:t>
      </w:r>
    </w:p>
    <w:p w14:paraId="77AA828F" w14:textId="77777777" w:rsidR="00FB2E76" w:rsidRPr="00FE5CC9" w:rsidRDefault="00ED22AB" w:rsidP="0071433B">
      <w:pPr>
        <w:spacing w:after="0" w:line="360" w:lineRule="auto"/>
        <w:ind w:firstLine="720"/>
        <w:jc w:val="both"/>
        <w:rPr>
          <w:noProof/>
          <w:rPrChange w:id="4175" w:author="laca" w:date="2015-06-14T16:50:00Z">
            <w:rPr>
              <w:noProof/>
            </w:rPr>
          </w:rPrChange>
        </w:rPr>
      </w:pPr>
      <w:r w:rsidRPr="00FE5CC9">
        <w:rPr>
          <w:rFonts w:ascii="Times New Roman" w:hAnsi="Times New Roman"/>
          <w:rPrChange w:id="4176" w:author="laca" w:date="2015-06-14T16:50:00Z">
            <w:rPr>
              <w:rFonts w:ascii="Times New Roman" w:hAnsi="Times New Roman"/>
            </w:rPr>
          </w:rPrChange>
        </w:rPr>
        <w:t xml:space="preserve">A mérések során </w:t>
      </w:r>
      <w:r w:rsidR="00F61364" w:rsidRPr="00FE5CC9">
        <w:rPr>
          <w:rPrChange w:id="4177" w:author="laca" w:date="2015-06-14T16:50:00Z">
            <w:rPr/>
          </w:rPrChange>
        </w:rPr>
        <w:fldChar w:fldCharType="begin"/>
      </w:r>
      <w:r w:rsidR="00F61364" w:rsidRPr="00FE5CC9">
        <w:rPr>
          <w:rPrChange w:id="4178" w:author="laca" w:date="2015-06-14T16:50:00Z">
            <w:rPr/>
          </w:rPrChange>
        </w:rPr>
        <w:instrText xml:space="preserve"> REF _Ref420523165 \h  \* MERGEFORMAT </w:instrText>
      </w:r>
      <w:r w:rsidR="00F61364" w:rsidRPr="00FE5CC9">
        <w:rPr>
          <w:rPrChange w:id="4179" w:author="laca" w:date="2015-06-14T16:50:00Z">
            <w:rPr/>
          </w:rPrChange>
        </w:rPr>
      </w:r>
      <w:r w:rsidR="00F61364" w:rsidRPr="00FE5CC9">
        <w:rPr>
          <w:rPrChange w:id="4180" w:author="laca" w:date="2015-06-14T16:50:00Z">
            <w:rPr/>
          </w:rPrChange>
        </w:rPr>
        <w:fldChar w:fldCharType="separate"/>
      </w:r>
      <w:r w:rsidR="00096DBB" w:rsidRPr="00FE5CC9">
        <w:rPr>
          <w:rPrChange w:id="4181" w:author="laca" w:date="2015-06-14T16:50:00Z">
            <w:rPr/>
          </w:rPrChange>
        </w:rPr>
        <w:t xml:space="preserve">Kép. </w:t>
      </w:r>
      <w:r w:rsidR="00096DBB" w:rsidRPr="00FE5CC9">
        <w:rPr>
          <w:noProof/>
          <w:rPrChange w:id="4182" w:author="laca" w:date="2015-06-14T16:50:00Z">
            <w:rPr>
              <w:noProof/>
            </w:rPr>
          </w:rPrChange>
        </w:rPr>
        <w:t>3.30</w:t>
      </w:r>
      <w:r w:rsidR="00F61364" w:rsidRPr="00FE5CC9">
        <w:rPr>
          <w:rPrChange w:id="4183" w:author="laca" w:date="2015-06-14T16:50:00Z">
            <w:rPr/>
          </w:rPrChange>
        </w:rPr>
        <w:fldChar w:fldCharType="end"/>
      </w:r>
      <w:r w:rsidR="00177332" w:rsidRPr="00FE5CC9">
        <w:rPr>
          <w:rFonts w:ascii="Times New Roman" w:hAnsi="Times New Roman"/>
          <w:rPrChange w:id="4184" w:author="laca" w:date="2015-06-14T16:50:00Z">
            <w:rPr>
              <w:rFonts w:ascii="Times New Roman" w:hAnsi="Times New Roman"/>
            </w:rPr>
          </w:rPrChange>
        </w:rPr>
        <w:t>látható egy DC motornak a tengelyén mért fordulatszáma</w:t>
      </w:r>
      <w:r w:rsidR="00CD0731" w:rsidRPr="00FE5CC9">
        <w:rPr>
          <w:rFonts w:ascii="Times New Roman" w:hAnsi="Times New Roman"/>
          <w:rPrChange w:id="4185" w:author="laca" w:date="2015-06-14T16:50:00Z">
            <w:rPr>
              <w:rFonts w:ascii="Times New Roman" w:hAnsi="Times New Roman"/>
            </w:rPr>
          </w:rPrChange>
        </w:rPr>
        <w:t>, miközben a motor</w:t>
      </w:r>
      <w:r w:rsidRPr="00FE5CC9">
        <w:rPr>
          <w:rFonts w:ascii="Times New Roman" w:hAnsi="Times New Roman"/>
          <w:rPrChange w:id="4186" w:author="laca" w:date="2015-06-14T16:50:00Z">
            <w:rPr>
              <w:rFonts w:ascii="Times New Roman" w:hAnsi="Times New Roman"/>
            </w:rPr>
          </w:rPrChange>
        </w:rPr>
        <w:t xml:space="preserve"> maximális sebességen pörög. Ahhoz hogy eltudjuk végezni a </w:t>
      </w:r>
      <w:proofErr w:type="spellStart"/>
      <w:r w:rsidRPr="00FE5CC9">
        <w:rPr>
          <w:rFonts w:ascii="Times New Roman" w:hAnsi="Times New Roman"/>
          <w:rPrChange w:id="4187" w:author="laca" w:date="2015-06-14T16:50:00Z">
            <w:rPr>
              <w:rFonts w:ascii="Times New Roman" w:hAnsi="Times New Roman"/>
            </w:rPr>
          </w:rPrChange>
        </w:rPr>
        <w:t>szimulációkataz</w:t>
      </w:r>
      <w:proofErr w:type="spellEnd"/>
      <w:r w:rsidRPr="00FE5CC9">
        <w:rPr>
          <w:rFonts w:ascii="Times New Roman" w:hAnsi="Times New Roman"/>
          <w:rPrChange w:id="4188" w:author="laca" w:date="2015-06-14T16:50:00Z">
            <w:rPr>
              <w:rFonts w:ascii="Times New Roman" w:hAnsi="Times New Roman"/>
            </w:rPr>
          </w:rPrChange>
        </w:rPr>
        <w:t xml:space="preserve"> inkrementális szenzort hardveresen illesztenünk, kell az FPGA kivezetéseire, amelyet a „</w:t>
      </w:r>
      <w:proofErr w:type="spellStart"/>
      <w:r w:rsidRPr="00FE5CC9">
        <w:rPr>
          <w:rFonts w:ascii="Times New Roman" w:hAnsi="Times New Roman"/>
          <w:i/>
          <w:rPrChange w:id="4189" w:author="laca" w:date="2015-06-14T16:50:00Z">
            <w:rPr>
              <w:rFonts w:ascii="Times New Roman" w:hAnsi="Times New Roman"/>
              <w:i/>
            </w:rPr>
          </w:rPrChange>
        </w:rPr>
        <w:t>Sensor</w:t>
      </w:r>
      <w:proofErr w:type="spellEnd"/>
      <w:r w:rsidRPr="00FE5CC9">
        <w:rPr>
          <w:rFonts w:ascii="Times New Roman" w:hAnsi="Times New Roman"/>
          <w:rPrChange w:id="4190" w:author="laca" w:date="2015-06-14T16:50:00Z">
            <w:rPr>
              <w:rFonts w:ascii="Times New Roman" w:hAnsi="Times New Roman"/>
            </w:rPr>
          </w:rPrChange>
        </w:rPr>
        <w:t>” modul old meg.</w:t>
      </w:r>
    </w:p>
    <w:p w14:paraId="635FAC32" w14:textId="77777777" w:rsidR="00D6160D" w:rsidRPr="00FE5CC9" w:rsidRDefault="00F61364" w:rsidP="00911B32">
      <w:pPr>
        <w:spacing w:after="0" w:line="360" w:lineRule="auto"/>
        <w:ind w:firstLine="720"/>
        <w:jc w:val="both"/>
        <w:rPr>
          <w:rFonts w:ascii="Times New Roman" w:hAnsi="Times New Roman"/>
          <w:rPrChange w:id="4191" w:author="laca" w:date="2015-06-14T16:50:00Z">
            <w:rPr>
              <w:rFonts w:ascii="Times New Roman" w:hAnsi="Times New Roman"/>
            </w:rPr>
          </w:rPrChange>
        </w:rPr>
      </w:pPr>
      <w:r w:rsidRPr="00FE5CC9">
        <w:rPr>
          <w:noProof/>
          <w:lang w:eastAsia="hu-HU"/>
          <w:rPrChange w:id="4192" w:author="laca" w:date="2015-06-14T16:50:00Z">
            <w:rPr>
              <w:noProof/>
              <w:lang w:eastAsia="hu-HU"/>
            </w:rPr>
          </w:rPrChange>
        </w:rPr>
      </w:r>
      <w:r w:rsidRPr="00FE5CC9">
        <w:rPr>
          <w:noProof/>
          <w:lang w:eastAsia="hu-HU"/>
          <w:rPrChange w:id="4193" w:author="laca" w:date="2015-06-14T16:50:00Z">
            <w:rPr>
              <w:noProof/>
              <w:lang w:eastAsia="hu-HU"/>
            </w:rPr>
          </w:rPrChange>
        </w:rPr>
        <w:pict w14:anchorId="5EC77671">
          <v:group id="Group 121" o:spid="_x0000_s1105" style="width:422.75pt;height:168.35pt;mso-position-horizontal-relative:char;mso-position-vertical-relative:line" coordsize="53689,213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">
            <v:shape id="Picture 47" o:spid="_x0000_s1106" type="#_x0000_t75" style="position:absolute;width:53689;height:182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5IWnFAAAA2wAAAA8AAABkcnMvZG93bnJldi54bWxEj09rAjEUxO9Cv0N4hd40a6nWrhtFFNFD&#10;BWuLenxs3v6hm5dlE3X105uC0OMwM79hkmlrKnGmxpWWFfR7EQji1OqScwU/38vuCITzyBory6Tg&#10;Sg6mk6dOgrG2F/6i887nIkDYxaig8L6OpXRpQQZdz9bEwctsY9AH2eRSN3gJcFPJ1ygaSoMlh4UC&#10;a5oXlP7uTkbBYL+ROPKr6vOQ2dt+cZx9IG+VenluZ2MQnlr/H36011rB2zv8fQk/QE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SFpxQAAANsAAAAPAAAAAAAAAAAAAAAA&#10;AJ8CAABkcnMvZG93bnJldi54bWxQSwUGAAAAAAQABAD3AAAAkQMAAAAA&#10;">
              <v:imagedata r:id="rId38" o:title=""/>
              <v:path arrowok="t"/>
            </v:shape>
            <v:shape id="Text Box 120" o:spid="_x0000_s1107" type="#_x0000_t202" style="position:absolute;top:18796;width:53689;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33E3B489" w:rsidR="00FC3556" w:rsidRPr="0010299A" w:rsidRDefault="00FC3556" w:rsidP="00846DFE">
                    <w:pPr>
                      <w:pStyle w:val="Caption"/>
                      <w:jc w:val="center"/>
                      <w:rPr>
                        <w:noProof/>
                        <w:sz w:val="24"/>
                        <w:szCs w:val="24"/>
                      </w:rPr>
                    </w:pPr>
                    <w:bookmarkStart w:id="4194" w:name="_Toc422064054"/>
                    <w:r>
                      <w:t xml:space="preserve">Kép. </w:t>
                    </w:r>
                    <w:ins w:id="4195" w:author="laca" w:date="2015-06-14T12:08:00Z">
                      <w:r>
                        <w:fldChar w:fldCharType="begin"/>
                      </w:r>
                      <w:r>
                        <w:instrText xml:space="preserve"> STYLEREF 1 \s </w:instrText>
                      </w:r>
                    </w:ins>
                    <w:r>
                      <w:fldChar w:fldCharType="separate"/>
                    </w:r>
                    <w:r>
                      <w:rPr>
                        <w:noProof/>
                      </w:rPr>
                      <w:t>3</w:t>
                    </w:r>
                    <w:ins w:id="4196" w:author="laca" w:date="2015-06-14T12:08:00Z">
                      <w:r>
                        <w:fldChar w:fldCharType="end"/>
                      </w:r>
                      <w:r>
                        <w:t>.</w:t>
                      </w:r>
                      <w:r>
                        <w:fldChar w:fldCharType="begin"/>
                      </w:r>
                      <w:r>
                        <w:instrText xml:space="preserve"> SEQ Kép. \* ARABIC \s 1 </w:instrText>
                      </w:r>
                    </w:ins>
                    <w:r>
                      <w:fldChar w:fldCharType="separate"/>
                    </w:r>
                    <w:ins w:id="4197" w:author="laca" w:date="2015-06-14T12:08:00Z">
                      <w:r>
                        <w:rPr>
                          <w:noProof/>
                        </w:rPr>
                        <w:t>27</w:t>
                      </w:r>
                      <w:r>
                        <w:fldChar w:fldCharType="end"/>
                      </w:r>
                    </w:ins>
                    <w:del w:id="419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26</w:delText>
                      </w:r>
                      <w:r w:rsidDel="002E2EC5">
                        <w:rPr>
                          <w:noProof/>
                        </w:rPr>
                        <w:fldChar w:fldCharType="end"/>
                      </w:r>
                    </w:del>
                    <w:r>
                      <w:t xml:space="preserve">Dc motor sebességének mérése </w:t>
                    </w:r>
                    <w:proofErr w:type="spellStart"/>
                    <w:r>
                      <w:t>Fpga</w:t>
                    </w:r>
                    <w:proofErr w:type="spellEnd"/>
                    <w:r>
                      <w:t xml:space="preserve"> lapon</w:t>
                    </w:r>
                    <w:bookmarkEnd w:id="4194"/>
                  </w:p>
                </w:txbxContent>
              </v:textbox>
            </v:shape>
            <w10:anchorlock/>
          </v:group>
        </w:pict>
      </w:r>
    </w:p>
    <w:p w14:paraId="685DEAEE" w14:textId="4D3B4592" w:rsidR="00FB2E76" w:rsidRPr="00FE5CC9" w:rsidRDefault="00570A87" w:rsidP="00A05E75">
      <w:pPr>
        <w:spacing w:after="0" w:line="360" w:lineRule="auto"/>
        <w:ind w:firstLine="720"/>
        <w:jc w:val="both"/>
        <w:rPr>
          <w:rFonts w:ascii="Times New Roman" w:hAnsi="Times New Roman"/>
          <w:noProof/>
          <w:rPrChange w:id="4199" w:author="laca" w:date="2015-06-14T16:50:00Z">
            <w:rPr>
              <w:rFonts w:ascii="Times New Roman" w:hAnsi="Times New Roman"/>
              <w:noProof/>
            </w:rPr>
          </w:rPrChange>
        </w:rPr>
      </w:pPr>
      <w:r w:rsidRPr="00FE5CC9">
        <w:rPr>
          <w:rFonts w:ascii="Times New Roman" w:hAnsi="Times New Roman"/>
          <w:rPrChange w:id="4200" w:author="laca" w:date="2015-06-14T16:50:00Z">
            <w:rPr>
              <w:rFonts w:ascii="Times New Roman" w:hAnsi="Times New Roman"/>
            </w:rPr>
          </w:rPrChange>
        </w:rPr>
        <w:tab/>
      </w:r>
      <w:r w:rsidR="00625BF9" w:rsidRPr="00FE5CC9">
        <w:rPr>
          <w:rFonts w:ascii="Times New Roman" w:hAnsi="Times New Roman"/>
          <w:rPrChange w:id="4201" w:author="laca" w:date="2015-06-14T16:50:00Z">
            <w:rPr>
              <w:rFonts w:ascii="Times New Roman" w:hAnsi="Times New Roman"/>
            </w:rPr>
          </w:rPrChange>
        </w:rPr>
        <w:t xml:space="preserve">A </w:t>
      </w:r>
      <w:r w:rsidR="00F61364" w:rsidRPr="00FE5CC9">
        <w:rPr>
          <w:rPrChange w:id="4202" w:author="laca" w:date="2015-06-14T16:50:00Z">
            <w:rPr/>
          </w:rPrChange>
        </w:rPr>
        <w:fldChar w:fldCharType="begin"/>
      </w:r>
      <w:r w:rsidR="00F61364" w:rsidRPr="00FE5CC9">
        <w:rPr>
          <w:rPrChange w:id="4203" w:author="laca" w:date="2015-06-14T16:50:00Z">
            <w:rPr/>
          </w:rPrChange>
        </w:rPr>
        <w:instrText xml:space="preserve"> REF _Ref420523108 \h  \* MERGEFORMAT </w:instrText>
      </w:r>
      <w:r w:rsidR="00F61364" w:rsidRPr="00FE5CC9">
        <w:rPr>
          <w:rPrChange w:id="4204" w:author="laca" w:date="2015-06-14T16:50:00Z">
            <w:rPr/>
          </w:rPrChange>
        </w:rPr>
      </w:r>
      <w:r w:rsidR="00F61364" w:rsidRPr="00FE5CC9">
        <w:rPr>
          <w:rPrChange w:id="4205" w:author="laca" w:date="2015-06-14T16:50:00Z">
            <w:rPr/>
          </w:rPrChange>
        </w:rPr>
        <w:fldChar w:fldCharType="separate"/>
      </w:r>
      <w:r w:rsidR="00096DBB" w:rsidRPr="00FE5CC9">
        <w:rPr>
          <w:rPrChange w:id="4206" w:author="laca" w:date="2015-06-14T16:50:00Z">
            <w:rPr/>
          </w:rPrChange>
        </w:rPr>
        <w:t xml:space="preserve">Kép. </w:t>
      </w:r>
      <w:r w:rsidR="00096DBB" w:rsidRPr="00FE5CC9">
        <w:rPr>
          <w:noProof/>
          <w:rPrChange w:id="4207" w:author="laca" w:date="2015-06-14T16:50:00Z">
            <w:rPr>
              <w:noProof/>
            </w:rPr>
          </w:rPrChange>
        </w:rPr>
        <w:t>3.27</w:t>
      </w:r>
      <w:r w:rsidR="00F61364" w:rsidRPr="00FE5CC9">
        <w:rPr>
          <w:rPrChange w:id="4208" w:author="laca" w:date="2015-06-14T16:50:00Z">
            <w:rPr/>
          </w:rPrChange>
        </w:rPr>
        <w:fldChar w:fldCharType="end"/>
      </w:r>
      <w:r w:rsidR="00177332" w:rsidRPr="00FE5CC9">
        <w:rPr>
          <w:rFonts w:ascii="Times New Roman" w:hAnsi="Times New Roman"/>
          <w:rPrChange w:id="4209" w:author="laca" w:date="2015-06-14T16:50:00Z">
            <w:rPr>
              <w:rFonts w:ascii="Times New Roman" w:hAnsi="Times New Roman"/>
            </w:rPr>
          </w:rPrChange>
        </w:rPr>
        <w:t xml:space="preserve">látható a Hardveres szimulációhoz szükséges logika, </w:t>
      </w:r>
      <w:proofErr w:type="spellStart"/>
      <w:r w:rsidR="00177332" w:rsidRPr="00FE5CC9">
        <w:rPr>
          <w:rFonts w:ascii="Times New Roman" w:hAnsi="Times New Roman"/>
          <w:rPrChange w:id="4210" w:author="laca" w:date="2015-06-14T16:50:00Z">
            <w:rPr>
              <w:rFonts w:ascii="Times New Roman" w:hAnsi="Times New Roman"/>
            </w:rPr>
          </w:rPrChange>
        </w:rPr>
        <w:t>Sensor</w:t>
      </w:r>
      <w:proofErr w:type="spellEnd"/>
      <w:r w:rsidR="00177332" w:rsidRPr="00FE5CC9">
        <w:rPr>
          <w:rFonts w:ascii="Times New Roman" w:hAnsi="Times New Roman"/>
          <w:rPrChange w:id="4211" w:author="laca" w:date="2015-06-14T16:50:00Z">
            <w:rPr>
              <w:rFonts w:ascii="Times New Roman" w:hAnsi="Times New Roman"/>
            </w:rPr>
          </w:rPrChange>
        </w:rPr>
        <w:t xml:space="preserve"> modul tartalmazza az FPGA azon </w:t>
      </w:r>
      <w:r w:rsidR="00ED22AB" w:rsidRPr="00FE5CC9">
        <w:rPr>
          <w:rFonts w:ascii="Times New Roman" w:hAnsi="Times New Roman"/>
          <w:rPrChange w:id="4212" w:author="laca" w:date="2015-06-14T16:50:00Z">
            <w:rPr>
              <w:rFonts w:ascii="Times New Roman" w:hAnsi="Times New Roman"/>
            </w:rPr>
          </w:rPrChange>
        </w:rPr>
        <w:t>kivezetéseit</w:t>
      </w:r>
      <w:del w:id="4213" w:author="laca" w:date="2015-06-14T12:17:00Z">
        <w:r w:rsidR="00ED22AB" w:rsidRPr="00FE5CC9" w:rsidDel="00811183">
          <w:rPr>
            <w:rFonts w:ascii="Times New Roman" w:hAnsi="Times New Roman"/>
            <w:rPrChange w:id="4214" w:author="laca" w:date="2015-06-14T16:50:00Z">
              <w:rPr>
                <w:rFonts w:ascii="Times New Roman" w:hAnsi="Times New Roman"/>
              </w:rPr>
            </w:rPrChange>
          </w:rPr>
          <w:delText>,amelyekre</w:delText>
        </w:r>
      </w:del>
      <w:ins w:id="4215" w:author="laca" w:date="2015-06-14T12:17:00Z">
        <w:r w:rsidR="00811183" w:rsidRPr="00FE5CC9">
          <w:rPr>
            <w:rFonts w:ascii="Times New Roman" w:hAnsi="Times New Roman"/>
            <w:rPrChange w:id="4216" w:author="laca" w:date="2015-06-14T16:50:00Z">
              <w:rPr>
                <w:rFonts w:ascii="Times New Roman" w:hAnsi="Times New Roman"/>
              </w:rPr>
            </w:rPrChange>
          </w:rPr>
          <w:t>, amelyekre</w:t>
        </w:r>
      </w:ins>
      <w:r w:rsidR="00ED22AB" w:rsidRPr="00FE5CC9">
        <w:rPr>
          <w:rFonts w:ascii="Times New Roman" w:hAnsi="Times New Roman"/>
          <w:rPrChange w:id="4217" w:author="laca" w:date="2015-06-14T16:50:00Z">
            <w:rPr>
              <w:rFonts w:ascii="Times New Roman" w:hAnsi="Times New Roman"/>
            </w:rPr>
          </w:rPrChange>
        </w:rPr>
        <w:t xml:space="preserve"> az érzékelő fizikailag kapcsolva van. Az érzékelő jelei egy </w:t>
      </w:r>
      <w:proofErr w:type="spellStart"/>
      <w:r w:rsidR="00ED22AB" w:rsidRPr="00FE5CC9">
        <w:rPr>
          <w:rFonts w:ascii="Times New Roman" w:hAnsi="Times New Roman"/>
          <w:rPrChange w:id="4218" w:author="laca" w:date="2015-06-14T16:50:00Z">
            <w:rPr>
              <w:rFonts w:ascii="Times New Roman" w:hAnsi="Times New Roman"/>
            </w:rPr>
          </w:rPrChange>
        </w:rPr>
        <w:t>SpeedSensor</w:t>
      </w:r>
      <w:proofErr w:type="spellEnd"/>
      <w:r w:rsidR="00ED22AB" w:rsidRPr="00FE5CC9">
        <w:rPr>
          <w:rFonts w:ascii="Times New Roman" w:hAnsi="Times New Roman"/>
          <w:rPrChange w:id="4219" w:author="laca" w:date="2015-06-14T16:50:00Z">
            <w:rPr>
              <w:rFonts w:ascii="Times New Roman" w:hAnsi="Times New Roman"/>
            </w:rPr>
          </w:rPrChange>
        </w:rPr>
        <w:t xml:space="preserve"> (csak a jelek bekötésében segít) nevű modulon keresztül a feldolgozó modulba érkeznek be a jelek. Ugyanakkor még megtalálható egy </w:t>
      </w:r>
      <w:proofErr w:type="spellStart"/>
      <w:r w:rsidR="00ED22AB" w:rsidRPr="00FE5CC9">
        <w:rPr>
          <w:rFonts w:ascii="Times New Roman" w:hAnsi="Times New Roman"/>
          <w:rPrChange w:id="4220" w:author="laca" w:date="2015-06-14T16:50:00Z">
            <w:rPr>
              <w:rFonts w:ascii="Times New Roman" w:hAnsi="Times New Roman"/>
            </w:rPr>
          </w:rPrChange>
        </w:rPr>
        <w:t>SampleTime</w:t>
      </w:r>
      <w:proofErr w:type="spellEnd"/>
      <w:r w:rsidR="00ED22AB" w:rsidRPr="00FE5CC9">
        <w:rPr>
          <w:rFonts w:ascii="Times New Roman" w:hAnsi="Times New Roman"/>
          <w:rPrChange w:id="4221" w:author="laca" w:date="2015-06-14T16:50:00Z">
            <w:rPr>
              <w:rFonts w:ascii="Times New Roman" w:hAnsi="Times New Roman"/>
            </w:rPr>
          </w:rPrChange>
        </w:rPr>
        <w:t xml:space="preserve"> Generator1 nevű modul </w:t>
      </w:r>
      <w:proofErr w:type="gramStart"/>
      <w:r w:rsidR="00ED22AB" w:rsidRPr="00FE5CC9">
        <w:rPr>
          <w:rFonts w:ascii="Times New Roman" w:hAnsi="Times New Roman"/>
          <w:rPrChange w:id="4222" w:author="laca" w:date="2015-06-14T16:50:00Z">
            <w:rPr>
              <w:rFonts w:ascii="Times New Roman" w:hAnsi="Times New Roman"/>
            </w:rPr>
          </w:rPrChange>
        </w:rPr>
        <w:t>is</w:t>
      </w:r>
      <w:proofErr w:type="gramEnd"/>
      <w:r w:rsidR="00ED22AB" w:rsidRPr="00FE5CC9">
        <w:rPr>
          <w:rFonts w:ascii="Times New Roman" w:hAnsi="Times New Roman"/>
          <w:rPrChange w:id="4223" w:author="laca" w:date="2015-06-14T16:50:00Z">
            <w:rPr>
              <w:rFonts w:ascii="Times New Roman" w:hAnsi="Times New Roman"/>
            </w:rPr>
          </w:rPrChange>
        </w:rPr>
        <w:t xml:space="preserve"> amelynek a feladata( </w:t>
      </w:r>
      <m:oMath>
        <m:r>
          <w:rPr>
            <w:rFonts w:ascii="Cambria Math" w:hAnsi="Cambria Math"/>
            <w:rPrChange w:id="4224" w:author="laca" w:date="2015-06-14T16:50:00Z">
              <w:rPr>
                <w:rFonts w:ascii="Cambria Math" w:hAnsi="Cambria Math"/>
              </w:rPr>
            </w:rPrChange>
          </w:rPr>
          <m:t>Tper</m:t>
        </m:r>
      </m:oMath>
      <w:r w:rsidR="00ED22AB" w:rsidRPr="00FE5CC9">
        <w:rPr>
          <w:rFonts w:ascii="Times New Roman" w:hAnsi="Times New Roman"/>
          <w:rPrChange w:id="4225" w:author="laca" w:date="2015-06-14T16:50:00Z">
            <w:rPr>
              <w:rFonts w:ascii="Times New Roman" w:hAnsi="Times New Roman"/>
            </w:rPr>
          </w:rPrChange>
        </w:rPr>
        <w:t xml:space="preserve">) periódusú impulzusok generálása, a periódust </w:t>
      </w:r>
      <m:oMath>
        <m:r>
          <w:rPr>
            <w:rFonts w:ascii="Cambria Math" w:hAnsi="Cambria Math"/>
            <w:rPrChange w:id="4226" w:author="laca" w:date="2015-06-14T16:50:00Z">
              <w:rPr>
                <w:rFonts w:ascii="Cambria Math" w:hAnsi="Cambria Math"/>
              </w:rPr>
            </w:rPrChange>
          </w:rPr>
          <m:t>TSval</m:t>
        </m:r>
      </m:oMath>
      <w:r w:rsidR="00ED22AB" w:rsidRPr="00FE5CC9">
        <w:rPr>
          <w:rFonts w:ascii="Times New Roman" w:hAnsi="Times New Roman"/>
          <w:rPrChange w:id="4227" w:author="laca" w:date="2015-06-14T16:50:00Z">
            <w:rPr>
              <w:rFonts w:ascii="Times New Roman" w:hAnsi="Times New Roman"/>
            </w:rPr>
          </w:rPrChange>
        </w:rPr>
        <w:t xml:space="preserve"> bemeneten adhatjuk meg. A </w:t>
      </w:r>
      <m:oMath>
        <m:r>
          <w:rPr>
            <w:rFonts w:ascii="Cambria Math" w:hAnsi="Cambria Math"/>
            <w:rPrChange w:id="4228" w:author="laca" w:date="2015-06-14T16:50:00Z">
              <w:rPr>
                <w:rFonts w:ascii="Cambria Math" w:hAnsi="Cambria Math"/>
              </w:rPr>
            </w:rPrChange>
          </w:rPr>
          <m:t>Tper</m:t>
        </m:r>
      </m:oMath>
      <w:r w:rsidR="00ED22AB" w:rsidRPr="00FE5CC9">
        <w:rPr>
          <w:rFonts w:ascii="Times New Roman" w:hAnsi="Times New Roman"/>
          <w:rPrChange w:id="4229" w:author="laca" w:date="2015-06-14T16:50:00Z">
            <w:rPr>
              <w:rFonts w:ascii="Times New Roman" w:hAnsi="Times New Roman"/>
            </w:rPr>
          </w:rPrChange>
        </w:rPr>
        <w:t>kiszámolható ms-ban az alábbi összefüggéssel.</w:t>
      </w:r>
    </w:p>
    <w:p w14:paraId="760A9475" w14:textId="77777777" w:rsidR="00625BF9" w:rsidRPr="00FE5CC9" w:rsidRDefault="00F61364" w:rsidP="00BC64C7">
      <w:pPr>
        <w:spacing w:after="0" w:line="360" w:lineRule="auto"/>
        <w:ind w:firstLine="720"/>
        <w:jc w:val="both"/>
        <w:rPr>
          <w:rPrChange w:id="4230" w:author="laca" w:date="2015-06-14T16:50:00Z">
            <w:rPr/>
          </w:rPrChange>
        </w:rPr>
      </w:pPr>
      <w:r w:rsidRPr="00FE5CC9">
        <w:rPr>
          <w:rFonts w:ascii="Times New Roman" w:hAnsi="Times New Roman"/>
          <w:noProof/>
          <w:lang w:eastAsia="hu-HU"/>
          <w:rPrChange w:id="4231" w:author="laca" w:date="2015-06-14T16:50:00Z">
            <w:rPr>
              <w:rFonts w:ascii="Times New Roman" w:hAnsi="Times New Roman"/>
              <w:noProof/>
              <w:lang w:eastAsia="hu-HU"/>
            </w:rPr>
          </w:rPrChange>
        </w:rPr>
      </w:r>
      <w:r w:rsidRPr="00FE5CC9">
        <w:rPr>
          <w:rFonts w:ascii="Times New Roman" w:hAnsi="Times New Roman"/>
          <w:noProof/>
          <w:lang w:eastAsia="hu-HU"/>
          <w:rPrChange w:id="4232" w:author="laca" w:date="2015-06-14T16:50:00Z">
            <w:rPr>
              <w:rFonts w:ascii="Times New Roman" w:hAnsi="Times New Roman"/>
              <w:noProof/>
              <w:lang w:eastAsia="hu-HU"/>
            </w:rPr>
          </w:rPrChange>
        </w:rPr>
        <w:pict w14:anchorId="1AFF413F">
          <v:group id="Group 185" o:spid="_x0000_s1108" style="width:438.3pt;height:193.2pt;mso-position-horizontal-relative:char;mso-position-vertical-relative:line" coordsize="55664,245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">
            <v:shape id="Picture 122" o:spid="_x0000_s1109" type="#_x0000_t75" style="position:absolute;left:2411;width:45517;height:209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39" o:title=""/>
              <v:path arrowok="t"/>
            </v:shape>
            <v:shape id="Text Box 123" o:spid="_x0000_s1110" type="#_x0000_t202" style="position:absolute;top:21951;width:55664;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302CD0E7" w:rsidR="00FC3556" w:rsidRPr="004F5374" w:rsidRDefault="00FC3556" w:rsidP="00846DFE">
                    <w:pPr>
                      <w:pStyle w:val="Caption"/>
                      <w:rPr>
                        <w:rFonts w:ascii="Times New Roman" w:hAnsi="Times New Roman"/>
                        <w:noProof/>
                        <w:sz w:val="24"/>
                        <w:szCs w:val="24"/>
                      </w:rPr>
                    </w:pPr>
                    <w:bookmarkStart w:id="4233" w:name="_Ref420523108"/>
                    <w:bookmarkStart w:id="4234" w:name="_Toc422064055"/>
                    <w:r>
                      <w:t xml:space="preserve">Kép. </w:t>
                    </w:r>
                    <w:ins w:id="4235" w:author="laca" w:date="2015-06-14T12:08:00Z">
                      <w:r>
                        <w:fldChar w:fldCharType="begin"/>
                      </w:r>
                      <w:r>
                        <w:instrText xml:space="preserve"> STYLEREF 1 \s </w:instrText>
                      </w:r>
                    </w:ins>
                    <w:r>
                      <w:fldChar w:fldCharType="separate"/>
                    </w:r>
                    <w:r>
                      <w:rPr>
                        <w:noProof/>
                      </w:rPr>
                      <w:t>3</w:t>
                    </w:r>
                    <w:ins w:id="4236" w:author="laca" w:date="2015-06-14T12:08:00Z">
                      <w:r>
                        <w:fldChar w:fldCharType="end"/>
                      </w:r>
                      <w:r>
                        <w:t>.</w:t>
                      </w:r>
                      <w:r>
                        <w:fldChar w:fldCharType="begin"/>
                      </w:r>
                      <w:r>
                        <w:instrText xml:space="preserve"> SEQ Kép. \* ARABIC \s 1 </w:instrText>
                      </w:r>
                    </w:ins>
                    <w:r>
                      <w:fldChar w:fldCharType="separate"/>
                    </w:r>
                    <w:ins w:id="4237" w:author="laca" w:date="2015-06-14T12:08:00Z">
                      <w:r>
                        <w:rPr>
                          <w:noProof/>
                        </w:rPr>
                        <w:t>28</w:t>
                      </w:r>
                      <w:r>
                        <w:fldChar w:fldCharType="end"/>
                      </w:r>
                    </w:ins>
                    <w:del w:id="423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27</w:delText>
                      </w:r>
                      <w:r w:rsidDel="002E2EC5">
                        <w:rPr>
                          <w:noProof/>
                        </w:rPr>
                        <w:fldChar w:fldCharType="end"/>
                      </w:r>
                    </w:del>
                    <w:bookmarkEnd w:id="4233"/>
                    <w:r>
                      <w:t xml:space="preserve">Dc motor Sebesség mérése FPGA rendszeren, System </w:t>
                    </w:r>
                    <w:proofErr w:type="spellStart"/>
                    <w:r>
                      <w:t>generatorban</w:t>
                    </w:r>
                    <w:proofErr w:type="spellEnd"/>
                    <w:r>
                      <w:t xml:space="preserve"> megvalósítva</w:t>
                    </w:r>
                    <w:bookmarkEnd w:id="4234"/>
                  </w:p>
                </w:txbxContent>
              </v:textbox>
            </v:shape>
            <w10:anchorlock/>
          </v:group>
        </w:pict>
      </w:r>
    </w:p>
    <w:p w14:paraId="0EEE5135" w14:textId="77777777" w:rsidR="006E3078" w:rsidRPr="00FE5CC9" w:rsidRDefault="00F61364" w:rsidP="00BC64C7">
      <w:pPr>
        <w:pStyle w:val="NormalWeb"/>
        <w:spacing w:before="0" w:beforeAutospacing="0" w:after="0" w:afterAutospacing="0" w:line="360" w:lineRule="auto"/>
        <w:jc w:val="both"/>
        <w:rPr>
          <w:lang w:val="hu-HU"/>
          <w:rPrChange w:id="4239" w:author="laca" w:date="2015-06-14T16:50:00Z">
            <w:rPr>
              <w:lang w:val="hu-HU"/>
            </w:rPr>
          </w:rPrChange>
        </w:rPr>
      </w:pPr>
      <m:oMathPara>
        <m:oMath>
          <m:sSub>
            <m:sSubPr>
              <m:ctrlPr>
                <w:rPr>
                  <w:rFonts w:ascii="Cambria Math" w:hAnsi="Cambria Math"/>
                  <w:i/>
                  <w:lang w:val="hu-HU"/>
                  <w:rPrChange w:id="4240" w:author="laca" w:date="2015-06-14T16:50:00Z">
                    <w:rPr>
                      <w:rFonts w:ascii="Cambria Math" w:hAnsi="Cambria Math"/>
                      <w:i/>
                      <w:lang w:val="hu-HU"/>
                    </w:rPr>
                  </w:rPrChange>
                </w:rPr>
              </m:ctrlPr>
            </m:sSubPr>
            <m:e>
              <m:r>
                <w:rPr>
                  <w:rFonts w:ascii="Cambria Math" w:hAnsi="Cambria Math"/>
                  <w:lang w:val="hu-HU"/>
                  <w:rPrChange w:id="4241" w:author="laca" w:date="2015-06-14T16:50:00Z">
                    <w:rPr>
                      <w:rFonts w:ascii="Cambria Math" w:hAnsi="Cambria Math"/>
                      <w:lang w:val="hu-HU"/>
                    </w:rPr>
                  </w:rPrChange>
                </w:rPr>
                <m:t>T</m:t>
              </m:r>
            </m:e>
            <m:sub>
              <m:r>
                <w:rPr>
                  <w:rFonts w:ascii="Cambria Math" w:hAnsi="Cambria Math"/>
                  <w:lang w:val="hu-HU"/>
                  <w:rPrChange w:id="4242" w:author="laca" w:date="2015-06-14T16:50:00Z">
                    <w:rPr>
                      <w:rFonts w:ascii="Cambria Math" w:hAnsi="Cambria Math"/>
                      <w:lang w:val="hu-HU"/>
                    </w:rPr>
                  </w:rPrChange>
                </w:rPr>
                <m:t>per</m:t>
              </m:r>
            </m:sub>
          </m:sSub>
          <m:r>
            <w:rPr>
              <w:rFonts w:ascii="Cambria Math" w:hAnsi="Cambria Math"/>
              <w:lang w:val="hu-HU"/>
              <w:rPrChange w:id="4243" w:author="laca" w:date="2015-06-14T16:50:00Z">
                <w:rPr>
                  <w:rFonts w:ascii="Cambria Math" w:hAnsi="Cambria Math"/>
                  <w:lang w:val="hu-HU"/>
                </w:rPr>
              </w:rPrChange>
            </w:rPr>
            <m:t>=TSval*</m:t>
          </m:r>
          <m:sSub>
            <m:sSubPr>
              <m:ctrlPr>
                <w:rPr>
                  <w:rFonts w:ascii="Cambria Math" w:hAnsi="Cambria Math"/>
                  <w:i/>
                  <w:lang w:val="hu-HU"/>
                  <w:rPrChange w:id="4244" w:author="laca" w:date="2015-06-14T16:50:00Z">
                    <w:rPr>
                      <w:rFonts w:ascii="Cambria Math" w:hAnsi="Cambria Math"/>
                      <w:i/>
                      <w:lang w:val="hu-HU"/>
                    </w:rPr>
                  </w:rPrChange>
                </w:rPr>
              </m:ctrlPr>
            </m:sSubPr>
            <m:e>
              <m:r>
                <w:rPr>
                  <w:rFonts w:ascii="Cambria Math" w:hAnsi="Cambria Math"/>
                  <w:lang w:val="hu-HU"/>
                  <w:rPrChange w:id="4245" w:author="laca" w:date="2015-06-14T16:50:00Z">
                    <w:rPr>
                      <w:rFonts w:ascii="Cambria Math" w:hAnsi="Cambria Math"/>
                      <w:lang w:val="hu-HU"/>
                    </w:rPr>
                  </w:rPrChange>
                </w:rPr>
                <m:t>CLK</m:t>
              </m:r>
            </m:e>
            <m:sub>
              <m:r>
                <w:rPr>
                  <w:rFonts w:ascii="Cambria Math" w:hAnsi="Cambria Math"/>
                  <w:lang w:val="hu-HU"/>
                  <w:rPrChange w:id="4246" w:author="laca" w:date="2015-06-14T16:50:00Z">
                    <w:rPr>
                      <w:rFonts w:ascii="Cambria Math" w:hAnsi="Cambria Math"/>
                      <w:lang w:val="hu-HU"/>
                    </w:rPr>
                  </w:rPrChange>
                </w:rPr>
                <m:t>per</m:t>
              </m:r>
            </m:sub>
          </m:sSub>
        </m:oMath>
      </m:oMathPara>
    </w:p>
    <w:p w14:paraId="67AE05BD" w14:textId="77777777" w:rsidR="00DD5363" w:rsidRPr="00FE5CC9" w:rsidRDefault="00ED22AB" w:rsidP="00BC64C7">
      <w:pPr>
        <w:pStyle w:val="NormalWeb"/>
        <w:spacing w:before="0" w:beforeAutospacing="0" w:after="0" w:afterAutospacing="0" w:line="360" w:lineRule="auto"/>
        <w:ind w:firstLine="720"/>
        <w:jc w:val="both"/>
        <w:rPr>
          <w:lang w:val="hu-HU"/>
          <w:rPrChange w:id="4247" w:author="laca" w:date="2015-06-14T16:50:00Z">
            <w:rPr>
              <w:lang w:val="hu-HU"/>
            </w:rPr>
          </w:rPrChange>
        </w:rPr>
      </w:pPr>
      <w:r w:rsidRPr="00FE5CC9">
        <w:rPr>
          <w:lang w:val="hu-HU"/>
          <w:rPrChange w:id="4248" w:author="laca" w:date="2015-06-14T16:50:00Z">
            <w:rPr>
              <w:lang w:val="hu-HU"/>
            </w:rPr>
          </w:rPrChange>
        </w:rPr>
        <w:lastRenderedPageBreak/>
        <w:t xml:space="preserve">A terv kigenerálása után kapunk egy újabb modult </w:t>
      </w:r>
      <w:proofErr w:type="spellStart"/>
      <w:r w:rsidRPr="00FE5CC9">
        <w:rPr>
          <w:lang w:val="hu-HU"/>
          <w:rPrChange w:id="4249" w:author="laca" w:date="2015-06-14T16:50:00Z">
            <w:rPr>
              <w:lang w:val="hu-HU"/>
            </w:rPr>
          </w:rPrChange>
        </w:rPr>
        <w:t>SpeedSimulationHardwerhwcosim</w:t>
      </w:r>
      <w:proofErr w:type="spellEnd"/>
      <w:r w:rsidRPr="00FE5CC9">
        <w:rPr>
          <w:lang w:val="hu-HU"/>
          <w:rPrChange w:id="4250" w:author="laca" w:date="2015-06-14T16:50:00Z">
            <w:rPr>
              <w:lang w:val="hu-HU"/>
            </w:rPr>
          </w:rPrChange>
        </w:rPr>
        <w:t xml:space="preserve"> elnevezéssel.</w:t>
      </w:r>
    </w:p>
    <w:p w14:paraId="1A1F194D" w14:textId="77777777" w:rsidR="00757694" w:rsidRPr="00FE5CC9" w:rsidRDefault="00ED22AB" w:rsidP="00BC64C7">
      <w:pPr>
        <w:pStyle w:val="NormalWeb"/>
        <w:spacing w:before="0" w:beforeAutospacing="0" w:after="0" w:afterAutospacing="0" w:line="360" w:lineRule="auto"/>
        <w:jc w:val="both"/>
        <w:rPr>
          <w:lang w:val="hu-HU"/>
          <w:rPrChange w:id="4251" w:author="laca" w:date="2015-06-14T16:50:00Z">
            <w:rPr>
              <w:lang w:val="hu-HU"/>
            </w:rPr>
          </w:rPrChange>
        </w:rPr>
      </w:pPr>
      <w:r w:rsidRPr="00FE5CC9">
        <w:rPr>
          <w:lang w:val="hu-HU"/>
          <w:rPrChange w:id="4252" w:author="laca" w:date="2015-06-14T16:50:00Z">
            <w:rPr>
              <w:lang w:val="hu-HU"/>
            </w:rPr>
          </w:rPrChange>
        </w:rPr>
        <w:tab/>
        <w:t xml:space="preserve">A 2.17 képen látható az újonnan generált modul bemenő adatainak a megadása illetve a mért értékek ábrázolása. A Ct3 nevű konstansba megadhatjuk a mintavételi időt </w:t>
      </w:r>
      <w:proofErr w:type="spellStart"/>
      <w:r w:rsidRPr="00FE5CC9">
        <w:rPr>
          <w:lang w:val="hu-HU"/>
          <w:rPrChange w:id="4253" w:author="laca" w:date="2015-06-14T16:50:00Z">
            <w:rPr>
              <w:lang w:val="hu-HU"/>
            </w:rPr>
          </w:rPrChange>
        </w:rPr>
        <w:t>msban</w:t>
      </w:r>
      <w:proofErr w:type="spellEnd"/>
      <w:r w:rsidRPr="00FE5CC9">
        <w:rPr>
          <w:lang w:val="hu-HU"/>
          <w:rPrChange w:id="4254" w:author="laca" w:date="2015-06-14T16:50:00Z">
            <w:rPr>
              <w:lang w:val="hu-HU"/>
            </w:rPr>
          </w:rPrChange>
        </w:rPr>
        <w:t>.</w:t>
      </w:r>
    </w:p>
    <w:p w14:paraId="361A5931" w14:textId="77777777" w:rsidR="00625BF9" w:rsidRPr="00FE5CC9" w:rsidRDefault="00ED22AB" w:rsidP="00BC64C7">
      <w:pPr>
        <w:pStyle w:val="NormalWeb"/>
        <w:spacing w:before="0" w:beforeAutospacing="0" w:after="0" w:afterAutospacing="0" w:line="360" w:lineRule="auto"/>
        <w:jc w:val="both"/>
        <w:rPr>
          <w:lang w:val="hu-HU"/>
          <w:rPrChange w:id="4255" w:author="laca" w:date="2015-06-14T16:50:00Z">
            <w:rPr>
              <w:lang w:val="hu-HU"/>
            </w:rPr>
          </w:rPrChange>
        </w:rPr>
      </w:pPr>
      <w:r w:rsidRPr="00FE5CC9">
        <w:rPr>
          <w:lang w:val="hu-HU"/>
          <w:rPrChange w:id="4256" w:author="laca" w:date="2015-06-14T16:50:00Z">
            <w:rPr>
              <w:lang w:val="hu-HU"/>
            </w:rPr>
          </w:rPrChange>
        </w:rPr>
        <w:tab/>
        <w:t>A sebességet adott időegység alatt beérkező impulzusok számával mérjük.</w:t>
      </w:r>
    </w:p>
    <w:p w14:paraId="2BDC8BD0" w14:textId="77777777" w:rsidR="00757694" w:rsidRPr="00FE5CC9" w:rsidRDefault="00F61364" w:rsidP="00BC64C7">
      <w:pPr>
        <w:pStyle w:val="NormalWeb"/>
        <w:spacing w:before="0" w:beforeAutospacing="0" w:after="0" w:afterAutospacing="0" w:line="360" w:lineRule="auto"/>
        <w:jc w:val="both"/>
        <w:rPr>
          <w:lang w:val="hu-HU"/>
          <w:rPrChange w:id="4257" w:author="laca" w:date="2015-06-14T16:50:00Z">
            <w:rPr>
              <w:lang w:val="hu-HU"/>
            </w:rPr>
          </w:rPrChange>
        </w:rPr>
      </w:pPr>
      <w:r w:rsidRPr="00FE5CC9">
        <w:rPr>
          <w:noProof/>
          <w:lang w:val="hu-HU" w:eastAsia="hu-HU"/>
          <w:rPrChange w:id="4258" w:author="laca" w:date="2015-06-14T16:50:00Z">
            <w:rPr>
              <w:noProof/>
              <w:lang w:val="hu-HU" w:eastAsia="hu-HU"/>
            </w:rPr>
          </w:rPrChange>
        </w:rPr>
      </w:r>
      <w:r w:rsidRPr="00FE5CC9">
        <w:rPr>
          <w:noProof/>
          <w:lang w:val="hu-HU" w:eastAsia="hu-HU"/>
          <w:rPrChange w:id="4259" w:author="laca" w:date="2015-06-14T16:50:00Z">
            <w:rPr>
              <w:noProof/>
              <w:lang w:val="hu-HU" w:eastAsia="hu-HU"/>
            </w:rPr>
          </w:rPrChange>
        </w:rPr>
        <w:pict w14:anchorId="64098EBC">
          <v:group id="Group 107" o:spid="_x0000_s1111" style="width:477.65pt;height:430.75pt;mso-position-horizontal-relative:char;mso-position-vertical-relative:line" coordsize="60661,547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">
            <v:shape id="Picture 51" o:spid="_x0000_s1112" type="#_x0000_t75" style="position:absolute;left:29527;top:27876;width:29889;height:236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9HHjDAAAA2wAAAA8AAABkcnMvZG93bnJldi54bWxEj92KwjAQhe8X9h3CCHu3pnVVpGuURRBE&#10;b/x7gKGZbavNpDTRRp/eCIKXhzPnO3Om82BqcaXWVZYVpP0EBHFudcWFguNh+T0B4TyyxtoyKbiR&#10;g/ns82OKmbYd7+i694WIEHYZKii9bzIpXV6SQde3DXH0/m1r0EfZFlK32EW4qeUgScbSYMWxocSG&#10;FiXl5/3FxDd0utlOqDuEcF6N7Gld/NyHW6W+euHvF4Sn4N/Hr/RKKxil8NwSA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0ceMMAAADbAAAADwAAAAAAAAAAAAAAAACf&#10;AgAAZHJzL2Rvd25yZXYueG1sUEsFBgAAAAAEAAQA9wAAAI8DAAAAAA==&#10;">
              <v:imagedata r:id="rId40" o:title=""/>
              <v:path arrowok="t"/>
            </v:shape>
            <v:group id="Group 13" o:spid="_x0000_s1113" style="position:absolute;width:60661;height:54705" coordorigin=",3896" coordsize="60667,54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49" o:spid="_x0000_s1114" type="#_x0000_t75" style="position:absolute;left:3737;top:3896;width:49657;height:245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sE3BAAAA2wAAAA8AAABkcnMvZG93bnJldi54bWxEj9FqAjEURN+F/kO4Bd80q7bWrkYpBYvQ&#10;J9d+wGVzu1nc3CxJ1Pj3RhB8HGbmDLPaJNuJM/nQOlYwGRcgiGunW24U/B22owWIEJE1do5JwZUC&#10;bNYvgxWW2l14T+cqNiJDOJSowMTYl1KG2pDFMHY9cfb+nbcYs/SN1B4vGW47OS2KubTYcl4w2NO3&#10;ofpYnawCt3/vjEt+Xk14dkj94peuPx9KDV/T1xJEpBSf4Ud7pxW8fcL9S/4Bc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hsE3BAAAA2wAAAA8AAAAAAAAAAAAAAAAAnwIA&#10;AGRycy9kb3ducmV2LnhtbFBLBQYAAAAABAAEAPcAAACNAwAAAAA=&#10;">
                <v:imagedata r:id="rId41" o:title=""/>
                <v:path arrowok="t"/>
              </v:shape>
              <v:shape id="Text Box 75" o:spid="_x0000_s1115" type="#_x0000_t202" style="position:absolute;left:3418;top:28609;width:50227;height:26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5A79E226" w14:textId="17845068" w:rsidR="00FC3556" w:rsidRDefault="00FC3556" w:rsidP="006A1766">
                      <w:pPr>
                        <w:pStyle w:val="Caption"/>
                        <w:jc w:val="center"/>
                      </w:pPr>
                      <w:bookmarkStart w:id="4260" w:name="_Ref420523165"/>
                      <w:bookmarkStart w:id="4261" w:name="_Toc422064056"/>
                      <w:r>
                        <w:t xml:space="preserve">Kép. </w:t>
                      </w:r>
                      <w:ins w:id="4262" w:author="laca" w:date="2015-06-14T12:08:00Z">
                        <w:r>
                          <w:fldChar w:fldCharType="begin"/>
                        </w:r>
                        <w:r>
                          <w:instrText xml:space="preserve"> STYLEREF 1 \s </w:instrText>
                        </w:r>
                      </w:ins>
                      <w:r>
                        <w:fldChar w:fldCharType="separate"/>
                      </w:r>
                      <w:r>
                        <w:rPr>
                          <w:noProof/>
                        </w:rPr>
                        <w:t>3</w:t>
                      </w:r>
                      <w:ins w:id="4263" w:author="laca" w:date="2015-06-14T12:08:00Z">
                        <w:r>
                          <w:fldChar w:fldCharType="end"/>
                        </w:r>
                        <w:r>
                          <w:t>.</w:t>
                        </w:r>
                        <w:r>
                          <w:fldChar w:fldCharType="begin"/>
                        </w:r>
                        <w:r>
                          <w:instrText xml:space="preserve"> SEQ Kép. \* ARABIC \s 1 </w:instrText>
                        </w:r>
                      </w:ins>
                      <w:r>
                        <w:fldChar w:fldCharType="separate"/>
                      </w:r>
                      <w:ins w:id="4264" w:author="laca" w:date="2015-06-14T12:08:00Z">
                        <w:r>
                          <w:rPr>
                            <w:noProof/>
                          </w:rPr>
                          <w:t>31</w:t>
                        </w:r>
                        <w:r>
                          <w:fldChar w:fldCharType="end"/>
                        </w:r>
                      </w:ins>
                      <w:del w:id="426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30</w:delText>
                        </w:r>
                        <w:r w:rsidDel="002E2EC5">
                          <w:rPr>
                            <w:noProof/>
                          </w:rPr>
                          <w:fldChar w:fldCharType="end"/>
                        </w:r>
                      </w:del>
                      <w:bookmarkEnd w:id="4260"/>
                      <w:r>
                        <w:t>.</w:t>
                      </w:r>
                      <w:proofErr w:type="gramStart"/>
                      <w:r>
                        <w:t>a</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4261"/>
                    </w:p>
                  </w:txbxContent>
                </v:textbox>
              </v:shape>
              <v:shape id="Picture 50" o:spid="_x0000_s1116" type="#_x0000_t75" style="position:absolute;top:31566;width:29845;height:239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8PBAAAA2wAAAA8AAABkcnMvZG93bnJldi54bWxETz1vwjAQ3SvxH6xDYgMHRAtNMQiQgK4E&#10;hnY7xUcSJT6H2IHQX48HpI5P73ux6kwlbtS4wrKC8SgCQZxaXXCm4HzaDecgnEfWWFkmBQ9ysFr2&#10;3hYYa3vnI90Sn4kQwi5GBbn3dSylS3My6Ea2Jg7cxTYGfYBNJnWD9xBuKjmJog9psODQkGNN25zS&#10;MmmNgs00kT/V5Lpvy4OZRe3v+fH5Vyo16HfrLxCeOv8vfrm/tYL3sD58C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nx8PBAAAA2wAAAA8AAAAAAAAAAAAAAAAAnwIA&#10;AGRycy9kb3ducmV2LnhtbFBLBQYAAAAABAAEAPcAAACNAwAAAAA=&#10;">
                <v:imagedata r:id="rId42" o:title=""/>
                <v:path arrowok="t"/>
              </v:shape>
              <v:shape id="Text Box 78" o:spid="_x0000_s1117" type="#_x0000_t202" style="position:absolute;left:30768;top:55926;width:29899;height:26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yYMIA&#10;AADbAAAADwAAAGRycy9kb3ducmV2LnhtbERPz2vCMBS+D/wfwhN2GZo6xUk1ioiDbRex8+Lt0Tyb&#10;bs1LSVKt//1yGHj8+H6vNr1txJV8qB0rmIwzEMSl0zVXCk7f76MFiBCRNTaOScGdAmzWg6cV5trd&#10;+EjXIlYihXDIUYGJsc2lDKUhi2HsWuLEXZy3GBP0ldQebyncNvI1y+bSYs2pwWBLO0Plb9FZBYfZ&#10;+WBeusv+azub+s9Tt5v/VIVSz8N+uwQRqY8P8b/7Qyt4S2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HJgwgAAANsAAAAPAAAAAAAAAAAAAAAAAJgCAABkcnMvZG93&#10;bnJldi54bWxQSwUGAAAAAAQABAD1AAAAhwMAAAAA&#10;" stroked="f">
                <v:textbox style="mso-fit-shape-to-text:t" inset="0,0,0,0">
                  <w:txbxContent>
                    <w:p w14:paraId="58AB3319" w14:textId="6B933A25" w:rsidR="00FC3556" w:rsidRPr="00966552" w:rsidRDefault="00FC3556" w:rsidP="00966552">
                      <w:pPr>
                        <w:pStyle w:val="Caption"/>
                        <w:jc w:val="center"/>
                      </w:pPr>
                      <w:bookmarkStart w:id="4266" w:name="_Toc422064057"/>
                      <w:r>
                        <w:t xml:space="preserve">Kép. </w:t>
                      </w:r>
                      <w:ins w:id="4267" w:author="laca" w:date="2015-06-14T12:08:00Z">
                        <w:r>
                          <w:fldChar w:fldCharType="begin"/>
                        </w:r>
                        <w:r>
                          <w:instrText xml:space="preserve"> STYLEREF 1 \s </w:instrText>
                        </w:r>
                      </w:ins>
                      <w:r>
                        <w:fldChar w:fldCharType="separate"/>
                      </w:r>
                      <w:r>
                        <w:rPr>
                          <w:noProof/>
                        </w:rPr>
                        <w:t>3</w:t>
                      </w:r>
                      <w:ins w:id="4268" w:author="laca" w:date="2015-06-14T12:08:00Z">
                        <w:r>
                          <w:fldChar w:fldCharType="end"/>
                        </w:r>
                        <w:r>
                          <w:t>.</w:t>
                        </w:r>
                        <w:r>
                          <w:fldChar w:fldCharType="begin"/>
                        </w:r>
                        <w:r>
                          <w:instrText xml:space="preserve"> SEQ Kép. \* ARABIC \s 1 </w:instrText>
                        </w:r>
                      </w:ins>
                      <w:r>
                        <w:fldChar w:fldCharType="separate"/>
                      </w:r>
                      <w:ins w:id="4269" w:author="laca" w:date="2015-06-14T12:08:00Z">
                        <w:r>
                          <w:rPr>
                            <w:noProof/>
                          </w:rPr>
                          <w:t>31</w:t>
                        </w:r>
                        <w:r>
                          <w:fldChar w:fldCharType="end"/>
                        </w:r>
                      </w:ins>
                      <w:del w:id="4270"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30</w:delText>
                        </w:r>
                        <w:r w:rsidDel="002E2EC5">
                          <w:rPr>
                            <w:noProof/>
                          </w:rPr>
                          <w:fldChar w:fldCharType="end"/>
                        </w:r>
                      </w:del>
                      <w:proofErr w:type="gramStart"/>
                      <w:r>
                        <w:t>.c</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4266"/>
                    </w:p>
                  </w:txbxContent>
                </v:textbox>
              </v:shape>
              <v:shape id="Text Box 79" o:spid="_x0000_s1118" type="#_x0000_t202" style="position:absolute;top:55996;width:29854;height:26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79C1F0E8" w14:textId="7C739700" w:rsidR="00FC3556" w:rsidRPr="0082244E" w:rsidRDefault="00FC3556" w:rsidP="00966552">
                      <w:pPr>
                        <w:pStyle w:val="Caption"/>
                        <w:jc w:val="center"/>
                        <w:rPr>
                          <w:rFonts w:ascii="Times New Roman" w:eastAsia="Times New Roman" w:hAnsi="Times New Roman"/>
                          <w:noProof/>
                          <w:sz w:val="24"/>
                          <w:szCs w:val="24"/>
                        </w:rPr>
                      </w:pPr>
                      <w:bookmarkStart w:id="4271" w:name="_Toc422064058"/>
                      <w:r>
                        <w:t xml:space="preserve">Kép. </w:t>
                      </w:r>
                      <w:ins w:id="4272" w:author="laca" w:date="2015-06-14T12:08:00Z">
                        <w:r>
                          <w:fldChar w:fldCharType="begin"/>
                        </w:r>
                        <w:r>
                          <w:instrText xml:space="preserve"> STYLEREF 1 \s </w:instrText>
                        </w:r>
                      </w:ins>
                      <w:r>
                        <w:fldChar w:fldCharType="separate"/>
                      </w:r>
                      <w:r>
                        <w:rPr>
                          <w:noProof/>
                        </w:rPr>
                        <w:t>3</w:t>
                      </w:r>
                      <w:ins w:id="4273" w:author="laca" w:date="2015-06-14T12:08:00Z">
                        <w:r>
                          <w:fldChar w:fldCharType="end"/>
                        </w:r>
                        <w:r>
                          <w:t>.</w:t>
                        </w:r>
                        <w:r>
                          <w:fldChar w:fldCharType="begin"/>
                        </w:r>
                        <w:r>
                          <w:instrText xml:space="preserve"> SEQ Kép. \* ARABIC \s 1 </w:instrText>
                        </w:r>
                      </w:ins>
                      <w:r>
                        <w:fldChar w:fldCharType="separate"/>
                      </w:r>
                      <w:ins w:id="4274" w:author="laca" w:date="2015-06-14T12:08:00Z">
                        <w:r>
                          <w:rPr>
                            <w:noProof/>
                          </w:rPr>
                          <w:t>31</w:t>
                        </w:r>
                        <w:r>
                          <w:fldChar w:fldCharType="end"/>
                        </w:r>
                      </w:ins>
                      <w:del w:id="427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30</w:delText>
                        </w:r>
                        <w:r w:rsidDel="002E2EC5">
                          <w:rPr>
                            <w:noProof/>
                          </w:rPr>
                          <w:fldChar w:fldCharType="end"/>
                        </w:r>
                      </w:del>
                      <w:proofErr w:type="gramStart"/>
                      <w:r>
                        <w:t>.b</w:t>
                      </w:r>
                      <w:proofErr w:type="gramEnd"/>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4271"/>
                    </w:p>
                  </w:txbxContent>
                </v:textbox>
              </v:shape>
            </v:group>
            <w10:anchorlock/>
          </v:group>
        </w:pict>
      </w:r>
      <w:r w:rsidR="00ED22AB" w:rsidRPr="00FE5CC9">
        <w:rPr>
          <w:lang w:val="hu-HU"/>
          <w:rPrChange w:id="4276" w:author="laca" w:date="2015-06-14T16:50:00Z">
            <w:rPr>
              <w:lang w:val="hu-HU"/>
            </w:rPr>
          </w:rPrChange>
        </w:rPr>
        <w:tab/>
      </w:r>
      <w:r w:rsidR="00ED22AB" w:rsidRPr="00FE5CC9">
        <w:rPr>
          <w:b/>
          <w:lang w:val="hu-HU"/>
          <w:rPrChange w:id="4277" w:author="laca" w:date="2015-06-14T16:50:00Z">
            <w:rPr>
              <w:b/>
              <w:lang w:val="hu-HU"/>
            </w:rPr>
          </w:rPrChange>
        </w:rPr>
        <w:t>Eredmények</w:t>
      </w:r>
      <w:r w:rsidR="00ED22AB" w:rsidRPr="00FE5CC9">
        <w:rPr>
          <w:lang w:val="hu-HU"/>
          <w:rPrChange w:id="4278" w:author="laca" w:date="2015-06-14T16:50:00Z">
            <w:rPr>
              <w:lang w:val="hu-HU"/>
            </w:rPr>
          </w:rPrChange>
        </w:rPr>
        <w:t xml:space="preserve">: lenti képeken látható a motor adott </w:t>
      </w:r>
      <w:proofErr w:type="spellStart"/>
      <w:r w:rsidR="00ED22AB" w:rsidRPr="00FE5CC9">
        <w:rPr>
          <w:lang w:val="hu-HU"/>
          <w:rPrChange w:id="4279" w:author="laca" w:date="2015-06-14T16:50:00Z">
            <w:rPr>
              <w:lang w:val="hu-HU"/>
            </w:rPr>
          </w:rPrChange>
        </w:rPr>
        <w:t>Ts</w:t>
      </w:r>
      <w:proofErr w:type="spellEnd"/>
      <w:r w:rsidR="00ED22AB" w:rsidRPr="00FE5CC9">
        <w:rPr>
          <w:lang w:val="hu-HU"/>
          <w:rPrChange w:id="4280" w:author="laca" w:date="2015-06-14T16:50:00Z">
            <w:rPr>
              <w:lang w:val="hu-HU"/>
            </w:rPr>
          </w:rPrChange>
        </w:rPr>
        <w:t xml:space="preserve"> mintavételi periódusokban érkező impulzusok száma, illetve a szűrt sebesség. Ahhoz hogy megkapjuk a </w:t>
      </w:r>
      <w:proofErr w:type="spellStart"/>
      <w:r w:rsidR="00ED22AB" w:rsidRPr="00FE5CC9">
        <w:rPr>
          <w:lang w:val="hu-HU"/>
          <w:rPrChange w:id="4281" w:author="laca" w:date="2015-06-14T16:50:00Z">
            <w:rPr>
              <w:lang w:val="hu-HU"/>
            </w:rPr>
          </w:rPrChange>
        </w:rPr>
        <w:t>sebességet</w:t>
      </w:r>
      <w:r w:rsidR="00ED22AB" w:rsidRPr="00FE5CC9">
        <w:rPr>
          <w:highlight w:val="yellow"/>
          <w:lang w:val="hu-HU"/>
          <w:rPrChange w:id="4282" w:author="laca" w:date="2015-06-14T16:50:00Z">
            <w:rPr>
              <w:highlight w:val="yellow"/>
              <w:lang w:val="hu-HU"/>
            </w:rPr>
          </w:rPrChange>
        </w:rPr>
        <w:t>RPM</w:t>
      </w:r>
      <w:r w:rsidR="00757694" w:rsidRPr="00FE5CC9">
        <w:rPr>
          <w:lang w:val="hu-HU"/>
          <w:rPrChange w:id="4283" w:author="laca" w:date="2015-06-14T16:50:00Z">
            <w:rPr>
              <w:lang w:val="hu-HU"/>
            </w:rPr>
          </w:rPrChange>
        </w:rPr>
        <w:t>ben</w:t>
      </w:r>
      <w:proofErr w:type="spellEnd"/>
      <w:r w:rsidR="00757694" w:rsidRPr="00FE5CC9">
        <w:rPr>
          <w:lang w:val="hu-HU"/>
          <w:rPrChange w:id="4284" w:author="laca" w:date="2015-06-14T16:50:00Z">
            <w:rPr>
              <w:lang w:val="hu-HU"/>
            </w:rPr>
          </w:rPrChange>
        </w:rPr>
        <w:t xml:space="preserve"> átkel alakítani. </w:t>
      </w:r>
    </w:p>
    <w:p w14:paraId="46EC6A54" w14:textId="77777777" w:rsidR="00757694" w:rsidRPr="00FE5CC9" w:rsidRDefault="00F61364" w:rsidP="00BC64C7">
      <w:pPr>
        <w:pStyle w:val="NormalWeb"/>
        <w:spacing w:before="0" w:beforeAutospacing="0" w:after="0" w:afterAutospacing="0" w:line="360" w:lineRule="auto"/>
        <w:jc w:val="both"/>
        <w:rPr>
          <w:lang w:val="hu-HU"/>
          <w:rPrChange w:id="4285" w:author="laca" w:date="2015-06-14T16:50:00Z">
            <w:rPr>
              <w:lang w:val="hu-HU"/>
            </w:rPr>
          </w:rPrChange>
        </w:rPr>
      </w:pPr>
      <m:oMathPara>
        <m:oMath>
          <m:sSub>
            <m:sSubPr>
              <m:ctrlPr>
                <w:rPr>
                  <w:rFonts w:ascii="Cambria Math" w:hAnsi="Cambria Math"/>
                  <w:lang w:val="hu-HU"/>
                  <w:rPrChange w:id="4286" w:author="laca" w:date="2015-06-14T16:50:00Z">
                    <w:rPr>
                      <w:rFonts w:ascii="Cambria Math" w:hAnsi="Cambria Math"/>
                      <w:lang w:val="hu-HU"/>
                    </w:rPr>
                  </w:rPrChange>
                </w:rPr>
              </m:ctrlPr>
            </m:sSubPr>
            <m:e>
              <m:r>
                <w:rPr>
                  <w:rFonts w:ascii="Cambria Math" w:hAnsi="Cambria Math"/>
                  <w:lang w:val="hu-HU"/>
                  <w:rPrChange w:id="4287" w:author="laca" w:date="2015-06-14T16:50:00Z">
                    <w:rPr>
                      <w:rFonts w:ascii="Cambria Math" w:hAnsi="Cambria Math"/>
                      <w:lang w:val="hu-HU"/>
                    </w:rPr>
                  </w:rPrChange>
                </w:rPr>
                <m:t>Jelőlések: ω</m:t>
              </m:r>
            </m:e>
            <m:sub>
              <m:r>
                <w:rPr>
                  <w:rFonts w:ascii="Cambria Math" w:hAnsi="Cambria Math"/>
                  <w:lang w:val="hu-HU"/>
                  <w:rPrChange w:id="4288" w:author="laca" w:date="2015-06-14T16:50:00Z">
                    <w:rPr>
                      <w:rFonts w:ascii="Cambria Math" w:hAnsi="Cambria Math"/>
                      <w:lang w:val="hu-HU"/>
                    </w:rPr>
                  </w:rPrChange>
                </w:rPr>
                <m:t>mért</m:t>
              </m:r>
            </m:sub>
          </m:sSub>
          <m:r>
            <w:rPr>
              <w:rFonts w:ascii="Cambria Math" w:hAnsi="Cambria Math"/>
              <w:lang w:val="hu-HU"/>
              <w:rPrChange w:id="4289" w:author="laca" w:date="2015-06-14T16:50:00Z">
                <w:rPr>
                  <w:rFonts w:ascii="Cambria Math" w:hAnsi="Cambria Math"/>
                  <w:lang w:val="hu-HU"/>
                </w:rPr>
              </w:rPrChange>
            </w:rPr>
            <m:t>=65 ,</m:t>
          </m:r>
          <m:d>
            <m:dPr>
              <m:begChr m:val="{"/>
              <m:endChr m:val="}"/>
              <m:ctrlPr>
                <w:rPr>
                  <w:rFonts w:ascii="Cambria Math" w:hAnsi="Cambria Math"/>
                  <w:i/>
                  <w:lang w:val="hu-HU"/>
                  <w:rPrChange w:id="4290" w:author="laca" w:date="2015-06-14T16:50:00Z">
                    <w:rPr>
                      <w:rFonts w:ascii="Cambria Math" w:hAnsi="Cambria Math"/>
                      <w:i/>
                      <w:lang w:val="hu-HU"/>
                    </w:rPr>
                  </w:rPrChange>
                </w:rPr>
              </m:ctrlPr>
            </m:dPr>
            <m:e>
              <m:f>
                <m:fPr>
                  <m:ctrlPr>
                    <w:rPr>
                      <w:rFonts w:ascii="Cambria Math" w:hAnsi="Cambria Math"/>
                      <w:i/>
                      <w:lang w:val="hu-HU"/>
                      <w:rPrChange w:id="4291" w:author="laca" w:date="2015-06-14T16:50:00Z">
                        <w:rPr>
                          <w:rFonts w:ascii="Cambria Math" w:hAnsi="Cambria Math"/>
                          <w:i/>
                          <w:lang w:val="hu-HU"/>
                        </w:rPr>
                      </w:rPrChange>
                    </w:rPr>
                  </m:ctrlPr>
                </m:fPr>
                <m:num>
                  <m:r>
                    <w:rPr>
                      <w:rFonts w:ascii="Cambria Math" w:hAnsi="Cambria Math"/>
                      <w:lang w:val="hu-HU"/>
                      <w:rPrChange w:id="4292" w:author="laca" w:date="2015-06-14T16:50:00Z">
                        <w:rPr>
                          <w:rFonts w:ascii="Cambria Math" w:hAnsi="Cambria Math"/>
                          <w:lang w:val="hu-HU"/>
                        </w:rPr>
                      </w:rPrChange>
                    </w:rPr>
                    <m:t>Imp</m:t>
                  </m:r>
                </m:num>
                <m:den>
                  <m:r>
                    <w:rPr>
                      <w:rFonts w:ascii="Cambria Math" w:hAnsi="Cambria Math"/>
                      <w:lang w:val="hu-HU"/>
                      <w:rPrChange w:id="4293" w:author="laca" w:date="2015-06-14T16:50:00Z">
                        <w:rPr>
                          <w:rFonts w:ascii="Cambria Math" w:hAnsi="Cambria Math"/>
                          <w:lang w:val="hu-HU"/>
                        </w:rPr>
                      </w:rPrChange>
                    </w:rPr>
                    <m:t>Ts</m:t>
                  </m:r>
                </m:den>
              </m:f>
            </m:e>
          </m:d>
          <m:r>
            <w:rPr>
              <w:rFonts w:ascii="Cambria Math" w:hAnsi="Cambria Math"/>
              <w:lang w:val="hu-HU"/>
              <w:rPrChange w:id="4294" w:author="laca" w:date="2015-06-14T16:50:00Z">
                <w:rPr>
                  <w:rFonts w:ascii="Cambria Math" w:hAnsi="Cambria Math"/>
                  <w:lang w:val="hu-HU"/>
                </w:rPr>
              </w:rPrChange>
            </w:rPr>
            <m:t>. A tárcsa réseinek száma: N=180, Ts=8ms</m:t>
          </m:r>
        </m:oMath>
      </m:oMathPara>
    </w:p>
    <w:p w14:paraId="76B7E218" w14:textId="77777777" w:rsidR="00757694" w:rsidRPr="00FE5CC9" w:rsidRDefault="00F61364" w:rsidP="00FC3556">
      <w:pPr>
        <w:pStyle w:val="NormalWeb"/>
        <w:spacing w:before="0" w:beforeAutospacing="0" w:after="0" w:afterAutospacing="0" w:line="360" w:lineRule="auto"/>
        <w:jc w:val="both"/>
        <w:rPr>
          <w:lang w:val="hu-HU"/>
          <w:rPrChange w:id="4295" w:author="laca" w:date="2015-06-14T16:50:00Z">
            <w:rPr>
              <w:lang w:val="hu-HU"/>
            </w:rPr>
          </w:rPrChange>
        </w:rPr>
      </w:pPr>
      <m:oMathPara>
        <m:oMath>
          <m:sSub>
            <m:sSubPr>
              <m:ctrlPr>
                <w:rPr>
                  <w:rFonts w:ascii="Cambria Math" w:hAnsi="Cambria Math"/>
                  <w:i/>
                  <w:lang w:val="hu-HU"/>
                  <w:rPrChange w:id="4296" w:author="laca" w:date="2015-06-14T16:50:00Z">
                    <w:rPr>
                      <w:rFonts w:ascii="Cambria Math" w:hAnsi="Cambria Math"/>
                      <w:i/>
                      <w:lang w:val="hu-HU"/>
                    </w:rPr>
                  </w:rPrChange>
                </w:rPr>
              </m:ctrlPr>
            </m:sSubPr>
            <m:e>
              <m:r>
                <w:rPr>
                  <w:rFonts w:ascii="Cambria Math" w:hAnsi="Cambria Math"/>
                  <w:lang w:val="hu-HU"/>
                  <w:rPrChange w:id="4297" w:author="laca" w:date="2015-06-14T16:50:00Z">
                    <w:rPr>
                      <w:rFonts w:ascii="Cambria Math" w:hAnsi="Cambria Math"/>
                      <w:lang w:val="hu-HU"/>
                    </w:rPr>
                  </w:rPrChange>
                </w:rPr>
                <m:t>ω</m:t>
              </m:r>
            </m:e>
            <m:sub>
              <m:r>
                <w:rPr>
                  <w:rFonts w:ascii="Cambria Math" w:hAnsi="Cambria Math"/>
                  <w:lang w:val="hu-HU"/>
                  <w:rPrChange w:id="4298" w:author="laca" w:date="2015-06-14T16:50:00Z">
                    <w:rPr>
                      <w:rFonts w:ascii="Cambria Math" w:hAnsi="Cambria Math"/>
                      <w:lang w:val="hu-HU"/>
                    </w:rPr>
                  </w:rPrChange>
                </w:rPr>
                <m:t>Fordulat</m:t>
              </m:r>
            </m:sub>
          </m:sSub>
          <m:r>
            <w:rPr>
              <w:rFonts w:ascii="Cambria Math" w:hAnsi="Cambria Math"/>
              <w:lang w:val="hu-HU"/>
              <w:rPrChange w:id="4299" w:author="laca" w:date="2015-06-14T16:50:00Z">
                <w:rPr>
                  <w:rFonts w:ascii="Cambria Math" w:hAnsi="Cambria Math"/>
                  <w:lang w:val="hu-HU"/>
                </w:rPr>
              </w:rPrChange>
            </w:rPr>
            <m:t>=</m:t>
          </m:r>
          <m:f>
            <m:fPr>
              <m:ctrlPr>
                <w:rPr>
                  <w:rFonts w:ascii="Cambria Math" w:hAnsi="Cambria Math"/>
                  <w:i/>
                  <w:lang w:val="hu-HU"/>
                  <w:rPrChange w:id="4300" w:author="laca" w:date="2015-06-14T16:50:00Z">
                    <w:rPr>
                      <w:rFonts w:ascii="Cambria Math" w:hAnsi="Cambria Math"/>
                      <w:i/>
                      <w:lang w:val="hu-HU"/>
                    </w:rPr>
                  </w:rPrChange>
                </w:rPr>
              </m:ctrlPr>
            </m:fPr>
            <m:num>
              <m:sSub>
                <m:sSubPr>
                  <m:ctrlPr>
                    <w:rPr>
                      <w:rFonts w:ascii="Cambria Math" w:hAnsi="Cambria Math"/>
                      <w:i/>
                      <w:lang w:val="hu-HU"/>
                      <w:rPrChange w:id="4301" w:author="laca" w:date="2015-06-14T16:50:00Z">
                        <w:rPr>
                          <w:rFonts w:ascii="Cambria Math" w:hAnsi="Cambria Math"/>
                          <w:i/>
                          <w:lang w:val="hu-HU"/>
                        </w:rPr>
                      </w:rPrChange>
                    </w:rPr>
                  </m:ctrlPr>
                </m:sSubPr>
                <m:e>
                  <m:r>
                    <w:rPr>
                      <w:rFonts w:ascii="Cambria Math" w:hAnsi="Cambria Math"/>
                      <w:lang w:val="hu-HU"/>
                      <w:rPrChange w:id="4302" w:author="laca" w:date="2015-06-14T16:50:00Z">
                        <w:rPr>
                          <w:rFonts w:ascii="Cambria Math" w:hAnsi="Cambria Math"/>
                          <w:lang w:val="hu-HU"/>
                        </w:rPr>
                      </w:rPrChange>
                    </w:rPr>
                    <m:t>ω</m:t>
                  </m:r>
                </m:e>
                <m:sub>
                  <m:r>
                    <w:rPr>
                      <w:rFonts w:ascii="Cambria Math" w:hAnsi="Cambria Math"/>
                      <w:lang w:val="hu-HU"/>
                      <w:rPrChange w:id="4303" w:author="laca" w:date="2015-06-14T16:50:00Z">
                        <w:rPr>
                          <w:rFonts w:ascii="Cambria Math" w:hAnsi="Cambria Math"/>
                          <w:lang w:val="hu-HU"/>
                        </w:rPr>
                      </w:rPrChange>
                    </w:rPr>
                    <m:t>mért</m:t>
                  </m:r>
                </m:sub>
              </m:sSub>
              <m:r>
                <w:rPr>
                  <w:rFonts w:ascii="Cambria Math" w:hAnsi="Cambria Math"/>
                  <w:lang w:val="hu-HU"/>
                  <w:rPrChange w:id="4304" w:author="laca" w:date="2015-06-14T16:50:00Z">
                    <w:rPr>
                      <w:rFonts w:ascii="Cambria Math" w:hAnsi="Cambria Math"/>
                      <w:lang w:val="hu-HU"/>
                    </w:rPr>
                  </w:rPrChange>
                </w:rPr>
                <m:t>*60</m:t>
              </m:r>
              <m:sSup>
                <m:sSupPr>
                  <m:ctrlPr>
                    <w:rPr>
                      <w:rFonts w:ascii="Cambria Math" w:hAnsi="Cambria Math"/>
                      <w:i/>
                      <w:lang w:val="hu-HU"/>
                      <w:rPrChange w:id="4305" w:author="laca" w:date="2015-06-14T16:50:00Z">
                        <w:rPr>
                          <w:rFonts w:ascii="Cambria Math" w:hAnsi="Cambria Math"/>
                          <w:i/>
                          <w:lang w:val="hu-HU"/>
                        </w:rPr>
                      </w:rPrChange>
                    </w:rPr>
                  </m:ctrlPr>
                </m:sSupPr>
                <m:e>
                  <m:r>
                    <w:rPr>
                      <w:rFonts w:ascii="Cambria Math" w:hAnsi="Cambria Math"/>
                      <w:lang w:val="hu-HU"/>
                      <w:rPrChange w:id="4306" w:author="laca" w:date="2015-06-14T16:50:00Z">
                        <w:rPr>
                          <w:rFonts w:ascii="Cambria Math" w:hAnsi="Cambria Math"/>
                          <w:lang w:val="hu-HU"/>
                        </w:rPr>
                      </w:rPrChange>
                    </w:rPr>
                    <m:t>*10</m:t>
                  </m:r>
                </m:e>
                <m:sup>
                  <m:r>
                    <w:rPr>
                      <w:rFonts w:ascii="Cambria Math" w:hAnsi="Cambria Math"/>
                      <w:lang w:val="hu-HU"/>
                      <w:rPrChange w:id="4307" w:author="laca" w:date="2015-06-14T16:50:00Z">
                        <w:rPr>
                          <w:rFonts w:ascii="Cambria Math" w:hAnsi="Cambria Math"/>
                          <w:lang w:val="hu-HU"/>
                        </w:rPr>
                      </w:rPrChange>
                    </w:rPr>
                    <m:t>3</m:t>
                  </m:r>
                </m:sup>
              </m:sSup>
            </m:num>
            <m:den>
              <m:r>
                <w:rPr>
                  <w:rFonts w:ascii="Cambria Math" w:hAnsi="Cambria Math"/>
                  <w:lang w:val="hu-HU"/>
                  <w:rPrChange w:id="4308" w:author="laca" w:date="2015-06-14T16:50:00Z">
                    <w:rPr>
                      <w:rFonts w:ascii="Cambria Math" w:hAnsi="Cambria Math"/>
                      <w:lang w:val="hu-HU"/>
                    </w:rPr>
                  </w:rPrChange>
                </w:rPr>
                <m:t>N*Ts</m:t>
              </m:r>
            </m:den>
          </m:f>
          <m:r>
            <w:rPr>
              <w:rFonts w:ascii="Cambria Math" w:hAnsi="Cambria Math"/>
              <w:lang w:val="hu-HU"/>
              <w:rPrChange w:id="4309" w:author="laca" w:date="2015-06-14T16:50:00Z">
                <w:rPr>
                  <w:rFonts w:ascii="Cambria Math" w:hAnsi="Cambria Math"/>
                  <w:lang w:val="hu-HU"/>
                </w:rPr>
              </w:rPrChange>
            </w:rPr>
            <m:t>=2700,</m:t>
          </m:r>
          <m:d>
            <m:dPr>
              <m:begChr m:val="{"/>
              <m:endChr m:val="}"/>
              <m:ctrlPr>
                <w:rPr>
                  <w:rFonts w:ascii="Cambria Math" w:hAnsi="Cambria Math"/>
                  <w:i/>
                  <w:lang w:val="hu-HU"/>
                  <w:rPrChange w:id="4310" w:author="laca" w:date="2015-06-14T16:50:00Z">
                    <w:rPr>
                      <w:rFonts w:ascii="Cambria Math" w:hAnsi="Cambria Math"/>
                      <w:i/>
                      <w:lang w:val="hu-HU"/>
                    </w:rPr>
                  </w:rPrChange>
                </w:rPr>
              </m:ctrlPr>
            </m:dPr>
            <m:e>
              <m:r>
                <w:rPr>
                  <w:rFonts w:ascii="Cambria Math" w:hAnsi="Cambria Math"/>
                  <w:lang w:val="hu-HU"/>
                  <w:rPrChange w:id="4311" w:author="laca" w:date="2015-06-14T16:50:00Z">
                    <w:rPr>
                      <w:rFonts w:ascii="Cambria Math" w:hAnsi="Cambria Math"/>
                      <w:lang w:val="hu-HU"/>
                    </w:rPr>
                  </w:rPrChange>
                </w:rPr>
                <m:t>RPM</m:t>
              </m:r>
            </m:e>
          </m:d>
        </m:oMath>
      </m:oMathPara>
    </w:p>
    <w:p w14:paraId="07699ACC" w14:textId="77777777" w:rsidR="002B62CF" w:rsidRPr="00FE5CC9" w:rsidRDefault="00ED22AB" w:rsidP="00FC3556">
      <w:pPr>
        <w:pStyle w:val="NormalWeb"/>
        <w:spacing w:before="0" w:beforeAutospacing="0" w:after="0" w:afterAutospacing="0" w:line="360" w:lineRule="auto"/>
        <w:jc w:val="both"/>
        <w:rPr>
          <w:lang w:val="hu-HU"/>
          <w:rPrChange w:id="4312" w:author="laca" w:date="2015-06-14T16:50:00Z">
            <w:rPr>
              <w:lang w:val="hu-HU"/>
            </w:rPr>
          </w:rPrChange>
        </w:rPr>
      </w:pPr>
      <w:r w:rsidRPr="00FE5CC9">
        <w:rPr>
          <w:lang w:val="hu-HU"/>
          <w:rPrChange w:id="4313" w:author="laca" w:date="2015-06-14T16:50:00Z">
            <w:rPr>
              <w:lang w:val="hu-HU"/>
            </w:rPr>
          </w:rPrChange>
        </w:rPr>
        <w:lastRenderedPageBreak/>
        <w:tab/>
        <w:t xml:space="preserve">A fenti példában </w:t>
      </w:r>
      <w:proofErr w:type="gramStart"/>
      <w:r w:rsidRPr="00FE5CC9">
        <w:rPr>
          <w:lang w:val="hu-HU"/>
          <w:rPrChange w:id="4314" w:author="laca" w:date="2015-06-14T16:50:00Z">
            <w:rPr>
              <w:lang w:val="hu-HU"/>
            </w:rPr>
          </w:rPrChange>
        </w:rPr>
        <w:t>a</w:t>
      </w:r>
      <w:proofErr w:type="gramEnd"/>
      <m:oMath>
        <m:sSub>
          <m:sSubPr>
            <m:ctrlPr>
              <w:rPr>
                <w:rFonts w:ascii="Cambria Math" w:hAnsi="Cambria Math"/>
                <w:lang w:val="hu-HU"/>
                <w:rPrChange w:id="4315" w:author="laca" w:date="2015-06-14T16:50:00Z">
                  <w:rPr>
                    <w:rFonts w:ascii="Cambria Math" w:hAnsi="Cambria Math"/>
                    <w:lang w:val="hu-HU"/>
                  </w:rPr>
                </w:rPrChange>
              </w:rPr>
            </m:ctrlPr>
          </m:sSubPr>
          <m:e>
            <m:r>
              <w:rPr>
                <w:rFonts w:ascii="Cambria Math" w:hAnsi="Cambria Math"/>
                <w:lang w:val="hu-HU"/>
                <w:rPrChange w:id="4316" w:author="laca" w:date="2015-06-14T16:50:00Z">
                  <w:rPr>
                    <w:rFonts w:ascii="Cambria Math" w:hAnsi="Cambria Math"/>
                    <w:lang w:val="hu-HU"/>
                  </w:rPr>
                </w:rPrChange>
              </w:rPr>
              <m:t>ω</m:t>
            </m:r>
          </m:e>
          <m:sub>
            <m:r>
              <w:rPr>
                <w:rFonts w:ascii="Cambria Math" w:hAnsi="Cambria Math"/>
                <w:lang w:val="hu-HU"/>
                <w:rPrChange w:id="4317" w:author="laca" w:date="2015-06-14T16:50:00Z">
                  <w:rPr>
                    <w:rFonts w:ascii="Cambria Math" w:hAnsi="Cambria Math"/>
                    <w:lang w:val="hu-HU"/>
                  </w:rPr>
                </w:rPrChange>
              </w:rPr>
              <m:t>mért</m:t>
            </m:r>
          </m:sub>
        </m:sSub>
      </m:oMath>
      <w:r w:rsidRPr="00FE5CC9">
        <w:rPr>
          <w:lang w:val="hu-HU"/>
          <w:rPrChange w:id="4318" w:author="laca" w:date="2015-06-14T16:50:00Z">
            <w:rPr>
              <w:lang w:val="hu-HU"/>
            </w:rPr>
          </w:rPrChange>
        </w:rPr>
        <w:t xml:space="preserve"> az maximális fordulat,azért mert a motort a maximális megengedett feszültséggel volt táplálva. </w:t>
      </w:r>
    </w:p>
    <w:p w14:paraId="7964431F" w14:textId="77777777" w:rsidR="002B62CF" w:rsidRPr="00FE5CC9" w:rsidRDefault="00ED22AB" w:rsidP="001F5941">
      <w:pPr>
        <w:pStyle w:val="NormalWeb"/>
        <w:spacing w:before="0" w:beforeAutospacing="0" w:after="0" w:afterAutospacing="0" w:line="360" w:lineRule="auto"/>
        <w:jc w:val="both"/>
        <w:rPr>
          <w:lang w:val="hu-HU"/>
          <w:rPrChange w:id="4319" w:author="laca" w:date="2015-06-14T16:50:00Z">
            <w:rPr>
              <w:lang w:val="hu-HU"/>
            </w:rPr>
          </w:rPrChange>
        </w:rPr>
      </w:pPr>
      <w:r w:rsidRPr="00FE5CC9">
        <w:rPr>
          <w:lang w:val="hu-HU"/>
          <w:rPrChange w:id="4320" w:author="laca" w:date="2015-06-14T16:50:00Z">
            <w:rPr>
              <w:lang w:val="hu-HU"/>
            </w:rPr>
          </w:rPrChange>
        </w:rPr>
        <w:tab/>
        <w:t>Ha ismerjük a motor maximális fordulatszámát, ami megadja a mérés felbontását is.</w:t>
      </w:r>
    </w:p>
    <w:p w14:paraId="166FF340" w14:textId="77777777" w:rsidR="002B62CF" w:rsidRPr="00FE5CC9" w:rsidRDefault="00ED22AB" w:rsidP="001F5941">
      <w:pPr>
        <w:pStyle w:val="NormalWeb"/>
        <w:spacing w:before="0" w:beforeAutospacing="0" w:after="0" w:afterAutospacing="0" w:line="360" w:lineRule="auto"/>
        <w:jc w:val="both"/>
        <w:rPr>
          <w:lang w:val="hu-HU"/>
          <w:rPrChange w:id="4321" w:author="laca" w:date="2015-06-14T16:50:00Z">
            <w:rPr>
              <w:lang w:val="hu-HU"/>
            </w:rPr>
          </w:rPrChange>
        </w:rPr>
      </w:pPr>
      <w:r w:rsidRPr="00FE5CC9">
        <w:rPr>
          <w:lang w:val="hu-HU"/>
          <w:rPrChange w:id="4322" w:author="laca" w:date="2015-06-14T16:50:00Z">
            <w:rPr>
              <w:lang w:val="hu-HU"/>
            </w:rPr>
          </w:rPrChange>
        </w:rPr>
        <w:tab/>
        <w:t xml:space="preserve">A fenti példa esetében a felbontás 65 mivel egy időegység alatt 0 és 65 közötti értékeket vehet fel, amelyek csak természetes számok lehetnek. </w:t>
      </w:r>
    </w:p>
    <w:p w14:paraId="5FD3A2CF" w14:textId="77777777" w:rsidR="00AC7098" w:rsidRPr="00FE5CC9" w:rsidRDefault="00ED22AB" w:rsidP="001F5941">
      <w:pPr>
        <w:pStyle w:val="NormalWeb"/>
        <w:spacing w:before="0" w:beforeAutospacing="0" w:after="0" w:afterAutospacing="0" w:line="360" w:lineRule="auto"/>
        <w:ind w:firstLine="720"/>
        <w:jc w:val="both"/>
        <w:rPr>
          <w:lang w:val="hu-HU"/>
          <w:rPrChange w:id="4323" w:author="laca" w:date="2015-06-14T16:50:00Z">
            <w:rPr>
              <w:lang w:val="hu-HU"/>
            </w:rPr>
          </w:rPrChange>
        </w:rPr>
      </w:pPr>
      <w:r w:rsidRPr="00FE5CC9">
        <w:rPr>
          <w:lang w:val="hu-HU"/>
          <w:rPrChange w:id="4324" w:author="laca" w:date="2015-06-14T16:50:00Z">
            <w:rPr>
              <w:lang w:val="hu-HU"/>
            </w:rPr>
          </w:rPrChange>
        </w:rPr>
        <w:t>Ha növelni szeretnénk a felbontást (</w:t>
      </w:r>
      <m:oMath>
        <m:r>
          <w:rPr>
            <w:rFonts w:ascii="Cambria Math" w:hAnsi="Cambria Math"/>
            <w:lang w:val="hu-HU"/>
            <w:rPrChange w:id="4325" w:author="laca" w:date="2015-06-14T16:50:00Z">
              <w:rPr>
                <w:rFonts w:ascii="Cambria Math" w:hAnsi="Cambria Math"/>
                <w:lang w:val="hu-HU"/>
              </w:rPr>
            </w:rPrChange>
          </w:rPr>
          <m:t>Res</m:t>
        </m:r>
      </m:oMath>
      <w:r w:rsidRPr="00FE5CC9">
        <w:rPr>
          <w:lang w:val="hu-HU"/>
          <w:rPrChange w:id="4326" w:author="laca" w:date="2015-06-14T16:50:00Z">
            <w:rPr>
              <w:lang w:val="hu-HU"/>
            </w:rPr>
          </w:rPrChange>
        </w:rPr>
        <w:t>) növelnünk kell a mintavételi időt. Az alábbi összefüggés szerint kiszámíthatjuk az optimális, mintavételi időt ismerve a maximális fordulatszámot percenként, és a tárcsa adatait,</w:t>
      </w:r>
      <m:oMath>
        <m:r>
          <w:rPr>
            <w:rFonts w:ascii="Cambria Math" w:hAnsi="Cambria Math"/>
            <w:lang w:val="hu-HU"/>
            <w:rPrChange w:id="4327" w:author="laca" w:date="2015-06-14T16:50:00Z">
              <w:rPr>
                <w:rFonts w:ascii="Cambria Math" w:hAnsi="Cambria Math"/>
                <w:lang w:val="hu-HU"/>
              </w:rPr>
            </w:rPrChange>
          </w:rPr>
          <m:t>Res</m:t>
        </m:r>
      </m:oMath>
      <w:r w:rsidRPr="00FE5CC9">
        <w:rPr>
          <w:lang w:val="hu-HU"/>
          <w:rPrChange w:id="4328" w:author="laca" w:date="2015-06-14T16:50:00Z">
            <w:rPr>
              <w:lang w:val="hu-HU"/>
            </w:rPr>
          </w:rPrChange>
        </w:rPr>
        <w:t>.</w:t>
      </w:r>
    </w:p>
    <w:p w14:paraId="5519C0C1" w14:textId="77777777" w:rsidR="00077A0C" w:rsidRPr="00FE5CC9" w:rsidRDefault="00ED22AB" w:rsidP="001F5941">
      <w:pPr>
        <w:pStyle w:val="NormalWeb"/>
        <w:spacing w:before="0" w:beforeAutospacing="0" w:after="0" w:afterAutospacing="0" w:line="360" w:lineRule="auto"/>
        <w:jc w:val="both"/>
        <w:rPr>
          <w:lang w:val="hu-HU"/>
          <w:rPrChange w:id="4329" w:author="laca" w:date="2015-06-14T16:50:00Z">
            <w:rPr>
              <w:lang w:val="hu-HU"/>
            </w:rPr>
          </w:rPrChange>
        </w:rPr>
      </w:pPr>
      <m:oMathPara>
        <m:oMath>
          <m:r>
            <w:rPr>
              <w:rFonts w:ascii="Cambria Math" w:hAnsi="Cambria Math"/>
              <w:lang w:val="hu-HU"/>
              <w:rPrChange w:id="4330" w:author="laca" w:date="2015-06-14T16:50:00Z">
                <w:rPr>
                  <w:rFonts w:ascii="Cambria Math" w:hAnsi="Cambria Math"/>
                  <w:lang w:val="hu-HU"/>
                </w:rPr>
              </w:rPrChange>
            </w:rPr>
            <m:t>Ts=</m:t>
          </m:r>
          <m:f>
            <m:fPr>
              <m:ctrlPr>
                <w:rPr>
                  <w:rFonts w:ascii="Cambria Math" w:hAnsi="Cambria Math"/>
                  <w:i/>
                  <w:lang w:val="hu-HU"/>
                  <w:rPrChange w:id="4331" w:author="laca" w:date="2015-06-14T16:50:00Z">
                    <w:rPr>
                      <w:rFonts w:ascii="Cambria Math" w:hAnsi="Cambria Math"/>
                      <w:i/>
                      <w:lang w:val="hu-HU"/>
                    </w:rPr>
                  </w:rPrChange>
                </w:rPr>
              </m:ctrlPr>
            </m:fPr>
            <m:num>
              <m:r>
                <w:rPr>
                  <w:rFonts w:ascii="Cambria Math" w:hAnsi="Cambria Math"/>
                  <w:lang w:val="hu-HU"/>
                  <w:rPrChange w:id="4332" w:author="laca" w:date="2015-06-14T16:50:00Z">
                    <w:rPr>
                      <w:rFonts w:ascii="Cambria Math" w:hAnsi="Cambria Math"/>
                      <w:lang w:val="hu-HU"/>
                    </w:rPr>
                  </w:rPrChange>
                </w:rPr>
                <m:t>Res*60*</m:t>
              </m:r>
              <m:sSup>
                <m:sSupPr>
                  <m:ctrlPr>
                    <w:rPr>
                      <w:rFonts w:ascii="Cambria Math" w:hAnsi="Cambria Math"/>
                      <w:i/>
                      <w:lang w:val="hu-HU"/>
                      <w:rPrChange w:id="4333" w:author="laca" w:date="2015-06-14T16:50:00Z">
                        <w:rPr>
                          <w:rFonts w:ascii="Cambria Math" w:hAnsi="Cambria Math"/>
                          <w:i/>
                          <w:lang w:val="hu-HU"/>
                        </w:rPr>
                      </w:rPrChange>
                    </w:rPr>
                  </m:ctrlPr>
                </m:sSupPr>
                <m:e>
                  <m:r>
                    <w:rPr>
                      <w:rFonts w:ascii="Cambria Math" w:hAnsi="Cambria Math"/>
                      <w:lang w:val="hu-HU"/>
                      <w:rPrChange w:id="4334" w:author="laca" w:date="2015-06-14T16:50:00Z">
                        <w:rPr>
                          <w:rFonts w:ascii="Cambria Math" w:hAnsi="Cambria Math"/>
                          <w:lang w:val="hu-HU"/>
                        </w:rPr>
                      </w:rPrChange>
                    </w:rPr>
                    <m:t>10</m:t>
                  </m:r>
                </m:e>
                <m:sup>
                  <m:r>
                    <w:rPr>
                      <w:rFonts w:ascii="Cambria Math" w:hAnsi="Cambria Math"/>
                      <w:lang w:val="hu-HU"/>
                      <w:rPrChange w:id="4335" w:author="laca" w:date="2015-06-14T16:50:00Z">
                        <w:rPr>
                          <w:rFonts w:ascii="Cambria Math" w:hAnsi="Cambria Math"/>
                          <w:lang w:val="hu-HU"/>
                        </w:rPr>
                      </w:rPrChange>
                    </w:rPr>
                    <m:t>3</m:t>
                  </m:r>
                </m:sup>
              </m:sSup>
            </m:num>
            <m:den>
              <m:sSub>
                <m:sSubPr>
                  <m:ctrlPr>
                    <w:rPr>
                      <w:rFonts w:ascii="Cambria Math" w:hAnsi="Cambria Math"/>
                      <w:i/>
                      <w:lang w:val="hu-HU"/>
                      <w:rPrChange w:id="4336" w:author="laca" w:date="2015-06-14T16:50:00Z">
                        <w:rPr>
                          <w:rFonts w:ascii="Cambria Math" w:hAnsi="Cambria Math"/>
                          <w:i/>
                          <w:lang w:val="hu-HU"/>
                        </w:rPr>
                      </w:rPrChange>
                    </w:rPr>
                  </m:ctrlPr>
                </m:sSubPr>
                <m:e>
                  <m:r>
                    <w:rPr>
                      <w:rFonts w:ascii="Cambria Math" w:hAnsi="Cambria Math"/>
                      <w:lang w:val="hu-HU"/>
                      <w:rPrChange w:id="4337" w:author="laca" w:date="2015-06-14T16:50:00Z">
                        <w:rPr>
                          <w:rFonts w:ascii="Cambria Math" w:hAnsi="Cambria Math"/>
                          <w:lang w:val="hu-HU"/>
                        </w:rPr>
                      </w:rPrChange>
                    </w:rPr>
                    <m:t>RPM</m:t>
                  </m:r>
                </m:e>
                <m:sub>
                  <m:r>
                    <w:rPr>
                      <w:rFonts w:ascii="Cambria Math" w:hAnsi="Cambria Math"/>
                      <w:lang w:val="hu-HU"/>
                      <w:rPrChange w:id="4338" w:author="laca" w:date="2015-06-14T16:50:00Z">
                        <w:rPr>
                          <w:rFonts w:ascii="Cambria Math" w:hAnsi="Cambria Math"/>
                          <w:lang w:val="hu-HU"/>
                        </w:rPr>
                      </w:rPrChange>
                    </w:rPr>
                    <m:t>max</m:t>
                  </m:r>
                </m:sub>
              </m:sSub>
              <m:r>
                <w:rPr>
                  <w:rFonts w:ascii="Cambria Math" w:hAnsi="Cambria Math"/>
                  <w:lang w:val="hu-HU"/>
                  <w:rPrChange w:id="4339" w:author="laca" w:date="2015-06-14T16:50:00Z">
                    <w:rPr>
                      <w:rFonts w:ascii="Cambria Math" w:hAnsi="Cambria Math"/>
                      <w:lang w:val="hu-HU"/>
                    </w:rPr>
                  </w:rPrChange>
                </w:rPr>
                <m:t>*N</m:t>
              </m:r>
            </m:den>
          </m:f>
          <m:r>
            <w:rPr>
              <w:rFonts w:ascii="Cambria Math" w:hAnsi="Cambria Math"/>
              <w:lang w:val="hu-HU"/>
              <w:rPrChange w:id="4340" w:author="laca" w:date="2015-06-14T16:50:00Z">
                <w:rPr>
                  <w:rFonts w:ascii="Cambria Math" w:hAnsi="Cambria Math"/>
                  <w:lang w:val="hu-HU"/>
                </w:rPr>
              </w:rPrChange>
            </w:rPr>
            <m:t xml:space="preserve">, </m:t>
          </m:r>
          <m:d>
            <m:dPr>
              <m:begChr m:val="{"/>
              <m:endChr m:val="}"/>
              <m:ctrlPr>
                <w:rPr>
                  <w:rFonts w:ascii="Cambria Math" w:hAnsi="Cambria Math"/>
                  <w:i/>
                  <w:lang w:val="hu-HU"/>
                  <w:rPrChange w:id="4341" w:author="laca" w:date="2015-06-14T16:50:00Z">
                    <w:rPr>
                      <w:rFonts w:ascii="Cambria Math" w:hAnsi="Cambria Math"/>
                      <w:i/>
                      <w:lang w:val="hu-HU"/>
                    </w:rPr>
                  </w:rPrChange>
                </w:rPr>
              </m:ctrlPr>
            </m:dPr>
            <m:e>
              <m:r>
                <w:rPr>
                  <w:rFonts w:ascii="Cambria Math" w:hAnsi="Cambria Math"/>
                  <w:lang w:val="hu-HU"/>
                  <w:rPrChange w:id="4342" w:author="laca" w:date="2015-06-14T16:50:00Z">
                    <w:rPr>
                      <w:rFonts w:ascii="Cambria Math" w:hAnsi="Cambria Math"/>
                      <w:lang w:val="hu-HU"/>
                    </w:rPr>
                  </w:rPrChange>
                </w:rPr>
                <m:t>ms</m:t>
              </m:r>
            </m:e>
          </m:d>
        </m:oMath>
      </m:oMathPara>
    </w:p>
    <w:p w14:paraId="580498FC" w14:textId="77777777" w:rsidR="00517BCD" w:rsidRPr="00FE5CC9" w:rsidRDefault="00ED22AB" w:rsidP="001F5941">
      <w:pPr>
        <w:pStyle w:val="NormalWeb"/>
        <w:spacing w:before="0" w:beforeAutospacing="0" w:after="0" w:afterAutospacing="0" w:line="360" w:lineRule="auto"/>
        <w:jc w:val="both"/>
        <w:rPr>
          <w:lang w:val="hu-HU"/>
          <w:rPrChange w:id="4343" w:author="laca" w:date="2015-06-14T16:50:00Z">
            <w:rPr>
              <w:lang w:val="hu-HU"/>
            </w:rPr>
          </w:rPrChange>
        </w:rPr>
      </w:pPr>
      <w:r w:rsidRPr="00FE5CC9">
        <w:rPr>
          <w:lang w:val="hu-HU"/>
          <w:rPrChange w:id="4344" w:author="laca" w:date="2015-06-14T16:50:00Z">
            <w:rPr>
              <w:lang w:val="hu-HU"/>
            </w:rPr>
          </w:rPrChange>
        </w:rPr>
        <w:tab/>
        <w:t xml:space="preserve">A </w:t>
      </w:r>
      <w:r w:rsidRPr="00FE5CC9">
        <w:rPr>
          <w:highlight w:val="yellow"/>
          <w:lang w:val="hu-HU"/>
          <w:rPrChange w:id="4345" w:author="laca" w:date="2015-06-14T16:50:00Z">
            <w:rPr>
              <w:highlight w:val="yellow"/>
              <w:lang w:val="hu-HU"/>
            </w:rPr>
          </w:rPrChange>
        </w:rPr>
        <w:t>2.21</w:t>
      </w:r>
      <w:proofErr w:type="gramStart"/>
      <w:r w:rsidRPr="00FE5CC9">
        <w:rPr>
          <w:highlight w:val="yellow"/>
          <w:lang w:val="hu-HU"/>
          <w:rPrChange w:id="4346" w:author="laca" w:date="2015-06-14T16:50:00Z">
            <w:rPr>
              <w:highlight w:val="yellow"/>
              <w:lang w:val="hu-HU"/>
            </w:rPr>
          </w:rPrChange>
        </w:rPr>
        <w:t>.B</w:t>
      </w:r>
      <w:proofErr w:type="gramEnd"/>
      <w:r w:rsidR="00517BCD" w:rsidRPr="00FE5CC9">
        <w:rPr>
          <w:lang w:val="hu-HU"/>
          <w:rPrChange w:id="4347" w:author="laca" w:date="2015-06-14T16:50:00Z">
            <w:rPr>
              <w:lang w:val="hu-HU"/>
            </w:rPr>
          </w:rPrChange>
        </w:rPr>
        <w:t xml:space="preserve"> képen a mintavételi időt 80ms növelve</w:t>
      </w:r>
      <w:r w:rsidR="00BD5921" w:rsidRPr="00FE5CC9">
        <w:rPr>
          <w:lang w:val="hu-HU"/>
          <w:rPrChange w:id="4348" w:author="laca" w:date="2015-06-14T16:50:00Z">
            <w:rPr>
              <w:lang w:val="hu-HU"/>
            </w:rPr>
          </w:rPrChange>
        </w:rPr>
        <w:t>,</w:t>
      </w:r>
      <w:r w:rsidR="00517BCD" w:rsidRPr="00FE5CC9">
        <w:rPr>
          <w:lang w:val="hu-HU"/>
          <w:rPrChange w:id="4349" w:author="laca" w:date="2015-06-14T16:50:00Z">
            <w:rPr>
              <w:lang w:val="hu-HU"/>
            </w:rPr>
          </w:rPrChange>
        </w:rPr>
        <w:t xml:space="preserve"> megnőtt a felbontás is megközelítőleg 650 re, </w:t>
      </w:r>
      <w:r w:rsidRPr="00FE5CC9">
        <w:rPr>
          <w:highlight w:val="yellow"/>
          <w:lang w:val="hu-HU"/>
          <w:rPrChange w:id="4350" w:author="laca" w:date="2015-06-14T16:50:00Z">
            <w:rPr>
              <w:highlight w:val="yellow"/>
              <w:lang w:val="hu-HU"/>
            </w:rPr>
          </w:rPrChange>
        </w:rPr>
        <w:t>A 2.21.C</w:t>
      </w:r>
      <w:r w:rsidR="00BD5921" w:rsidRPr="00FE5CC9">
        <w:rPr>
          <w:lang w:val="hu-HU"/>
          <w:rPrChange w:id="4351" w:author="laca" w:date="2015-06-14T16:50:00Z">
            <w:rPr>
              <w:lang w:val="hu-HU"/>
            </w:rPr>
          </w:rPrChange>
        </w:rPr>
        <w:t xml:space="preserve"> képen </w:t>
      </w:r>
      <w:r w:rsidR="00875FB5" w:rsidRPr="00FE5CC9">
        <w:rPr>
          <w:lang w:val="hu-HU"/>
          <w:rPrChange w:id="4352" w:author="laca" w:date="2015-06-14T16:50:00Z">
            <w:rPr>
              <w:lang w:val="hu-HU"/>
            </w:rPr>
          </w:rPrChange>
        </w:rPr>
        <w:t>csökkent</w:t>
      </w:r>
      <w:r w:rsidR="00E94CDC" w:rsidRPr="00FE5CC9">
        <w:rPr>
          <w:lang w:val="hu-HU"/>
          <w:rPrChange w:id="4353" w:author="laca" w:date="2015-06-14T16:50:00Z">
            <w:rPr>
              <w:lang w:val="hu-HU"/>
            </w:rPr>
          </w:rPrChange>
        </w:rPr>
        <w:t>j</w:t>
      </w:r>
      <w:r w:rsidR="00875FB5" w:rsidRPr="00FE5CC9">
        <w:rPr>
          <w:lang w:val="hu-HU"/>
          <w:rPrChange w:id="4354" w:author="laca" w:date="2015-06-14T16:50:00Z">
            <w:rPr>
              <w:lang w:val="hu-HU"/>
            </w:rPr>
          </w:rPrChange>
        </w:rPr>
        <w:t>ük</w:t>
      </w:r>
      <w:r w:rsidR="00BD5921" w:rsidRPr="00FE5CC9">
        <w:rPr>
          <w:lang w:val="hu-HU"/>
          <w:rPrChange w:id="4355" w:author="laca" w:date="2015-06-14T16:50:00Z">
            <w:rPr>
              <w:lang w:val="hu-HU"/>
            </w:rPr>
          </w:rPrChange>
        </w:rPr>
        <w:t xml:space="preserve"> a mintavételi időt, és ez </w:t>
      </w:r>
      <w:r w:rsidRPr="00FE5CC9">
        <w:rPr>
          <w:lang w:val="hu-HU"/>
          <w:rPrChange w:id="4356" w:author="laca" w:date="2015-06-14T16:50:00Z">
            <w:rPr>
              <w:lang w:val="hu-HU"/>
            </w:rPr>
          </w:rPrChange>
        </w:rPr>
        <w:t>megközelítőleg 33-ra csökkentette a rezolúciót.</w:t>
      </w:r>
    </w:p>
    <w:p w14:paraId="436DD277" w14:textId="77777777" w:rsidR="001523D0" w:rsidRPr="00FE5CC9" w:rsidRDefault="00ED22AB" w:rsidP="0071433B">
      <w:pPr>
        <w:pStyle w:val="Heading2"/>
        <w:spacing w:line="360" w:lineRule="auto"/>
        <w:rPr>
          <w:rFonts w:ascii="Times New Roman" w:hAnsi="Times New Roman"/>
          <w:rPrChange w:id="4357" w:author="laca" w:date="2015-06-14T16:50:00Z">
            <w:rPr>
              <w:rFonts w:ascii="Times New Roman" w:hAnsi="Times New Roman"/>
            </w:rPr>
          </w:rPrChange>
        </w:rPr>
        <w:pPrChange w:id="4358" w:author="laca" w:date="2015-06-14T14:00:00Z">
          <w:pPr>
            <w:pStyle w:val="Heading2"/>
          </w:pPr>
        </w:pPrChange>
      </w:pPr>
      <w:bookmarkStart w:id="4359" w:name="_Toc422064115"/>
      <w:r w:rsidRPr="00FE5CC9">
        <w:rPr>
          <w:rFonts w:ascii="Times New Roman" w:hAnsi="Times New Roman"/>
          <w:rPrChange w:id="4360" w:author="laca" w:date="2015-06-14T16:50:00Z">
            <w:rPr>
              <w:rFonts w:ascii="Times New Roman" w:hAnsi="Times New Roman"/>
            </w:rPr>
          </w:rPrChange>
        </w:rPr>
        <w:t>MPU-6050 giroszkóp és gyorsulásmérő</w:t>
      </w:r>
      <w:bookmarkEnd w:id="4359"/>
    </w:p>
    <w:p w14:paraId="672FEDAE" w14:textId="77777777" w:rsidR="001523D0" w:rsidRPr="00FE5CC9" w:rsidRDefault="00ED22AB" w:rsidP="0071433B">
      <w:pPr>
        <w:spacing w:after="0" w:line="360" w:lineRule="auto"/>
        <w:rPr>
          <w:rPrChange w:id="4361" w:author="laca" w:date="2015-06-14T16:50:00Z">
            <w:rPr/>
          </w:rPrChange>
        </w:rPr>
      </w:pPr>
      <w:r w:rsidRPr="00FE5CC9">
        <w:rPr>
          <w:rPrChange w:id="4362" w:author="laca" w:date="2015-06-14T16:50:00Z">
            <w:rPr/>
          </w:rPrChange>
        </w:rPr>
        <w:tab/>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w:t>
      </w:r>
      <w:proofErr w:type="spellStart"/>
      <w:r w:rsidRPr="00FE5CC9">
        <w:rPr>
          <w:rPrChange w:id="4363" w:author="laca" w:date="2015-06-14T16:50:00Z">
            <w:rPr/>
          </w:rPrChange>
        </w:rPr>
        <w:t>Vcc</w:t>
      </w:r>
      <w:proofErr w:type="spellEnd"/>
      <w:r w:rsidRPr="00FE5CC9">
        <w:rPr>
          <w:rPrChange w:id="4364" w:author="laca" w:date="2015-06-14T16:50:00Z">
            <w:rPr/>
          </w:rPrChange>
        </w:rPr>
        <w:t xml:space="preserve"> re kötjük ellenállás segítségével a cím 0x69 lesz. A </w:t>
      </w:r>
      <w:sdt>
        <w:sdtPr>
          <w:rPr>
            <w:rPrChange w:id="4365" w:author="laca" w:date="2015-06-14T16:50:00Z">
              <w:rPr/>
            </w:rPrChange>
          </w:rPr>
          <w:id w:val="1639607201"/>
          <w:citation/>
        </w:sdtPr>
        <w:sdtContent>
          <w:r w:rsidRPr="00FE5CC9">
            <w:rPr>
              <w:rPrChange w:id="4366" w:author="laca" w:date="2015-06-14T16:50:00Z">
                <w:rPr/>
              </w:rPrChange>
            </w:rPr>
            <w:fldChar w:fldCharType="begin"/>
          </w:r>
          <w:r w:rsidRPr="00FE5CC9">
            <w:rPr>
              <w:rPrChange w:id="4367" w:author="laca" w:date="2015-06-14T16:50:00Z">
                <w:rPr/>
              </w:rPrChange>
            </w:rPr>
            <w:instrText xml:space="preserve"> CITATION Inv15 \l 1038 </w:instrText>
          </w:r>
          <w:r w:rsidRPr="00FE5CC9">
            <w:rPr>
              <w:rPrChange w:id="4368" w:author="laca" w:date="2015-06-14T16:50:00Z">
                <w:rPr/>
              </w:rPrChange>
            </w:rPr>
            <w:fldChar w:fldCharType="separate"/>
          </w:r>
          <w:r w:rsidR="00096DBB" w:rsidRPr="00FE5CC9">
            <w:rPr>
              <w:noProof/>
              <w:rPrChange w:id="4369" w:author="laca" w:date="2015-06-14T16:50:00Z">
                <w:rPr>
                  <w:noProof/>
                </w:rPr>
              </w:rPrChange>
            </w:rPr>
            <w:t>[8]</w:t>
          </w:r>
          <w:r w:rsidRPr="00FE5CC9">
            <w:rPr>
              <w:rPrChange w:id="4370" w:author="laca" w:date="2015-06-14T16:50:00Z">
                <w:rPr/>
              </w:rPrChange>
            </w:rPr>
            <w:fldChar w:fldCharType="end"/>
          </w:r>
        </w:sdtContent>
      </w:sdt>
      <w:r w:rsidR="001523D0" w:rsidRPr="00FE5CC9">
        <w:rPr>
          <w:rPrChange w:id="4371" w:author="laca" w:date="2015-06-14T16:50:00Z">
            <w:rPr/>
          </w:rPrChange>
        </w:rPr>
        <w:t xml:space="preserve"> adatlap alapján a következő bealításokat végeztem el:</w:t>
      </w:r>
    </w:p>
    <w:p w14:paraId="34BE0CDF" w14:textId="77777777" w:rsidR="001523D0" w:rsidRPr="00FE5CC9" w:rsidRDefault="001523D0" w:rsidP="00911B32">
      <w:pPr>
        <w:pStyle w:val="ListParagraph"/>
        <w:numPr>
          <w:ilvl w:val="0"/>
          <w:numId w:val="7"/>
        </w:numPr>
        <w:spacing w:after="0" w:line="360" w:lineRule="auto"/>
        <w:rPr>
          <w:rPrChange w:id="4372" w:author="laca" w:date="2015-06-14T16:50:00Z">
            <w:rPr/>
          </w:rPrChange>
        </w:rPr>
      </w:pPr>
      <w:r w:rsidRPr="00FE5CC9">
        <w:rPr>
          <w:rPrChange w:id="4373" w:author="laca" w:date="2015-06-14T16:50:00Z">
            <w:rPr/>
          </w:rPrChange>
        </w:rPr>
        <w:t>FIFO memóriák kikapcsolása FIFO_EN=0x00</w:t>
      </w:r>
    </w:p>
    <w:p w14:paraId="7A00869F" w14:textId="77777777" w:rsidR="001523D0" w:rsidRPr="00FE5CC9" w:rsidRDefault="00ED22AB" w:rsidP="00A05E75">
      <w:pPr>
        <w:pStyle w:val="ListParagraph"/>
        <w:numPr>
          <w:ilvl w:val="0"/>
          <w:numId w:val="7"/>
        </w:numPr>
        <w:spacing w:after="0" w:line="360" w:lineRule="auto"/>
        <w:rPr>
          <w:rPrChange w:id="4374" w:author="laca" w:date="2015-06-14T16:50:00Z">
            <w:rPr/>
          </w:rPrChange>
        </w:rPr>
      </w:pPr>
      <w:r w:rsidRPr="00FE5CC9">
        <w:rPr>
          <w:rPrChange w:id="4375" w:author="laca" w:date="2015-06-14T16:50:00Z">
            <w:rPr/>
          </w:rPrChange>
        </w:rPr>
        <w:t xml:space="preserve">Gyorsulásmérők </w:t>
      </w:r>
      <w:proofErr w:type="spellStart"/>
      <w:r w:rsidRPr="00FE5CC9">
        <w:rPr>
          <w:rPrChange w:id="4376" w:author="laca" w:date="2015-06-14T16:50:00Z">
            <w:rPr/>
          </w:rPrChange>
        </w:rPr>
        <w:t>inditása</w:t>
      </w:r>
      <w:proofErr w:type="spellEnd"/>
      <w:r w:rsidRPr="00FE5CC9">
        <w:rPr>
          <w:rPrChange w:id="4377" w:author="laca" w:date="2015-06-14T16:50:00Z">
            <w:rPr/>
          </w:rPrChange>
        </w:rPr>
        <w:t xml:space="preserve"> ACCEL_CONFIG=0xE7</w:t>
      </w:r>
    </w:p>
    <w:p w14:paraId="01398A23" w14:textId="77777777" w:rsidR="001523D0" w:rsidRPr="00FE5CC9" w:rsidRDefault="00ED22AB" w:rsidP="0023168B">
      <w:pPr>
        <w:pStyle w:val="ListParagraph"/>
        <w:numPr>
          <w:ilvl w:val="0"/>
          <w:numId w:val="7"/>
        </w:numPr>
        <w:spacing w:after="0" w:line="360" w:lineRule="auto"/>
        <w:rPr>
          <w:rPrChange w:id="4378" w:author="laca" w:date="2015-06-14T16:50:00Z">
            <w:rPr/>
          </w:rPrChange>
        </w:rPr>
      </w:pPr>
      <w:r w:rsidRPr="00FE5CC9">
        <w:rPr>
          <w:rPrChange w:id="4379" w:author="laca" w:date="2015-06-14T16:50:00Z">
            <w:rPr/>
          </w:rPrChange>
        </w:rPr>
        <w:t xml:space="preserve">PWR_MGMT_1 =0x00 bealítjuk a szenzort ciklikus működésre és 8MHz </w:t>
      </w:r>
      <w:commentRangeStart w:id="4380"/>
      <w:r w:rsidRPr="00FE5CC9">
        <w:rPr>
          <w:rPrChange w:id="4381" w:author="laca" w:date="2015-06-14T16:50:00Z">
            <w:rPr/>
          </w:rPrChange>
        </w:rPr>
        <w:t>órajelre</w:t>
      </w:r>
      <w:commentRangeEnd w:id="4380"/>
      <w:r w:rsidRPr="00FE5CC9">
        <w:rPr>
          <w:rStyle w:val="CommentReference"/>
          <w:rPrChange w:id="4382" w:author="laca" w:date="2015-06-14T16:50:00Z">
            <w:rPr>
              <w:rStyle w:val="CommentReference"/>
            </w:rPr>
          </w:rPrChange>
        </w:rPr>
        <w:commentReference w:id="4380"/>
      </w:r>
      <w:r w:rsidRPr="00FE5CC9">
        <w:rPr>
          <w:rPrChange w:id="4383" w:author="laca" w:date="2015-06-14T16:50:00Z">
            <w:rPr/>
          </w:rPrChange>
        </w:rPr>
        <w:t>.</w:t>
      </w:r>
    </w:p>
    <w:p w14:paraId="1775044F" w14:textId="77777777" w:rsidR="00D55D7D" w:rsidRPr="00FE5CC9" w:rsidRDefault="00ED22AB" w:rsidP="0071433B">
      <w:pPr>
        <w:pStyle w:val="Heading2"/>
        <w:spacing w:line="360" w:lineRule="auto"/>
        <w:rPr>
          <w:rPrChange w:id="4384" w:author="laca" w:date="2015-06-14T16:50:00Z">
            <w:rPr/>
          </w:rPrChange>
        </w:rPr>
        <w:pPrChange w:id="4385" w:author="laca" w:date="2015-06-14T14:00:00Z">
          <w:pPr>
            <w:pStyle w:val="Heading2"/>
          </w:pPr>
        </w:pPrChange>
      </w:pPr>
      <w:bookmarkStart w:id="4386" w:name="_Toc422064116"/>
      <w:r w:rsidRPr="00FE5CC9">
        <w:rPr>
          <w:rPrChange w:id="4387" w:author="laca" w:date="2015-06-14T16:50:00Z">
            <w:rPr/>
          </w:rPrChange>
        </w:rPr>
        <w:t xml:space="preserve">Beavatkozó </w:t>
      </w:r>
      <w:commentRangeStart w:id="4388"/>
      <w:r w:rsidRPr="00FE5CC9">
        <w:rPr>
          <w:rPrChange w:id="4389" w:author="laca" w:date="2015-06-14T16:50:00Z">
            <w:rPr/>
          </w:rPrChange>
        </w:rPr>
        <w:t>elemek</w:t>
      </w:r>
      <w:commentRangeEnd w:id="4388"/>
      <w:r w:rsidRPr="00FE5CC9">
        <w:rPr>
          <w:rStyle w:val="CommentReference"/>
          <w:rFonts w:ascii="Times New Roman" w:eastAsiaTheme="minorEastAsia" w:hAnsi="Times New Roman" w:cs="Times New Roman"/>
          <w:sz w:val="24"/>
          <w:szCs w:val="24"/>
          <w:rPrChange w:id="4390" w:author="laca" w:date="2015-06-14T16:50:00Z">
            <w:rPr>
              <w:rStyle w:val="CommentReference"/>
              <w:rFonts w:ascii="Times New Roman" w:eastAsiaTheme="minorEastAsia" w:hAnsi="Times New Roman" w:cs="Times New Roman"/>
              <w:sz w:val="24"/>
              <w:szCs w:val="24"/>
            </w:rPr>
          </w:rPrChange>
        </w:rPr>
        <w:commentReference w:id="4388"/>
      </w:r>
      <w:r w:rsidRPr="00FE5CC9">
        <w:rPr>
          <w:rPrChange w:id="4391" w:author="laca" w:date="2015-06-14T16:50:00Z">
            <w:rPr/>
          </w:rPrChange>
        </w:rPr>
        <w:t>:</w:t>
      </w:r>
      <w:bookmarkEnd w:id="4386"/>
    </w:p>
    <w:p w14:paraId="7F3308E3" w14:textId="77777777" w:rsidR="00881F78" w:rsidRPr="00FE5CC9" w:rsidRDefault="00ED22AB" w:rsidP="0071433B">
      <w:pPr>
        <w:pStyle w:val="Heading3"/>
        <w:spacing w:line="360" w:lineRule="auto"/>
        <w:jc w:val="both"/>
        <w:rPr>
          <w:rPrChange w:id="4392" w:author="laca" w:date="2015-06-14T16:50:00Z">
            <w:rPr/>
          </w:rPrChange>
        </w:rPr>
        <w:pPrChange w:id="4393" w:author="laca" w:date="2015-06-14T14:00:00Z">
          <w:pPr>
            <w:pStyle w:val="Heading3"/>
            <w:jc w:val="both"/>
          </w:pPr>
        </w:pPrChange>
      </w:pPr>
      <w:bookmarkStart w:id="4394" w:name="_Toc422064117"/>
      <w:proofErr w:type="spellStart"/>
      <w:r w:rsidRPr="00FE5CC9">
        <w:rPr>
          <w:rPrChange w:id="4395" w:author="laca" w:date="2015-06-14T16:50:00Z">
            <w:rPr/>
          </w:rPrChange>
        </w:rPr>
        <w:t>Pwm</w:t>
      </w:r>
      <w:proofErr w:type="spellEnd"/>
      <w:r w:rsidRPr="00FE5CC9">
        <w:rPr>
          <w:rPrChange w:id="4396" w:author="laca" w:date="2015-06-14T16:50:00Z">
            <w:rPr/>
          </w:rPrChange>
        </w:rPr>
        <w:t xml:space="preserve"> Generátor megvalósítása FPGA áramkörön System </w:t>
      </w:r>
      <w:proofErr w:type="spellStart"/>
      <w:r w:rsidRPr="00FE5CC9">
        <w:rPr>
          <w:rPrChange w:id="4397" w:author="laca" w:date="2015-06-14T16:50:00Z">
            <w:rPr/>
          </w:rPrChange>
        </w:rPr>
        <w:t>Generator</w:t>
      </w:r>
      <w:proofErr w:type="spellEnd"/>
      <w:r w:rsidRPr="00FE5CC9">
        <w:rPr>
          <w:rPrChange w:id="4398" w:author="laca" w:date="2015-06-14T16:50:00Z">
            <w:rPr/>
          </w:rPrChange>
        </w:rPr>
        <w:t xml:space="preserve"> környezetben.</w:t>
      </w:r>
      <w:bookmarkEnd w:id="4394"/>
    </w:p>
    <w:p w14:paraId="63E8EF07" w14:textId="77777777" w:rsidR="00150084" w:rsidRPr="00FE5CC9" w:rsidRDefault="00ED22AB" w:rsidP="0071433B">
      <w:pPr>
        <w:pStyle w:val="Heading4"/>
        <w:spacing w:line="360" w:lineRule="auto"/>
        <w:jc w:val="both"/>
        <w:rPr>
          <w:rPrChange w:id="4399" w:author="laca" w:date="2015-06-14T16:50:00Z">
            <w:rPr/>
          </w:rPrChange>
        </w:rPr>
        <w:pPrChange w:id="4400" w:author="laca" w:date="2015-06-14T14:00:00Z">
          <w:pPr>
            <w:pStyle w:val="Heading4"/>
            <w:jc w:val="both"/>
          </w:pPr>
        </w:pPrChange>
      </w:pPr>
      <w:bookmarkStart w:id="4401" w:name="_Toc422064118"/>
      <w:r w:rsidRPr="00FE5CC9">
        <w:rPr>
          <w:rPrChange w:id="4402" w:author="laca" w:date="2015-06-14T16:50:00Z">
            <w:rPr/>
          </w:rPrChange>
        </w:rPr>
        <w:t>Megvalósítás</w:t>
      </w:r>
      <w:bookmarkEnd w:id="4401"/>
    </w:p>
    <w:p w14:paraId="7A26B9D4" w14:textId="77777777" w:rsidR="00296750" w:rsidRPr="00FE5CC9" w:rsidRDefault="00ED22AB" w:rsidP="0071433B">
      <w:pPr>
        <w:spacing w:after="0" w:line="360" w:lineRule="auto"/>
        <w:ind w:firstLine="720"/>
        <w:jc w:val="both"/>
        <w:rPr>
          <w:rFonts w:ascii="Times New Roman" w:hAnsi="Times New Roman"/>
          <w:rPrChange w:id="4403" w:author="laca" w:date="2015-06-14T16:50:00Z">
            <w:rPr>
              <w:rFonts w:ascii="Times New Roman" w:hAnsi="Times New Roman"/>
            </w:rPr>
          </w:rPrChange>
        </w:rPr>
      </w:pPr>
      <w:r w:rsidRPr="00FE5CC9">
        <w:rPr>
          <w:rFonts w:ascii="Times New Roman" w:hAnsi="Times New Roman"/>
          <w:rPrChange w:id="4404" w:author="laca" w:date="2015-06-14T16:50:00Z">
            <w:rPr>
              <w:rFonts w:ascii="Times New Roman" w:hAnsi="Times New Roman"/>
            </w:rPr>
          </w:rPrChange>
        </w:rPr>
        <w:t>Egy hardveres számláló segítségével, amely az FPGA órajelére számol, egy komparátor segítségével összehasonlítjuk a számláló értékét az általunk megadott kitöltési tényezőértékével, mindaddig</w:t>
      </w:r>
      <w:proofErr w:type="gramStart"/>
      <w:r w:rsidRPr="00FE5CC9">
        <w:rPr>
          <w:rFonts w:ascii="Times New Roman" w:hAnsi="Times New Roman"/>
          <w:rPrChange w:id="4405" w:author="laca" w:date="2015-06-14T16:50:00Z">
            <w:rPr>
              <w:rFonts w:ascii="Times New Roman" w:hAnsi="Times New Roman"/>
            </w:rPr>
          </w:rPrChange>
        </w:rPr>
        <w:t>,amíg</w:t>
      </w:r>
      <w:proofErr w:type="gramEnd"/>
      <w:r w:rsidRPr="00FE5CC9">
        <w:rPr>
          <w:rFonts w:ascii="Times New Roman" w:hAnsi="Times New Roman"/>
          <w:rPrChange w:id="4406" w:author="laca" w:date="2015-06-14T16:50:00Z">
            <w:rPr>
              <w:rFonts w:ascii="Times New Roman" w:hAnsi="Times New Roman"/>
            </w:rPr>
          </w:rPrChange>
        </w:rPr>
        <w:t xml:space="preserve"> a számláló értéke kisseb a kitöltési tényezőértékénél a PWM kimenetén logikai 1-es kimenet lesz, amikor meghaladta a számláló akkor pedig 0 lesz. A számláló típusa egy 16bites pozitív egész értékű.</w:t>
      </w:r>
    </w:p>
    <w:p w14:paraId="3AB3F580" w14:textId="77777777" w:rsidR="00296750" w:rsidRPr="00FE5CC9" w:rsidRDefault="00ED22AB" w:rsidP="0071433B">
      <w:pPr>
        <w:spacing w:after="0" w:line="360" w:lineRule="auto"/>
        <w:ind w:firstLine="720"/>
        <w:jc w:val="both"/>
        <w:rPr>
          <w:rFonts w:ascii="Times New Roman" w:hAnsi="Times New Roman"/>
          <w:rPrChange w:id="4407" w:author="laca" w:date="2015-06-14T16:50:00Z">
            <w:rPr>
              <w:rFonts w:ascii="Times New Roman" w:hAnsi="Times New Roman"/>
            </w:rPr>
          </w:rPrChange>
        </w:rPr>
      </w:pPr>
      <w:r w:rsidRPr="00FE5CC9">
        <w:rPr>
          <w:rFonts w:ascii="Times New Roman" w:hAnsi="Times New Roman"/>
          <w:rPrChange w:id="4408" w:author="laca" w:date="2015-06-14T16:50:00Z">
            <w:rPr>
              <w:rFonts w:ascii="Times New Roman" w:hAnsi="Times New Roman"/>
            </w:rPr>
          </w:rPrChange>
        </w:rPr>
        <w:lastRenderedPageBreak/>
        <w:t>A PWM jel frekvenciáját egy „</w:t>
      </w:r>
      <w:proofErr w:type="spellStart"/>
      <w:r w:rsidRPr="00FE5CC9">
        <w:rPr>
          <w:rFonts w:ascii="Times New Roman" w:hAnsi="Times New Roman"/>
          <w:i/>
          <w:rPrChange w:id="4409" w:author="laca" w:date="2015-06-14T16:50:00Z">
            <w:rPr>
              <w:rFonts w:ascii="Times New Roman" w:hAnsi="Times New Roman"/>
              <w:i/>
            </w:rPr>
          </w:rPrChange>
        </w:rPr>
        <w:t>PeriodusReg</w:t>
      </w:r>
      <w:proofErr w:type="spellEnd"/>
      <w:r w:rsidRPr="00FE5CC9">
        <w:rPr>
          <w:rFonts w:ascii="Times New Roman" w:hAnsi="Times New Roman"/>
          <w:rPrChange w:id="4410" w:author="laca" w:date="2015-06-14T16:50:00Z">
            <w:rPr>
              <w:rFonts w:ascii="Times New Roman" w:hAnsi="Times New Roman"/>
            </w:rPr>
          </w:rPrChange>
        </w:rPr>
        <w:t xml:space="preserve">” nevű regiszteren keresztül adhatjuk meg, a regiszter értéke össze van hasonlítva a számláló értékével, és amikor a számláló értéke megegyezik a regiszter értékével a számlálót </w:t>
      </w:r>
      <w:proofErr w:type="spellStart"/>
      <w:r w:rsidRPr="00FE5CC9">
        <w:rPr>
          <w:rFonts w:ascii="Times New Roman" w:hAnsi="Times New Roman"/>
          <w:rPrChange w:id="4411" w:author="laca" w:date="2015-06-14T16:50:00Z">
            <w:rPr>
              <w:rFonts w:ascii="Times New Roman" w:hAnsi="Times New Roman"/>
            </w:rPr>
          </w:rPrChange>
        </w:rPr>
        <w:t>reset</w:t>
      </w:r>
      <w:proofErr w:type="spellEnd"/>
      <w:r w:rsidRPr="00FE5CC9">
        <w:rPr>
          <w:rFonts w:ascii="Times New Roman" w:hAnsi="Times New Roman"/>
          <w:rPrChange w:id="4412" w:author="laca" w:date="2015-06-14T16:50:00Z">
            <w:rPr>
              <w:rFonts w:ascii="Times New Roman" w:hAnsi="Times New Roman"/>
            </w:rPr>
          </w:rPrChange>
        </w:rPr>
        <w:t xml:space="preserve"> állapotba hozzuk.</w:t>
      </w:r>
    </w:p>
    <w:p w14:paraId="6D4859E0" w14:textId="77777777" w:rsidR="00811183" w:rsidRPr="00FE5CC9" w:rsidRDefault="00ED22AB" w:rsidP="00911B32">
      <w:pPr>
        <w:spacing w:after="0" w:line="360" w:lineRule="auto"/>
        <w:ind w:firstLine="720"/>
        <w:jc w:val="both"/>
        <w:rPr>
          <w:ins w:id="4413" w:author="laca" w:date="2015-06-14T12:19:00Z"/>
          <w:rFonts w:ascii="Times New Roman" w:hAnsi="Times New Roman"/>
          <w:rPrChange w:id="4414" w:author="laca" w:date="2015-06-14T16:50:00Z">
            <w:rPr>
              <w:ins w:id="4415" w:author="laca" w:date="2015-06-14T12:19:00Z"/>
              <w:rFonts w:ascii="Times New Roman" w:hAnsi="Times New Roman"/>
            </w:rPr>
          </w:rPrChange>
        </w:rPr>
      </w:pPr>
      <w:r w:rsidRPr="00FE5CC9">
        <w:rPr>
          <w:rFonts w:ascii="Times New Roman" w:hAnsi="Times New Roman"/>
          <w:rPrChange w:id="4416" w:author="laca" w:date="2015-06-14T16:50:00Z">
            <w:rPr>
              <w:rFonts w:ascii="Times New Roman" w:hAnsi="Times New Roman"/>
            </w:rPr>
          </w:rPrChange>
        </w:rPr>
        <w:t>A PWM kitöltési tényezőjét egy „</w:t>
      </w:r>
      <w:proofErr w:type="spellStart"/>
      <w:r w:rsidRPr="00FE5CC9">
        <w:rPr>
          <w:rFonts w:ascii="Times New Roman" w:hAnsi="Times New Roman"/>
          <w:i/>
          <w:rPrChange w:id="4417" w:author="laca" w:date="2015-06-14T16:50:00Z">
            <w:rPr>
              <w:rFonts w:ascii="Times New Roman" w:hAnsi="Times New Roman"/>
              <w:i/>
            </w:rPr>
          </w:rPrChange>
        </w:rPr>
        <w:t>Duty</w:t>
      </w:r>
      <w:proofErr w:type="spellEnd"/>
      <w:r w:rsidRPr="00FE5CC9">
        <w:rPr>
          <w:rFonts w:ascii="Times New Roman" w:hAnsi="Times New Roman"/>
          <w:rPrChange w:id="4418" w:author="laca" w:date="2015-06-14T16:50:00Z">
            <w:rPr>
              <w:rFonts w:ascii="Times New Roman" w:hAnsi="Times New Roman"/>
            </w:rPr>
          </w:rPrChange>
        </w:rPr>
        <w:t xml:space="preserve">” nevű bemeneten keresztül vihetjük be a rendszerbe, amelynek a </w:t>
      </w:r>
      <w:del w:id="4419" w:author="laca" w:date="2015-06-14T12:19:00Z">
        <w:r w:rsidRPr="00FE5CC9" w:rsidDel="00811183">
          <w:rPr>
            <w:rFonts w:ascii="Times New Roman" w:hAnsi="Times New Roman"/>
            <w:rPrChange w:id="4420" w:author="laca" w:date="2015-06-14T16:50:00Z">
              <w:rPr>
                <w:rFonts w:ascii="Times New Roman" w:hAnsi="Times New Roman"/>
              </w:rPr>
            </w:rPrChange>
          </w:rPr>
          <w:delText>típusamegegyezik</w:delText>
        </w:r>
      </w:del>
      <w:ins w:id="4421" w:author="laca" w:date="2015-06-14T12:19:00Z">
        <w:r w:rsidR="00811183" w:rsidRPr="00FE5CC9">
          <w:rPr>
            <w:rFonts w:ascii="Times New Roman" w:hAnsi="Times New Roman"/>
            <w:rPrChange w:id="4422" w:author="laca" w:date="2015-06-14T16:50:00Z">
              <w:rPr>
                <w:rFonts w:ascii="Times New Roman" w:hAnsi="Times New Roman"/>
              </w:rPr>
            </w:rPrChange>
          </w:rPr>
          <w:t>típusa megegyezik</w:t>
        </w:r>
      </w:ins>
      <w:r w:rsidRPr="00FE5CC9">
        <w:rPr>
          <w:rFonts w:ascii="Times New Roman" w:hAnsi="Times New Roman"/>
          <w:rPrChange w:id="4423" w:author="laca" w:date="2015-06-14T16:50:00Z">
            <w:rPr>
              <w:rFonts w:ascii="Times New Roman" w:hAnsi="Times New Roman"/>
            </w:rPr>
          </w:rPrChange>
        </w:rPr>
        <w:t xml:space="preserve"> a számláló típusával. A </w:t>
      </w:r>
      <w:ins w:id="4424" w:author="laca" w:date="2015-06-14T12:19:00Z">
        <w:r w:rsidR="00811183" w:rsidRPr="00FE5CC9">
          <w:rPr>
            <w:rFonts w:ascii="Times New Roman" w:hAnsi="Times New Roman"/>
            <w:rPrChange w:id="4425" w:author="laca" w:date="2015-06-14T16:50:00Z">
              <w:rPr>
                <w:rFonts w:ascii="Times New Roman" w:hAnsi="Times New Roman"/>
              </w:rPr>
            </w:rPrChange>
          </w:rPr>
          <w:t>kitöltési tényező</w:t>
        </w:r>
      </w:ins>
      <w:del w:id="4426" w:author="laca" w:date="2015-06-14T12:19:00Z">
        <w:r w:rsidRPr="00FE5CC9" w:rsidDel="00811183">
          <w:rPr>
            <w:rFonts w:ascii="Times New Roman" w:hAnsi="Times New Roman"/>
            <w:rPrChange w:id="4427" w:author="laca" w:date="2015-06-14T16:50:00Z">
              <w:rPr>
                <w:rFonts w:ascii="Times New Roman" w:hAnsi="Times New Roman"/>
              </w:rPr>
            </w:rPrChange>
          </w:rPr>
          <w:delText>Duty</w:delText>
        </w:r>
      </w:del>
      <w:r w:rsidRPr="00FE5CC9">
        <w:rPr>
          <w:rFonts w:ascii="Times New Roman" w:hAnsi="Times New Roman"/>
          <w:rPrChange w:id="4428" w:author="laca" w:date="2015-06-14T16:50:00Z">
            <w:rPr>
              <w:rFonts w:ascii="Times New Roman" w:hAnsi="Times New Roman"/>
            </w:rPr>
          </w:rPrChange>
        </w:rPr>
        <w:t xml:space="preserve"> értékének szüksége van egy skálázási eljárásra, amely segítségével illesszük a frekvenciához</w:t>
      </w:r>
      <w:del w:id="4429" w:author="laca" w:date="2015-06-14T12:19:00Z">
        <w:r w:rsidRPr="00FE5CC9" w:rsidDel="00811183">
          <w:rPr>
            <w:rFonts w:ascii="Times New Roman" w:hAnsi="Times New Roman"/>
            <w:rPrChange w:id="4430" w:author="laca" w:date="2015-06-14T16:50:00Z">
              <w:rPr>
                <w:rFonts w:ascii="Times New Roman" w:hAnsi="Times New Roman"/>
              </w:rPr>
            </w:rPrChange>
          </w:rPr>
          <w:delText xml:space="preserve"> a </w:delText>
        </w:r>
        <w:commentRangeStart w:id="4431"/>
        <w:r w:rsidRPr="00FE5CC9" w:rsidDel="00811183">
          <w:rPr>
            <w:rFonts w:ascii="Times New Roman" w:hAnsi="Times New Roman"/>
            <w:highlight w:val="yellow"/>
            <w:rPrChange w:id="4432" w:author="laca" w:date="2015-06-14T16:50:00Z">
              <w:rPr>
                <w:rFonts w:ascii="Times New Roman" w:hAnsi="Times New Roman"/>
                <w:highlight w:val="yellow"/>
              </w:rPr>
            </w:rPrChange>
          </w:rPr>
          <w:delText>Duty</w:delText>
        </w:r>
        <w:commentRangeEnd w:id="4431"/>
        <w:r w:rsidR="008E54C5" w:rsidRPr="00FE5CC9" w:rsidDel="00811183">
          <w:rPr>
            <w:rStyle w:val="CommentReference"/>
            <w:rPrChange w:id="4433" w:author="laca" w:date="2015-06-14T16:50:00Z">
              <w:rPr>
                <w:rStyle w:val="CommentReference"/>
              </w:rPr>
            </w:rPrChange>
          </w:rPr>
          <w:commentReference w:id="4431"/>
        </w:r>
        <w:r w:rsidR="00B442C5" w:rsidRPr="00FE5CC9" w:rsidDel="00811183">
          <w:rPr>
            <w:rFonts w:ascii="Times New Roman" w:hAnsi="Times New Roman"/>
            <w:rPrChange w:id="4434" w:author="laca" w:date="2015-06-14T16:50:00Z">
              <w:rPr>
                <w:rFonts w:ascii="Times New Roman" w:hAnsi="Times New Roman"/>
              </w:rPr>
            </w:rPrChange>
          </w:rPr>
          <w:delText xml:space="preserve"> értékét</w:delText>
        </w:r>
      </w:del>
      <w:r w:rsidR="00B442C5" w:rsidRPr="00FE5CC9">
        <w:rPr>
          <w:rFonts w:ascii="Times New Roman" w:hAnsi="Times New Roman"/>
          <w:rPrChange w:id="4435" w:author="laca" w:date="2015-06-14T16:50:00Z">
            <w:rPr>
              <w:rFonts w:ascii="Times New Roman" w:hAnsi="Times New Roman"/>
            </w:rPr>
          </w:rPrChange>
        </w:rPr>
        <w:t>.</w:t>
      </w:r>
    </w:p>
    <w:p w14:paraId="24DDF02A" w14:textId="0218F70D" w:rsidR="00396652" w:rsidRPr="00FE5CC9" w:rsidRDefault="00B442C5" w:rsidP="00A05E75">
      <w:pPr>
        <w:spacing w:after="0" w:line="360" w:lineRule="auto"/>
        <w:ind w:firstLine="720"/>
        <w:jc w:val="both"/>
        <w:rPr>
          <w:rFonts w:ascii="Times New Roman" w:hAnsi="Times New Roman"/>
          <w:b/>
          <w:u w:val="single"/>
          <w:rPrChange w:id="4436" w:author="laca" w:date="2015-06-14T16:50:00Z">
            <w:rPr>
              <w:rFonts w:ascii="Times New Roman" w:hAnsi="Times New Roman"/>
              <w:b/>
              <w:u w:val="single"/>
            </w:rPr>
          </w:rPrChange>
        </w:rPr>
      </w:pPr>
      <w:del w:id="4437" w:author="laca" w:date="2015-06-14T12:19:00Z">
        <w:r w:rsidRPr="00FE5CC9" w:rsidDel="00811183">
          <w:rPr>
            <w:rFonts w:ascii="Times New Roman" w:hAnsi="Times New Roman"/>
            <w:rPrChange w:id="4438" w:author="laca" w:date="2015-06-14T16:50:00Z">
              <w:rPr>
                <w:rFonts w:ascii="Times New Roman" w:hAnsi="Times New Roman"/>
              </w:rPr>
            </w:rPrChange>
          </w:rPr>
          <w:delText xml:space="preserve"> </w:delText>
        </w:r>
      </w:del>
      <w:r w:rsidR="00F61364" w:rsidRPr="00FE5CC9">
        <w:rPr>
          <w:rFonts w:ascii="Times New Roman" w:hAnsi="Times New Roman"/>
          <w:noProof/>
          <w:lang w:eastAsia="hu-HU"/>
          <w:rPrChange w:id="4439" w:author="laca" w:date="2015-06-14T16:50:00Z">
            <w:rPr>
              <w:rFonts w:ascii="Times New Roman" w:hAnsi="Times New Roman"/>
              <w:noProof/>
              <w:lang w:eastAsia="hu-HU"/>
            </w:rPr>
          </w:rPrChange>
        </w:rPr>
      </w:r>
      <w:r w:rsidR="00F61364" w:rsidRPr="00FE5CC9">
        <w:rPr>
          <w:rFonts w:ascii="Times New Roman" w:hAnsi="Times New Roman"/>
          <w:noProof/>
          <w:lang w:eastAsia="hu-HU"/>
          <w:rPrChange w:id="4440" w:author="laca" w:date="2015-06-14T16:50:00Z">
            <w:rPr>
              <w:rFonts w:ascii="Times New Roman" w:hAnsi="Times New Roman"/>
              <w:noProof/>
              <w:lang w:eastAsia="hu-HU"/>
            </w:rPr>
          </w:rPrChange>
        </w:rPr>
        <w:pict w14:anchorId="1D36453D">
          <v:group id="Group 89" o:spid="_x0000_s1119" style="width:467.05pt;height:189.1pt;mso-position-horizontal-relative:char;mso-position-vertical-relative:line" coordorigin=",-100" coordsize="59315,240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">
            <v:shape id="Text Box 85" o:spid="_x0000_s1120" type="#_x0000_t202" style="position:absolute;top:21330;width:59315;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483C4694" w:rsidR="00FC3556" w:rsidRDefault="00FC3556" w:rsidP="00150084">
                    <w:pPr>
                      <w:pStyle w:val="Caption"/>
                      <w:jc w:val="center"/>
                      <w:rPr>
                        <w:noProof/>
                      </w:rPr>
                    </w:pPr>
                    <w:bookmarkStart w:id="4441" w:name="_Ref420525276"/>
                    <w:bookmarkStart w:id="4442" w:name="_Toc422064059"/>
                    <w:r>
                      <w:t xml:space="preserve">Kép. </w:t>
                    </w:r>
                    <w:ins w:id="4443" w:author="laca" w:date="2015-06-14T12:08:00Z">
                      <w:r>
                        <w:fldChar w:fldCharType="begin"/>
                      </w:r>
                      <w:r>
                        <w:instrText xml:space="preserve"> STYLEREF 1 \s </w:instrText>
                      </w:r>
                    </w:ins>
                    <w:r>
                      <w:fldChar w:fldCharType="separate"/>
                    </w:r>
                    <w:r>
                      <w:rPr>
                        <w:noProof/>
                      </w:rPr>
                      <w:t>3</w:t>
                    </w:r>
                    <w:ins w:id="4444" w:author="laca" w:date="2015-06-14T12:08:00Z">
                      <w:r>
                        <w:fldChar w:fldCharType="end"/>
                      </w:r>
                      <w:r>
                        <w:t>.</w:t>
                      </w:r>
                      <w:r>
                        <w:fldChar w:fldCharType="begin"/>
                      </w:r>
                      <w:r>
                        <w:instrText xml:space="preserve"> SEQ Kép. \* ARABIC \s 1 </w:instrText>
                      </w:r>
                    </w:ins>
                    <w:r>
                      <w:fldChar w:fldCharType="separate"/>
                    </w:r>
                    <w:ins w:id="4445" w:author="laca" w:date="2015-06-14T12:08:00Z">
                      <w:r>
                        <w:rPr>
                          <w:noProof/>
                        </w:rPr>
                        <w:t>32</w:t>
                      </w:r>
                      <w:r>
                        <w:fldChar w:fldCharType="end"/>
                      </w:r>
                    </w:ins>
                    <w:del w:id="444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31</w:delText>
                      </w:r>
                      <w:r w:rsidDel="002E2EC5">
                        <w:rPr>
                          <w:noProof/>
                        </w:rPr>
                        <w:fldChar w:fldCharType="end"/>
                      </w:r>
                    </w:del>
                    <w:bookmarkEnd w:id="4441"/>
                    <w:r>
                      <w:t xml:space="preserve"> A PWM generátor System Generátorban megvalósított szerkezete</w:t>
                    </w:r>
                    <w:bookmarkEnd w:id="4442"/>
                  </w:p>
                </w:txbxContent>
              </v:textbox>
            </v:shape>
            <v:shape id="Picture 88" o:spid="_x0000_s1121" type="#_x0000_t75" style="position:absolute;left:10349;top:-100;width:37631;height:217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43" o:title=""/>
              <v:path arrowok="t"/>
            </v:shape>
            <w10:anchorlock/>
          </v:group>
        </w:pict>
      </w:r>
      <w:r w:rsidR="00396652" w:rsidRPr="00FE5CC9">
        <w:rPr>
          <w:rFonts w:ascii="Times New Roman" w:hAnsi="Times New Roman"/>
          <w:rPrChange w:id="4447" w:author="laca" w:date="2015-06-14T16:50:00Z">
            <w:rPr>
              <w:rFonts w:ascii="Times New Roman" w:hAnsi="Times New Roman"/>
            </w:rPr>
          </w:rPrChange>
        </w:rPr>
        <w:tab/>
      </w:r>
      <w:r w:rsidRPr="00FE5CC9">
        <w:rPr>
          <w:rFonts w:ascii="Times New Roman" w:hAnsi="Times New Roman"/>
          <w:rPrChange w:id="4448" w:author="laca" w:date="2015-06-14T16:50:00Z">
            <w:rPr>
              <w:rFonts w:ascii="Times New Roman" w:hAnsi="Times New Roman"/>
            </w:rPr>
          </w:rPrChange>
        </w:rPr>
        <w:t>Ugyanakkor a felépítésében</w:t>
      </w:r>
      <w:r w:rsidR="00C737C3" w:rsidRPr="00FE5CC9">
        <w:rPr>
          <w:rFonts w:ascii="Times New Roman" w:hAnsi="Times New Roman"/>
          <w:rPrChange w:id="4449" w:author="laca" w:date="2015-06-14T16:50:00Z">
            <w:rPr>
              <w:rFonts w:ascii="Times New Roman" w:hAnsi="Times New Roman"/>
            </w:rPr>
          </w:rPrChange>
        </w:rPr>
        <w:t xml:space="preserve"> be van iktatva </w:t>
      </w:r>
      <w:r w:rsidRPr="00FE5CC9">
        <w:rPr>
          <w:rFonts w:ascii="Times New Roman" w:hAnsi="Times New Roman"/>
          <w:rPrChange w:id="4450" w:author="laca" w:date="2015-06-14T16:50:00Z">
            <w:rPr>
              <w:rFonts w:ascii="Times New Roman" w:hAnsi="Times New Roman"/>
            </w:rPr>
          </w:rPrChange>
        </w:rPr>
        <w:t>egy korlátozás, amely segítéségével nem engedjük meg egy bizonyos százalék föl</w:t>
      </w:r>
      <w:r w:rsidR="00ED22AB" w:rsidRPr="00FE5CC9">
        <w:rPr>
          <w:rFonts w:ascii="Times New Roman" w:hAnsi="Times New Roman"/>
          <w:rPrChange w:id="4451" w:author="laca" w:date="2015-06-14T16:50:00Z">
            <w:rPr>
              <w:rFonts w:ascii="Times New Roman" w:hAnsi="Times New Roman"/>
            </w:rPr>
          </w:rPrChange>
        </w:rPr>
        <w:t xml:space="preserve">ötti kitöltési tényezőt, „96%MaxKitöltés” nevű konstansba írhatjuk be 0 és 65535 közötti értékben. A </w:t>
      </w:r>
      <w:ins w:id="4452" w:author="laca" w:date="2015-06-14T12:20:00Z">
        <w:r w:rsidR="00811183" w:rsidRPr="00FE5CC9">
          <w:rPr>
            <w:rFonts w:ascii="Times New Roman" w:hAnsi="Times New Roman"/>
            <w:rPrChange w:id="4453" w:author="laca" w:date="2015-06-14T16:50:00Z">
              <w:rPr>
                <w:rFonts w:ascii="Times New Roman" w:hAnsi="Times New Roman"/>
              </w:rPr>
            </w:rPrChange>
          </w:rPr>
          <w:t>kitöltési tényező</w:t>
        </w:r>
      </w:ins>
      <w:del w:id="4454" w:author="laca" w:date="2015-06-14T12:20:00Z">
        <w:r w:rsidR="00ED22AB" w:rsidRPr="00FE5CC9" w:rsidDel="00811183">
          <w:rPr>
            <w:rFonts w:ascii="Times New Roman" w:hAnsi="Times New Roman"/>
            <w:rPrChange w:id="4455" w:author="laca" w:date="2015-06-14T16:50:00Z">
              <w:rPr>
                <w:rFonts w:ascii="Times New Roman" w:hAnsi="Times New Roman"/>
              </w:rPr>
            </w:rPrChange>
          </w:rPr>
          <w:delText>Duty bemenet</w:delText>
        </w:r>
      </w:del>
      <w:r w:rsidR="00ED22AB" w:rsidRPr="00FE5CC9">
        <w:rPr>
          <w:rFonts w:ascii="Times New Roman" w:hAnsi="Times New Roman"/>
          <w:rPrChange w:id="4456" w:author="laca" w:date="2015-06-14T16:50:00Z">
            <w:rPr>
              <w:rFonts w:ascii="Times New Roman" w:hAnsi="Times New Roman"/>
            </w:rPr>
          </w:rPrChange>
        </w:rPr>
        <w:t xml:space="preserve"> maximálisan 0 és 16biten felírható maximális érték között lehet (65535). Az alábbi egyenlet segítségével kiszámíthatjuk a kitöltési tényező regiszterének az értékét.</w:t>
      </w:r>
    </w:p>
    <w:p w14:paraId="71534BBA" w14:textId="77777777" w:rsidR="00396652" w:rsidRPr="00FE5CC9" w:rsidRDefault="00ED22AB" w:rsidP="0023168B">
      <w:pPr>
        <w:spacing w:after="0" w:line="360" w:lineRule="auto"/>
        <w:ind w:left="720" w:firstLine="720"/>
        <w:jc w:val="both"/>
        <w:rPr>
          <w:rFonts w:ascii="Times New Roman" w:hAnsi="Times New Roman"/>
          <w:rPrChange w:id="4457" w:author="laca" w:date="2015-06-14T16:50:00Z">
            <w:rPr>
              <w:rFonts w:ascii="Times New Roman" w:hAnsi="Times New Roman"/>
            </w:rPr>
          </w:rPrChange>
        </w:rPr>
      </w:pPr>
      <m:oMathPara>
        <m:oMath>
          <m:r>
            <w:rPr>
              <w:rFonts w:ascii="Cambria Math" w:hAnsi="Cambria Math"/>
              <w:rPrChange w:id="4458" w:author="laca" w:date="2015-06-14T16:50:00Z">
                <w:rPr>
                  <w:rFonts w:ascii="Cambria Math" w:hAnsi="Cambria Math"/>
                </w:rPr>
              </w:rPrChange>
            </w:rPr>
            <m:t>DutyReg=</m:t>
          </m:r>
          <m:f>
            <m:fPr>
              <m:ctrlPr>
                <w:rPr>
                  <w:rFonts w:ascii="Cambria Math" w:hAnsi="Cambria Math"/>
                  <w:i/>
                  <w:rPrChange w:id="4459" w:author="laca" w:date="2015-06-14T16:50:00Z">
                    <w:rPr>
                      <w:rFonts w:ascii="Cambria Math" w:hAnsi="Cambria Math"/>
                      <w:i/>
                    </w:rPr>
                  </w:rPrChange>
                </w:rPr>
              </m:ctrlPr>
            </m:fPr>
            <m:num>
              <m:r>
                <w:rPr>
                  <w:rFonts w:ascii="Cambria Math" w:hAnsi="Cambria Math"/>
                  <w:rPrChange w:id="4460" w:author="laca" w:date="2015-06-14T16:50:00Z">
                    <w:rPr>
                      <w:rFonts w:ascii="Cambria Math" w:hAnsi="Cambria Math"/>
                    </w:rPr>
                  </w:rPrChange>
                </w:rPr>
                <m:t>65535*</m:t>
              </m:r>
              <m:sSub>
                <m:sSubPr>
                  <m:ctrlPr>
                    <w:rPr>
                      <w:rFonts w:ascii="Cambria Math" w:hAnsi="Cambria Math"/>
                      <w:i/>
                      <w:rPrChange w:id="4461" w:author="laca" w:date="2015-06-14T16:50:00Z">
                        <w:rPr>
                          <w:rFonts w:ascii="Cambria Math" w:hAnsi="Cambria Math"/>
                          <w:i/>
                        </w:rPr>
                      </w:rPrChange>
                    </w:rPr>
                  </m:ctrlPr>
                </m:sSubPr>
                <m:e>
                  <m:r>
                    <w:rPr>
                      <w:rFonts w:ascii="Cambria Math" w:hAnsi="Cambria Math"/>
                      <w:rPrChange w:id="4462" w:author="laca" w:date="2015-06-14T16:50:00Z">
                        <w:rPr>
                          <w:rFonts w:ascii="Cambria Math" w:hAnsi="Cambria Math"/>
                        </w:rPr>
                      </w:rPrChange>
                    </w:rPr>
                    <m:t>Duty</m:t>
                  </m:r>
                </m:e>
                <m:sub>
                  <m:r>
                    <w:rPr>
                      <w:rFonts w:ascii="Cambria Math" w:hAnsi="Cambria Math"/>
                      <w:rPrChange w:id="4463" w:author="laca" w:date="2015-06-14T16:50:00Z">
                        <w:rPr>
                          <w:rFonts w:ascii="Cambria Math" w:hAnsi="Cambria Math"/>
                        </w:rPr>
                      </w:rPrChange>
                    </w:rPr>
                    <m:t>%</m:t>
                  </m:r>
                </m:sub>
              </m:sSub>
            </m:num>
            <m:den>
              <m:r>
                <w:rPr>
                  <w:rFonts w:ascii="Cambria Math" w:hAnsi="Cambria Math"/>
                  <w:rPrChange w:id="4464" w:author="laca" w:date="2015-06-14T16:50:00Z">
                    <w:rPr>
                      <w:rFonts w:ascii="Cambria Math" w:hAnsi="Cambria Math"/>
                    </w:rPr>
                  </w:rPrChange>
                </w:rPr>
                <m:t>100</m:t>
              </m:r>
            </m:den>
          </m:f>
        </m:oMath>
      </m:oMathPara>
    </w:p>
    <w:p w14:paraId="238D21EC" w14:textId="77777777" w:rsidR="00B442C5" w:rsidRPr="00FE5CC9" w:rsidRDefault="00B442C5" w:rsidP="00BC64C7">
      <w:pPr>
        <w:spacing w:after="0" w:line="360" w:lineRule="auto"/>
        <w:ind w:firstLine="720"/>
        <w:jc w:val="both"/>
        <w:rPr>
          <w:rFonts w:ascii="Times New Roman" w:hAnsi="Times New Roman"/>
          <w:rPrChange w:id="4465" w:author="laca" w:date="2015-06-14T16:50:00Z">
            <w:rPr>
              <w:rFonts w:ascii="Times New Roman" w:hAnsi="Times New Roman"/>
            </w:rPr>
          </w:rPrChange>
        </w:rPr>
      </w:pPr>
    </w:p>
    <w:p w14:paraId="785B1E3E" w14:textId="78F153D8" w:rsidR="005643E0" w:rsidRPr="00FE5CC9" w:rsidRDefault="005643E0" w:rsidP="00BC64C7">
      <w:pPr>
        <w:spacing w:after="0" w:line="360" w:lineRule="auto"/>
        <w:ind w:firstLine="720"/>
        <w:jc w:val="both"/>
        <w:rPr>
          <w:rFonts w:ascii="Times New Roman" w:hAnsi="Times New Roman"/>
          <w:rPrChange w:id="4466" w:author="laca" w:date="2015-06-14T16:50:00Z">
            <w:rPr>
              <w:rFonts w:ascii="Times New Roman" w:hAnsi="Times New Roman"/>
            </w:rPr>
          </w:rPrChange>
        </w:rPr>
      </w:pPr>
      <w:r w:rsidRPr="00FE5CC9">
        <w:rPr>
          <w:rFonts w:ascii="Times New Roman" w:hAnsi="Times New Roman"/>
          <w:rPrChange w:id="4467" w:author="laca" w:date="2015-06-14T16:50:00Z">
            <w:rPr>
              <w:rFonts w:ascii="Times New Roman" w:hAnsi="Times New Roman"/>
            </w:rPr>
          </w:rPrChange>
        </w:rPr>
        <w:t xml:space="preserve">A </w:t>
      </w:r>
      <w:r w:rsidR="00875FB5" w:rsidRPr="00FE5CC9">
        <w:rPr>
          <w:rFonts w:ascii="Times New Roman" w:hAnsi="Times New Roman"/>
          <w:rPrChange w:id="4468" w:author="laca" w:date="2015-06-14T16:50:00Z">
            <w:rPr>
              <w:rFonts w:ascii="Times New Roman" w:hAnsi="Times New Roman"/>
            </w:rPr>
          </w:rPrChange>
        </w:rPr>
        <w:t>P</w:t>
      </w:r>
      <w:r w:rsidR="00ED22AB" w:rsidRPr="00FE5CC9">
        <w:rPr>
          <w:rFonts w:ascii="Times New Roman" w:hAnsi="Times New Roman"/>
          <w:rPrChange w:id="4469" w:author="laca" w:date="2015-06-14T16:50:00Z">
            <w:rPr>
              <w:rFonts w:ascii="Times New Roman" w:hAnsi="Times New Roman"/>
            </w:rPr>
          </w:rPrChange>
        </w:rPr>
        <w:t xml:space="preserve">WM </w:t>
      </w:r>
      <w:commentRangeStart w:id="4470"/>
      <w:r w:rsidR="00ED22AB" w:rsidRPr="00FE5CC9">
        <w:rPr>
          <w:rFonts w:ascii="Times New Roman" w:hAnsi="Times New Roman"/>
          <w:rPrChange w:id="4471" w:author="laca" w:date="2015-06-14T16:50:00Z">
            <w:rPr>
              <w:rFonts w:ascii="Times New Roman" w:hAnsi="Times New Roman"/>
            </w:rPr>
          </w:rPrChange>
        </w:rPr>
        <w:t>generátor</w:t>
      </w:r>
      <w:commentRangeEnd w:id="4470"/>
      <w:r w:rsidR="00C737C3" w:rsidRPr="00FE5CC9">
        <w:rPr>
          <w:rStyle w:val="CommentReference"/>
          <w:rFonts w:ascii="Times New Roman" w:hAnsi="Times New Roman"/>
          <w:sz w:val="24"/>
          <w:szCs w:val="24"/>
          <w:rPrChange w:id="4472" w:author="laca" w:date="2015-06-14T16:50:00Z">
            <w:rPr>
              <w:rStyle w:val="CommentReference"/>
              <w:rFonts w:ascii="Times New Roman" w:hAnsi="Times New Roman"/>
              <w:sz w:val="24"/>
              <w:szCs w:val="24"/>
            </w:rPr>
          </w:rPrChange>
        </w:rPr>
        <w:commentReference w:id="4470"/>
      </w:r>
      <w:r w:rsidRPr="00FE5CC9">
        <w:rPr>
          <w:rFonts w:ascii="Times New Roman" w:hAnsi="Times New Roman"/>
          <w:rPrChange w:id="4473" w:author="laca" w:date="2015-06-14T16:50:00Z">
            <w:rPr>
              <w:rFonts w:ascii="Times New Roman" w:hAnsi="Times New Roman"/>
            </w:rPr>
          </w:rPrChange>
        </w:rPr>
        <w:t xml:space="preserve"> kimenetét és a </w:t>
      </w:r>
      <w:proofErr w:type="gramStart"/>
      <w:r w:rsidRPr="00FE5CC9">
        <w:rPr>
          <w:rFonts w:ascii="Times New Roman" w:hAnsi="Times New Roman"/>
          <w:rPrChange w:id="4474" w:author="laca" w:date="2015-06-14T16:50:00Z">
            <w:rPr>
              <w:rFonts w:ascii="Times New Roman" w:hAnsi="Times New Roman"/>
            </w:rPr>
          </w:rPrChange>
        </w:rPr>
        <w:t>számláló</w:t>
      </w:r>
      <w:ins w:id="4475" w:author="laca" w:date="2015-06-14T12:21:00Z">
        <w:r w:rsidR="00811183" w:rsidRPr="00FE5CC9">
          <w:rPr>
            <w:rFonts w:ascii="Times New Roman" w:hAnsi="Times New Roman"/>
            <w:rPrChange w:id="4476" w:author="laca" w:date="2015-06-14T16:50:00Z">
              <w:rPr>
                <w:rFonts w:ascii="Times New Roman" w:hAnsi="Times New Roman"/>
              </w:rPr>
            </w:rPrChange>
          </w:rPr>
          <w:t>(</w:t>
        </w:r>
        <w:proofErr w:type="spellStart"/>
        <w:proofErr w:type="gramEnd"/>
        <w:r w:rsidR="00811183" w:rsidRPr="00FE5CC9">
          <w:rPr>
            <w:rFonts w:ascii="Times New Roman" w:hAnsi="Times New Roman"/>
            <w:rPrChange w:id="4477" w:author="laca" w:date="2015-06-14T16:50:00Z">
              <w:rPr>
                <w:rFonts w:ascii="Times New Roman" w:hAnsi="Times New Roman"/>
              </w:rPr>
            </w:rPrChange>
          </w:rPr>
          <w:t>Counter</w:t>
        </w:r>
        <w:proofErr w:type="spellEnd"/>
        <w:r w:rsidR="00811183" w:rsidRPr="00FE5CC9">
          <w:rPr>
            <w:rFonts w:ascii="Times New Roman" w:hAnsi="Times New Roman"/>
            <w:rPrChange w:id="4478" w:author="laca" w:date="2015-06-14T16:50:00Z">
              <w:rPr>
                <w:rFonts w:ascii="Times New Roman" w:hAnsi="Times New Roman"/>
              </w:rPr>
            </w:rPrChange>
          </w:rPr>
          <w:t>)</w:t>
        </w:r>
      </w:ins>
      <w:r w:rsidRPr="00FE5CC9">
        <w:rPr>
          <w:rFonts w:ascii="Times New Roman" w:hAnsi="Times New Roman"/>
          <w:rPrChange w:id="4479" w:author="laca" w:date="2015-06-14T16:50:00Z">
            <w:rPr>
              <w:rFonts w:ascii="Times New Roman" w:hAnsi="Times New Roman"/>
            </w:rPr>
          </w:rPrChange>
        </w:rPr>
        <w:t xml:space="preserve"> </w:t>
      </w:r>
      <w:r w:rsidR="00D02F94" w:rsidRPr="00FE5CC9">
        <w:rPr>
          <w:rFonts w:ascii="Times New Roman" w:hAnsi="Times New Roman"/>
          <w:rPrChange w:id="4480" w:author="laca" w:date="2015-06-14T16:50:00Z">
            <w:rPr>
              <w:rFonts w:ascii="Times New Roman" w:hAnsi="Times New Roman"/>
            </w:rPr>
          </w:rPrChange>
        </w:rPr>
        <w:t xml:space="preserve">működését </w:t>
      </w:r>
      <w:r w:rsidRPr="00FE5CC9">
        <w:rPr>
          <w:rFonts w:ascii="Times New Roman" w:hAnsi="Times New Roman"/>
          <w:rPrChange w:id="4481" w:author="laca" w:date="2015-06-14T16:50:00Z">
            <w:rPr>
              <w:rFonts w:ascii="Times New Roman" w:hAnsi="Times New Roman"/>
            </w:rPr>
          </w:rPrChange>
        </w:rPr>
        <w:t xml:space="preserve">letilthatjuk az </w:t>
      </w:r>
      <w:r w:rsidR="008A7746" w:rsidRPr="00FE5CC9">
        <w:rPr>
          <w:rFonts w:ascii="Times New Roman" w:hAnsi="Times New Roman"/>
          <w:rPrChange w:id="4482" w:author="laca" w:date="2015-06-14T16:50:00Z">
            <w:rPr>
              <w:rFonts w:ascii="Times New Roman" w:hAnsi="Times New Roman"/>
            </w:rPr>
          </w:rPrChange>
        </w:rPr>
        <w:t>„</w:t>
      </w:r>
      <w:r w:rsidR="00ED22AB" w:rsidRPr="00FE5CC9">
        <w:rPr>
          <w:rFonts w:ascii="Times New Roman" w:hAnsi="Times New Roman"/>
          <w:i/>
          <w:rPrChange w:id="4483" w:author="laca" w:date="2015-06-14T16:50:00Z">
            <w:rPr>
              <w:rFonts w:ascii="Times New Roman" w:hAnsi="Times New Roman"/>
              <w:i/>
            </w:rPr>
          </w:rPrChange>
        </w:rPr>
        <w:t>en</w:t>
      </w:r>
      <w:r w:rsidR="00ED22AB" w:rsidRPr="00FE5CC9">
        <w:rPr>
          <w:rFonts w:ascii="Times New Roman" w:hAnsi="Times New Roman"/>
          <w:rPrChange w:id="4484" w:author="laca" w:date="2015-06-14T16:50:00Z">
            <w:rPr>
              <w:rFonts w:ascii="Times New Roman" w:hAnsi="Times New Roman"/>
            </w:rPr>
          </w:rPrChange>
        </w:rPr>
        <w:t>” bemenetre adott logikai 0 értékkel, máskülönben engedélyezve vannak.</w:t>
      </w:r>
    </w:p>
    <w:p w14:paraId="5AA4239D" w14:textId="77777777" w:rsidR="007C0C1E" w:rsidRPr="00FE5CC9" w:rsidRDefault="00741FEC" w:rsidP="00BC64C7">
      <w:pPr>
        <w:spacing w:after="0" w:line="360" w:lineRule="auto"/>
        <w:ind w:firstLine="720"/>
        <w:jc w:val="both"/>
        <w:rPr>
          <w:rFonts w:ascii="Times New Roman" w:hAnsi="Times New Roman"/>
          <w:rPrChange w:id="4485" w:author="laca" w:date="2015-06-14T16:50:00Z">
            <w:rPr>
              <w:rFonts w:ascii="Times New Roman" w:hAnsi="Times New Roman"/>
            </w:rPr>
          </w:rPrChange>
        </w:rPr>
      </w:pPr>
      <w:r w:rsidRPr="00FE5CC9">
        <w:rPr>
          <w:rStyle w:val="CommentReference"/>
          <w:rFonts w:ascii="Times New Roman" w:hAnsi="Times New Roman"/>
          <w:sz w:val="24"/>
          <w:szCs w:val="24"/>
          <w:rPrChange w:id="4486" w:author="laca" w:date="2015-06-14T16:50:00Z">
            <w:rPr>
              <w:rStyle w:val="CommentReference"/>
              <w:rFonts w:ascii="Times New Roman" w:hAnsi="Times New Roman"/>
              <w:sz w:val="24"/>
              <w:szCs w:val="24"/>
            </w:rPr>
          </w:rPrChange>
        </w:rPr>
        <w:commentReference w:id="4487"/>
      </w:r>
      <w:r w:rsidR="0058109D" w:rsidRPr="00FE5CC9">
        <w:rPr>
          <w:rFonts w:ascii="Times New Roman" w:hAnsi="Times New Roman"/>
          <w:rPrChange w:id="4488" w:author="laca" w:date="2015-06-14T16:50:00Z">
            <w:rPr>
              <w:rFonts w:ascii="Times New Roman" w:hAnsi="Times New Roman"/>
            </w:rPr>
          </w:rPrChange>
        </w:rPr>
        <w:t xml:space="preserve">A frekvencia megadásához ismernünk kell az FPGA órajelének a </w:t>
      </w:r>
      <w:r w:rsidR="007C0C1E" w:rsidRPr="00FE5CC9">
        <w:rPr>
          <w:rFonts w:ascii="Times New Roman" w:hAnsi="Times New Roman"/>
          <w:rPrChange w:id="4489" w:author="laca" w:date="2015-06-14T16:50:00Z">
            <w:rPr>
              <w:rFonts w:ascii="Times New Roman" w:hAnsi="Times New Roman"/>
            </w:rPr>
          </w:rPrChange>
        </w:rPr>
        <w:t>periódus</w:t>
      </w:r>
      <w:r w:rsidR="005D21C5" w:rsidRPr="00FE5CC9">
        <w:rPr>
          <w:rFonts w:ascii="Times New Roman" w:hAnsi="Times New Roman"/>
          <w:rPrChange w:id="4490" w:author="laca" w:date="2015-06-14T16:50:00Z">
            <w:rPr>
              <w:rFonts w:ascii="Times New Roman" w:hAnsi="Times New Roman"/>
            </w:rPr>
          </w:rPrChange>
        </w:rPr>
        <w:t>át</w:t>
      </w:r>
      <w:proofErr w:type="gramStart"/>
      <w:r w:rsidR="00ED22AB" w:rsidRPr="00FE5CC9">
        <w:rPr>
          <w:rFonts w:ascii="Times New Roman" w:hAnsi="Times New Roman"/>
          <w:rPrChange w:id="4491" w:author="laca" w:date="2015-06-14T16:50:00Z">
            <w:rPr>
              <w:rFonts w:ascii="Times New Roman" w:hAnsi="Times New Roman"/>
            </w:rPr>
          </w:rPrChange>
        </w:rPr>
        <w:t>,amely</w:t>
      </w:r>
      <w:proofErr w:type="gramEnd"/>
      <w:r w:rsidR="00ED22AB" w:rsidRPr="00FE5CC9">
        <w:rPr>
          <w:rFonts w:ascii="Times New Roman" w:hAnsi="Times New Roman"/>
          <w:rPrChange w:id="4492" w:author="laca" w:date="2015-06-14T16:50:00Z">
            <w:rPr>
              <w:rFonts w:ascii="Times New Roman" w:hAnsi="Times New Roman"/>
            </w:rPr>
          </w:rPrChange>
        </w:rPr>
        <w:t xml:space="preserve"> jelen esetben </w:t>
      </w:r>
      <m:oMath>
        <m:sSub>
          <m:sSubPr>
            <m:ctrlPr>
              <w:rPr>
                <w:rFonts w:ascii="Cambria Math" w:hAnsi="Cambria Math"/>
                <w:i/>
                <w:rPrChange w:id="4493" w:author="laca" w:date="2015-06-14T16:50:00Z">
                  <w:rPr>
                    <w:rFonts w:ascii="Cambria Math" w:hAnsi="Cambria Math"/>
                    <w:i/>
                  </w:rPr>
                </w:rPrChange>
              </w:rPr>
            </m:ctrlPr>
          </m:sSubPr>
          <m:e>
            <m:r>
              <w:rPr>
                <w:rFonts w:ascii="Cambria Math" w:hAnsi="Cambria Math"/>
                <w:rPrChange w:id="4494" w:author="laca" w:date="2015-06-14T16:50:00Z">
                  <w:rPr>
                    <w:rFonts w:ascii="Cambria Math" w:hAnsi="Cambria Math"/>
                  </w:rPr>
                </w:rPrChange>
              </w:rPr>
              <m:t>T</m:t>
            </m:r>
          </m:e>
          <m:sub>
            <m:r>
              <w:rPr>
                <w:rFonts w:ascii="Cambria Math" w:hAnsi="Cambria Math"/>
                <w:rPrChange w:id="4495" w:author="laca" w:date="2015-06-14T16:50:00Z">
                  <w:rPr>
                    <w:rFonts w:ascii="Cambria Math" w:hAnsi="Cambria Math"/>
                  </w:rPr>
                </w:rPrChange>
              </w:rPr>
              <m:t>Clk</m:t>
            </m:r>
          </m:sub>
        </m:sSub>
        <m:r>
          <w:rPr>
            <w:rFonts w:ascii="Cambria Math" w:hAnsi="Cambria Math"/>
            <w:rPrChange w:id="4496" w:author="laca" w:date="2015-06-14T16:50:00Z">
              <w:rPr>
                <w:rFonts w:ascii="Cambria Math" w:hAnsi="Cambria Math"/>
              </w:rPr>
            </w:rPrChange>
          </w:rPr>
          <m:t>=20ns=20*</m:t>
        </m:r>
        <m:sSup>
          <m:sSupPr>
            <m:ctrlPr>
              <w:rPr>
                <w:rFonts w:ascii="Cambria Math" w:hAnsi="Cambria Math"/>
                <w:i/>
                <w:rPrChange w:id="4497" w:author="laca" w:date="2015-06-14T16:50:00Z">
                  <w:rPr>
                    <w:rFonts w:ascii="Cambria Math" w:hAnsi="Cambria Math"/>
                    <w:i/>
                  </w:rPr>
                </w:rPrChange>
              </w:rPr>
            </m:ctrlPr>
          </m:sSupPr>
          <m:e>
            <m:r>
              <w:rPr>
                <w:rFonts w:ascii="Cambria Math" w:hAnsi="Cambria Math"/>
                <w:rPrChange w:id="4498" w:author="laca" w:date="2015-06-14T16:50:00Z">
                  <w:rPr>
                    <w:rFonts w:ascii="Cambria Math" w:hAnsi="Cambria Math"/>
                  </w:rPr>
                </w:rPrChange>
              </w:rPr>
              <m:t>10</m:t>
            </m:r>
          </m:e>
          <m:sup>
            <m:r>
              <w:rPr>
                <w:rFonts w:ascii="Cambria Math" w:hAnsi="Cambria Math"/>
                <w:rPrChange w:id="4499" w:author="laca" w:date="2015-06-14T16:50:00Z">
                  <w:rPr>
                    <w:rFonts w:ascii="Cambria Math" w:hAnsi="Cambria Math"/>
                  </w:rPr>
                </w:rPrChange>
              </w:rPr>
              <m:t>-9</m:t>
            </m:r>
          </m:sup>
        </m:sSup>
        <m:r>
          <w:rPr>
            <w:rFonts w:ascii="Cambria Math" w:hAnsi="Cambria Math"/>
            <w:rPrChange w:id="4500" w:author="laca" w:date="2015-06-14T16:50:00Z">
              <w:rPr>
                <w:rFonts w:ascii="Cambria Math" w:hAnsi="Cambria Math"/>
              </w:rPr>
            </w:rPrChange>
          </w:rPr>
          <m:t>, s-ban     f=</m:t>
        </m:r>
        <m:f>
          <m:fPr>
            <m:ctrlPr>
              <w:rPr>
                <w:rFonts w:ascii="Cambria Math" w:hAnsi="Cambria Math"/>
                <w:i/>
                <w:rPrChange w:id="4501" w:author="laca" w:date="2015-06-14T16:50:00Z">
                  <w:rPr>
                    <w:rFonts w:ascii="Cambria Math" w:hAnsi="Cambria Math"/>
                    <w:i/>
                  </w:rPr>
                </w:rPrChange>
              </w:rPr>
            </m:ctrlPr>
          </m:fPr>
          <m:num>
            <m:r>
              <w:rPr>
                <w:rFonts w:ascii="Cambria Math" w:hAnsi="Cambria Math"/>
                <w:rPrChange w:id="4502" w:author="laca" w:date="2015-06-14T16:50:00Z">
                  <w:rPr>
                    <w:rFonts w:ascii="Cambria Math" w:hAnsi="Cambria Math"/>
                  </w:rPr>
                </w:rPrChange>
              </w:rPr>
              <m:t>1</m:t>
            </m:r>
          </m:num>
          <m:den>
            <m:sSub>
              <m:sSubPr>
                <m:ctrlPr>
                  <w:rPr>
                    <w:rFonts w:ascii="Cambria Math" w:hAnsi="Cambria Math"/>
                    <w:i/>
                    <w:rPrChange w:id="4503" w:author="laca" w:date="2015-06-14T16:50:00Z">
                      <w:rPr>
                        <w:rFonts w:ascii="Cambria Math" w:hAnsi="Cambria Math"/>
                        <w:i/>
                      </w:rPr>
                    </w:rPrChange>
                  </w:rPr>
                </m:ctrlPr>
              </m:sSubPr>
              <m:e>
                <m:r>
                  <w:rPr>
                    <w:rFonts w:ascii="Cambria Math" w:hAnsi="Cambria Math"/>
                    <w:rPrChange w:id="4504" w:author="laca" w:date="2015-06-14T16:50:00Z">
                      <w:rPr>
                        <w:rFonts w:ascii="Cambria Math" w:hAnsi="Cambria Math"/>
                      </w:rPr>
                    </w:rPrChange>
                  </w:rPr>
                  <m:t>T</m:t>
                </m:r>
              </m:e>
              <m:sub>
                <m:r>
                  <w:rPr>
                    <w:rFonts w:ascii="Cambria Math" w:hAnsi="Cambria Math"/>
                    <w:rPrChange w:id="4505" w:author="laca" w:date="2015-06-14T16:50:00Z">
                      <w:rPr>
                        <w:rFonts w:ascii="Cambria Math" w:hAnsi="Cambria Math"/>
                      </w:rPr>
                    </w:rPrChange>
                  </w:rPr>
                  <m:t>f</m:t>
                </m:r>
              </m:sub>
            </m:sSub>
          </m:den>
        </m:f>
        <m:r>
          <w:rPr>
            <w:rFonts w:ascii="Cambria Math" w:hAnsi="Cambria Math"/>
            <w:rPrChange w:id="4506" w:author="laca" w:date="2015-06-14T16:50:00Z">
              <w:rPr>
                <w:rFonts w:ascii="Cambria Math" w:hAnsi="Cambria Math"/>
              </w:rPr>
            </w:rPrChange>
          </w:rPr>
          <m:t xml:space="preserve"> , Hz-ben.</m:t>
        </m:r>
      </m:oMath>
    </w:p>
    <w:p w14:paraId="65F717DF" w14:textId="77777777" w:rsidR="007C0C1E" w:rsidRPr="00FE5CC9" w:rsidRDefault="00ED22AB" w:rsidP="00BC64C7">
      <w:pPr>
        <w:spacing w:after="0" w:line="360" w:lineRule="auto"/>
        <w:ind w:left="720"/>
        <w:jc w:val="both"/>
        <w:rPr>
          <w:rFonts w:ascii="Times New Roman" w:hAnsi="Times New Roman"/>
          <w:rPrChange w:id="4507" w:author="laca" w:date="2015-06-14T16:50:00Z">
            <w:rPr>
              <w:rFonts w:ascii="Times New Roman" w:hAnsi="Times New Roman"/>
            </w:rPr>
          </w:rPrChange>
        </w:rPr>
      </w:pPr>
      <m:oMathPara>
        <m:oMath>
          <m:r>
            <w:rPr>
              <w:rFonts w:ascii="Cambria Math" w:hAnsi="Cambria Math"/>
              <w:rPrChange w:id="4508" w:author="laca" w:date="2015-06-14T16:50:00Z">
                <w:rPr>
                  <w:rFonts w:ascii="Cambria Math" w:hAnsi="Cambria Math"/>
                </w:rPr>
              </w:rPrChange>
            </w:rPr>
            <m:t>f=</m:t>
          </m:r>
          <m:f>
            <m:fPr>
              <m:ctrlPr>
                <w:rPr>
                  <w:rFonts w:ascii="Cambria Math" w:hAnsi="Cambria Math"/>
                  <w:i/>
                  <w:rPrChange w:id="4509" w:author="laca" w:date="2015-06-14T16:50:00Z">
                    <w:rPr>
                      <w:rFonts w:ascii="Cambria Math" w:hAnsi="Cambria Math"/>
                      <w:i/>
                    </w:rPr>
                  </w:rPrChange>
                </w:rPr>
              </m:ctrlPr>
            </m:fPr>
            <m:num>
              <m:r>
                <w:rPr>
                  <w:rFonts w:ascii="Cambria Math" w:hAnsi="Cambria Math"/>
                  <w:rPrChange w:id="4510" w:author="laca" w:date="2015-06-14T16:50:00Z">
                    <w:rPr>
                      <w:rFonts w:ascii="Cambria Math" w:hAnsi="Cambria Math"/>
                    </w:rPr>
                  </w:rPrChange>
                </w:rPr>
                <m:t>1</m:t>
              </m:r>
            </m:num>
            <m:den>
              <m:r>
                <w:rPr>
                  <w:rFonts w:ascii="Cambria Math" w:hAnsi="Cambria Math"/>
                  <w:rPrChange w:id="4511" w:author="laca" w:date="2015-06-14T16:50:00Z">
                    <w:rPr>
                      <w:rFonts w:ascii="Cambria Math" w:hAnsi="Cambria Math"/>
                    </w:rPr>
                  </w:rPrChange>
                </w:rPr>
                <m:t>FrekReg*</m:t>
              </m:r>
              <m:sSub>
                <m:sSubPr>
                  <m:ctrlPr>
                    <w:rPr>
                      <w:rFonts w:ascii="Cambria Math" w:hAnsi="Cambria Math"/>
                      <w:i/>
                      <w:rPrChange w:id="4512" w:author="laca" w:date="2015-06-14T16:50:00Z">
                        <w:rPr>
                          <w:rFonts w:ascii="Cambria Math" w:hAnsi="Cambria Math"/>
                          <w:i/>
                        </w:rPr>
                      </w:rPrChange>
                    </w:rPr>
                  </m:ctrlPr>
                </m:sSubPr>
                <m:e>
                  <m:r>
                    <w:rPr>
                      <w:rFonts w:ascii="Cambria Math" w:hAnsi="Cambria Math"/>
                      <w:rPrChange w:id="4513" w:author="laca" w:date="2015-06-14T16:50:00Z">
                        <w:rPr>
                          <w:rFonts w:ascii="Cambria Math" w:hAnsi="Cambria Math"/>
                        </w:rPr>
                      </w:rPrChange>
                    </w:rPr>
                    <m:t>T</m:t>
                  </m:r>
                </m:e>
                <m:sub>
                  <m:r>
                    <w:rPr>
                      <w:rFonts w:ascii="Cambria Math" w:hAnsi="Cambria Math"/>
                      <w:rPrChange w:id="4514" w:author="laca" w:date="2015-06-14T16:50:00Z">
                        <w:rPr>
                          <w:rFonts w:ascii="Cambria Math" w:hAnsi="Cambria Math"/>
                        </w:rPr>
                      </w:rPrChange>
                    </w:rPr>
                    <m:t>Clk</m:t>
                  </m:r>
                </m:sub>
              </m:sSub>
            </m:den>
          </m:f>
          <m:r>
            <w:rPr>
              <w:rFonts w:ascii="Cambria Math" w:hAnsi="Cambria Math"/>
              <w:rPrChange w:id="4515" w:author="laca" w:date="2015-06-14T16:50:00Z">
                <w:rPr>
                  <w:rFonts w:ascii="Cambria Math" w:hAnsi="Cambria Math"/>
                </w:rPr>
              </w:rPrChange>
            </w:rPr>
            <m:t>=</m:t>
          </m:r>
          <m:f>
            <m:fPr>
              <m:ctrlPr>
                <w:rPr>
                  <w:rFonts w:ascii="Cambria Math" w:hAnsi="Cambria Math"/>
                  <w:i/>
                  <w:rPrChange w:id="4516" w:author="laca" w:date="2015-06-14T16:50:00Z">
                    <w:rPr>
                      <w:rFonts w:ascii="Cambria Math" w:hAnsi="Cambria Math"/>
                      <w:i/>
                    </w:rPr>
                  </w:rPrChange>
                </w:rPr>
              </m:ctrlPr>
            </m:fPr>
            <m:num>
              <m:r>
                <w:rPr>
                  <w:rFonts w:ascii="Cambria Math" w:hAnsi="Cambria Math"/>
                  <w:rPrChange w:id="4517" w:author="laca" w:date="2015-06-14T16:50:00Z">
                    <w:rPr>
                      <w:rFonts w:ascii="Cambria Math" w:hAnsi="Cambria Math"/>
                    </w:rPr>
                  </w:rPrChange>
                </w:rPr>
                <m:t>1</m:t>
              </m:r>
            </m:num>
            <m:den>
              <m:r>
                <w:rPr>
                  <w:rFonts w:ascii="Cambria Math" w:hAnsi="Cambria Math"/>
                  <w:rPrChange w:id="4518" w:author="laca" w:date="2015-06-14T16:50:00Z">
                    <w:rPr>
                      <w:rFonts w:ascii="Cambria Math" w:hAnsi="Cambria Math"/>
                    </w:rPr>
                  </w:rPrChange>
                </w:rPr>
                <m:t>FrekReg*20*</m:t>
              </m:r>
              <m:sSup>
                <m:sSupPr>
                  <m:ctrlPr>
                    <w:rPr>
                      <w:rFonts w:ascii="Cambria Math" w:hAnsi="Cambria Math"/>
                      <w:i/>
                      <w:rPrChange w:id="4519" w:author="laca" w:date="2015-06-14T16:50:00Z">
                        <w:rPr>
                          <w:rFonts w:ascii="Cambria Math" w:hAnsi="Cambria Math"/>
                          <w:i/>
                        </w:rPr>
                      </w:rPrChange>
                    </w:rPr>
                  </m:ctrlPr>
                </m:sSupPr>
                <m:e>
                  <m:r>
                    <w:rPr>
                      <w:rFonts w:ascii="Cambria Math" w:hAnsi="Cambria Math"/>
                      <w:rPrChange w:id="4520" w:author="laca" w:date="2015-06-14T16:50:00Z">
                        <w:rPr>
                          <w:rFonts w:ascii="Cambria Math" w:hAnsi="Cambria Math"/>
                        </w:rPr>
                      </w:rPrChange>
                    </w:rPr>
                    <m:t>10</m:t>
                  </m:r>
                </m:e>
                <m:sup>
                  <m:r>
                    <w:rPr>
                      <w:rFonts w:ascii="Cambria Math" w:hAnsi="Cambria Math"/>
                      <w:rPrChange w:id="4521" w:author="laca" w:date="2015-06-14T16:50:00Z">
                        <w:rPr>
                          <w:rFonts w:ascii="Cambria Math" w:hAnsi="Cambria Math"/>
                        </w:rPr>
                      </w:rPrChange>
                    </w:rPr>
                    <m:t>-9</m:t>
                  </m:r>
                </m:sup>
              </m:sSup>
            </m:den>
          </m:f>
          <m:r>
            <w:rPr>
              <w:rFonts w:ascii="Cambria Math" w:hAnsi="Cambria Math"/>
              <w:rPrChange w:id="4522" w:author="laca" w:date="2015-06-14T16:50:00Z">
                <w:rPr>
                  <w:rFonts w:ascii="Cambria Math" w:hAnsi="Cambria Math"/>
                </w:rPr>
              </w:rPrChange>
            </w:rPr>
            <m:t>, Hz-ben.</m:t>
          </m:r>
        </m:oMath>
      </m:oMathPara>
    </w:p>
    <w:p w14:paraId="535BBE0C" w14:textId="77777777" w:rsidR="00FB2E76" w:rsidRPr="00FE5CC9" w:rsidRDefault="00ED22AB" w:rsidP="00BC64C7">
      <w:pPr>
        <w:spacing w:after="0" w:line="360" w:lineRule="auto"/>
        <w:ind w:firstLine="432"/>
        <w:jc w:val="both"/>
        <w:rPr>
          <w:rFonts w:ascii="Times New Roman" w:hAnsi="Times New Roman"/>
          <w:rPrChange w:id="4523" w:author="laca" w:date="2015-06-14T16:50:00Z">
            <w:rPr>
              <w:rFonts w:ascii="Times New Roman" w:hAnsi="Times New Roman"/>
            </w:rPr>
          </w:rPrChange>
        </w:rPr>
      </w:pPr>
      <w:r w:rsidRPr="00FE5CC9">
        <w:rPr>
          <w:rFonts w:ascii="Times New Roman" w:hAnsi="Times New Roman"/>
          <w:rPrChange w:id="4524" w:author="laca" w:date="2015-06-14T16:50:00Z">
            <w:rPr>
              <w:rFonts w:ascii="Times New Roman" w:hAnsi="Times New Roman"/>
            </w:rPr>
          </w:rPrChange>
        </w:rPr>
        <w:t>A</w:t>
      </w:r>
      <m:oMath>
        <m:r>
          <w:rPr>
            <w:rFonts w:ascii="Cambria Math" w:hAnsi="Cambria Math"/>
            <w:rPrChange w:id="4525" w:author="laca" w:date="2015-06-14T16:50:00Z">
              <w:rPr>
                <w:rFonts w:ascii="Cambria Math" w:hAnsi="Cambria Math"/>
              </w:rPr>
            </w:rPrChange>
          </w:rPr>
          <m:t>Periodus Reg</m:t>
        </m:r>
      </m:oMath>
      <w:r w:rsidRPr="00FE5CC9">
        <w:rPr>
          <w:rFonts w:ascii="Times New Roman" w:hAnsi="Times New Roman"/>
          <w:rPrChange w:id="4526" w:author="laca" w:date="2015-06-14T16:50:00Z">
            <w:rPr>
              <w:rFonts w:ascii="Times New Roman" w:hAnsi="Times New Roman"/>
            </w:rPr>
          </w:rPrChange>
        </w:rPr>
        <w:t xml:space="preserve"> értéke ugyanakkor meghatározza a felbontást is, vagyis egy teljes periódust a PWM jelben hány részre tudunk felbontani. Látható hogyfordított arányosság áll fen a frekvencia és a </w:t>
      </w:r>
      <m:oMath>
        <m:r>
          <w:rPr>
            <w:rFonts w:ascii="Cambria Math" w:hAnsi="Cambria Math"/>
            <w:rPrChange w:id="4527" w:author="laca" w:date="2015-06-14T16:50:00Z">
              <w:rPr>
                <w:rFonts w:ascii="Cambria Math" w:hAnsi="Cambria Math"/>
              </w:rPr>
            </w:rPrChange>
          </w:rPr>
          <m:t>Periodus Reg</m:t>
        </m:r>
      </m:oMath>
      <w:r w:rsidRPr="00FE5CC9">
        <w:rPr>
          <w:rFonts w:ascii="Times New Roman" w:hAnsi="Times New Roman"/>
          <w:rPrChange w:id="4528" w:author="laca" w:date="2015-06-14T16:50:00Z">
            <w:rPr>
              <w:rFonts w:ascii="Times New Roman" w:hAnsi="Times New Roman"/>
            </w:rPr>
          </w:rPrChange>
        </w:rPr>
        <w:t xml:space="preserve"> között, így ha növeljük a frekvenciát, csökkeni fog a rezolúció.</w:t>
      </w:r>
    </w:p>
    <w:p w14:paraId="0196ABC1" w14:textId="77777777" w:rsidR="00FB2E76" w:rsidRPr="00FE5CC9" w:rsidRDefault="00ED22AB" w:rsidP="00BC64C7">
      <w:pPr>
        <w:spacing w:after="0" w:line="360" w:lineRule="auto"/>
        <w:ind w:firstLine="432"/>
        <w:jc w:val="both"/>
        <w:rPr>
          <w:rFonts w:ascii="Times New Roman" w:hAnsi="Times New Roman"/>
          <w:rPrChange w:id="4529" w:author="laca" w:date="2015-06-14T16:50:00Z">
            <w:rPr>
              <w:rFonts w:ascii="Times New Roman" w:hAnsi="Times New Roman"/>
            </w:rPr>
          </w:rPrChange>
        </w:rPr>
      </w:pPr>
      <w:r w:rsidRPr="00FE5CC9">
        <w:rPr>
          <w:rFonts w:ascii="Times New Roman" w:hAnsi="Times New Roman"/>
          <w:rPrChange w:id="4530" w:author="laca" w:date="2015-06-14T16:50:00Z">
            <w:rPr>
              <w:rFonts w:ascii="Times New Roman" w:hAnsi="Times New Roman"/>
            </w:rPr>
          </w:rPrChange>
        </w:rPr>
        <w:t xml:space="preserve">A </w:t>
      </w:r>
      <w:r w:rsidR="00F61364" w:rsidRPr="00FE5CC9">
        <w:rPr>
          <w:rPrChange w:id="4531" w:author="laca" w:date="2015-06-14T16:50:00Z">
            <w:rPr/>
          </w:rPrChange>
        </w:rPr>
        <w:fldChar w:fldCharType="begin"/>
      </w:r>
      <w:r w:rsidR="00F61364" w:rsidRPr="00FE5CC9">
        <w:rPr>
          <w:rPrChange w:id="4532" w:author="laca" w:date="2015-06-14T16:50:00Z">
            <w:rPr/>
          </w:rPrChange>
        </w:rPr>
        <w:instrText xml:space="preserve"> REF _Ref420524365 \h  \* MERGEFORMAT </w:instrText>
      </w:r>
      <w:r w:rsidR="00F61364" w:rsidRPr="00FE5CC9">
        <w:rPr>
          <w:rPrChange w:id="4533" w:author="laca" w:date="2015-06-14T16:50:00Z">
            <w:rPr/>
          </w:rPrChange>
        </w:rPr>
      </w:r>
      <w:r w:rsidR="00F61364" w:rsidRPr="00FE5CC9">
        <w:rPr>
          <w:rPrChange w:id="4534" w:author="laca" w:date="2015-06-14T16:50:00Z">
            <w:rPr/>
          </w:rPrChange>
        </w:rPr>
        <w:fldChar w:fldCharType="separate"/>
      </w:r>
      <w:r w:rsidR="00096DBB" w:rsidRPr="00FE5CC9">
        <w:rPr>
          <w:rPrChange w:id="4535" w:author="laca" w:date="2015-06-14T16:50:00Z">
            <w:rPr/>
          </w:rPrChange>
        </w:rPr>
        <w:t xml:space="preserve">Kép. </w:t>
      </w:r>
      <w:r w:rsidR="00096DBB" w:rsidRPr="00FE5CC9">
        <w:rPr>
          <w:noProof/>
          <w:rPrChange w:id="4536" w:author="laca" w:date="2015-06-14T16:50:00Z">
            <w:rPr>
              <w:noProof/>
            </w:rPr>
          </w:rPrChange>
        </w:rPr>
        <w:t>3.32</w:t>
      </w:r>
      <w:r w:rsidR="00F61364" w:rsidRPr="00FE5CC9">
        <w:rPr>
          <w:rPrChange w:id="4537" w:author="laca" w:date="2015-06-14T16:50:00Z">
            <w:rPr/>
          </w:rPrChange>
        </w:rPr>
        <w:fldChar w:fldCharType="end"/>
      </w:r>
      <w:r w:rsidR="00FB2E76" w:rsidRPr="00FE5CC9">
        <w:rPr>
          <w:rFonts w:ascii="Times New Roman" w:hAnsi="Times New Roman"/>
          <w:rPrChange w:id="4538" w:author="laca" w:date="2015-06-14T16:50:00Z">
            <w:rPr>
              <w:rFonts w:ascii="Times New Roman" w:hAnsi="Times New Roman"/>
            </w:rPr>
          </w:rPrChange>
        </w:rPr>
        <w:t>, a felső ábrán látható a kékkel jelölt frekvencia regiszter értéke, pirossal jelölt a számláló értéke, a zöld szaggatott a skálázott kiötlési tényező értéke. A kép alsó részén látható a kékkel jel</w:t>
      </w:r>
      <w:r w:rsidR="005D21C5" w:rsidRPr="00FE5CC9">
        <w:rPr>
          <w:rFonts w:ascii="Times New Roman" w:hAnsi="Times New Roman"/>
          <w:rPrChange w:id="4539" w:author="laca" w:date="2015-06-14T16:50:00Z">
            <w:rPr>
              <w:rFonts w:ascii="Times New Roman" w:hAnsi="Times New Roman"/>
            </w:rPr>
          </w:rPrChange>
        </w:rPr>
        <w:t>ö</w:t>
      </w:r>
      <w:r w:rsidRPr="00FE5CC9">
        <w:rPr>
          <w:rFonts w:ascii="Times New Roman" w:hAnsi="Times New Roman"/>
          <w:rPrChange w:id="4540" w:author="laca" w:date="2015-06-14T16:50:00Z">
            <w:rPr>
              <w:rFonts w:ascii="Times New Roman" w:hAnsi="Times New Roman"/>
            </w:rPr>
          </w:rPrChange>
        </w:rPr>
        <w:t xml:space="preserve">lt PWM jel, illetve papirossal jelölt </w:t>
      </w:r>
      <w:proofErr w:type="spellStart"/>
      <w:r w:rsidRPr="00FE5CC9">
        <w:rPr>
          <w:rFonts w:ascii="Times New Roman" w:hAnsi="Times New Roman"/>
          <w:rPrChange w:id="4541" w:author="laca" w:date="2015-06-14T16:50:00Z">
            <w:rPr>
              <w:rFonts w:ascii="Times New Roman" w:hAnsi="Times New Roman"/>
            </w:rPr>
          </w:rPrChange>
        </w:rPr>
        <w:t>Enable</w:t>
      </w:r>
      <w:proofErr w:type="spellEnd"/>
      <w:r w:rsidRPr="00FE5CC9">
        <w:rPr>
          <w:rFonts w:ascii="Times New Roman" w:hAnsi="Times New Roman"/>
          <w:rPrChange w:id="4542" w:author="laca" w:date="2015-06-14T16:50:00Z">
            <w:rPr>
              <w:rFonts w:ascii="Times New Roman" w:hAnsi="Times New Roman"/>
            </w:rPr>
          </w:rPrChange>
        </w:rPr>
        <w:t xml:space="preserve"> jel.</w:t>
      </w:r>
    </w:p>
    <w:p w14:paraId="0C47B2FB" w14:textId="77777777" w:rsidR="00B51E7D" w:rsidRPr="00FE5CC9" w:rsidRDefault="00F61364" w:rsidP="00BC64C7">
      <w:pPr>
        <w:spacing w:after="0" w:line="360" w:lineRule="auto"/>
        <w:ind w:firstLine="432"/>
        <w:jc w:val="both"/>
        <w:rPr>
          <w:rFonts w:ascii="Times New Roman" w:hAnsi="Times New Roman"/>
          <w:rPrChange w:id="4543" w:author="laca" w:date="2015-06-14T16:50:00Z">
            <w:rPr>
              <w:rFonts w:ascii="Times New Roman" w:hAnsi="Times New Roman"/>
            </w:rPr>
          </w:rPrChange>
        </w:rPr>
      </w:pPr>
      <w:r w:rsidRPr="00FE5CC9">
        <w:rPr>
          <w:rFonts w:ascii="Times New Roman" w:hAnsi="Times New Roman"/>
          <w:noProof/>
          <w:lang w:eastAsia="hu-HU"/>
          <w:rPrChange w:id="4544" w:author="laca" w:date="2015-06-14T16:50:00Z">
            <w:rPr>
              <w:rFonts w:ascii="Times New Roman" w:hAnsi="Times New Roman"/>
              <w:noProof/>
              <w:lang w:eastAsia="hu-HU"/>
            </w:rPr>
          </w:rPrChange>
        </w:rPr>
      </w:r>
      <w:r w:rsidRPr="00FE5CC9">
        <w:rPr>
          <w:rFonts w:ascii="Times New Roman" w:hAnsi="Times New Roman"/>
          <w:noProof/>
          <w:lang w:eastAsia="hu-HU"/>
          <w:rPrChange w:id="4545" w:author="laca" w:date="2015-06-14T16:50:00Z">
            <w:rPr>
              <w:rFonts w:ascii="Times New Roman" w:hAnsi="Times New Roman"/>
              <w:noProof/>
              <w:lang w:eastAsia="hu-HU"/>
            </w:rPr>
          </w:rPrChange>
        </w:rPr>
        <w:pict w14:anchorId="2FE9B495">
          <v:group id="Group 103" o:spid="_x0000_s1122"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V73xfd6fAs114R1yONpY4QfMszl5HWNBxcd2ZR7Z54oA6i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&#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">
            <v:shape id="Picture 81" o:spid="_x0000_s1123" type="#_x0000_t75" style="position:absolute;width:58534;height:260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44" o:title=""/>
              <v:path arrowok="t"/>
            </v:shape>
            <v:shape id="Text Box 82" o:spid="_x0000_s1124" type="#_x0000_t202" style="position:absolute;left:2388;top:25998;width:52102;height:2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BDF6106" w:rsidR="00FC3556" w:rsidRPr="00C95644" w:rsidRDefault="00FC3556" w:rsidP="00235CA1">
                    <w:pPr>
                      <w:pStyle w:val="Caption"/>
                      <w:jc w:val="center"/>
                      <w:rPr>
                        <w:noProof/>
                        <w:sz w:val="32"/>
                        <w:szCs w:val="32"/>
                      </w:rPr>
                    </w:pPr>
                    <w:bookmarkStart w:id="4546" w:name="_Ref420524365"/>
                    <w:bookmarkStart w:id="4547" w:name="_Toc422064060"/>
                    <w:r>
                      <w:t xml:space="preserve">Kép. </w:t>
                    </w:r>
                    <w:ins w:id="4548" w:author="laca" w:date="2015-06-14T12:08:00Z">
                      <w:r>
                        <w:fldChar w:fldCharType="begin"/>
                      </w:r>
                      <w:r>
                        <w:instrText xml:space="preserve"> STYLEREF 1 \s </w:instrText>
                      </w:r>
                    </w:ins>
                    <w:r>
                      <w:fldChar w:fldCharType="separate"/>
                    </w:r>
                    <w:r>
                      <w:rPr>
                        <w:noProof/>
                      </w:rPr>
                      <w:t>3</w:t>
                    </w:r>
                    <w:ins w:id="4549" w:author="laca" w:date="2015-06-14T12:08:00Z">
                      <w:r>
                        <w:fldChar w:fldCharType="end"/>
                      </w:r>
                      <w:r>
                        <w:t>.</w:t>
                      </w:r>
                      <w:r>
                        <w:fldChar w:fldCharType="begin"/>
                      </w:r>
                      <w:r>
                        <w:instrText xml:space="preserve"> SEQ Kép. \* ARABIC \s 1 </w:instrText>
                      </w:r>
                    </w:ins>
                    <w:r>
                      <w:fldChar w:fldCharType="separate"/>
                    </w:r>
                    <w:ins w:id="4550" w:author="laca" w:date="2015-06-14T12:08:00Z">
                      <w:r>
                        <w:rPr>
                          <w:noProof/>
                        </w:rPr>
                        <w:t>33</w:t>
                      </w:r>
                      <w:r>
                        <w:fldChar w:fldCharType="end"/>
                      </w:r>
                    </w:ins>
                    <w:del w:id="4551"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32</w:delText>
                      </w:r>
                      <w:r w:rsidDel="002E2EC5">
                        <w:rPr>
                          <w:noProof/>
                        </w:rPr>
                        <w:fldChar w:fldCharType="end"/>
                      </w:r>
                    </w:del>
                    <w:bookmarkEnd w:id="4546"/>
                    <w:r>
                      <w:t xml:space="preserve"> a PWM generátor bemenő, kimenő illetve néhány belső jele (Scope1)</w:t>
                    </w:r>
                    <w:bookmarkEnd w:id="4547"/>
                  </w:p>
                </w:txbxContent>
              </v:textbox>
            </v:shape>
            <w10:anchorlock/>
          </v:group>
        </w:pict>
      </w:r>
    </w:p>
    <w:p w14:paraId="35A9EC93" w14:textId="77777777" w:rsidR="00D55D7D" w:rsidRPr="00FE5CC9" w:rsidRDefault="00D55D7D" w:rsidP="0071433B">
      <w:pPr>
        <w:pStyle w:val="Heading2"/>
        <w:spacing w:line="360" w:lineRule="auto"/>
        <w:jc w:val="both"/>
        <w:rPr>
          <w:rPrChange w:id="4552" w:author="laca" w:date="2015-06-14T16:50:00Z">
            <w:rPr/>
          </w:rPrChange>
        </w:rPr>
        <w:pPrChange w:id="4553" w:author="laca" w:date="2015-06-14T14:00:00Z">
          <w:pPr>
            <w:pStyle w:val="Heading2"/>
            <w:jc w:val="both"/>
          </w:pPr>
        </w:pPrChange>
      </w:pPr>
      <w:bookmarkStart w:id="4554" w:name="_Toc422064119"/>
      <w:r w:rsidRPr="00FE5CC9">
        <w:rPr>
          <w:rPrChange w:id="4555" w:author="laca" w:date="2015-06-14T16:50:00Z">
            <w:rPr/>
          </w:rPrChange>
        </w:rPr>
        <w:t>Elektronika</w:t>
      </w:r>
      <w:bookmarkEnd w:id="4554"/>
    </w:p>
    <w:p w14:paraId="52E59AE1" w14:textId="77777777" w:rsidR="00D55D7D" w:rsidRPr="00FE5CC9" w:rsidRDefault="00ED22AB" w:rsidP="0071433B">
      <w:pPr>
        <w:pStyle w:val="Heading3"/>
        <w:spacing w:line="360" w:lineRule="auto"/>
        <w:jc w:val="both"/>
        <w:rPr>
          <w:rPrChange w:id="4556" w:author="laca" w:date="2015-06-14T16:50:00Z">
            <w:rPr/>
          </w:rPrChange>
        </w:rPr>
        <w:pPrChange w:id="4557" w:author="laca" w:date="2015-06-14T14:00:00Z">
          <w:pPr>
            <w:pStyle w:val="Heading3"/>
            <w:jc w:val="both"/>
          </w:pPr>
        </w:pPrChange>
      </w:pPr>
      <w:bookmarkStart w:id="4558" w:name="_Toc422064120"/>
      <w:r w:rsidRPr="00FE5CC9">
        <w:rPr>
          <w:rPrChange w:id="4559" w:author="laca" w:date="2015-06-14T16:50:00Z">
            <w:rPr/>
          </w:rPrChange>
        </w:rPr>
        <w:t>Digitális Elektronika</w:t>
      </w:r>
      <w:bookmarkEnd w:id="4558"/>
    </w:p>
    <w:p w14:paraId="4D73993B" w14:textId="618822D5" w:rsidR="00DA2328" w:rsidRPr="00FE5CC9" w:rsidRDefault="00ED22AB" w:rsidP="0071433B">
      <w:pPr>
        <w:spacing w:after="0" w:line="360" w:lineRule="auto"/>
        <w:ind w:firstLine="576"/>
        <w:jc w:val="both"/>
        <w:rPr>
          <w:rFonts w:ascii="Times New Roman" w:hAnsi="Times New Roman"/>
          <w:rPrChange w:id="4560" w:author="laca" w:date="2015-06-14T16:50:00Z">
            <w:rPr>
              <w:rFonts w:ascii="Times New Roman" w:hAnsi="Times New Roman"/>
            </w:rPr>
          </w:rPrChange>
        </w:rPr>
      </w:pPr>
      <w:r w:rsidRPr="00FE5CC9">
        <w:rPr>
          <w:rFonts w:ascii="Times New Roman" w:hAnsi="Times New Roman"/>
          <w:rPrChange w:id="4561" w:author="laca" w:date="2015-06-14T16:50:00Z">
            <w:rPr>
              <w:rFonts w:ascii="Times New Roman" w:hAnsi="Times New Roman"/>
            </w:rPr>
          </w:rPrChange>
        </w:rPr>
        <w:t>Az szenzorok adatainak a gyűjtésére és a beavatkozó jelek számítására FPGA rendszert használtam</w:t>
      </w:r>
      <w:del w:id="4562" w:author="laca" w:date="2015-06-14T12:23:00Z">
        <w:r w:rsidRPr="00FE5CC9" w:rsidDel="00811183">
          <w:rPr>
            <w:rFonts w:ascii="Times New Roman" w:hAnsi="Times New Roman"/>
            <w:rPrChange w:id="4563" w:author="laca" w:date="2015-06-14T16:50:00Z">
              <w:rPr>
                <w:rFonts w:ascii="Times New Roman" w:hAnsi="Times New Roman"/>
              </w:rPr>
            </w:rPrChange>
          </w:rPr>
          <w:delText xml:space="preserve"> a </w:delText>
        </w:r>
      </w:del>
      <w:del w:id="4564" w:author="laca" w:date="2015-06-14T12:22:00Z">
        <w:r w:rsidRPr="00FE5CC9" w:rsidDel="00811183">
          <w:rPr>
            <w:rFonts w:ascii="Times New Roman" w:hAnsi="Times New Roman"/>
            <w:highlight w:val="yellow"/>
            <w:rPrChange w:id="4565" w:author="laca" w:date="2015-06-14T16:50:00Z">
              <w:rPr>
                <w:rFonts w:ascii="Times New Roman" w:hAnsi="Times New Roman"/>
                <w:highlight w:val="yellow"/>
              </w:rPr>
            </w:rPrChange>
          </w:rPr>
          <w:delText>gyorsaságuk</w:delText>
        </w:r>
      </w:del>
      <w:del w:id="4566" w:author="laca" w:date="2015-06-14T12:23:00Z">
        <w:r w:rsidR="00DA2328" w:rsidRPr="00FE5CC9" w:rsidDel="00811183">
          <w:rPr>
            <w:rFonts w:ascii="Times New Roman" w:hAnsi="Times New Roman"/>
            <w:rPrChange w:id="4567" w:author="laca" w:date="2015-06-14T16:50:00Z">
              <w:rPr>
                <w:rFonts w:ascii="Times New Roman" w:hAnsi="Times New Roman"/>
              </w:rPr>
            </w:rPrChange>
          </w:rPr>
          <w:delText xml:space="preserve"> és</w:delText>
        </w:r>
      </w:del>
      <w:r w:rsidR="00DA2328" w:rsidRPr="00FE5CC9">
        <w:rPr>
          <w:rFonts w:ascii="Times New Roman" w:hAnsi="Times New Roman"/>
          <w:rPrChange w:id="4568" w:author="laca" w:date="2015-06-14T16:50:00Z">
            <w:rPr>
              <w:rFonts w:ascii="Times New Roman" w:hAnsi="Times New Roman"/>
            </w:rPr>
          </w:rPrChange>
        </w:rPr>
        <w:t xml:space="preserve"> a flexibilitásuk </w:t>
      </w:r>
      <w:proofErr w:type="gramStart"/>
      <w:r w:rsidR="00DA2328" w:rsidRPr="00FE5CC9">
        <w:rPr>
          <w:rFonts w:ascii="Times New Roman" w:hAnsi="Times New Roman"/>
          <w:rPrChange w:id="4569" w:author="laca" w:date="2015-06-14T16:50:00Z">
            <w:rPr>
              <w:rFonts w:ascii="Times New Roman" w:hAnsi="Times New Roman"/>
            </w:rPr>
          </w:rPrChange>
        </w:rPr>
        <w:t>miatt</w:t>
      </w:r>
      <w:proofErr w:type="gramEnd"/>
      <w:ins w:id="4570" w:author="laca" w:date="2015-06-14T12:23:00Z">
        <w:r w:rsidR="00811183" w:rsidRPr="00FE5CC9">
          <w:rPr>
            <w:rFonts w:ascii="Times New Roman" w:hAnsi="Times New Roman"/>
            <w:rPrChange w:id="4571" w:author="laca" w:date="2015-06-14T16:50:00Z">
              <w:rPr>
                <w:rFonts w:ascii="Times New Roman" w:hAnsi="Times New Roman"/>
              </w:rPr>
            </w:rPrChange>
          </w:rPr>
          <w:t xml:space="preserve"> amely megkönnyíti a fejlesztést</w:t>
        </w:r>
      </w:ins>
      <w:r w:rsidR="00DA2328" w:rsidRPr="00FE5CC9">
        <w:rPr>
          <w:rFonts w:ascii="Times New Roman" w:hAnsi="Times New Roman"/>
          <w:rPrChange w:id="4572" w:author="laca" w:date="2015-06-14T16:50:00Z">
            <w:rPr>
              <w:rFonts w:ascii="Times New Roman" w:hAnsi="Times New Roman"/>
            </w:rPr>
          </w:rPrChange>
        </w:rPr>
        <w:t xml:space="preserve">. FPGA </w:t>
      </w:r>
      <w:r w:rsidR="00A2286E" w:rsidRPr="00FE5CC9">
        <w:rPr>
          <w:rFonts w:ascii="Times New Roman" w:hAnsi="Times New Roman"/>
          <w:rPrChange w:id="4573" w:author="laca" w:date="2015-06-14T16:50:00Z">
            <w:rPr>
              <w:rFonts w:ascii="Times New Roman" w:hAnsi="Times New Roman"/>
            </w:rPr>
          </w:rPrChange>
        </w:rPr>
        <w:t>rendszeren,</w:t>
      </w:r>
      <w:ins w:id="4574" w:author="laca" w:date="2015-06-14T12:23:00Z">
        <w:r w:rsidR="00811183" w:rsidRPr="00FE5CC9">
          <w:rPr>
            <w:rFonts w:ascii="Times New Roman" w:hAnsi="Times New Roman"/>
            <w:rPrChange w:id="4575" w:author="laca" w:date="2015-06-14T16:50:00Z">
              <w:rPr>
                <w:rFonts w:ascii="Times New Roman" w:hAnsi="Times New Roman"/>
              </w:rPr>
            </w:rPrChange>
          </w:rPr>
          <w:t xml:space="preserve"> </w:t>
        </w:r>
      </w:ins>
      <w:r w:rsidR="00A2286E" w:rsidRPr="00FE5CC9">
        <w:rPr>
          <w:rFonts w:ascii="Times New Roman" w:hAnsi="Times New Roman"/>
          <w:rPrChange w:id="4576" w:author="laca" w:date="2015-06-14T16:50:00Z">
            <w:rPr>
              <w:rFonts w:ascii="Times New Roman" w:hAnsi="Times New Roman"/>
            </w:rPr>
          </w:rPrChange>
        </w:rPr>
        <w:t>k</w:t>
      </w:r>
      <w:r w:rsidRPr="00FE5CC9">
        <w:rPr>
          <w:rFonts w:ascii="Times New Roman" w:hAnsi="Times New Roman"/>
          <w:rPrChange w:id="4577" w:author="laca" w:date="2015-06-14T16:50:00Z">
            <w:rPr>
              <w:rFonts w:ascii="Times New Roman" w:hAnsi="Times New Roman"/>
            </w:rPr>
          </w:rPrChange>
        </w:rPr>
        <w:t>önnyedén</w:t>
      </w:r>
      <w:ins w:id="4578" w:author="laca" w:date="2015-06-14T12:23:00Z">
        <w:r w:rsidR="00811183" w:rsidRPr="00FE5CC9">
          <w:rPr>
            <w:rFonts w:ascii="Times New Roman" w:hAnsi="Times New Roman"/>
            <w:rPrChange w:id="4579" w:author="laca" w:date="2015-06-14T16:50:00Z">
              <w:rPr>
                <w:rFonts w:ascii="Times New Roman" w:hAnsi="Times New Roman"/>
              </w:rPr>
            </w:rPrChange>
          </w:rPr>
          <w:t xml:space="preserve"> </w:t>
        </w:r>
      </w:ins>
      <w:r w:rsidRPr="00FE5CC9">
        <w:rPr>
          <w:rFonts w:ascii="Times New Roman" w:hAnsi="Times New Roman"/>
          <w:rPrChange w:id="4580" w:author="laca" w:date="2015-06-14T16:50:00Z">
            <w:rPr>
              <w:rFonts w:ascii="Times New Roman" w:hAnsi="Times New Roman"/>
            </w:rPr>
          </w:rPrChange>
        </w:rPr>
        <w:t>kivitelezhetjük az általunk tervezett hardveres elemeket és hozzákapcsolhatjuk egy beépített processzorhoz, és osztott regisztereken keresztül adatokat nyerhetünk, illetve küldhetünk az általunk megtervezett hardveres elemeknek.</w:t>
      </w:r>
    </w:p>
    <w:p w14:paraId="66CA510F" w14:textId="77777777" w:rsidR="00530C79" w:rsidRPr="00FE5CC9" w:rsidRDefault="00ED22AB" w:rsidP="0071433B">
      <w:pPr>
        <w:pStyle w:val="Heading3"/>
        <w:spacing w:line="360" w:lineRule="auto"/>
        <w:jc w:val="both"/>
        <w:rPr>
          <w:rPrChange w:id="4581" w:author="laca" w:date="2015-06-14T16:50:00Z">
            <w:rPr/>
          </w:rPrChange>
        </w:rPr>
        <w:pPrChange w:id="4582" w:author="laca" w:date="2015-06-14T14:00:00Z">
          <w:pPr>
            <w:pStyle w:val="Heading3"/>
            <w:jc w:val="both"/>
          </w:pPr>
        </w:pPrChange>
      </w:pPr>
      <w:bookmarkStart w:id="4583" w:name="_Toc417922768"/>
      <w:bookmarkStart w:id="4584" w:name="_Toc419222375"/>
      <w:bookmarkStart w:id="4585" w:name="_Toc422064121"/>
      <w:r w:rsidRPr="00FE5CC9">
        <w:rPr>
          <w:rPrChange w:id="4586" w:author="laca" w:date="2015-06-14T16:50:00Z">
            <w:rPr/>
          </w:rPrChange>
        </w:rPr>
        <w:t>FPGA Rendszer Felépítése</w:t>
      </w:r>
      <w:bookmarkEnd w:id="4583"/>
      <w:bookmarkEnd w:id="4584"/>
      <w:bookmarkEnd w:id="4585"/>
    </w:p>
    <w:p w14:paraId="7A94AA7A" w14:textId="77777777" w:rsidR="00530C79" w:rsidRPr="00FE5CC9" w:rsidRDefault="00F61364" w:rsidP="0071433B">
      <w:pPr>
        <w:spacing w:after="0" w:line="360" w:lineRule="auto"/>
        <w:ind w:firstLine="720"/>
        <w:jc w:val="both"/>
        <w:rPr>
          <w:rFonts w:ascii="Times New Roman" w:hAnsi="Times New Roman"/>
          <w:rPrChange w:id="4587" w:author="laca" w:date="2015-06-14T16:50:00Z">
            <w:rPr>
              <w:rFonts w:ascii="Times New Roman" w:hAnsi="Times New Roman"/>
            </w:rPr>
          </w:rPrChange>
        </w:rPr>
      </w:pPr>
      <w:r w:rsidRPr="00FE5CC9">
        <w:rPr>
          <w:rFonts w:ascii="Times New Roman" w:hAnsi="Times New Roman"/>
          <w:noProof/>
          <w:lang w:eastAsia="hu-HU"/>
          <w:rPrChange w:id="4588" w:author="laca" w:date="2015-06-14T16:50:00Z">
            <w:rPr>
              <w:rFonts w:ascii="Times New Roman" w:hAnsi="Times New Roman"/>
              <w:noProof/>
              <w:lang w:eastAsia="hu-HU"/>
            </w:rPr>
          </w:rPrChange>
        </w:rPr>
        <w:pict w14:anchorId="33C17353">
          <v:group id="Group 263" o:spid="_x0000_s1125" style="position:absolute;left:0;text-align:left;margin-left:11.45pt;margin-top:8.35pt;width:276.7pt;height:298.95pt;z-index:-251461632" coordorigin="-3117,4986" coordsize="35146,37975" wrapcoords="-59 0 -59 20192 1171 20788 1815 20788 1815 21546 21600 21546 21600 20138 21483 20084 19727 19922 19727 0 -59 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">
            <v:shape id="Picture 111" o:spid="_x0000_s1126" type="#_x0000_t75" style="position:absolute;left:-3117;top:4986;width:32029;height:355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45" o:title=""/>
              <v:path arrowok="t"/>
            </v:shape>
            <v:shape id="Text Box 262" o:spid="_x0000_s1127" type="#_x0000_t202" style="position:absolute;top:40377;width:32029;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67D36BA0" w:rsidR="00FC3556" w:rsidRPr="003853FF" w:rsidRDefault="00FC3556" w:rsidP="00530C79">
                    <w:pPr>
                      <w:pStyle w:val="Caption"/>
                      <w:rPr>
                        <w:rFonts w:ascii="Times New Roman" w:hAnsi="Times New Roman"/>
                        <w:noProof/>
                        <w:color w:val="404040" w:themeColor="text1" w:themeTint="BF"/>
                        <w:sz w:val="24"/>
                        <w:szCs w:val="24"/>
                      </w:rPr>
                    </w:pPr>
                    <w:bookmarkStart w:id="4589" w:name="_Toc422064061"/>
                    <w:r w:rsidRPr="003853FF">
                      <w:t xml:space="preserve">Kép. </w:t>
                    </w:r>
                    <w:ins w:id="4590" w:author="laca" w:date="2015-06-14T12:08:00Z">
                      <w:r>
                        <w:fldChar w:fldCharType="begin"/>
                      </w:r>
                      <w:r>
                        <w:instrText xml:space="preserve"> STYLEREF 1 \s </w:instrText>
                      </w:r>
                    </w:ins>
                    <w:r>
                      <w:fldChar w:fldCharType="separate"/>
                    </w:r>
                    <w:r>
                      <w:rPr>
                        <w:noProof/>
                      </w:rPr>
                      <w:t>3</w:t>
                    </w:r>
                    <w:ins w:id="4591" w:author="laca" w:date="2015-06-14T12:08:00Z">
                      <w:r>
                        <w:fldChar w:fldCharType="end"/>
                      </w:r>
                      <w:r>
                        <w:t>.</w:t>
                      </w:r>
                      <w:r>
                        <w:fldChar w:fldCharType="begin"/>
                      </w:r>
                      <w:r>
                        <w:instrText xml:space="preserve"> SEQ Kép. \* ARABIC \s 1 </w:instrText>
                      </w:r>
                    </w:ins>
                    <w:r>
                      <w:fldChar w:fldCharType="separate"/>
                    </w:r>
                    <w:ins w:id="4592" w:author="laca" w:date="2015-06-14T12:08:00Z">
                      <w:r>
                        <w:rPr>
                          <w:noProof/>
                        </w:rPr>
                        <w:t>34</w:t>
                      </w:r>
                      <w:r>
                        <w:fldChar w:fldCharType="end"/>
                      </w:r>
                    </w:ins>
                    <w:del w:id="4593"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33</w:delText>
                      </w:r>
                      <w:r w:rsidDel="002E2EC5">
                        <w:rPr>
                          <w:noProof/>
                        </w:rPr>
                        <w:fldChar w:fldCharType="end"/>
                      </w:r>
                    </w:del>
                    <w:r w:rsidRPr="003853FF">
                      <w:t xml:space="preserve"> rendszer elvi felépítése</w:t>
                    </w:r>
                    <w:bookmarkEnd w:id="4589"/>
                  </w:p>
                </w:txbxContent>
              </v:textbox>
            </v:shape>
            <w10:wrap type="tight"/>
          </v:group>
        </w:pict>
      </w:r>
      <w:r w:rsidR="00530C79" w:rsidRPr="00FE5CC9">
        <w:rPr>
          <w:rFonts w:ascii="Times New Roman" w:hAnsi="Times New Roman"/>
          <w:rPrChange w:id="4594" w:author="laca" w:date="2015-06-14T16:50:00Z">
            <w:rPr>
              <w:rFonts w:ascii="Times New Roman" w:hAnsi="Times New Roman"/>
            </w:rPr>
          </w:rPrChange>
        </w:rPr>
        <w:t>A rendszeren megtalálható két FPGA fejlesztő lap, egy ZYBO amely nagyobb erőforrással rendelkezik, de kevés a kivezetéséinek a száma, és egy Spartan3e chippel rendelkező fejlesztőlap, amely kevés erőforrással bír, de 120 kivezetést tartalmaz.</w:t>
      </w:r>
    </w:p>
    <w:p w14:paraId="345CF817" w14:textId="77777777" w:rsidR="00530C79" w:rsidRPr="00FE5CC9" w:rsidRDefault="00ED22AB" w:rsidP="00911B32">
      <w:pPr>
        <w:spacing w:after="0" w:line="360" w:lineRule="auto"/>
        <w:ind w:firstLine="720"/>
        <w:jc w:val="both"/>
        <w:rPr>
          <w:rFonts w:ascii="Times New Roman" w:hAnsi="Times New Roman"/>
          <w:rPrChange w:id="4595" w:author="laca" w:date="2015-06-14T16:50:00Z">
            <w:rPr>
              <w:rFonts w:ascii="Times New Roman" w:hAnsi="Times New Roman"/>
            </w:rPr>
          </w:rPrChange>
        </w:rPr>
      </w:pPr>
      <w:r w:rsidRPr="00FE5CC9">
        <w:rPr>
          <w:rFonts w:ascii="Times New Roman" w:hAnsi="Times New Roman"/>
          <w:rPrChange w:id="4596" w:author="laca" w:date="2015-06-14T16:50:00Z">
            <w:rPr>
              <w:rFonts w:ascii="Times New Roman" w:hAnsi="Times New Roman"/>
            </w:rPr>
          </w:rPrChange>
        </w:rPr>
        <w:t xml:space="preserve">A ZYBO fejlesztőlapon levő ZYNQ 7010 chip tartalmaz két beépített ARM </w:t>
      </w:r>
      <w:proofErr w:type="spellStart"/>
      <w:r w:rsidRPr="00FE5CC9">
        <w:rPr>
          <w:rFonts w:ascii="Times New Roman" w:hAnsi="Times New Roman"/>
          <w:rPrChange w:id="4597" w:author="laca" w:date="2015-06-14T16:50:00Z">
            <w:rPr>
              <w:rFonts w:ascii="Times New Roman" w:hAnsi="Times New Roman"/>
            </w:rPr>
          </w:rPrChange>
        </w:rPr>
        <w:t>Cortex</w:t>
      </w:r>
      <w:proofErr w:type="spellEnd"/>
      <w:r w:rsidRPr="00FE5CC9">
        <w:rPr>
          <w:rFonts w:ascii="Times New Roman" w:hAnsi="Times New Roman"/>
          <w:rPrChange w:id="4598" w:author="laca" w:date="2015-06-14T16:50:00Z">
            <w:rPr>
              <w:rFonts w:ascii="Times New Roman" w:hAnsi="Times New Roman"/>
            </w:rPr>
          </w:rPrChange>
        </w:rPr>
        <w:t xml:space="preserve"> A9 processzort, a processzor mellet található egy újrakonfigurálható </w:t>
      </w:r>
      <w:r w:rsidRPr="00FE5CC9">
        <w:rPr>
          <w:rFonts w:ascii="Times New Roman" w:hAnsi="Times New Roman"/>
          <w:rPrChange w:id="4599" w:author="laca" w:date="2015-06-14T16:50:00Z">
            <w:rPr>
              <w:rFonts w:ascii="Times New Roman" w:hAnsi="Times New Roman"/>
            </w:rPr>
          </w:rPrChange>
        </w:rPr>
        <w:lastRenderedPageBreak/>
        <w:t>mag, és egy előre elkészített periférikus elemeket tartalmazó rész. A processzorok a körülöttük levő elemekkel az AXI busznak nevezet sín rendszeren keresztül tudnak kommunikálni.</w:t>
      </w:r>
    </w:p>
    <w:p w14:paraId="6DA6683D" w14:textId="15ACD553" w:rsidR="00530C79" w:rsidRPr="00FE5CC9" w:rsidRDefault="00ED22AB" w:rsidP="00911B32">
      <w:pPr>
        <w:spacing w:after="0" w:line="360" w:lineRule="auto"/>
        <w:ind w:firstLine="720"/>
        <w:jc w:val="both"/>
        <w:rPr>
          <w:rFonts w:ascii="Times New Roman" w:hAnsi="Times New Roman"/>
          <w:rPrChange w:id="4600" w:author="laca" w:date="2015-06-14T16:50:00Z">
            <w:rPr>
              <w:rFonts w:ascii="Times New Roman" w:hAnsi="Times New Roman"/>
            </w:rPr>
          </w:rPrChange>
        </w:rPr>
      </w:pPr>
      <w:r w:rsidRPr="00FE5CC9">
        <w:rPr>
          <w:rFonts w:ascii="Times New Roman" w:hAnsi="Times New Roman"/>
          <w:rPrChange w:id="4601" w:author="laca" w:date="2015-06-14T16:50:00Z">
            <w:rPr>
              <w:rFonts w:ascii="Times New Roman" w:hAnsi="Times New Roman"/>
            </w:rPr>
          </w:rPrChange>
        </w:rPr>
        <w:t xml:space="preserve">Az </w:t>
      </w:r>
      <w:proofErr w:type="spellStart"/>
      <w:r w:rsidRPr="00FE5CC9">
        <w:rPr>
          <w:rFonts w:ascii="Times New Roman" w:hAnsi="Times New Roman"/>
          <w:rPrChange w:id="4602" w:author="laca" w:date="2015-06-14T16:50:00Z">
            <w:rPr>
              <w:rFonts w:ascii="Times New Roman" w:hAnsi="Times New Roman"/>
            </w:rPr>
          </w:rPrChange>
        </w:rPr>
        <w:t>SpartanFPGA-ba</w:t>
      </w:r>
      <w:proofErr w:type="spellEnd"/>
      <w:r w:rsidRPr="00FE5CC9">
        <w:rPr>
          <w:rFonts w:ascii="Times New Roman" w:hAnsi="Times New Roman"/>
          <w:rPrChange w:id="4603" w:author="laca" w:date="2015-06-14T16:50:00Z">
            <w:rPr>
              <w:rFonts w:ascii="Times New Roman" w:hAnsi="Times New Roman"/>
            </w:rPr>
          </w:rPrChange>
        </w:rPr>
        <w:t xml:space="preserve"> kialakítunk egy 32 </w:t>
      </w:r>
      <w:proofErr w:type="spellStart"/>
      <w:r w:rsidRPr="00FE5CC9">
        <w:rPr>
          <w:rFonts w:ascii="Times New Roman" w:hAnsi="Times New Roman"/>
          <w:rPrChange w:id="4604" w:author="laca" w:date="2015-06-14T16:50:00Z">
            <w:rPr>
              <w:rFonts w:ascii="Times New Roman" w:hAnsi="Times New Roman"/>
            </w:rPr>
          </w:rPrChange>
        </w:rPr>
        <w:t>bites</w:t>
      </w:r>
      <w:r w:rsidR="000E389B" w:rsidRPr="00FE5CC9">
        <w:rPr>
          <w:rFonts w:ascii="Times New Roman" w:hAnsi="Times New Roman"/>
          <w:rPrChange w:id="4605" w:author="laca" w:date="2015-06-14T16:50:00Z">
            <w:rPr>
              <w:rFonts w:ascii="Times New Roman" w:hAnsi="Times New Roman"/>
            </w:rPr>
          </w:rPrChange>
        </w:rPr>
        <w:t>M</w:t>
      </w:r>
      <w:r w:rsidR="00530C79" w:rsidRPr="00FE5CC9">
        <w:rPr>
          <w:rFonts w:ascii="Times New Roman" w:hAnsi="Times New Roman"/>
          <w:rPrChange w:id="4606" w:author="laca" w:date="2015-06-14T16:50:00Z">
            <w:rPr>
              <w:rFonts w:ascii="Times New Roman" w:hAnsi="Times New Roman"/>
            </w:rPr>
          </w:rPrChange>
        </w:rPr>
        <w:t>icroBlaze</w:t>
      </w:r>
      <w:proofErr w:type="spellEnd"/>
      <w:r w:rsidR="000E389B" w:rsidRPr="00FE5CC9">
        <w:rPr>
          <w:rFonts w:ascii="Times New Roman" w:hAnsi="Times New Roman"/>
          <w:rPrChange w:id="4607" w:author="laca" w:date="2015-06-14T16:50:00Z">
            <w:rPr>
              <w:rFonts w:ascii="Times New Roman" w:hAnsi="Times New Roman"/>
            </w:rPr>
          </w:rPrChange>
        </w:rPr>
        <w:t xml:space="preserve"> processzort</w:t>
      </w:r>
      <w:r w:rsidR="00530C79" w:rsidRPr="00FE5CC9">
        <w:rPr>
          <w:rFonts w:ascii="Times New Roman" w:hAnsi="Times New Roman"/>
          <w:rPrChange w:id="4608" w:author="laca" w:date="2015-06-14T16:50:00Z">
            <w:rPr>
              <w:rFonts w:ascii="Times New Roman" w:hAnsi="Times New Roman"/>
            </w:rPr>
          </w:rPrChange>
        </w:rPr>
        <w:t>, és a hozzá szükséges PLB s</w:t>
      </w:r>
      <w:r w:rsidR="000E389B" w:rsidRPr="00FE5CC9">
        <w:rPr>
          <w:rFonts w:ascii="Times New Roman" w:hAnsi="Times New Roman"/>
          <w:rPrChange w:id="4609" w:author="laca" w:date="2015-06-14T16:50:00Z">
            <w:rPr>
              <w:rFonts w:ascii="Times New Roman" w:hAnsi="Times New Roman"/>
            </w:rPr>
          </w:rPrChange>
        </w:rPr>
        <w:t>í</w:t>
      </w:r>
      <w:r w:rsidR="00530C79" w:rsidRPr="00FE5CC9">
        <w:rPr>
          <w:rFonts w:ascii="Times New Roman" w:hAnsi="Times New Roman"/>
          <w:rPrChange w:id="4610" w:author="laca" w:date="2015-06-14T16:50:00Z">
            <w:rPr>
              <w:rFonts w:ascii="Times New Roman" w:hAnsi="Times New Roman"/>
            </w:rPr>
          </w:rPrChange>
        </w:rPr>
        <w:t>nrendszert, a s</w:t>
      </w:r>
      <w:r w:rsidR="000E389B" w:rsidRPr="00FE5CC9">
        <w:rPr>
          <w:rFonts w:ascii="Times New Roman" w:hAnsi="Times New Roman"/>
          <w:rPrChange w:id="4611" w:author="laca" w:date="2015-06-14T16:50:00Z">
            <w:rPr>
              <w:rFonts w:ascii="Times New Roman" w:hAnsi="Times New Roman"/>
            </w:rPr>
          </w:rPrChange>
        </w:rPr>
        <w:t>í</w:t>
      </w:r>
      <w:r w:rsidR="00530C79" w:rsidRPr="00FE5CC9">
        <w:rPr>
          <w:rFonts w:ascii="Times New Roman" w:hAnsi="Times New Roman"/>
          <w:rPrChange w:id="4612" w:author="laca" w:date="2015-06-14T16:50:00Z">
            <w:rPr>
              <w:rFonts w:ascii="Times New Roman" w:hAnsi="Times New Roman"/>
            </w:rPr>
          </w:rPrChange>
        </w:rPr>
        <w:t xml:space="preserve">nrendszere illesztünk egy SPI kommunikációs egységet melynek feladata a ZYBO fejlesztőlappal való fizikai kommunikációs réteg kialakítása. A PLB buszra illesztünk még négy darab </w:t>
      </w:r>
      <w:proofErr w:type="spellStart"/>
      <w:r w:rsidR="00530C79" w:rsidRPr="00FE5CC9">
        <w:rPr>
          <w:rFonts w:ascii="Times New Roman" w:hAnsi="Times New Roman"/>
          <w:rPrChange w:id="4613" w:author="laca" w:date="2015-06-14T16:50:00Z">
            <w:rPr>
              <w:rFonts w:ascii="Times New Roman" w:hAnsi="Times New Roman"/>
            </w:rPr>
          </w:rPrChange>
        </w:rPr>
        <w:t>SebességÉsPozició</w:t>
      </w:r>
      <w:proofErr w:type="spellEnd"/>
      <w:ins w:id="4614" w:author="laca" w:date="2015-06-14T12:24:00Z">
        <w:r w:rsidR="00811183" w:rsidRPr="00FE5CC9">
          <w:rPr>
            <w:rFonts w:ascii="Times New Roman" w:hAnsi="Times New Roman"/>
            <w:rPrChange w:id="4615" w:author="laca" w:date="2015-06-14T16:50:00Z">
              <w:rPr>
                <w:rFonts w:ascii="Times New Roman" w:hAnsi="Times New Roman"/>
              </w:rPr>
            </w:rPrChange>
          </w:rPr>
          <w:t xml:space="preserve"> </w:t>
        </w:r>
      </w:ins>
      <w:r w:rsidRPr="00FE5CC9">
        <w:rPr>
          <w:rFonts w:ascii="Times New Roman" w:hAnsi="Times New Roman"/>
          <w:color w:val="000000"/>
          <w:highlight w:val="yellow"/>
          <w:shd w:val="clear" w:color="auto" w:fill="FFFFFF"/>
          <w:rPrChange w:id="4616" w:author="laca" w:date="2015-06-14T16:50:00Z">
            <w:rPr>
              <w:rFonts w:ascii="Times New Roman" w:hAnsi="Times New Roman"/>
              <w:color w:val="000000"/>
              <w:highlight w:val="yellow"/>
              <w:shd w:val="clear" w:color="auto" w:fill="FFFFFF"/>
            </w:rPr>
          </w:rPrChange>
        </w:rPr>
        <w:t>szabályozó</w:t>
      </w:r>
      <w:ins w:id="4617" w:author="laca" w:date="2015-06-14T12:24:00Z">
        <w:r w:rsidR="00811183" w:rsidRPr="00FE5CC9">
          <w:rPr>
            <w:rFonts w:ascii="Times New Roman" w:hAnsi="Times New Roman"/>
            <w:color w:val="000000"/>
            <w:highlight w:val="yellow"/>
            <w:shd w:val="clear" w:color="auto" w:fill="FFFFFF"/>
            <w:rPrChange w:id="4618" w:author="laca" w:date="2015-06-14T16:50:00Z">
              <w:rPr>
                <w:rFonts w:ascii="Times New Roman" w:hAnsi="Times New Roman"/>
                <w:color w:val="000000"/>
                <w:highlight w:val="yellow"/>
                <w:shd w:val="clear" w:color="auto" w:fill="FFFFFF"/>
              </w:rPr>
            </w:rPrChange>
          </w:rPr>
          <w:t xml:space="preserve"> </w:t>
        </w:r>
      </w:ins>
      <w:del w:id="4619" w:author="laca" w:date="2015-06-14T12:24:00Z">
        <w:r w:rsidRPr="00FE5CC9" w:rsidDel="00811183">
          <w:rPr>
            <w:rFonts w:ascii="Times New Roman" w:hAnsi="Times New Roman"/>
            <w:color w:val="000000"/>
            <w:highlight w:val="yellow"/>
            <w:shd w:val="clear" w:color="auto" w:fill="FFFFFF"/>
            <w:rPrChange w:id="4620" w:author="laca" w:date="2015-06-14T16:50:00Z">
              <w:rPr>
                <w:rFonts w:ascii="Times New Roman" w:hAnsi="Times New Roman"/>
                <w:color w:val="000000"/>
                <w:highlight w:val="yellow"/>
                <w:shd w:val="clear" w:color="auto" w:fill="FFFFFF"/>
              </w:rPr>
            </w:rPrChange>
          </w:rPr>
          <w:delText>ra</w:delText>
        </w:r>
      </w:del>
      <w:proofErr w:type="spellStart"/>
      <w:r w:rsidR="00530C79" w:rsidRPr="00FE5CC9">
        <w:rPr>
          <w:rFonts w:ascii="Times New Roman" w:hAnsi="Times New Roman"/>
          <w:rPrChange w:id="4621" w:author="laca" w:date="2015-06-14T16:50:00Z">
            <w:rPr>
              <w:rFonts w:ascii="Times New Roman" w:hAnsi="Times New Roman"/>
            </w:rPr>
          </w:rPrChange>
        </w:rPr>
        <w:t>IPmagot</w:t>
      </w:r>
      <w:proofErr w:type="spellEnd"/>
      <w:r w:rsidR="00530C79" w:rsidRPr="00FE5CC9">
        <w:rPr>
          <w:rFonts w:ascii="Times New Roman" w:hAnsi="Times New Roman"/>
          <w:rPrChange w:id="4622" w:author="laca" w:date="2015-06-14T16:50:00Z">
            <w:rPr>
              <w:rFonts w:ascii="Times New Roman" w:hAnsi="Times New Roman"/>
            </w:rPr>
          </w:rPrChange>
        </w:rPr>
        <w:t>, amelyeket a System Generátorban készítünk el és generálunk ki.</w:t>
      </w:r>
    </w:p>
    <w:p w14:paraId="23F9DCDB" w14:textId="77777777" w:rsidR="00530C79" w:rsidRPr="00FE5CC9" w:rsidRDefault="00530C79" w:rsidP="00A05E75">
      <w:pPr>
        <w:spacing w:after="0" w:line="360" w:lineRule="auto"/>
        <w:ind w:firstLine="720"/>
        <w:jc w:val="both"/>
        <w:rPr>
          <w:rFonts w:ascii="Times New Roman" w:hAnsi="Times New Roman"/>
          <w:rPrChange w:id="4623" w:author="laca" w:date="2015-06-14T16:50:00Z">
            <w:rPr>
              <w:rFonts w:ascii="Times New Roman" w:hAnsi="Times New Roman"/>
            </w:rPr>
          </w:rPrChange>
        </w:rPr>
      </w:pPr>
      <w:r w:rsidRPr="00FE5CC9">
        <w:rPr>
          <w:rFonts w:ascii="Times New Roman" w:hAnsi="Times New Roman"/>
          <w:rPrChange w:id="4624" w:author="laca" w:date="2015-06-14T16:50:00Z">
            <w:rPr>
              <w:rFonts w:ascii="Times New Roman" w:hAnsi="Times New Roman"/>
            </w:rPr>
          </w:rPrChange>
        </w:rPr>
        <w:t xml:space="preserve">A szabályozókat tartalmazó </w:t>
      </w:r>
      <w:proofErr w:type="spellStart"/>
      <w:r w:rsidRPr="00FE5CC9">
        <w:rPr>
          <w:rFonts w:ascii="Times New Roman" w:hAnsi="Times New Roman"/>
          <w:rPrChange w:id="4625" w:author="laca" w:date="2015-06-14T16:50:00Z">
            <w:rPr>
              <w:rFonts w:ascii="Times New Roman" w:hAnsi="Times New Roman"/>
            </w:rPr>
          </w:rPrChange>
        </w:rPr>
        <w:t>IPmag</w:t>
      </w:r>
      <w:r w:rsidR="000E389B" w:rsidRPr="00FE5CC9">
        <w:rPr>
          <w:rFonts w:ascii="Times New Roman" w:hAnsi="Times New Roman"/>
          <w:rPrChange w:id="4626" w:author="laca" w:date="2015-06-14T16:50:00Z">
            <w:rPr>
              <w:rFonts w:ascii="Times New Roman" w:hAnsi="Times New Roman"/>
            </w:rPr>
          </w:rPrChange>
        </w:rPr>
        <w:t>paramétereit</w:t>
      </w:r>
      <w:proofErr w:type="spellEnd"/>
      <w:r w:rsidR="000E389B" w:rsidRPr="00FE5CC9">
        <w:rPr>
          <w:rFonts w:ascii="Times New Roman" w:hAnsi="Times New Roman"/>
          <w:rPrChange w:id="4627" w:author="laca" w:date="2015-06-14T16:50:00Z">
            <w:rPr>
              <w:rFonts w:ascii="Times New Roman" w:hAnsi="Times New Roman"/>
            </w:rPr>
          </w:rPrChange>
        </w:rPr>
        <w:t xml:space="preserve"> </w:t>
      </w:r>
      <w:r w:rsidRPr="00FE5CC9">
        <w:rPr>
          <w:rFonts w:ascii="Times New Roman" w:hAnsi="Times New Roman"/>
          <w:rPrChange w:id="4628" w:author="laca" w:date="2015-06-14T16:50:00Z">
            <w:rPr>
              <w:rFonts w:ascii="Times New Roman" w:hAnsi="Times New Roman"/>
            </w:rPr>
          </w:rPrChange>
        </w:rPr>
        <w:t xml:space="preserve">osztót regisztereken keresztül állíthatjuk be vagy olvashatunk ki értékeket, </w:t>
      </w:r>
      <w:r w:rsidR="000E389B" w:rsidRPr="00FE5CC9">
        <w:rPr>
          <w:rFonts w:ascii="Times New Roman" w:hAnsi="Times New Roman"/>
          <w:rPrChange w:id="4629" w:author="laca" w:date="2015-06-14T16:50:00Z">
            <w:rPr>
              <w:rFonts w:ascii="Times New Roman" w:hAnsi="Times New Roman"/>
            </w:rPr>
          </w:rPrChange>
        </w:rPr>
        <w:t>a regiszterek</w:t>
      </w:r>
      <w:r w:rsidRPr="00FE5CC9">
        <w:rPr>
          <w:rFonts w:ascii="Times New Roman" w:hAnsi="Times New Roman"/>
          <w:rPrChange w:id="4630" w:author="laca" w:date="2015-06-14T16:50:00Z">
            <w:rPr>
              <w:rFonts w:ascii="Times New Roman" w:hAnsi="Times New Roman"/>
            </w:rPr>
          </w:rPrChange>
        </w:rPr>
        <w:t xml:space="preserve"> a PLB </w:t>
      </w:r>
      <w:r w:rsidR="000E389B" w:rsidRPr="00FE5CC9">
        <w:rPr>
          <w:rFonts w:ascii="Times New Roman" w:hAnsi="Times New Roman"/>
          <w:rPrChange w:id="4631" w:author="laca" w:date="2015-06-14T16:50:00Z">
            <w:rPr>
              <w:rFonts w:ascii="Times New Roman" w:hAnsi="Times New Roman"/>
            </w:rPr>
          </w:rPrChange>
        </w:rPr>
        <w:t>sínre vannak illesztve</w:t>
      </w:r>
      <w:r w:rsidRPr="00FE5CC9">
        <w:rPr>
          <w:rFonts w:ascii="Times New Roman" w:hAnsi="Times New Roman"/>
          <w:rPrChange w:id="4632" w:author="laca" w:date="2015-06-14T16:50:00Z">
            <w:rPr>
              <w:rFonts w:ascii="Times New Roman" w:hAnsi="Times New Roman"/>
            </w:rPr>
          </w:rPrChange>
        </w:rPr>
        <w:t xml:space="preserve">. A </w:t>
      </w:r>
      <w:proofErr w:type="spellStart"/>
      <w:r w:rsidRPr="00FE5CC9">
        <w:rPr>
          <w:rFonts w:ascii="Times New Roman" w:hAnsi="Times New Roman"/>
          <w:rPrChange w:id="4633" w:author="laca" w:date="2015-06-14T16:50:00Z">
            <w:rPr>
              <w:rFonts w:ascii="Times New Roman" w:hAnsi="Times New Roman"/>
            </w:rPr>
          </w:rPrChange>
        </w:rPr>
        <w:t>Zybo</w:t>
      </w:r>
      <w:proofErr w:type="spellEnd"/>
      <w:r w:rsidRPr="00FE5CC9">
        <w:rPr>
          <w:rFonts w:ascii="Times New Roman" w:hAnsi="Times New Roman"/>
          <w:rPrChange w:id="4634" w:author="laca" w:date="2015-06-14T16:50:00Z">
            <w:rPr>
              <w:rFonts w:ascii="Times New Roman" w:hAnsi="Times New Roman"/>
            </w:rPr>
          </w:rPrChange>
        </w:rPr>
        <w:t xml:space="preserve"> lapon található </w:t>
      </w:r>
      <w:proofErr w:type="spellStart"/>
      <w:r w:rsidRPr="00FE5CC9">
        <w:rPr>
          <w:rFonts w:ascii="Times New Roman" w:hAnsi="Times New Roman"/>
          <w:rPrChange w:id="4635" w:author="laca" w:date="2015-06-14T16:50:00Z">
            <w:rPr>
              <w:rFonts w:ascii="Times New Roman" w:hAnsi="Times New Roman"/>
            </w:rPr>
          </w:rPrChange>
        </w:rPr>
        <w:t>Eternet</w:t>
      </w:r>
      <w:proofErr w:type="spellEnd"/>
      <w:r w:rsidRPr="00FE5CC9">
        <w:rPr>
          <w:rFonts w:ascii="Times New Roman" w:hAnsi="Times New Roman"/>
          <w:rPrChange w:id="4636" w:author="laca" w:date="2015-06-14T16:50:00Z">
            <w:rPr>
              <w:rFonts w:ascii="Times New Roman" w:hAnsi="Times New Roman"/>
            </w:rPr>
          </w:rPrChange>
        </w:rPr>
        <w:t xml:space="preserve"> modulon keresztül kapcsolódunk egy </w:t>
      </w:r>
      <w:proofErr w:type="spellStart"/>
      <w:r w:rsidRPr="00FE5CC9">
        <w:rPr>
          <w:rFonts w:ascii="Times New Roman" w:hAnsi="Times New Roman"/>
          <w:rPrChange w:id="4637" w:author="laca" w:date="2015-06-14T16:50:00Z">
            <w:rPr>
              <w:rFonts w:ascii="Times New Roman" w:hAnsi="Times New Roman"/>
            </w:rPr>
          </w:rPrChange>
        </w:rPr>
        <w:t>Wifirouterhez</w:t>
      </w:r>
      <w:proofErr w:type="spellEnd"/>
      <w:r w:rsidRPr="00FE5CC9">
        <w:rPr>
          <w:rFonts w:ascii="Times New Roman" w:hAnsi="Times New Roman"/>
          <w:rPrChange w:id="4638" w:author="laca" w:date="2015-06-14T16:50:00Z">
            <w:rPr>
              <w:rFonts w:ascii="Times New Roman" w:hAnsi="Times New Roman"/>
            </w:rPr>
          </w:rPrChange>
        </w:rPr>
        <w:t xml:space="preserve">, amely Access pontként működik. A </w:t>
      </w:r>
      <w:proofErr w:type="spellStart"/>
      <w:r w:rsidRPr="00FE5CC9">
        <w:rPr>
          <w:rFonts w:ascii="Times New Roman" w:hAnsi="Times New Roman"/>
          <w:rPrChange w:id="4639" w:author="laca" w:date="2015-06-14T16:50:00Z">
            <w:rPr>
              <w:rFonts w:ascii="Times New Roman" w:hAnsi="Times New Roman"/>
            </w:rPr>
          </w:rPrChange>
        </w:rPr>
        <w:t>routerhez</w:t>
      </w:r>
      <w:proofErr w:type="spellEnd"/>
      <w:r w:rsidRPr="00FE5CC9">
        <w:rPr>
          <w:rFonts w:ascii="Times New Roman" w:hAnsi="Times New Roman"/>
          <w:rPrChange w:id="4640" w:author="laca" w:date="2015-06-14T16:50:00Z">
            <w:rPr>
              <w:rFonts w:ascii="Times New Roman" w:hAnsi="Times New Roman"/>
            </w:rPr>
          </w:rPrChange>
        </w:rPr>
        <w:t xml:space="preserve"> még csatlakoztathatunk három más vezetékes eszközt, amelyek lokális</w:t>
      </w:r>
      <w:r w:rsidR="00594BE9" w:rsidRPr="00FE5CC9">
        <w:rPr>
          <w:rFonts w:ascii="Times New Roman" w:hAnsi="Times New Roman"/>
          <w:rPrChange w:id="4641" w:author="laca" w:date="2015-06-14T16:50:00Z">
            <w:rPr>
              <w:rFonts w:ascii="Times New Roman" w:hAnsi="Times New Roman"/>
            </w:rPr>
          </w:rPrChange>
        </w:rPr>
        <w:t xml:space="preserve"> hálózatba lesznek kötve a </w:t>
      </w:r>
      <w:proofErr w:type="spellStart"/>
      <w:r w:rsidR="00594BE9" w:rsidRPr="00FE5CC9">
        <w:rPr>
          <w:rFonts w:ascii="Times New Roman" w:hAnsi="Times New Roman"/>
          <w:rPrChange w:id="4642" w:author="laca" w:date="2015-06-14T16:50:00Z">
            <w:rPr>
              <w:rFonts w:ascii="Times New Roman" w:hAnsi="Times New Roman"/>
            </w:rPr>
          </w:rPrChange>
        </w:rPr>
        <w:t>Zyboval</w:t>
      </w:r>
      <w:proofErr w:type="spellEnd"/>
      <w:r w:rsidR="00594BE9" w:rsidRPr="00FE5CC9">
        <w:rPr>
          <w:rFonts w:ascii="Times New Roman" w:hAnsi="Times New Roman"/>
          <w:rPrChange w:id="4643" w:author="laca" w:date="2015-06-14T16:50:00Z">
            <w:rPr>
              <w:rFonts w:ascii="Times New Roman" w:hAnsi="Times New Roman"/>
            </w:rPr>
          </w:rPrChange>
        </w:rPr>
        <w:t>.</w:t>
      </w:r>
    </w:p>
    <w:p w14:paraId="439A783A" w14:textId="77777777" w:rsidR="00530C79" w:rsidRPr="00FE5CC9" w:rsidRDefault="00530C79" w:rsidP="0071433B">
      <w:pPr>
        <w:pStyle w:val="Heading4"/>
        <w:spacing w:line="360" w:lineRule="auto"/>
        <w:jc w:val="both"/>
        <w:rPr>
          <w:rPrChange w:id="4644" w:author="laca" w:date="2015-06-14T16:50:00Z">
            <w:rPr/>
          </w:rPrChange>
        </w:rPr>
        <w:pPrChange w:id="4645" w:author="laca" w:date="2015-06-14T14:00:00Z">
          <w:pPr>
            <w:pStyle w:val="Heading4"/>
            <w:jc w:val="both"/>
          </w:pPr>
        </w:pPrChange>
      </w:pPr>
      <w:bookmarkStart w:id="4646" w:name="_Toc417922769"/>
      <w:bookmarkStart w:id="4647" w:name="_Toc419222376"/>
      <w:bookmarkStart w:id="4648" w:name="_Toc422064122"/>
      <w:proofErr w:type="spellStart"/>
      <w:r w:rsidRPr="00FE5CC9">
        <w:rPr>
          <w:rPrChange w:id="4649" w:author="laca" w:date="2015-06-14T16:50:00Z">
            <w:rPr/>
          </w:rPrChange>
        </w:rPr>
        <w:t>Zybo</w:t>
      </w:r>
      <w:proofErr w:type="spellEnd"/>
      <w:r w:rsidRPr="00FE5CC9">
        <w:rPr>
          <w:rPrChange w:id="4650" w:author="laca" w:date="2015-06-14T16:50:00Z">
            <w:rPr/>
          </w:rPrChange>
        </w:rPr>
        <w:t xml:space="preserve"> FPGA fejlesztőlap</w:t>
      </w:r>
      <w:bookmarkEnd w:id="4646"/>
      <w:bookmarkEnd w:id="4647"/>
      <w:bookmarkEnd w:id="4648"/>
    </w:p>
    <w:p w14:paraId="18032B87" w14:textId="77777777" w:rsidR="00530C79" w:rsidRPr="00FE5CC9" w:rsidRDefault="00530C79" w:rsidP="0071433B">
      <w:pPr>
        <w:spacing w:after="0" w:line="360" w:lineRule="auto"/>
        <w:ind w:firstLine="432"/>
        <w:jc w:val="both"/>
        <w:rPr>
          <w:rFonts w:ascii="Times New Roman" w:hAnsi="Times New Roman"/>
          <w:rPrChange w:id="4651" w:author="laca" w:date="2015-06-14T16:50:00Z">
            <w:rPr>
              <w:rFonts w:ascii="Times New Roman" w:hAnsi="Times New Roman"/>
            </w:rPr>
          </w:rPrChange>
        </w:rPr>
      </w:pPr>
      <w:r w:rsidRPr="00FE5CC9">
        <w:rPr>
          <w:rFonts w:ascii="Times New Roman" w:hAnsi="Times New Roman"/>
          <w:rPrChange w:id="4652" w:author="laca" w:date="2015-06-14T16:50:00Z">
            <w:rPr>
              <w:rFonts w:ascii="Times New Roman" w:hAnsi="Times New Roman"/>
            </w:rPr>
          </w:rPrChange>
        </w:rPr>
        <w:t>A két beépített processzor</w:t>
      </w:r>
      <w:r w:rsidR="000E389B" w:rsidRPr="00FE5CC9">
        <w:rPr>
          <w:rFonts w:ascii="Times New Roman" w:hAnsi="Times New Roman"/>
          <w:rPrChange w:id="4653" w:author="laca" w:date="2015-06-14T16:50:00Z">
            <w:rPr>
              <w:rFonts w:ascii="Times New Roman" w:hAnsi="Times New Roman"/>
            </w:rPr>
          </w:rPrChange>
        </w:rPr>
        <w:t xml:space="preserve"> magok</w:t>
      </w:r>
      <w:r w:rsidRPr="00FE5CC9">
        <w:rPr>
          <w:rFonts w:ascii="Times New Roman" w:hAnsi="Times New Roman"/>
          <w:rPrChange w:id="4654" w:author="laca" w:date="2015-06-14T16:50:00Z">
            <w:rPr>
              <w:rFonts w:ascii="Times New Roman" w:hAnsi="Times New Roman"/>
            </w:rPr>
          </w:rPrChange>
        </w:rPr>
        <w:t xml:space="preserve"> (Core0, Core1) között munkamegosztást kell kialakítani a hatékonyabb működés elérése céljából.</w:t>
      </w:r>
    </w:p>
    <w:p w14:paraId="4CA9A772" w14:textId="1BF80C46" w:rsidR="00594BE9" w:rsidRPr="00FE5CC9" w:rsidDel="00811183" w:rsidRDefault="00530C79" w:rsidP="0071433B">
      <w:pPr>
        <w:spacing w:after="0" w:line="360" w:lineRule="auto"/>
        <w:jc w:val="both"/>
        <w:rPr>
          <w:del w:id="4655" w:author="laca" w:date="2015-06-14T12:27:00Z"/>
          <w:rFonts w:ascii="Times New Roman" w:hAnsi="Times New Roman"/>
          <w:noProof/>
          <w:rPrChange w:id="4656" w:author="laca" w:date="2015-06-14T16:50:00Z">
            <w:rPr>
              <w:del w:id="4657" w:author="laca" w:date="2015-06-14T12:27:00Z"/>
              <w:rFonts w:ascii="Times New Roman" w:hAnsi="Times New Roman"/>
              <w:noProof/>
            </w:rPr>
          </w:rPrChange>
        </w:rPr>
        <w:pPrChange w:id="4658" w:author="laca" w:date="2015-06-14T14:00:00Z">
          <w:pPr>
            <w:spacing w:after="0" w:line="360" w:lineRule="auto"/>
            <w:jc w:val="both"/>
          </w:pPr>
        </w:pPrChange>
      </w:pPr>
      <w:r w:rsidRPr="00FE5CC9">
        <w:rPr>
          <w:rFonts w:ascii="Times New Roman" w:hAnsi="Times New Roman"/>
          <w:rPrChange w:id="4659" w:author="laca" w:date="2015-06-14T16:50:00Z">
            <w:rPr>
              <w:rFonts w:ascii="Times New Roman" w:hAnsi="Times New Roman"/>
            </w:rPr>
          </w:rPrChange>
        </w:rPr>
        <w:tab/>
        <w:t>A Core0 processzor feladatai között szerepel a megszakítások lekezelése, a legfontosabb megszakítása a mintavételi periódust generáló számlálótól érkező megszakítás, amelynek bekövetkeztekor a processzor begyűjti, az adatokat a szenzoroktól (Giroszkóp 1 és 2). Lekezeli a megszakítást, amelyek a</w:t>
      </w:r>
      <w:r w:rsidR="00ED22AB" w:rsidRPr="00FE5CC9">
        <w:rPr>
          <w:rFonts w:ascii="Times New Roman" w:hAnsi="Times New Roman"/>
          <w:rPrChange w:id="4660" w:author="laca" w:date="2015-06-14T16:50:00Z">
            <w:rPr>
              <w:rFonts w:ascii="Times New Roman" w:hAnsi="Times New Roman"/>
            </w:rPr>
          </w:rPrChange>
        </w:rPr>
        <w:t>z UART modultól érkezik</w:t>
      </w:r>
      <w:ins w:id="4661" w:author="laca" w:date="2015-06-14T12:24:00Z">
        <w:r w:rsidR="00811183" w:rsidRPr="00FE5CC9">
          <w:rPr>
            <w:rFonts w:ascii="Times New Roman" w:hAnsi="Times New Roman"/>
            <w:rPrChange w:id="4662" w:author="laca" w:date="2015-06-14T16:50:00Z">
              <w:rPr>
                <w:rFonts w:ascii="Times New Roman" w:hAnsi="Times New Roman"/>
              </w:rPr>
            </w:rPrChange>
          </w:rPr>
          <w:t>, és a</w:t>
        </w:r>
      </w:ins>
      <w:del w:id="4663" w:author="laca" w:date="2015-06-14T12:25:00Z">
        <w:r w:rsidR="00ED22AB" w:rsidRPr="00FE5CC9" w:rsidDel="00811183">
          <w:rPr>
            <w:rFonts w:ascii="Times New Roman" w:hAnsi="Times New Roman"/>
            <w:rPrChange w:id="4664" w:author="laca" w:date="2015-06-14T16:50:00Z">
              <w:rPr>
                <w:rFonts w:ascii="Times New Roman" w:hAnsi="Times New Roman"/>
              </w:rPr>
            </w:rPrChange>
          </w:rPr>
          <w:delText xml:space="preserve"> és a</w:delText>
        </w:r>
      </w:del>
      <w:r w:rsidR="00ED22AB" w:rsidRPr="00FE5CC9">
        <w:rPr>
          <w:rFonts w:ascii="Times New Roman" w:hAnsi="Times New Roman"/>
          <w:rPrChange w:id="4665" w:author="laca" w:date="2015-06-14T16:50:00Z">
            <w:rPr>
              <w:rFonts w:ascii="Times New Roman" w:hAnsi="Times New Roman"/>
            </w:rPr>
          </w:rPrChange>
        </w:rPr>
        <w:t xml:space="preserve"> </w:t>
      </w:r>
      <w:r w:rsidR="00ED22AB" w:rsidRPr="00FE5CC9">
        <w:rPr>
          <w:rFonts w:ascii="Times New Roman" w:hAnsi="Times New Roman"/>
          <w:highlight w:val="yellow"/>
          <w:rPrChange w:id="4666" w:author="laca" w:date="2015-06-14T16:50:00Z">
            <w:rPr>
              <w:rFonts w:ascii="Times New Roman" w:hAnsi="Times New Roman"/>
              <w:highlight w:val="yellow"/>
            </w:rPr>
          </w:rPrChange>
        </w:rPr>
        <w:t xml:space="preserve">GPS adatait </w:t>
      </w:r>
      <w:ins w:id="4667" w:author="laca" w:date="2015-06-14T12:26:00Z">
        <w:r w:rsidR="00811183" w:rsidRPr="00FE5CC9">
          <w:rPr>
            <w:rFonts w:ascii="Times New Roman" w:hAnsi="Times New Roman"/>
            <w:highlight w:val="yellow"/>
            <w:rPrChange w:id="4668" w:author="laca" w:date="2015-06-14T16:50:00Z">
              <w:rPr>
                <w:rFonts w:ascii="Times New Roman" w:hAnsi="Times New Roman"/>
                <w:highlight w:val="yellow"/>
              </w:rPr>
            </w:rPrChange>
          </w:rPr>
          <w:t>olvashatjuk ki az UART pufferéből</w:t>
        </w:r>
      </w:ins>
      <w:del w:id="4669" w:author="laca" w:date="2015-06-14T12:25:00Z">
        <w:r w:rsidR="00ED22AB" w:rsidRPr="00FE5CC9" w:rsidDel="00811183">
          <w:rPr>
            <w:rFonts w:ascii="Times New Roman" w:hAnsi="Times New Roman"/>
            <w:highlight w:val="yellow"/>
            <w:rPrChange w:id="4670" w:author="laca" w:date="2015-06-14T16:50:00Z">
              <w:rPr>
                <w:rFonts w:ascii="Times New Roman" w:hAnsi="Times New Roman"/>
                <w:highlight w:val="yellow"/>
              </w:rPr>
            </w:rPrChange>
          </w:rPr>
          <w:delText>tartalmazza</w:delText>
        </w:r>
      </w:del>
      <w:r w:rsidRPr="00FE5CC9">
        <w:rPr>
          <w:rFonts w:ascii="Times New Roman" w:hAnsi="Times New Roman"/>
          <w:rPrChange w:id="4671" w:author="laca" w:date="2015-06-14T16:50:00Z">
            <w:rPr>
              <w:rFonts w:ascii="Times New Roman" w:hAnsi="Times New Roman"/>
            </w:rPr>
          </w:rPrChange>
        </w:rPr>
        <w:t xml:space="preserve">. Az adatok begyűjtése után elindítja a matematikai modell kiszámítását, amely a Core1 processzoron </w:t>
      </w:r>
      <w:ins w:id="4672" w:author="laca" w:date="2015-06-14T12:26:00Z">
        <w:r w:rsidR="00811183" w:rsidRPr="00FE5CC9">
          <w:rPr>
            <w:rFonts w:ascii="Times New Roman" w:hAnsi="Times New Roman"/>
            <w:rPrChange w:id="4673" w:author="laca" w:date="2015-06-14T16:50:00Z">
              <w:rPr>
                <w:rFonts w:ascii="Times New Roman" w:hAnsi="Times New Roman"/>
              </w:rPr>
            </w:rPrChange>
          </w:rPr>
          <w:t xml:space="preserve">fog </w:t>
        </w:r>
      </w:ins>
      <w:r w:rsidRPr="00FE5CC9">
        <w:rPr>
          <w:rFonts w:ascii="Times New Roman" w:hAnsi="Times New Roman"/>
          <w:rPrChange w:id="4674" w:author="laca" w:date="2015-06-14T16:50:00Z">
            <w:rPr>
              <w:rFonts w:ascii="Times New Roman" w:hAnsi="Times New Roman"/>
            </w:rPr>
          </w:rPrChange>
        </w:rPr>
        <w:t>történik. Az Ethernet kommunikációhoz szükséges szervereket futatja.</w:t>
      </w:r>
    </w:p>
    <w:moveFromRangeStart w:id="4675" w:author="laca" w:date="2015-06-14T12:27:00Z" w:name="move422048166"/>
    <w:p w14:paraId="23898C3E" w14:textId="0204A84A" w:rsidR="00530C79" w:rsidRPr="00FE5CC9" w:rsidRDefault="00F61364" w:rsidP="00911B32">
      <w:pPr>
        <w:spacing w:after="0" w:line="360" w:lineRule="auto"/>
        <w:jc w:val="both"/>
        <w:rPr>
          <w:rFonts w:ascii="Times New Roman" w:hAnsi="Times New Roman"/>
          <w:rPrChange w:id="4676" w:author="laca" w:date="2015-06-14T16:50:00Z">
            <w:rPr>
              <w:rFonts w:ascii="Times New Roman" w:hAnsi="Times New Roman"/>
            </w:rPr>
          </w:rPrChange>
        </w:rPr>
      </w:pPr>
      <w:moveFrom w:id="4677" w:author="laca" w:date="2015-06-14T12:27:00Z">
        <w:r w:rsidRPr="00FE5CC9" w:rsidDel="00811183">
          <w:rPr>
            <w:rFonts w:ascii="Times New Roman" w:hAnsi="Times New Roman"/>
            <w:noProof/>
            <w:lang w:eastAsia="hu-HU"/>
            <w:rPrChange w:id="4678" w:author="laca" w:date="2015-06-14T16:50:00Z">
              <w:rPr>
                <w:rFonts w:ascii="Times New Roman" w:hAnsi="Times New Roman"/>
                <w:noProof/>
                <w:lang w:eastAsia="hu-HU"/>
              </w:rPr>
            </w:rPrChange>
          </w:rPr>
        </w:r>
        <w:r w:rsidRPr="00FE5CC9" w:rsidDel="00811183">
          <w:rPr>
            <w:rFonts w:ascii="Times New Roman" w:hAnsi="Times New Roman"/>
            <w:noProof/>
            <w:lang w:eastAsia="hu-HU"/>
            <w:rPrChange w:id="4679" w:author="laca" w:date="2015-06-14T16:50:00Z">
              <w:rPr>
                <w:rFonts w:ascii="Times New Roman" w:hAnsi="Times New Roman"/>
                <w:noProof/>
                <w:lang w:eastAsia="hu-HU"/>
              </w:rPr>
            </w:rPrChange>
          </w:rPr>
          <w:pict w14:anchorId="731D134F">
            <v:group id="_x0000_s1128" style="width:424.45pt;height:625.3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">
              <v:shape id="Picture 83" o:spid="_x0000_s1129" type="#_x0000_t75" style="position:absolute;width:52959;height:69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SLDAAAA2wAAAA8AAABkcnMvZG93bnJldi54bWxEj0GLwjAUhO+C/yG8hb1puq6K1KYiguBF&#10;dNW9v22ebbF5KU2s1V9vhAWPw8x8wySLzlSipcaVlhV8DSMQxJnVJecKTsf1YAbCeWSNlWVScCcH&#10;i7TfSzDW9sY/1B58LgKEXYwKCu/rWEqXFWTQDW1NHLyzbQz6IJtc6gZvAW4qOYqiqTRYclgosKZV&#10;QdnlcDUKspPetufRuNpv/txk9zvJt4/1XqnPj245B+Gp8+/wf3ujFcy+4fUl/ACZ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AxIsMAAADbAAAADwAAAAAAAAAAAAAAAACf&#10;AgAAZHJzL2Rvd25yZXYueG1sUEsFBgAAAAAEAAQA9wAAAI8DAAAAAA==&#10;">
                <v:imagedata r:id="rId46" o:title=""/>
                <v:path arrowok="t"/>
              </v:shape>
              <v:shape id="Text Box 264" o:spid="_x0000_s1130" type="#_x0000_t202" style="position:absolute;top:69621;width:52959;height:27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01MUA&#10;AADcAAAADwAAAGRycy9kb3ducmV2LnhtbESPT4vCMBTE7wt+h/AEL4umW6Q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TUxQAAANwAAAAPAAAAAAAAAAAAAAAAAJgCAABkcnMv&#10;ZG93bnJldi54bWxQSwUGAAAAAAQABAD1AAAAigMAAAAA&#10;" stroked="f">
                <v:textbox style="mso-next-textbox:#Text Box 264" inset="0,0,0,0">
                  <w:txbxContent>
                    <w:p w14:paraId="7BD2C38F" w14:textId="77777777" w:rsidR="00FC3556" w:rsidRPr="00615A9E" w:rsidRDefault="00FC3556" w:rsidP="00594BE9">
                      <w:pPr>
                        <w:pStyle w:val="Caption"/>
                        <w:rPr>
                          <w:rFonts w:ascii="Times New Roman" w:hAnsi="Times New Roman"/>
                          <w:sz w:val="24"/>
                          <w:szCs w:val="24"/>
                        </w:rPr>
                      </w:pPr>
                      <w:bookmarkStart w:id="4680" w:name="_Ref420529667"/>
                      <w:bookmarkStart w:id="4681" w:name="_Ref422048699"/>
                      <w:bookmarkStart w:id="4682" w:name="_Toc422064062"/>
                      <w:r>
                        <w:t xml:space="preserve">Kép. </w:t>
                      </w:r>
                      <w:ins w:id="4683" w:author="laca" w:date="2015-06-14T12:08:00Z">
                        <w:r>
                          <w:fldChar w:fldCharType="begin"/>
                        </w:r>
                        <w:r>
                          <w:instrText xml:space="preserve"> STYLEREF 1 \s </w:instrText>
                        </w:r>
                      </w:ins>
                      <w:r>
                        <w:fldChar w:fldCharType="separate"/>
                      </w:r>
                      <w:r>
                        <w:rPr>
                          <w:noProof/>
                        </w:rPr>
                        <w:t>3</w:t>
                      </w:r>
                      <w:ins w:id="4684" w:author="laca" w:date="2015-06-14T12:08:00Z">
                        <w:r>
                          <w:fldChar w:fldCharType="end"/>
                        </w:r>
                        <w:r>
                          <w:t>.</w:t>
                        </w:r>
                        <w:r>
                          <w:fldChar w:fldCharType="begin"/>
                        </w:r>
                        <w:r>
                          <w:instrText xml:space="preserve"> SEQ Kép. \* ARABIC \s 1 </w:instrText>
                        </w:r>
                      </w:ins>
                      <w:r>
                        <w:fldChar w:fldCharType="separate"/>
                      </w:r>
                      <w:ins w:id="4685" w:author="laca" w:date="2015-06-14T12:08:00Z">
                        <w:r>
                          <w:rPr>
                            <w:noProof/>
                          </w:rPr>
                          <w:t>35</w:t>
                        </w:r>
                        <w:r>
                          <w:fldChar w:fldCharType="end"/>
                        </w:r>
                      </w:ins>
                      <w:bookmarkEnd w:id="4681"/>
                      <w:del w:id="468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34</w:delText>
                        </w:r>
                        <w:r w:rsidDel="002E2EC5">
                          <w:rPr>
                            <w:noProof/>
                          </w:rPr>
                          <w:fldChar w:fldCharType="end"/>
                        </w:r>
                      </w:del>
                      <w:bookmarkEnd w:id="4680"/>
                      <w:r w:rsidRPr="003853FF">
                        <w:t xml:space="preserve"> Kommunikációs csomagok és az FPGA áramkörökbe programozott modulok elvi felépítése</w:t>
                      </w:r>
                      <w:bookmarkEnd w:id="4682"/>
                    </w:p>
                  </w:txbxContent>
                </v:textbox>
              </v:shape>
              <w10:anchorlock/>
            </v:group>
          </w:pict>
        </w:r>
      </w:moveFrom>
      <w:moveFromRangeEnd w:id="4675"/>
    </w:p>
    <w:p w14:paraId="6ED5F977" w14:textId="71E6FF16" w:rsidR="00530C79" w:rsidRPr="00FE5CC9" w:rsidRDefault="00530C79" w:rsidP="00A05E75">
      <w:pPr>
        <w:spacing w:after="0" w:line="360" w:lineRule="auto"/>
        <w:ind w:firstLine="720"/>
        <w:jc w:val="both"/>
        <w:rPr>
          <w:rFonts w:ascii="Times New Roman" w:hAnsi="Times New Roman"/>
          <w:rPrChange w:id="4687" w:author="laca" w:date="2015-06-14T16:50:00Z">
            <w:rPr>
              <w:rFonts w:ascii="Times New Roman" w:hAnsi="Times New Roman"/>
            </w:rPr>
          </w:rPrChange>
        </w:rPr>
      </w:pPr>
      <w:r w:rsidRPr="00FE5CC9">
        <w:rPr>
          <w:rFonts w:ascii="Times New Roman" w:hAnsi="Times New Roman"/>
          <w:rPrChange w:id="4688" w:author="laca" w:date="2015-06-14T16:50:00Z">
            <w:rPr>
              <w:rFonts w:ascii="Times New Roman" w:hAnsi="Times New Roman"/>
            </w:rPr>
          </w:rPrChange>
        </w:rPr>
        <w:t xml:space="preserve">Miután végzett a Core1 a matematikai számításokkal az SPI kommunikáción keresztül elküldi a szabályozók referencia értékeit a </w:t>
      </w:r>
      <w:proofErr w:type="spellStart"/>
      <w:r w:rsidRPr="00FE5CC9">
        <w:rPr>
          <w:rFonts w:ascii="Times New Roman" w:hAnsi="Times New Roman"/>
          <w:rPrChange w:id="4689" w:author="laca" w:date="2015-06-14T16:50:00Z">
            <w:rPr>
              <w:rFonts w:ascii="Times New Roman" w:hAnsi="Times New Roman"/>
            </w:rPr>
          </w:rPrChange>
        </w:rPr>
        <w:t>Spartan</w:t>
      </w:r>
      <w:proofErr w:type="spellEnd"/>
      <w:r w:rsidRPr="00FE5CC9">
        <w:rPr>
          <w:rFonts w:ascii="Times New Roman" w:hAnsi="Times New Roman"/>
          <w:rPrChange w:id="4690" w:author="laca" w:date="2015-06-14T16:50:00Z">
            <w:rPr>
              <w:rFonts w:ascii="Times New Roman" w:hAnsi="Times New Roman"/>
            </w:rPr>
          </w:rPrChange>
        </w:rPr>
        <w:t xml:space="preserve"> fejlesztőlapnak.</w:t>
      </w:r>
      <w:ins w:id="4691" w:author="laca" w:date="2015-06-14T12:27:00Z">
        <w:r w:rsidR="00811183" w:rsidRPr="00FE5CC9">
          <w:rPr>
            <w:rFonts w:ascii="Times New Roman" w:hAnsi="Times New Roman"/>
            <w:noProof/>
            <w:lang w:eastAsia="hu-HU"/>
            <w:rPrChange w:id="4692" w:author="laca" w:date="2015-06-14T16:50:00Z">
              <w:rPr>
                <w:rFonts w:ascii="Times New Roman" w:hAnsi="Times New Roman"/>
                <w:noProof/>
                <w:lang w:eastAsia="hu-HU"/>
              </w:rPr>
            </w:rPrChange>
          </w:rPr>
          <w:t xml:space="preserve"> </w:t>
        </w:r>
      </w:ins>
    </w:p>
    <w:p w14:paraId="21D04D5B" w14:textId="42C2A96E" w:rsidR="00530C79" w:rsidRPr="00FE5CC9" w:rsidRDefault="00ED22AB" w:rsidP="00BC64C7">
      <w:pPr>
        <w:spacing w:after="0" w:line="360" w:lineRule="auto"/>
        <w:ind w:firstLine="720"/>
        <w:jc w:val="both"/>
        <w:rPr>
          <w:rFonts w:ascii="Times New Roman" w:hAnsi="Times New Roman"/>
          <w:rPrChange w:id="4693" w:author="laca" w:date="2015-06-14T16:50:00Z">
            <w:rPr>
              <w:rFonts w:ascii="Times New Roman" w:hAnsi="Times New Roman"/>
            </w:rPr>
          </w:rPrChange>
        </w:rPr>
      </w:pPr>
      <w:r w:rsidRPr="00FE5CC9">
        <w:rPr>
          <w:rFonts w:ascii="Times New Roman" w:hAnsi="Times New Roman"/>
          <w:rPrChange w:id="4694" w:author="laca" w:date="2015-06-14T16:50:00Z">
            <w:rPr>
              <w:rFonts w:ascii="Times New Roman" w:hAnsi="Times New Roman"/>
            </w:rPr>
          </w:rPrChange>
        </w:rPr>
        <w:t>A szoftver a 3.3. képen látható folyamatábra szerint működik. Az indítás után a program elvégzi az eszközök előkészítés</w:t>
      </w:r>
      <w:r w:rsidR="000E389B" w:rsidRPr="00FE5CC9">
        <w:rPr>
          <w:rFonts w:ascii="Times New Roman" w:hAnsi="Times New Roman"/>
          <w:rPrChange w:id="4695" w:author="laca" w:date="2015-06-14T16:50:00Z">
            <w:rPr>
              <w:rFonts w:ascii="Times New Roman" w:hAnsi="Times New Roman"/>
            </w:rPr>
          </w:rPrChange>
        </w:rPr>
        <w:t>é</w:t>
      </w:r>
      <w:r w:rsidR="00530C79" w:rsidRPr="00FE5CC9">
        <w:rPr>
          <w:rFonts w:ascii="Times New Roman" w:hAnsi="Times New Roman"/>
          <w:rPrChange w:id="4696" w:author="laca" w:date="2015-06-14T16:50:00Z">
            <w:rPr>
              <w:rFonts w:ascii="Times New Roman" w:hAnsi="Times New Roman"/>
            </w:rPr>
          </w:rPrChange>
        </w:rPr>
        <w:t xml:space="preserve">t és a beállításaikat, majd egy végtelen ciklusba lép. A ciklust bármikor megszakíthatja a </w:t>
      </w:r>
      <w:proofErr w:type="spellStart"/>
      <w:r w:rsidR="00530C79" w:rsidRPr="00FE5CC9">
        <w:rPr>
          <w:rFonts w:ascii="Times New Roman" w:hAnsi="Times New Roman"/>
          <w:rPrChange w:id="4697" w:author="laca" w:date="2015-06-14T16:50:00Z">
            <w:rPr>
              <w:rFonts w:ascii="Times New Roman" w:hAnsi="Times New Roman"/>
            </w:rPr>
          </w:rPrChange>
        </w:rPr>
        <w:t>TsTimer</w:t>
      </w:r>
      <w:proofErr w:type="spellEnd"/>
      <w:r w:rsidR="00530C79" w:rsidRPr="00FE5CC9">
        <w:rPr>
          <w:rFonts w:ascii="Times New Roman" w:hAnsi="Times New Roman"/>
          <w:rPrChange w:id="4698" w:author="laca" w:date="2015-06-14T16:50:00Z">
            <w:rPr>
              <w:rFonts w:ascii="Times New Roman" w:hAnsi="Times New Roman"/>
            </w:rPr>
          </w:rPrChange>
        </w:rPr>
        <w:t xml:space="preserve"> megszakítása, amely a legnagyobb prioritással bír. A megszakítás kiszolgálása előtt letiltjuk a megszakításvektort így nem érkezhet megszakítás a kiszolgáló rutin végr</w:t>
      </w:r>
      <w:r w:rsidRPr="00FE5CC9">
        <w:rPr>
          <w:rFonts w:ascii="Times New Roman" w:hAnsi="Times New Roman"/>
          <w:rPrChange w:id="4699" w:author="laca" w:date="2015-06-14T16:50:00Z">
            <w:rPr>
              <w:rFonts w:ascii="Times New Roman" w:hAnsi="Times New Roman"/>
            </w:rPr>
          </w:rPrChange>
        </w:rPr>
        <w:t xml:space="preserve">ehajtásakor. </w:t>
      </w:r>
    </w:p>
    <w:p w14:paraId="4F34711A" w14:textId="07950882" w:rsidR="00530C79" w:rsidRPr="00FE5CC9" w:rsidRDefault="00ED22AB" w:rsidP="00BC64C7">
      <w:pPr>
        <w:spacing w:after="0" w:line="360" w:lineRule="auto"/>
        <w:ind w:firstLine="720"/>
        <w:jc w:val="both"/>
        <w:rPr>
          <w:rFonts w:ascii="Times New Roman" w:hAnsi="Times New Roman"/>
          <w:rPrChange w:id="4700" w:author="laca" w:date="2015-06-14T16:50:00Z">
            <w:rPr>
              <w:rFonts w:ascii="Times New Roman" w:hAnsi="Times New Roman"/>
            </w:rPr>
          </w:rPrChange>
        </w:rPr>
      </w:pPr>
      <w:proofErr w:type="spellStart"/>
      <w:r w:rsidRPr="00FE5CC9">
        <w:rPr>
          <w:rFonts w:ascii="Times New Roman" w:hAnsi="Times New Roman"/>
          <w:rPrChange w:id="4701" w:author="laca" w:date="2015-06-14T16:50:00Z">
            <w:rPr>
              <w:rFonts w:ascii="Times New Roman" w:hAnsi="Times New Roman"/>
            </w:rPr>
          </w:rPrChange>
        </w:rPr>
        <w:t>SwitchButtonok</w:t>
      </w:r>
      <w:proofErr w:type="spellEnd"/>
      <w:r w:rsidRPr="00FE5CC9">
        <w:rPr>
          <w:rFonts w:ascii="Times New Roman" w:hAnsi="Times New Roman"/>
          <w:rPrChange w:id="4702" w:author="laca" w:date="2015-06-14T16:50:00Z">
            <w:rPr>
              <w:rFonts w:ascii="Times New Roman" w:hAnsi="Times New Roman"/>
            </w:rPr>
          </w:rPrChange>
        </w:rPr>
        <w:t xml:space="preserve"> megszakítása nem nagy prioritású, célja a manuálisan bealítható paraméterek futás közben változtathatóak. A megszakítás érkezésekor lekérjük a </w:t>
      </w:r>
      <w:proofErr w:type="spellStart"/>
      <w:r w:rsidRPr="00FE5CC9">
        <w:rPr>
          <w:rFonts w:ascii="Times New Roman" w:hAnsi="Times New Roman"/>
          <w:rPrChange w:id="4703" w:author="laca" w:date="2015-06-14T16:50:00Z">
            <w:rPr>
              <w:rFonts w:ascii="Times New Roman" w:hAnsi="Times New Roman"/>
            </w:rPr>
          </w:rPrChange>
        </w:rPr>
        <w:t>SwitchButton</w:t>
      </w:r>
      <w:proofErr w:type="spellEnd"/>
      <w:r w:rsidRPr="00FE5CC9">
        <w:rPr>
          <w:rFonts w:ascii="Times New Roman" w:hAnsi="Times New Roman"/>
          <w:rPrChange w:id="4704" w:author="laca" w:date="2015-06-14T16:50:00Z">
            <w:rPr>
              <w:rFonts w:ascii="Times New Roman" w:hAnsi="Times New Roman"/>
            </w:rPr>
          </w:rPrChange>
        </w:rPr>
        <w:t xml:space="preserve"> kapcsolok állapotait, majd generálunk egy eseményt annak függvényében, hogy mely kapcsoló állapota változott meg.</w:t>
      </w:r>
      <w:ins w:id="4705" w:author="laca" w:date="2015-06-14T12:27:00Z">
        <w:r w:rsidR="00811183" w:rsidRPr="00FE5CC9">
          <w:rPr>
            <w:rFonts w:ascii="Times New Roman" w:hAnsi="Times New Roman"/>
            <w:noProof/>
            <w:lang w:eastAsia="hu-HU"/>
            <w:rPrChange w:id="4706" w:author="laca" w:date="2015-06-14T16:50:00Z">
              <w:rPr>
                <w:rFonts w:ascii="Times New Roman" w:hAnsi="Times New Roman"/>
                <w:noProof/>
                <w:lang w:eastAsia="hu-HU"/>
              </w:rPr>
            </w:rPrChange>
          </w:rPr>
          <w:t xml:space="preserve"> </w:t>
        </w:r>
      </w:ins>
    </w:p>
    <w:p w14:paraId="58AF6484" w14:textId="77777777" w:rsidR="00811183" w:rsidRPr="00FE5CC9" w:rsidRDefault="00ED22AB" w:rsidP="00BC64C7">
      <w:pPr>
        <w:spacing w:after="0" w:line="360" w:lineRule="auto"/>
        <w:ind w:firstLine="720"/>
        <w:jc w:val="both"/>
        <w:rPr>
          <w:ins w:id="4707" w:author="laca" w:date="2015-06-14T12:27:00Z"/>
          <w:rFonts w:ascii="Times New Roman" w:hAnsi="Times New Roman"/>
          <w:noProof/>
          <w:lang w:eastAsia="hu-HU"/>
          <w:rPrChange w:id="4708" w:author="laca" w:date="2015-06-14T16:50:00Z">
            <w:rPr>
              <w:ins w:id="4709" w:author="laca" w:date="2015-06-14T12:27:00Z"/>
              <w:rFonts w:ascii="Times New Roman" w:hAnsi="Times New Roman"/>
              <w:noProof/>
              <w:lang w:eastAsia="hu-HU"/>
            </w:rPr>
          </w:rPrChange>
        </w:rPr>
      </w:pPr>
      <w:r w:rsidRPr="00FE5CC9">
        <w:rPr>
          <w:rFonts w:ascii="Times New Roman" w:hAnsi="Times New Roman"/>
          <w:rPrChange w:id="4710" w:author="laca" w:date="2015-06-14T16:50:00Z">
            <w:rPr>
              <w:rFonts w:ascii="Times New Roman" w:hAnsi="Times New Roman"/>
            </w:rPr>
          </w:rPrChange>
        </w:rPr>
        <w:t>A program tartalmaz három TCP szervert is, amelyek a megadott port számon várják a kéréseket, minden kérés beérkezte után elküldik a pufferekben tárolt adatokat a kérést küldő kliensnek, és kiürítik a puffereket.</w:t>
      </w:r>
      <w:ins w:id="4711" w:author="laca" w:date="2015-06-14T12:27:00Z">
        <w:r w:rsidR="00811183" w:rsidRPr="00FE5CC9">
          <w:rPr>
            <w:rFonts w:ascii="Times New Roman" w:hAnsi="Times New Roman"/>
            <w:noProof/>
            <w:lang w:eastAsia="hu-HU"/>
            <w:rPrChange w:id="4712" w:author="laca" w:date="2015-06-14T16:50:00Z">
              <w:rPr>
                <w:rFonts w:ascii="Times New Roman" w:hAnsi="Times New Roman"/>
                <w:noProof/>
                <w:lang w:eastAsia="hu-HU"/>
              </w:rPr>
            </w:rPrChange>
          </w:rPr>
          <w:t xml:space="preserve"> </w:t>
        </w:r>
      </w:ins>
    </w:p>
    <w:moveToRangeStart w:id="4713" w:author="laca" w:date="2015-06-14T12:27:00Z" w:name="move422048166"/>
    <w:p w14:paraId="29E3D281" w14:textId="2C5EC447" w:rsidR="00530C79" w:rsidRPr="00FE5CC9" w:rsidRDefault="00811183" w:rsidP="00BC64C7">
      <w:pPr>
        <w:spacing w:after="0" w:line="360" w:lineRule="auto"/>
        <w:ind w:firstLine="720"/>
        <w:jc w:val="both"/>
        <w:rPr>
          <w:rFonts w:ascii="Times New Roman" w:hAnsi="Times New Roman"/>
          <w:rPrChange w:id="4714" w:author="laca" w:date="2015-06-14T16:50:00Z">
            <w:rPr>
              <w:rFonts w:ascii="Times New Roman" w:hAnsi="Times New Roman"/>
            </w:rPr>
          </w:rPrChange>
        </w:rPr>
      </w:pPr>
      <w:moveTo w:id="4715" w:author="laca" w:date="2015-06-14T12:27:00Z">
        <w:r w:rsidRPr="00FE5CC9">
          <w:rPr>
            <w:rFonts w:ascii="Times New Roman" w:hAnsi="Times New Roman"/>
            <w:noProof/>
            <w:lang w:eastAsia="hu-HU"/>
            <w:rPrChange w:id="4716" w:author="laca" w:date="2015-06-14T16:50:00Z">
              <w:rPr>
                <w:rFonts w:ascii="Times New Roman" w:hAnsi="Times New Roman"/>
                <w:noProof/>
                <w:lang w:eastAsia="hu-HU"/>
              </w:rPr>
            </w:rPrChange>
          </w:rPr>
        </w:r>
        <w:r w:rsidRPr="00FE5CC9">
          <w:rPr>
            <w:rFonts w:ascii="Times New Roman" w:hAnsi="Times New Roman"/>
            <w:noProof/>
            <w:lang w:eastAsia="hu-HU"/>
            <w:rPrChange w:id="4717" w:author="laca" w:date="2015-06-14T16:50:00Z">
              <w:rPr>
                <w:rFonts w:ascii="Times New Roman" w:hAnsi="Times New Roman"/>
                <w:noProof/>
                <w:lang w:eastAsia="hu-HU"/>
              </w:rPr>
            </w:rPrChange>
          </w:rPr>
          <w:pict w14:anchorId="21A27CF0">
            <v:group id="Group 265" o:spid="_x0000_s1218" style="width:424.45pt;height:625.3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">
              <v:shape id="Picture 83" o:spid="_x0000_s1219" type="#_x0000_t75" style="position:absolute;width:52959;height:69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SLDAAAA2wAAAA8AAABkcnMvZG93bnJldi54bWxEj0GLwjAUhO+C/yG8hb1puq6K1KYiguBF&#10;dNW9v22ebbF5KU2s1V9vhAWPw8x8wySLzlSipcaVlhV8DSMQxJnVJecKTsf1YAbCeWSNlWVScCcH&#10;i7TfSzDW9sY/1B58LgKEXYwKCu/rWEqXFWTQDW1NHLyzbQz6IJtc6gZvAW4qOYqiqTRYclgosKZV&#10;QdnlcDUKspPetufRuNpv/txk9zvJt4/1XqnPj245B+Gp8+/wf3ujFcy+4fUl/ACZ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AxIsMAAADbAAAADwAAAAAAAAAAAAAAAACf&#10;AgAAZHJzL2Rvd25yZXYueG1sUEsFBgAAAAAEAAQA9wAAAI8DAAAAAA==&#10;">
                <v:imagedata r:id="rId46" o:title=""/>
                <v:path arrowok="t"/>
              </v:shape>
              <v:shape id="Text Box 264" o:spid="_x0000_s1220" type="#_x0000_t202" style="position:absolute;top:69621;width:52959;height:27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01MUA&#10;AADcAAAADwAAAGRycy9kb3ducmV2LnhtbESPT4vCMBTE7wt+h/AEL4umW6Q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TUxQAAANwAAAAPAAAAAAAAAAAAAAAAAJgCAABkcnMv&#10;ZG93bnJldi54bWxQSwUGAAAAAAQABAD1AAAAigMAAAAA&#10;" stroked="f">
                <v:textbox style="mso-next-textbox:#Text Box 264" inset="0,0,0,0">
                  <w:txbxContent>
                    <w:p w14:paraId="4A9C9289" w14:textId="77777777" w:rsidR="00FC3556" w:rsidRPr="00615A9E" w:rsidRDefault="00FC3556" w:rsidP="00811183">
                      <w:pPr>
                        <w:pStyle w:val="Caption"/>
                        <w:rPr>
                          <w:rFonts w:ascii="Times New Roman" w:hAnsi="Times New Roman"/>
                          <w:sz w:val="24"/>
                          <w:szCs w:val="24"/>
                        </w:rPr>
                      </w:pPr>
                      <w:bookmarkStart w:id="4718" w:name="_Toc42206406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35</w:t>
                      </w:r>
                      <w:r>
                        <w:fldChar w:fldCharType="end"/>
                      </w:r>
                      <w:r w:rsidRPr="003853FF">
                        <w:t xml:space="preserve"> Kommunikációs csomagok és az FPGA áramkörökbe programozott modulok elvi felépítése</w:t>
                      </w:r>
                      <w:bookmarkEnd w:id="4718"/>
                    </w:p>
                  </w:txbxContent>
                </v:textbox>
              </v:shape>
              <w10:anchorlock/>
            </v:group>
          </w:pict>
        </w:r>
      </w:moveTo>
      <w:moveToRangeEnd w:id="4713"/>
    </w:p>
    <w:p w14:paraId="240F7376" w14:textId="77777777" w:rsidR="00530C79" w:rsidRPr="00FE5CC9" w:rsidRDefault="00F61364" w:rsidP="00BC64C7">
      <w:pPr>
        <w:spacing w:after="0" w:line="360" w:lineRule="auto"/>
        <w:ind w:firstLine="720"/>
        <w:jc w:val="both"/>
        <w:rPr>
          <w:rFonts w:ascii="Times New Roman" w:hAnsi="Times New Roman"/>
          <w:rPrChange w:id="4719" w:author="laca" w:date="2015-06-14T16:50:00Z">
            <w:rPr>
              <w:rFonts w:ascii="Times New Roman" w:hAnsi="Times New Roman"/>
            </w:rPr>
          </w:rPrChange>
        </w:rPr>
      </w:pPr>
      <w:r w:rsidRPr="00FE5CC9">
        <w:rPr>
          <w:rFonts w:ascii="Times New Roman" w:hAnsi="Times New Roman"/>
          <w:noProof/>
          <w:lang w:eastAsia="hu-HU"/>
          <w:rPrChange w:id="4720" w:author="laca" w:date="2015-06-14T16:50:00Z">
            <w:rPr>
              <w:rFonts w:ascii="Times New Roman" w:hAnsi="Times New Roman"/>
              <w:noProof/>
              <w:lang w:eastAsia="hu-HU"/>
            </w:rPr>
          </w:rPrChange>
        </w:rPr>
      </w:r>
      <w:r w:rsidRPr="00FE5CC9">
        <w:rPr>
          <w:rFonts w:ascii="Times New Roman" w:hAnsi="Times New Roman"/>
          <w:noProof/>
          <w:lang w:eastAsia="hu-HU"/>
          <w:rPrChange w:id="4721" w:author="laca" w:date="2015-06-14T16:50:00Z">
            <w:rPr>
              <w:rFonts w:ascii="Times New Roman" w:hAnsi="Times New Roman"/>
              <w:noProof/>
              <w:lang w:eastAsia="hu-HU"/>
            </w:rPr>
          </w:rPrChange>
        </w:rPr>
        <w:pict w14:anchorId="271F2C53">
          <v:group id="Group 267" o:spid="_x0000_s1131" style="width:431.35pt;height:374pt;mso-position-horizontal-relative:char;mso-position-vertical-relative:line" coordsize="54781,47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">
            <v:shape id="Picture 98" o:spid="_x0000_s1132" type="#_x0000_t75" style="position:absolute;width:54781;height:443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JInfBAAAA2wAAAA8AAABkcnMvZG93bnJldi54bWxET8uKwjAU3Q/4D+EK7jS1Cx/VKCIz6ggu&#10;fC3cXZprW2xuShNt/fvJQpjl4bzny9aU4kW1KywrGA4iEMSp1QVnCi7nn/4EhPPIGkvLpOBNDpaL&#10;ztccE20bPtLr5DMRQtglqCD3vkqkdGlOBt3AVsSBu9vaoA+wzqSusQnhppRxFI2kwYJDQ44VrXNK&#10;H6enURBPo+/ffbHZtmO8xdfLLju8741SvW67moHw1Pp/8ce90wqmYWz4En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JInfBAAAA2wAAAA8AAAAAAAAAAAAAAAAAnwIA&#10;AGRycy9kb3ducmV2LnhtbFBLBQYAAAAABAAEAPcAAACNAwAAAAA=&#10;">
              <v:imagedata r:id="rId47" o:title=""/>
              <v:path arrowok="t"/>
            </v:shape>
            <v:shape id="Text Box 266" o:spid="_x0000_s1133" type="#_x0000_t202" style="position:absolute;top:44913;width:54781;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QRcYA&#10;AADcAAAADwAAAGRycy9kb3ducmV2LnhtbESPQWsCMRSE74X+h/AKXkrN1spSVqOIVGh7kW69eHts&#10;npvVzcuSZHX77xtB8DjMzDfMfDnYVpzJh8axgtdxBoK4crrhWsHud/PyDiJEZI2tY1LwRwGWi8eH&#10;ORbaXfiHzmWsRYJwKFCBibErpAyVIYth7Dri5B2ctxiT9LXUHi8Jbls5ybJcWmw4LRjsaG2oOpW9&#10;VbCd7rfmuT98fK+mb/5r16/zY10qNXoaVjMQkYZ4D9/an1rBJ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mQRcYAAADcAAAADwAAAAAAAAAAAAAAAACYAgAAZHJz&#10;L2Rvd25yZXYueG1sUEsFBgAAAAAEAAQA9QAAAIsDAAAAAA==&#10;" stroked="f">
              <v:textbox style="mso-fit-shape-to-text:t" inset="0,0,0,0">
                <w:txbxContent>
                  <w:p w14:paraId="317CB8E2" w14:textId="5B3FD672" w:rsidR="00FC3556" w:rsidRPr="00833686" w:rsidRDefault="00FC3556" w:rsidP="00530C79">
                    <w:pPr>
                      <w:pStyle w:val="Caption"/>
                      <w:jc w:val="center"/>
                      <w:rPr>
                        <w:rFonts w:ascii="Times New Roman" w:hAnsi="Times New Roman"/>
                      </w:rPr>
                    </w:pPr>
                    <w:bookmarkStart w:id="4722" w:name="_Toc422064064"/>
                    <w:r>
                      <w:t xml:space="preserve">Kép. </w:t>
                    </w:r>
                    <w:ins w:id="4723" w:author="laca" w:date="2015-06-14T12:08:00Z">
                      <w:r>
                        <w:fldChar w:fldCharType="begin"/>
                      </w:r>
                      <w:r>
                        <w:instrText xml:space="preserve"> STYLEREF 1 \s </w:instrText>
                      </w:r>
                    </w:ins>
                    <w:r>
                      <w:fldChar w:fldCharType="separate"/>
                    </w:r>
                    <w:r>
                      <w:rPr>
                        <w:noProof/>
                      </w:rPr>
                      <w:t>3</w:t>
                    </w:r>
                    <w:ins w:id="4724" w:author="laca" w:date="2015-06-14T12:08:00Z">
                      <w:r>
                        <w:fldChar w:fldCharType="end"/>
                      </w:r>
                      <w:r>
                        <w:t>.</w:t>
                      </w:r>
                      <w:r>
                        <w:fldChar w:fldCharType="begin"/>
                      </w:r>
                      <w:r>
                        <w:instrText xml:space="preserve"> SEQ Kép. \* ARABIC \s 1 </w:instrText>
                      </w:r>
                    </w:ins>
                    <w:r>
                      <w:fldChar w:fldCharType="separate"/>
                    </w:r>
                    <w:ins w:id="4725" w:author="laca" w:date="2015-06-14T12:08:00Z">
                      <w:r>
                        <w:rPr>
                          <w:noProof/>
                        </w:rPr>
                        <w:t>36</w:t>
                      </w:r>
                      <w:r>
                        <w:fldChar w:fldCharType="end"/>
                      </w:r>
                    </w:ins>
                    <w:del w:id="472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35</w:delText>
                      </w:r>
                      <w:r w:rsidDel="002E2EC5">
                        <w:rPr>
                          <w:noProof/>
                        </w:rPr>
                        <w:fldChar w:fldCharType="end"/>
                      </w:r>
                    </w:del>
                    <w:r>
                      <w:t xml:space="preserve"> ZYBO Core0 program folyamat árbája</w:t>
                    </w:r>
                    <w:bookmarkEnd w:id="4722"/>
                  </w:p>
                </w:txbxContent>
              </v:textbox>
            </v:shape>
            <w10:anchorlock/>
          </v:group>
        </w:pict>
      </w:r>
    </w:p>
    <w:p w14:paraId="7FCD2C1D" w14:textId="77777777" w:rsidR="00530C79" w:rsidRPr="00FE5CC9" w:rsidRDefault="00530C79" w:rsidP="0071433B">
      <w:pPr>
        <w:pStyle w:val="Heading4"/>
        <w:spacing w:line="360" w:lineRule="auto"/>
        <w:jc w:val="both"/>
        <w:rPr>
          <w:rPrChange w:id="4727" w:author="laca" w:date="2015-06-14T16:50:00Z">
            <w:rPr/>
          </w:rPrChange>
        </w:rPr>
        <w:pPrChange w:id="4728" w:author="laca" w:date="2015-06-14T14:00:00Z">
          <w:pPr>
            <w:pStyle w:val="Heading4"/>
            <w:jc w:val="both"/>
          </w:pPr>
        </w:pPrChange>
      </w:pPr>
      <w:bookmarkStart w:id="4729" w:name="_Toc417922770"/>
      <w:bookmarkStart w:id="4730" w:name="_Toc419222377"/>
      <w:bookmarkStart w:id="4731" w:name="_Toc422064123"/>
      <w:r w:rsidRPr="00FE5CC9">
        <w:rPr>
          <w:rPrChange w:id="4732" w:author="laca" w:date="2015-06-14T16:50:00Z">
            <w:rPr/>
          </w:rPrChange>
        </w:rPr>
        <w:t>Spartan3e FPGA fejlesztőlap</w:t>
      </w:r>
      <w:bookmarkEnd w:id="4729"/>
      <w:bookmarkEnd w:id="4730"/>
      <w:bookmarkEnd w:id="4731"/>
    </w:p>
    <w:p w14:paraId="7D2241DA" w14:textId="77777777" w:rsidR="00530C79" w:rsidRPr="00FE5CC9" w:rsidRDefault="00F61364" w:rsidP="0071433B">
      <w:pPr>
        <w:spacing w:after="0" w:line="360" w:lineRule="auto"/>
        <w:ind w:firstLine="432"/>
        <w:jc w:val="both"/>
        <w:rPr>
          <w:rFonts w:ascii="Times New Roman" w:hAnsi="Times New Roman"/>
          <w:rPrChange w:id="4733" w:author="laca" w:date="2015-06-14T16:50:00Z">
            <w:rPr>
              <w:rFonts w:ascii="Times New Roman" w:hAnsi="Times New Roman"/>
            </w:rPr>
          </w:rPrChange>
        </w:rPr>
      </w:pPr>
      <w:r w:rsidRPr="00FE5CC9">
        <w:rPr>
          <w:rFonts w:ascii="Times New Roman" w:hAnsi="Times New Roman"/>
          <w:noProof/>
          <w:lang w:eastAsia="hu-HU"/>
          <w:rPrChange w:id="4734" w:author="laca" w:date="2015-06-14T16:50:00Z">
            <w:rPr>
              <w:rFonts w:ascii="Times New Roman" w:hAnsi="Times New Roman"/>
              <w:noProof/>
              <w:lang w:eastAsia="hu-HU"/>
            </w:rPr>
          </w:rPrChange>
        </w:rPr>
        <w:pict w14:anchorId="71F432BB">
          <v:group id="Group 117" o:spid="_x0000_s1134" style="position:absolute;left:0;text-align:left;margin-left:.15pt;margin-top:14.55pt;width:204.25pt;height:293.1pt;z-index:251834368;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">
            <v:shape id="Picture 138" o:spid="_x0000_s1135" type="#_x0000_t75" style="position:absolute;left:804;width:22016;height:336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48" o:title=""/>
              <v:path arrowok="t"/>
            </v:shape>
            <v:shape id="Text Box 143" o:spid="_x0000_s1136" type="#_x0000_t202" style="position:absolute;top:33326;width:25939;height:3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203D6C0E" w14:textId="50F06192" w:rsidR="00FC3556" w:rsidRPr="003853FF" w:rsidRDefault="00FC3556" w:rsidP="00530C79">
                    <w:pPr>
                      <w:pStyle w:val="Caption"/>
                    </w:pPr>
                    <w:bookmarkStart w:id="4735" w:name="_Toc422064065"/>
                    <w:r>
                      <w:t xml:space="preserve">Kép. </w:t>
                    </w:r>
                    <w:ins w:id="4736" w:author="laca" w:date="2015-06-14T12:08:00Z">
                      <w:r>
                        <w:fldChar w:fldCharType="begin"/>
                      </w:r>
                      <w:r>
                        <w:instrText xml:space="preserve"> STYLEREF 1 \s </w:instrText>
                      </w:r>
                    </w:ins>
                    <w:r>
                      <w:fldChar w:fldCharType="separate"/>
                    </w:r>
                    <w:r>
                      <w:rPr>
                        <w:noProof/>
                      </w:rPr>
                      <w:t>3</w:t>
                    </w:r>
                    <w:ins w:id="4737" w:author="laca" w:date="2015-06-14T12:08:00Z">
                      <w:r>
                        <w:fldChar w:fldCharType="end"/>
                      </w:r>
                      <w:r>
                        <w:t>.</w:t>
                      </w:r>
                      <w:r>
                        <w:fldChar w:fldCharType="begin"/>
                      </w:r>
                      <w:r>
                        <w:instrText xml:space="preserve"> SEQ Kép. \* ARABIC \s 1 </w:instrText>
                      </w:r>
                    </w:ins>
                    <w:r>
                      <w:fldChar w:fldCharType="separate"/>
                    </w:r>
                    <w:ins w:id="4738" w:author="laca" w:date="2015-06-14T12:08:00Z">
                      <w:r>
                        <w:rPr>
                          <w:noProof/>
                        </w:rPr>
                        <w:t>37</w:t>
                      </w:r>
                      <w:r>
                        <w:fldChar w:fldCharType="end"/>
                      </w:r>
                    </w:ins>
                    <w:del w:id="4739"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36</w:delText>
                      </w:r>
                      <w:r w:rsidDel="002E2EC5">
                        <w:rPr>
                          <w:noProof/>
                        </w:rPr>
                        <w:fldChar w:fldCharType="end"/>
                      </w:r>
                    </w:del>
                    <w:r>
                      <w:t xml:space="preserve"> Spartan3e500, </w:t>
                    </w:r>
                    <w:proofErr w:type="spellStart"/>
                    <w:r>
                      <w:t>microblaze</w:t>
                    </w:r>
                    <w:proofErr w:type="spellEnd"/>
                    <w:r>
                      <w:t xml:space="preserve"> szoftver Folyamat ábrája</w:t>
                    </w:r>
                    <w:bookmarkEnd w:id="4735"/>
                  </w:p>
                </w:txbxContent>
              </v:textbox>
            </v:shape>
            <w10:wrap type="square"/>
          </v:group>
        </w:pict>
      </w:r>
      <w:r w:rsidR="00530C79" w:rsidRPr="00FE5CC9">
        <w:rPr>
          <w:rFonts w:ascii="Times New Roman" w:hAnsi="Times New Roman"/>
          <w:rPrChange w:id="4740" w:author="laca" w:date="2015-06-14T16:50:00Z">
            <w:rPr>
              <w:rFonts w:ascii="Times New Roman" w:hAnsi="Times New Roman"/>
            </w:rPr>
          </w:rPrChange>
        </w:rPr>
        <w:t xml:space="preserve">Feladata kezeli a SPI kommunikáción beérkező adatokat és eljutatja a megfélő osztott regisztereken, valamint a visszaküldi a szabályozók adatait a </w:t>
      </w:r>
      <w:proofErr w:type="spellStart"/>
      <w:r w:rsidR="00530C79" w:rsidRPr="00FE5CC9">
        <w:rPr>
          <w:rFonts w:ascii="Times New Roman" w:hAnsi="Times New Roman"/>
          <w:rPrChange w:id="4741" w:author="laca" w:date="2015-06-14T16:50:00Z">
            <w:rPr>
              <w:rFonts w:ascii="Times New Roman" w:hAnsi="Times New Roman"/>
            </w:rPr>
          </w:rPrChange>
        </w:rPr>
        <w:t>Zybo</w:t>
      </w:r>
      <w:proofErr w:type="spellEnd"/>
      <w:r w:rsidR="00530C79" w:rsidRPr="00FE5CC9">
        <w:rPr>
          <w:rFonts w:ascii="Times New Roman" w:hAnsi="Times New Roman"/>
          <w:rPrChange w:id="4742" w:author="laca" w:date="2015-06-14T16:50:00Z">
            <w:rPr>
              <w:rFonts w:ascii="Times New Roman" w:hAnsi="Times New Roman"/>
            </w:rPr>
          </w:rPrChange>
        </w:rPr>
        <w:t xml:space="preserve"> rendszernek.</w:t>
      </w:r>
    </w:p>
    <w:p w14:paraId="26454900" w14:textId="77777777" w:rsidR="00530C79" w:rsidRPr="00FE5CC9" w:rsidRDefault="00ED22AB" w:rsidP="00911B32">
      <w:pPr>
        <w:spacing w:after="0" w:line="360" w:lineRule="auto"/>
        <w:ind w:firstLine="432"/>
        <w:jc w:val="both"/>
        <w:rPr>
          <w:rFonts w:ascii="Times New Roman" w:hAnsi="Times New Roman"/>
          <w:rPrChange w:id="4743" w:author="laca" w:date="2015-06-14T16:50:00Z">
            <w:rPr>
              <w:rFonts w:ascii="Times New Roman" w:hAnsi="Times New Roman"/>
            </w:rPr>
          </w:rPrChange>
        </w:rPr>
      </w:pPr>
      <w:r w:rsidRPr="00FE5CC9">
        <w:rPr>
          <w:rFonts w:ascii="Times New Roman" w:hAnsi="Times New Roman"/>
          <w:rPrChange w:id="4744" w:author="laca" w:date="2015-06-14T16:50:00Z">
            <w:rPr>
              <w:rFonts w:ascii="Times New Roman" w:hAnsi="Times New Roman"/>
            </w:rPr>
          </w:rPrChange>
        </w:rPr>
        <w:t xml:space="preserve">Abban az esetben, ha megszakad az SPI kommunikáció egy adott időn belül letiltja a PWM modulok kimenetét így állítva meg a rendszert. </w:t>
      </w:r>
    </w:p>
    <w:p w14:paraId="4B0E41C4" w14:textId="77777777" w:rsidR="00813648" w:rsidRPr="00FE5CC9" w:rsidRDefault="00530C79" w:rsidP="00A05E75">
      <w:pPr>
        <w:spacing w:after="0" w:line="360" w:lineRule="auto"/>
        <w:ind w:firstLine="432"/>
        <w:jc w:val="both"/>
        <w:rPr>
          <w:rFonts w:ascii="Times New Roman" w:hAnsi="Times New Roman"/>
          <w:rPrChange w:id="4745" w:author="laca" w:date="2015-06-14T16:50:00Z">
            <w:rPr>
              <w:rFonts w:ascii="Times New Roman" w:hAnsi="Times New Roman"/>
            </w:rPr>
          </w:rPrChange>
        </w:rPr>
      </w:pPr>
      <w:r w:rsidRPr="00FE5CC9">
        <w:rPr>
          <w:rFonts w:ascii="Times New Roman" w:hAnsi="Times New Roman"/>
          <w:rPrChange w:id="4746" w:author="laca" w:date="2015-06-14T16:50:00Z">
            <w:rPr>
              <w:rFonts w:ascii="Times New Roman" w:hAnsi="Times New Roman"/>
            </w:rPr>
          </w:rPrChange>
        </w:rPr>
        <w:t>A 8 hardveres szabályzó függetlenül működik a programtól, a programtól csak paramétereket kap. Abban az esetben, ha a program leáll vagy lefagy a szabályozók, akkor is tovább működnek.</w:t>
      </w:r>
    </w:p>
    <w:p w14:paraId="7CFDE1F4" w14:textId="77777777" w:rsidR="00813648" w:rsidRPr="00FE5CC9" w:rsidRDefault="00530C79" w:rsidP="00BC64C7">
      <w:pPr>
        <w:spacing w:after="0" w:line="360" w:lineRule="auto"/>
        <w:ind w:firstLine="432"/>
        <w:jc w:val="both"/>
        <w:rPr>
          <w:rFonts w:ascii="Times New Roman" w:hAnsi="Times New Roman"/>
          <w:rPrChange w:id="4747" w:author="laca" w:date="2015-06-14T16:50:00Z">
            <w:rPr>
              <w:rFonts w:ascii="Times New Roman" w:hAnsi="Times New Roman"/>
            </w:rPr>
          </w:rPrChange>
        </w:rPr>
      </w:pPr>
      <w:r w:rsidRPr="00FE5CC9">
        <w:rPr>
          <w:rFonts w:ascii="Times New Roman" w:hAnsi="Times New Roman"/>
          <w:rPrChange w:id="4748" w:author="laca" w:date="2015-06-14T16:50:00Z">
            <w:rPr>
              <w:rFonts w:ascii="Times New Roman" w:hAnsi="Times New Roman"/>
            </w:rPr>
          </w:rPrChange>
        </w:rPr>
        <w:t xml:space="preserve">A </w:t>
      </w:r>
      <w:proofErr w:type="spellStart"/>
      <w:r w:rsidR="006E2D9E" w:rsidRPr="00FE5CC9">
        <w:rPr>
          <w:rFonts w:ascii="Times New Roman" w:hAnsi="Times New Roman"/>
          <w:rPrChange w:id="4749" w:author="laca" w:date="2015-06-14T16:50:00Z">
            <w:rPr>
              <w:rFonts w:ascii="Times New Roman" w:hAnsi="Times New Roman"/>
            </w:rPr>
          </w:rPrChange>
        </w:rPr>
        <w:t>M</w:t>
      </w:r>
      <w:r w:rsidRPr="00FE5CC9">
        <w:rPr>
          <w:rFonts w:ascii="Times New Roman" w:hAnsi="Times New Roman"/>
          <w:rPrChange w:id="4750" w:author="laca" w:date="2015-06-14T16:50:00Z">
            <w:rPr>
              <w:rFonts w:ascii="Times New Roman" w:hAnsi="Times New Roman"/>
            </w:rPr>
          </w:rPrChange>
        </w:rPr>
        <w:t>icroBlaze</w:t>
      </w:r>
      <w:proofErr w:type="spellEnd"/>
      <w:r w:rsidRPr="00FE5CC9">
        <w:rPr>
          <w:rFonts w:ascii="Times New Roman" w:hAnsi="Times New Roman"/>
          <w:rPrChange w:id="4751" w:author="laca" w:date="2015-06-14T16:50:00Z">
            <w:rPr>
              <w:rFonts w:ascii="Times New Roman" w:hAnsi="Times New Roman"/>
            </w:rPr>
          </w:rPrChange>
        </w:rPr>
        <w:t xml:space="preserve"> processzoron futó program legfőbb feladata az SPI kommunikáció és az osztott regiszterek kezelése. Az </w:t>
      </w:r>
      <w:proofErr w:type="spellStart"/>
      <w:r w:rsidRPr="00FE5CC9">
        <w:rPr>
          <w:rFonts w:ascii="Times New Roman" w:hAnsi="Times New Roman"/>
          <w:rPrChange w:id="4752" w:author="laca" w:date="2015-06-14T16:50:00Z">
            <w:rPr>
              <w:rFonts w:ascii="Times New Roman" w:hAnsi="Times New Roman"/>
            </w:rPr>
          </w:rPrChange>
        </w:rPr>
        <w:t>Spi</w:t>
      </w:r>
      <w:proofErr w:type="spellEnd"/>
      <w:r w:rsidRPr="00FE5CC9">
        <w:rPr>
          <w:rFonts w:ascii="Times New Roman" w:hAnsi="Times New Roman"/>
          <w:rPrChange w:id="4753" w:author="laca" w:date="2015-06-14T16:50:00Z">
            <w:rPr>
              <w:rFonts w:ascii="Times New Roman" w:hAnsi="Times New Roman"/>
            </w:rPr>
          </w:rPrChange>
        </w:rPr>
        <w:t xml:space="preserve"> olvasás blokkolásos művelet, mivel a blokkolásból csak </w:t>
      </w:r>
      <w:r w:rsidRPr="00FE5CC9">
        <w:rPr>
          <w:rFonts w:ascii="Times New Roman" w:hAnsi="Times New Roman"/>
          <w:rPrChange w:id="4754" w:author="laca" w:date="2015-06-14T16:50:00Z">
            <w:rPr>
              <w:rFonts w:ascii="Times New Roman" w:hAnsi="Times New Roman"/>
            </w:rPr>
          </w:rPrChange>
        </w:rPr>
        <w:lastRenderedPageBreak/>
        <w:t xml:space="preserve">akkor </w:t>
      </w:r>
      <w:proofErr w:type="gramStart"/>
      <w:r w:rsidRPr="00FE5CC9">
        <w:rPr>
          <w:rFonts w:ascii="Times New Roman" w:hAnsi="Times New Roman"/>
          <w:rPrChange w:id="4755" w:author="laca" w:date="2015-06-14T16:50:00Z">
            <w:rPr>
              <w:rFonts w:ascii="Times New Roman" w:hAnsi="Times New Roman"/>
            </w:rPr>
          </w:rPrChange>
        </w:rPr>
        <w:t>lép</w:t>
      </w:r>
      <w:proofErr w:type="gramEnd"/>
      <w:r w:rsidRPr="00FE5CC9">
        <w:rPr>
          <w:rFonts w:ascii="Times New Roman" w:hAnsi="Times New Roman"/>
          <w:rPrChange w:id="4756" w:author="laca" w:date="2015-06-14T16:50:00Z">
            <w:rPr>
              <w:rFonts w:ascii="Times New Roman" w:hAnsi="Times New Roman"/>
            </w:rPr>
          </w:rPrChange>
        </w:rPr>
        <w:t xml:space="preserve"> ki ha lezajlott az adatcsere a </w:t>
      </w:r>
      <w:proofErr w:type="spellStart"/>
      <w:r w:rsidRPr="00FE5CC9">
        <w:rPr>
          <w:rFonts w:ascii="Times New Roman" w:hAnsi="Times New Roman"/>
          <w:rPrChange w:id="4757" w:author="laca" w:date="2015-06-14T16:50:00Z">
            <w:rPr>
              <w:rFonts w:ascii="Times New Roman" w:hAnsi="Times New Roman"/>
            </w:rPr>
          </w:rPrChange>
        </w:rPr>
        <w:t>Zybo</w:t>
      </w:r>
      <w:proofErr w:type="spellEnd"/>
      <w:r w:rsidRPr="00FE5CC9">
        <w:rPr>
          <w:rFonts w:ascii="Times New Roman" w:hAnsi="Times New Roman"/>
          <w:rPrChange w:id="4758" w:author="laca" w:date="2015-06-14T16:50:00Z">
            <w:rPr>
              <w:rFonts w:ascii="Times New Roman" w:hAnsi="Times New Roman"/>
            </w:rPr>
          </w:rPrChange>
        </w:rPr>
        <w:t xml:space="preserve"> fejlesztőlappal, ezután a kapót adatokat beírja a megfelelő regiszterekbe, és kiolvassa a szabályozók adatait amelyet a következő adatcserekor küld majd tovább.</w:t>
      </w:r>
    </w:p>
    <w:p w14:paraId="32D2411B" w14:textId="77777777" w:rsidR="00530C79" w:rsidRPr="00FE5CC9" w:rsidRDefault="00ED22AB" w:rsidP="00BC64C7">
      <w:pPr>
        <w:spacing w:after="0" w:line="360" w:lineRule="auto"/>
        <w:jc w:val="both"/>
        <w:rPr>
          <w:rFonts w:ascii="Times New Roman" w:hAnsi="Times New Roman"/>
          <w:rPrChange w:id="4759" w:author="laca" w:date="2015-06-14T16:50:00Z">
            <w:rPr>
              <w:rFonts w:ascii="Times New Roman" w:hAnsi="Times New Roman"/>
            </w:rPr>
          </w:rPrChange>
        </w:rPr>
      </w:pPr>
      <w:r w:rsidRPr="00FE5CC9">
        <w:rPr>
          <w:rFonts w:ascii="Times New Roman" w:hAnsi="Times New Roman"/>
          <w:rPrChange w:id="4760" w:author="laca" w:date="2015-06-14T16:50:00Z">
            <w:rPr>
              <w:rFonts w:ascii="Times New Roman" w:hAnsi="Times New Roman"/>
            </w:rPr>
          </w:rPrChange>
        </w:rPr>
        <w:tab/>
        <w:t xml:space="preserve">A mintavételezési időt a </w:t>
      </w:r>
      <w:proofErr w:type="spellStart"/>
      <w:r w:rsidRPr="00FE5CC9">
        <w:rPr>
          <w:rFonts w:ascii="Times New Roman" w:hAnsi="Times New Roman"/>
          <w:rPrChange w:id="4761" w:author="laca" w:date="2015-06-14T16:50:00Z">
            <w:rPr>
              <w:rFonts w:ascii="Times New Roman" w:hAnsi="Times New Roman"/>
            </w:rPr>
          </w:rPrChange>
        </w:rPr>
        <w:t>Zybo</w:t>
      </w:r>
      <w:proofErr w:type="spellEnd"/>
      <w:r w:rsidRPr="00FE5CC9">
        <w:rPr>
          <w:rFonts w:ascii="Times New Roman" w:hAnsi="Times New Roman"/>
          <w:rPrChange w:id="4762" w:author="laca" w:date="2015-06-14T16:50:00Z">
            <w:rPr>
              <w:rFonts w:ascii="Times New Roman" w:hAnsi="Times New Roman"/>
            </w:rPr>
          </w:rPrChange>
        </w:rPr>
        <w:t xml:space="preserve"> határozza meg, a </w:t>
      </w:r>
      <w:proofErr w:type="spellStart"/>
      <w:r w:rsidRPr="00FE5CC9">
        <w:rPr>
          <w:rFonts w:ascii="Times New Roman" w:hAnsi="Times New Roman"/>
          <w:rPrChange w:id="4763" w:author="laca" w:date="2015-06-14T16:50:00Z">
            <w:rPr>
              <w:rFonts w:ascii="Times New Roman" w:hAnsi="Times New Roman"/>
            </w:rPr>
          </w:rPrChange>
        </w:rPr>
        <w:t>TsTimer</w:t>
      </w:r>
      <w:proofErr w:type="spellEnd"/>
      <w:r w:rsidRPr="00FE5CC9">
        <w:rPr>
          <w:rFonts w:ascii="Times New Roman" w:hAnsi="Times New Roman"/>
          <w:rPrChange w:id="4764" w:author="laca" w:date="2015-06-14T16:50:00Z">
            <w:rPr>
              <w:rFonts w:ascii="Times New Roman" w:hAnsi="Times New Roman"/>
            </w:rPr>
          </w:rPrChange>
        </w:rPr>
        <w:t xml:space="preserve"> segítségével.</w:t>
      </w:r>
    </w:p>
    <w:p w14:paraId="47187F33" w14:textId="77777777" w:rsidR="00530C79" w:rsidRPr="00FE5CC9" w:rsidRDefault="00ED22AB" w:rsidP="0071433B">
      <w:pPr>
        <w:pStyle w:val="Heading4"/>
        <w:spacing w:line="360" w:lineRule="auto"/>
        <w:jc w:val="both"/>
        <w:rPr>
          <w:rPrChange w:id="4765" w:author="laca" w:date="2015-06-14T16:50:00Z">
            <w:rPr/>
          </w:rPrChange>
        </w:rPr>
        <w:pPrChange w:id="4766" w:author="laca" w:date="2015-06-14T14:00:00Z">
          <w:pPr>
            <w:pStyle w:val="Heading4"/>
            <w:jc w:val="both"/>
          </w:pPr>
        </w:pPrChange>
      </w:pPr>
      <w:bookmarkStart w:id="4767" w:name="_Toc419222378"/>
      <w:bookmarkStart w:id="4768" w:name="_Toc422064124"/>
      <w:r w:rsidRPr="00FE5CC9">
        <w:rPr>
          <w:rPrChange w:id="4769" w:author="laca" w:date="2015-06-14T16:50:00Z">
            <w:rPr/>
          </w:rPrChange>
        </w:rPr>
        <w:t>Kommunikációs protokollok</w:t>
      </w:r>
      <w:bookmarkEnd w:id="4767"/>
      <w:bookmarkEnd w:id="4768"/>
    </w:p>
    <w:p w14:paraId="11D4B1EE" w14:textId="77777777" w:rsidR="00530C79" w:rsidRPr="00FE5CC9" w:rsidRDefault="00ED22AB" w:rsidP="0071433B">
      <w:pPr>
        <w:pStyle w:val="Heading5"/>
        <w:spacing w:line="360" w:lineRule="auto"/>
        <w:jc w:val="both"/>
        <w:rPr>
          <w:rPrChange w:id="4770" w:author="laca" w:date="2015-06-14T16:50:00Z">
            <w:rPr/>
          </w:rPrChange>
        </w:rPr>
        <w:pPrChange w:id="4771" w:author="laca" w:date="2015-06-14T14:00:00Z">
          <w:pPr>
            <w:pStyle w:val="Heading5"/>
            <w:jc w:val="both"/>
          </w:pPr>
        </w:pPrChange>
      </w:pPr>
      <w:bookmarkStart w:id="4772" w:name="_Toc419222379"/>
      <w:r w:rsidRPr="00FE5CC9">
        <w:rPr>
          <w:rPrChange w:id="4773" w:author="laca" w:date="2015-06-14T16:50:00Z">
            <w:rPr/>
          </w:rPrChange>
        </w:rPr>
        <w:t>SPI kommunikációs protokoll:</w:t>
      </w:r>
      <w:bookmarkEnd w:id="4772"/>
    </w:p>
    <w:p w14:paraId="27BAA83E" w14:textId="77777777" w:rsidR="00D25367" w:rsidRPr="00FE5CC9" w:rsidRDefault="00ED22AB" w:rsidP="0071433B">
      <w:pPr>
        <w:spacing w:after="0" w:line="360" w:lineRule="auto"/>
        <w:ind w:firstLine="720"/>
        <w:jc w:val="both"/>
        <w:rPr>
          <w:rFonts w:ascii="Times New Roman" w:hAnsi="Times New Roman"/>
          <w:color w:val="005032"/>
          <w:rPrChange w:id="4774" w:author="laca" w:date="2015-06-14T16:50:00Z">
            <w:rPr>
              <w:rFonts w:ascii="Times New Roman" w:hAnsi="Times New Roman"/>
              <w:color w:val="005032"/>
            </w:rPr>
          </w:rPrChange>
        </w:rPr>
      </w:pPr>
      <w:r w:rsidRPr="00FE5CC9">
        <w:rPr>
          <w:rFonts w:ascii="Times New Roman" w:hAnsi="Times New Roman"/>
          <w:rPrChange w:id="4775" w:author="laca" w:date="2015-06-14T16:50:00Z">
            <w:rPr>
              <w:rFonts w:ascii="Times New Roman" w:hAnsi="Times New Roman"/>
            </w:rPr>
          </w:rPrChange>
        </w:rPr>
        <w:t xml:space="preserve">A </w:t>
      </w:r>
      <w:proofErr w:type="spellStart"/>
      <w:r w:rsidRPr="00FE5CC9">
        <w:rPr>
          <w:rFonts w:ascii="Times New Roman" w:hAnsi="Times New Roman"/>
          <w:rPrChange w:id="4776" w:author="laca" w:date="2015-06-14T16:50:00Z">
            <w:rPr>
              <w:rFonts w:ascii="Times New Roman" w:hAnsi="Times New Roman"/>
            </w:rPr>
          </w:rPrChange>
        </w:rPr>
        <w:t>Zybomester</w:t>
      </w:r>
      <w:proofErr w:type="spellEnd"/>
      <w:r w:rsidRPr="00FE5CC9">
        <w:rPr>
          <w:rFonts w:ascii="Times New Roman" w:hAnsi="Times New Roman"/>
          <w:rPrChange w:id="4777" w:author="laca" w:date="2015-06-14T16:50:00Z">
            <w:rPr>
              <w:rFonts w:ascii="Times New Roman" w:hAnsi="Times New Roman"/>
            </w:rPr>
          </w:rPrChange>
        </w:rPr>
        <w:t xml:space="preserve"> míg a </w:t>
      </w:r>
      <w:proofErr w:type="spellStart"/>
      <w:r w:rsidRPr="00FE5CC9">
        <w:rPr>
          <w:rFonts w:ascii="Times New Roman" w:hAnsi="Times New Roman"/>
          <w:rPrChange w:id="4778" w:author="laca" w:date="2015-06-14T16:50:00Z">
            <w:rPr>
              <w:rFonts w:ascii="Times New Roman" w:hAnsi="Times New Roman"/>
            </w:rPr>
          </w:rPrChange>
        </w:rPr>
        <w:t>Spartan</w:t>
      </w:r>
      <w:proofErr w:type="spellEnd"/>
      <w:r w:rsidRPr="00FE5CC9">
        <w:rPr>
          <w:rFonts w:ascii="Times New Roman" w:hAnsi="Times New Roman"/>
          <w:rPrChange w:id="4779" w:author="laca" w:date="2015-06-14T16:50:00Z">
            <w:rPr>
              <w:rFonts w:ascii="Times New Roman" w:hAnsi="Times New Roman"/>
            </w:rPr>
          </w:rPrChange>
        </w:rPr>
        <w:t xml:space="preserve"> szolga egységként működik, a kommunikáció szinkron típusú az órajel frekvenciája 1.56 MHz. Miközben a mester adatokat küld a szolga irányába a szolga egység is továbbit párhuzamosan adatokat a mester irányába. Az </w:t>
      </w:r>
      <w:proofErr w:type="spellStart"/>
      <w:r w:rsidRPr="00FE5CC9">
        <w:rPr>
          <w:rFonts w:ascii="Times New Roman" w:hAnsi="Times New Roman"/>
          <w:rPrChange w:id="4780" w:author="laca" w:date="2015-06-14T16:50:00Z">
            <w:rPr>
              <w:rFonts w:ascii="Times New Roman" w:hAnsi="Times New Roman"/>
            </w:rPr>
          </w:rPrChange>
        </w:rPr>
        <w:t>spi</w:t>
      </w:r>
      <w:proofErr w:type="spellEnd"/>
      <w:r w:rsidRPr="00FE5CC9">
        <w:rPr>
          <w:rFonts w:ascii="Times New Roman" w:hAnsi="Times New Roman"/>
          <w:rPrChange w:id="4781" w:author="laca" w:date="2015-06-14T16:50:00Z">
            <w:rPr>
              <w:rFonts w:ascii="Times New Roman" w:hAnsi="Times New Roman"/>
            </w:rPr>
          </w:rPrChange>
        </w:rPr>
        <w:t xml:space="preserve"> legkisebb csomagja minimum 32bit. Az </w:t>
      </w:r>
      <w:proofErr w:type="spellStart"/>
      <w:r w:rsidRPr="00FE5CC9">
        <w:rPr>
          <w:rFonts w:ascii="Times New Roman" w:hAnsi="Times New Roman"/>
          <w:rPrChange w:id="4782" w:author="laca" w:date="2015-06-14T16:50:00Z">
            <w:rPr>
              <w:rFonts w:ascii="Times New Roman" w:hAnsi="Times New Roman"/>
            </w:rPr>
          </w:rPrChange>
        </w:rPr>
        <w:t>spi</w:t>
      </w:r>
      <w:proofErr w:type="spellEnd"/>
      <w:r w:rsidRPr="00FE5CC9">
        <w:rPr>
          <w:rFonts w:ascii="Times New Roman" w:hAnsi="Times New Roman"/>
          <w:rPrChange w:id="4783" w:author="laca" w:date="2015-06-14T16:50:00Z">
            <w:rPr>
              <w:rFonts w:ascii="Times New Roman" w:hAnsi="Times New Roman"/>
            </w:rPr>
          </w:rPrChange>
        </w:rPr>
        <w:t xml:space="preserve"> kommunikáció</w:t>
      </w:r>
      <w:r w:rsidR="00D25367" w:rsidRPr="00FE5CC9">
        <w:rPr>
          <w:rStyle w:val="CommentReference"/>
          <w:rFonts w:ascii="Times New Roman" w:hAnsi="Times New Roman"/>
          <w:sz w:val="24"/>
          <w:szCs w:val="24"/>
          <w:rPrChange w:id="4784" w:author="laca" w:date="2015-06-14T16:50:00Z">
            <w:rPr>
              <w:rStyle w:val="CommentReference"/>
              <w:rFonts w:ascii="Times New Roman" w:hAnsi="Times New Roman"/>
              <w:sz w:val="24"/>
              <w:szCs w:val="24"/>
            </w:rPr>
          </w:rPrChange>
        </w:rPr>
        <w:commentReference w:id="4785"/>
      </w:r>
      <w:r w:rsidR="00D25367" w:rsidRPr="00FE5CC9">
        <w:rPr>
          <w:rFonts w:ascii="Times New Roman" w:hAnsi="Times New Roman"/>
          <w:rPrChange w:id="4786" w:author="laca" w:date="2015-06-14T16:50:00Z">
            <w:rPr>
              <w:rFonts w:ascii="Times New Roman" w:hAnsi="Times New Roman"/>
            </w:rPr>
          </w:rPrChange>
        </w:rPr>
        <w:t xml:space="preserve"> a </w:t>
      </w:r>
      <w:r w:rsidR="00F61364" w:rsidRPr="00FE5CC9">
        <w:rPr>
          <w:rPrChange w:id="4787" w:author="laca" w:date="2015-06-14T16:50:00Z">
            <w:rPr/>
          </w:rPrChange>
        </w:rPr>
        <w:fldChar w:fldCharType="begin"/>
      </w:r>
      <w:r w:rsidR="00F61364" w:rsidRPr="00FE5CC9">
        <w:rPr>
          <w:rPrChange w:id="4788" w:author="laca" w:date="2015-06-14T16:50:00Z">
            <w:rPr/>
          </w:rPrChange>
        </w:rPr>
        <w:instrText xml:space="preserve"> REF _Ref420529667 \h  \* MERGEFORMAT </w:instrText>
      </w:r>
      <w:r w:rsidR="00F61364" w:rsidRPr="00FE5CC9">
        <w:rPr>
          <w:rPrChange w:id="4789" w:author="laca" w:date="2015-06-14T16:50:00Z">
            <w:rPr/>
          </w:rPrChange>
        </w:rPr>
      </w:r>
      <w:r w:rsidR="00F61364" w:rsidRPr="00FE5CC9">
        <w:rPr>
          <w:rPrChange w:id="4790" w:author="laca" w:date="2015-06-14T16:50:00Z">
            <w:rPr/>
          </w:rPrChange>
        </w:rPr>
        <w:fldChar w:fldCharType="separate"/>
      </w:r>
      <w:r w:rsidR="00096DBB" w:rsidRPr="00FE5CC9">
        <w:rPr>
          <w:rPrChange w:id="4791" w:author="laca" w:date="2015-06-14T16:50:00Z">
            <w:rPr/>
          </w:rPrChange>
        </w:rPr>
        <w:t xml:space="preserve">Kép. </w:t>
      </w:r>
      <w:r w:rsidR="00096DBB" w:rsidRPr="00FE5CC9">
        <w:rPr>
          <w:noProof/>
          <w:rPrChange w:id="4792" w:author="laca" w:date="2015-06-14T16:50:00Z">
            <w:rPr>
              <w:noProof/>
            </w:rPr>
          </w:rPrChange>
        </w:rPr>
        <w:t>3.34</w:t>
      </w:r>
      <w:r w:rsidR="00F61364" w:rsidRPr="00FE5CC9">
        <w:rPr>
          <w:rPrChange w:id="4793" w:author="laca" w:date="2015-06-14T16:50:00Z">
            <w:rPr/>
          </w:rPrChange>
        </w:rPr>
        <w:fldChar w:fldCharType="end"/>
      </w:r>
      <w:r w:rsidR="00D25367" w:rsidRPr="00FE5CC9">
        <w:rPr>
          <w:rFonts w:ascii="Times New Roman" w:hAnsi="Times New Roman"/>
          <w:rPrChange w:id="4794" w:author="laca" w:date="2015-06-14T16:50:00Z">
            <w:rPr>
              <w:rFonts w:ascii="Times New Roman" w:hAnsi="Times New Roman"/>
            </w:rPr>
          </w:rPrChange>
        </w:rPr>
        <w:t xml:space="preserve"> látható SPI csomagszerkezeten keresztül történik. </w:t>
      </w:r>
    </w:p>
    <w:p w14:paraId="3ED50F84" w14:textId="77777777" w:rsidR="00530C79" w:rsidRPr="00FE5CC9" w:rsidRDefault="00ED22AB" w:rsidP="00911B32">
      <w:pPr>
        <w:spacing w:after="0" w:line="360" w:lineRule="auto"/>
        <w:ind w:firstLine="720"/>
        <w:jc w:val="both"/>
        <w:rPr>
          <w:rFonts w:ascii="Times New Roman" w:hAnsi="Times New Roman"/>
          <w:rPrChange w:id="4795" w:author="laca" w:date="2015-06-14T16:50:00Z">
            <w:rPr>
              <w:rFonts w:ascii="Times New Roman" w:hAnsi="Times New Roman"/>
            </w:rPr>
          </w:rPrChange>
        </w:rPr>
      </w:pPr>
      <w:r w:rsidRPr="00FE5CC9">
        <w:rPr>
          <w:rFonts w:ascii="Times New Roman" w:hAnsi="Times New Roman"/>
          <w:rPrChange w:id="4796" w:author="laca" w:date="2015-06-14T16:50:00Z">
            <w:rPr>
              <w:rFonts w:ascii="Times New Roman" w:hAnsi="Times New Roman"/>
            </w:rPr>
          </w:rPrChange>
        </w:rPr>
        <w:t xml:space="preserve">A struktúrák, amelyeket küldünk vagy fogadunk, mérete mindkét esetben megegyezik, egy </w:t>
      </w:r>
      <w:proofErr w:type="spellStart"/>
      <w:r w:rsidRPr="00FE5CC9">
        <w:rPr>
          <w:rFonts w:ascii="Times New Roman" w:hAnsi="Times New Roman"/>
          <w:rPrChange w:id="4797" w:author="laca" w:date="2015-06-14T16:50:00Z">
            <w:rPr>
              <w:rFonts w:ascii="Times New Roman" w:hAnsi="Times New Roman"/>
            </w:rPr>
          </w:rPrChange>
        </w:rPr>
        <w:t>IPmag</w:t>
      </w:r>
      <w:proofErr w:type="spellEnd"/>
      <w:r w:rsidRPr="00FE5CC9">
        <w:rPr>
          <w:rFonts w:ascii="Times New Roman" w:hAnsi="Times New Roman"/>
          <w:rPrChange w:id="4798" w:author="laca" w:date="2015-06-14T16:50:00Z">
            <w:rPr>
              <w:rFonts w:ascii="Times New Roman" w:hAnsi="Times New Roman"/>
            </w:rPr>
          </w:rPrChange>
        </w:rPr>
        <w:t xml:space="preserve"> 13*4 byte adatot kap és küld minden adatcserekor. Mivel 4 </w:t>
      </w:r>
      <w:proofErr w:type="spellStart"/>
      <w:r w:rsidRPr="00FE5CC9">
        <w:rPr>
          <w:rFonts w:ascii="Times New Roman" w:hAnsi="Times New Roman"/>
          <w:rPrChange w:id="4799" w:author="laca" w:date="2015-06-14T16:50:00Z">
            <w:rPr>
              <w:rFonts w:ascii="Times New Roman" w:hAnsi="Times New Roman"/>
            </w:rPr>
          </w:rPrChange>
        </w:rPr>
        <w:t>IPmag</w:t>
      </w:r>
      <w:proofErr w:type="spellEnd"/>
      <w:r w:rsidRPr="00FE5CC9">
        <w:rPr>
          <w:rFonts w:ascii="Times New Roman" w:hAnsi="Times New Roman"/>
          <w:rPrChange w:id="4800" w:author="laca" w:date="2015-06-14T16:50:00Z">
            <w:rPr>
              <w:rFonts w:ascii="Times New Roman" w:hAnsi="Times New Roman"/>
            </w:rPr>
          </w:rPrChange>
        </w:rPr>
        <w:t xml:space="preserve"> van a rendszerben így a teljes csomag 13*4*</w:t>
      </w:r>
      <w:proofErr w:type="spellStart"/>
      <w:r w:rsidRPr="00FE5CC9">
        <w:rPr>
          <w:rFonts w:ascii="Times New Roman" w:hAnsi="Times New Roman"/>
          <w:rPrChange w:id="4801" w:author="laca" w:date="2015-06-14T16:50:00Z">
            <w:rPr>
              <w:rFonts w:ascii="Times New Roman" w:hAnsi="Times New Roman"/>
            </w:rPr>
          </w:rPrChange>
        </w:rPr>
        <w:t>4</w:t>
      </w:r>
      <w:proofErr w:type="spellEnd"/>
      <w:r w:rsidRPr="00FE5CC9">
        <w:rPr>
          <w:rFonts w:ascii="Times New Roman" w:hAnsi="Times New Roman"/>
          <w:rPrChange w:id="4802" w:author="laca" w:date="2015-06-14T16:50:00Z">
            <w:rPr>
              <w:rFonts w:ascii="Times New Roman" w:hAnsi="Times New Roman"/>
            </w:rPr>
          </w:rPrChange>
        </w:rPr>
        <w:t>, összesen 208byte hosszú.</w:t>
      </w:r>
    </w:p>
    <w:p w14:paraId="0EC10F40" w14:textId="77777777" w:rsidR="00D25367" w:rsidRPr="00FE5CC9" w:rsidRDefault="00ED22AB" w:rsidP="0071433B">
      <w:pPr>
        <w:autoSpaceDE w:val="0"/>
        <w:autoSpaceDN w:val="0"/>
        <w:adjustRightInd w:val="0"/>
        <w:spacing w:after="0" w:line="360" w:lineRule="auto"/>
        <w:jc w:val="both"/>
        <w:rPr>
          <w:rFonts w:ascii="Times New Roman" w:hAnsi="Times New Roman"/>
          <w:rPrChange w:id="4803" w:author="laca" w:date="2015-06-14T16:50:00Z">
            <w:rPr>
              <w:rFonts w:ascii="Times New Roman" w:hAnsi="Times New Roman"/>
            </w:rPr>
          </w:rPrChange>
        </w:rPr>
        <w:pPrChange w:id="4804" w:author="laca" w:date="2015-06-14T14:00:00Z">
          <w:pPr>
            <w:autoSpaceDE w:val="0"/>
            <w:autoSpaceDN w:val="0"/>
            <w:adjustRightInd w:val="0"/>
            <w:spacing w:after="0"/>
            <w:jc w:val="both"/>
          </w:pPr>
        </w:pPrChange>
      </w:pPr>
      <w:r w:rsidRPr="00FE5CC9">
        <w:rPr>
          <w:rFonts w:ascii="Times New Roman" w:hAnsi="Times New Roman"/>
          <w:rPrChange w:id="4805" w:author="laca" w:date="2015-06-14T16:50:00Z">
            <w:rPr>
              <w:rFonts w:ascii="Times New Roman" w:hAnsi="Times New Roman"/>
            </w:rPr>
          </w:rPrChange>
        </w:rPr>
        <w:tab/>
        <w:t xml:space="preserve">Az </w:t>
      </w:r>
      <w:proofErr w:type="spellStart"/>
      <w:r w:rsidRPr="00FE5CC9">
        <w:rPr>
          <w:rFonts w:ascii="Times New Roman" w:hAnsi="Times New Roman"/>
          <w:rPrChange w:id="4806" w:author="laca" w:date="2015-06-14T16:50:00Z">
            <w:rPr>
              <w:rFonts w:ascii="Times New Roman" w:hAnsi="Times New Roman"/>
            </w:rPr>
          </w:rPrChange>
        </w:rPr>
        <w:t>ipmag</w:t>
      </w:r>
      <w:proofErr w:type="spellEnd"/>
      <w:r w:rsidRPr="00FE5CC9">
        <w:rPr>
          <w:rFonts w:ascii="Times New Roman" w:hAnsi="Times New Roman"/>
          <w:rPrChange w:id="4807" w:author="laca" w:date="2015-06-14T16:50:00Z">
            <w:rPr>
              <w:rFonts w:ascii="Times New Roman" w:hAnsi="Times New Roman"/>
            </w:rPr>
          </w:rPrChange>
        </w:rPr>
        <w:t xml:space="preserve"> csomagok mellet megtalálható két regiszter, amely segítségével a nem kritikus modulokat tudjuk megcímezni és adatokat továbbítani nekik </w:t>
      </w:r>
      <w:proofErr w:type="spellStart"/>
      <w:r w:rsidRPr="00FE5CC9">
        <w:rPr>
          <w:rFonts w:ascii="Times New Roman" w:hAnsi="Times New Roman"/>
          <w:rPrChange w:id="4808" w:author="laca" w:date="2015-06-14T16:50:00Z">
            <w:rPr>
              <w:rFonts w:ascii="Times New Roman" w:hAnsi="Times New Roman"/>
            </w:rPr>
          </w:rPrChange>
        </w:rPr>
        <w:t>pl</w:t>
      </w:r>
      <w:proofErr w:type="spellEnd"/>
      <w:r w:rsidRPr="00FE5CC9">
        <w:rPr>
          <w:rFonts w:ascii="Times New Roman" w:hAnsi="Times New Roman"/>
          <w:rPrChange w:id="4809" w:author="laca" w:date="2015-06-14T16:50:00Z">
            <w:rPr>
              <w:rFonts w:ascii="Times New Roman" w:hAnsi="Times New Roman"/>
            </w:rPr>
          </w:rPrChange>
        </w:rPr>
        <w:t xml:space="preserve">: ventilátor </w:t>
      </w:r>
      <w:proofErr w:type="spellStart"/>
      <w:r w:rsidRPr="00FE5CC9">
        <w:rPr>
          <w:rFonts w:ascii="Times New Roman" w:hAnsi="Times New Roman"/>
          <w:rPrChange w:id="4810" w:author="laca" w:date="2015-06-14T16:50:00Z">
            <w:rPr>
              <w:rFonts w:ascii="Times New Roman" w:hAnsi="Times New Roman"/>
            </w:rPr>
          </w:rPrChange>
        </w:rPr>
        <w:t>pwm</w:t>
      </w:r>
      <w:proofErr w:type="spellEnd"/>
      <w:r w:rsidRPr="00FE5CC9">
        <w:rPr>
          <w:rFonts w:ascii="Times New Roman" w:hAnsi="Times New Roman"/>
          <w:rPrChange w:id="4811" w:author="laca" w:date="2015-06-14T16:50:00Z">
            <w:rPr>
              <w:rFonts w:ascii="Times New Roman" w:hAnsi="Times New Roman"/>
            </w:rPr>
          </w:rPrChange>
        </w:rPr>
        <w:t xml:space="preserve"> modul, pumpa </w:t>
      </w:r>
      <w:proofErr w:type="spellStart"/>
      <w:r w:rsidRPr="00FE5CC9">
        <w:rPr>
          <w:rFonts w:ascii="Times New Roman" w:hAnsi="Times New Roman"/>
          <w:rPrChange w:id="4812" w:author="laca" w:date="2015-06-14T16:50:00Z">
            <w:rPr>
              <w:rFonts w:ascii="Times New Roman" w:hAnsi="Times New Roman"/>
            </w:rPr>
          </w:rPrChange>
        </w:rPr>
        <w:t>pwm</w:t>
      </w:r>
      <w:proofErr w:type="spellEnd"/>
      <w:r w:rsidRPr="00FE5CC9">
        <w:rPr>
          <w:rFonts w:ascii="Times New Roman" w:hAnsi="Times New Roman"/>
          <w:rPrChange w:id="4813" w:author="laca" w:date="2015-06-14T16:50:00Z">
            <w:rPr>
              <w:rFonts w:ascii="Times New Roman" w:hAnsi="Times New Roman"/>
            </w:rPr>
          </w:rPrChange>
        </w:rPr>
        <w:t xml:space="preserve"> modul. </w:t>
      </w:r>
    </w:p>
    <w:p w14:paraId="1F72CAFE" w14:textId="77777777" w:rsidR="00D25367" w:rsidRPr="00FE5CC9" w:rsidRDefault="00ED22AB" w:rsidP="0071433B">
      <w:pPr>
        <w:autoSpaceDE w:val="0"/>
        <w:autoSpaceDN w:val="0"/>
        <w:adjustRightInd w:val="0"/>
        <w:spacing w:after="0" w:line="360" w:lineRule="auto"/>
        <w:jc w:val="both"/>
        <w:rPr>
          <w:rFonts w:ascii="Courier New" w:hAnsi="Courier New" w:cs="Courier New"/>
          <w:sz w:val="20"/>
          <w:szCs w:val="20"/>
          <w:rPrChange w:id="4814" w:author="laca" w:date="2015-06-14T16:50:00Z">
            <w:rPr>
              <w:rFonts w:ascii="Courier New" w:hAnsi="Courier New" w:cs="Courier New"/>
              <w:sz w:val="20"/>
              <w:szCs w:val="20"/>
            </w:rPr>
          </w:rPrChange>
        </w:rPr>
        <w:pPrChange w:id="4815" w:author="laca" w:date="2015-06-14T14:00:00Z">
          <w:pPr>
            <w:autoSpaceDE w:val="0"/>
            <w:autoSpaceDN w:val="0"/>
            <w:adjustRightInd w:val="0"/>
            <w:spacing w:after="0"/>
            <w:jc w:val="both"/>
          </w:pPr>
        </w:pPrChange>
      </w:pPr>
      <w:r w:rsidRPr="00FE5CC9">
        <w:rPr>
          <w:rFonts w:ascii="Courier New" w:hAnsi="Courier New" w:cs="Courier New"/>
          <w:color w:val="005032"/>
          <w:sz w:val="20"/>
          <w:szCs w:val="20"/>
          <w:rPrChange w:id="4816" w:author="laca" w:date="2015-06-14T16:50:00Z">
            <w:rPr>
              <w:rFonts w:ascii="Courier New" w:hAnsi="Courier New" w:cs="Courier New"/>
              <w:color w:val="005032"/>
              <w:sz w:val="20"/>
              <w:szCs w:val="20"/>
            </w:rPr>
          </w:rPrChange>
        </w:rPr>
        <w:tab/>
        <w:t>s32</w:t>
      </w:r>
      <w:r w:rsidRPr="00FE5CC9">
        <w:rPr>
          <w:rFonts w:ascii="Courier New" w:hAnsi="Courier New" w:cs="Courier New"/>
          <w:color w:val="0000C0"/>
          <w:sz w:val="20"/>
          <w:szCs w:val="20"/>
          <w:rPrChange w:id="4817" w:author="laca" w:date="2015-06-14T16:50:00Z">
            <w:rPr>
              <w:rFonts w:ascii="Courier New" w:hAnsi="Courier New" w:cs="Courier New"/>
              <w:color w:val="0000C0"/>
              <w:sz w:val="20"/>
              <w:szCs w:val="20"/>
            </w:rPr>
          </w:rPrChange>
        </w:rPr>
        <w:t>addresReg</w:t>
      </w:r>
      <w:r w:rsidRPr="00FE5CC9">
        <w:rPr>
          <w:rFonts w:ascii="Courier New" w:hAnsi="Courier New" w:cs="Courier New"/>
          <w:color w:val="000000"/>
          <w:sz w:val="20"/>
          <w:szCs w:val="20"/>
          <w:rPrChange w:id="4818" w:author="laca" w:date="2015-06-14T16:50:00Z">
            <w:rPr>
              <w:rFonts w:ascii="Courier New" w:hAnsi="Courier New" w:cs="Courier New"/>
              <w:color w:val="000000"/>
              <w:sz w:val="20"/>
              <w:szCs w:val="20"/>
            </w:rPr>
          </w:rPrChange>
        </w:rPr>
        <w:t>; - cél regiszter szoftveres címe</w:t>
      </w:r>
    </w:p>
    <w:p w14:paraId="11E2235B" w14:textId="77777777" w:rsidR="00D25367" w:rsidRPr="00FE5CC9" w:rsidRDefault="00ED22AB" w:rsidP="0071433B">
      <w:pPr>
        <w:autoSpaceDE w:val="0"/>
        <w:autoSpaceDN w:val="0"/>
        <w:adjustRightInd w:val="0"/>
        <w:spacing w:after="0" w:line="360" w:lineRule="auto"/>
        <w:jc w:val="both"/>
        <w:rPr>
          <w:rFonts w:ascii="Courier New" w:hAnsi="Courier New" w:cs="Courier New"/>
          <w:sz w:val="20"/>
          <w:szCs w:val="20"/>
          <w:rPrChange w:id="4819" w:author="laca" w:date="2015-06-14T16:50:00Z">
            <w:rPr>
              <w:rFonts w:ascii="Courier New" w:hAnsi="Courier New" w:cs="Courier New"/>
              <w:sz w:val="20"/>
              <w:szCs w:val="20"/>
            </w:rPr>
          </w:rPrChange>
        </w:rPr>
        <w:pPrChange w:id="4820" w:author="laca" w:date="2015-06-14T14:00:00Z">
          <w:pPr>
            <w:autoSpaceDE w:val="0"/>
            <w:autoSpaceDN w:val="0"/>
            <w:adjustRightInd w:val="0"/>
            <w:spacing w:after="0"/>
            <w:jc w:val="both"/>
          </w:pPr>
        </w:pPrChange>
      </w:pPr>
      <w:r w:rsidRPr="00FE5CC9">
        <w:rPr>
          <w:rFonts w:ascii="Courier New" w:hAnsi="Courier New" w:cs="Courier New"/>
          <w:color w:val="005032"/>
          <w:sz w:val="20"/>
          <w:szCs w:val="20"/>
          <w:rPrChange w:id="4821" w:author="laca" w:date="2015-06-14T16:50:00Z">
            <w:rPr>
              <w:rFonts w:ascii="Courier New" w:hAnsi="Courier New" w:cs="Courier New"/>
              <w:color w:val="005032"/>
              <w:sz w:val="20"/>
              <w:szCs w:val="20"/>
            </w:rPr>
          </w:rPrChange>
        </w:rPr>
        <w:tab/>
        <w:t>s32</w:t>
      </w:r>
      <w:r w:rsidRPr="00FE5CC9">
        <w:rPr>
          <w:rFonts w:ascii="Courier New" w:hAnsi="Courier New" w:cs="Courier New"/>
          <w:color w:val="0000C0"/>
          <w:sz w:val="20"/>
          <w:szCs w:val="20"/>
          <w:rPrChange w:id="4822" w:author="laca" w:date="2015-06-14T16:50:00Z">
            <w:rPr>
              <w:rFonts w:ascii="Courier New" w:hAnsi="Courier New" w:cs="Courier New"/>
              <w:color w:val="0000C0"/>
              <w:sz w:val="20"/>
              <w:szCs w:val="20"/>
            </w:rPr>
          </w:rPrChange>
        </w:rPr>
        <w:t>dataReg</w:t>
      </w:r>
      <w:r w:rsidRPr="00FE5CC9">
        <w:rPr>
          <w:rFonts w:ascii="Courier New" w:hAnsi="Courier New" w:cs="Courier New"/>
          <w:color w:val="000000"/>
          <w:sz w:val="20"/>
          <w:szCs w:val="20"/>
          <w:rPrChange w:id="4823" w:author="laca" w:date="2015-06-14T16:50:00Z">
            <w:rPr>
              <w:rFonts w:ascii="Courier New" w:hAnsi="Courier New" w:cs="Courier New"/>
              <w:color w:val="000000"/>
              <w:sz w:val="20"/>
              <w:szCs w:val="20"/>
            </w:rPr>
          </w:rPrChange>
        </w:rPr>
        <w:t>; - cél regiszter adata</w:t>
      </w:r>
    </w:p>
    <w:p w14:paraId="2B730C90" w14:textId="4B204A3A" w:rsidR="00530C79" w:rsidRPr="00FE5CC9" w:rsidDel="005C0641" w:rsidRDefault="00530C79" w:rsidP="0071433B">
      <w:pPr>
        <w:autoSpaceDE w:val="0"/>
        <w:autoSpaceDN w:val="0"/>
        <w:adjustRightInd w:val="0"/>
        <w:spacing w:after="0" w:line="360" w:lineRule="auto"/>
        <w:jc w:val="both"/>
        <w:rPr>
          <w:del w:id="4824" w:author="laca" w:date="2015-06-14T12:34:00Z"/>
          <w:rFonts w:ascii="Times New Roman" w:hAnsi="Times New Roman"/>
          <w:color w:val="005032"/>
          <w:rPrChange w:id="4825" w:author="laca" w:date="2015-06-14T16:50:00Z">
            <w:rPr>
              <w:del w:id="4826" w:author="laca" w:date="2015-06-14T12:34:00Z"/>
              <w:rFonts w:ascii="Times New Roman" w:hAnsi="Times New Roman"/>
              <w:color w:val="005032"/>
            </w:rPr>
          </w:rPrChange>
        </w:rPr>
        <w:pPrChange w:id="4827" w:author="laca" w:date="2015-06-14T14:00:00Z">
          <w:pPr>
            <w:autoSpaceDE w:val="0"/>
            <w:autoSpaceDN w:val="0"/>
            <w:adjustRightInd w:val="0"/>
            <w:spacing w:after="0" w:line="360" w:lineRule="auto"/>
            <w:jc w:val="both"/>
          </w:pPr>
        </w:pPrChange>
      </w:pPr>
    </w:p>
    <w:p w14:paraId="77B5B41F" w14:textId="4F030566" w:rsidR="00530C79" w:rsidRPr="00FE5CC9" w:rsidRDefault="00530C79" w:rsidP="0071433B">
      <w:pPr>
        <w:autoSpaceDE w:val="0"/>
        <w:autoSpaceDN w:val="0"/>
        <w:adjustRightInd w:val="0"/>
        <w:spacing w:after="0" w:line="360" w:lineRule="auto"/>
        <w:jc w:val="both"/>
        <w:rPr>
          <w:rFonts w:ascii="Times New Roman" w:hAnsi="Times New Roman"/>
          <w:color w:val="005032"/>
          <w:rPrChange w:id="4828" w:author="laca" w:date="2015-06-14T16:50:00Z">
            <w:rPr>
              <w:rFonts w:ascii="Times New Roman" w:hAnsi="Times New Roman"/>
              <w:color w:val="005032"/>
            </w:rPr>
          </w:rPrChange>
        </w:rPr>
      </w:pPr>
    </w:p>
    <w:p w14:paraId="10CBF1DD" w14:textId="77777777" w:rsidR="00530C79" w:rsidRPr="00FE5CC9" w:rsidRDefault="00530C79" w:rsidP="0071433B">
      <w:pPr>
        <w:autoSpaceDE w:val="0"/>
        <w:autoSpaceDN w:val="0"/>
        <w:adjustRightInd w:val="0"/>
        <w:spacing w:after="0" w:line="360" w:lineRule="auto"/>
        <w:jc w:val="both"/>
        <w:rPr>
          <w:rFonts w:ascii="Times New Roman" w:hAnsi="Times New Roman"/>
          <w:b/>
          <w:color w:val="000000" w:themeColor="text1"/>
          <w:u w:val="single"/>
          <w:rPrChange w:id="4829" w:author="laca" w:date="2015-06-14T16:50:00Z">
            <w:rPr>
              <w:rFonts w:ascii="Times New Roman" w:hAnsi="Times New Roman"/>
              <w:b/>
              <w:color w:val="000000" w:themeColor="text1"/>
              <w:u w:val="single"/>
            </w:rPr>
          </w:rPrChange>
        </w:rPr>
        <w:sectPr w:rsidR="00530C79" w:rsidRPr="00FE5CC9" w:rsidSect="00186D00">
          <w:footerReference w:type="default" r:id="rId49"/>
          <w:pgSz w:w="11907" w:h="16840" w:code="9"/>
          <w:pgMar w:top="1440" w:right="1440" w:bottom="1440" w:left="1701" w:header="720" w:footer="720" w:gutter="0"/>
          <w:cols w:space="720"/>
          <w:docGrid w:linePitch="360"/>
        </w:sectPr>
        <w:pPrChange w:id="4830" w:author="laca" w:date="2015-06-14T14:00:00Z">
          <w:pPr>
            <w:autoSpaceDE w:val="0"/>
            <w:autoSpaceDN w:val="0"/>
            <w:adjustRightInd w:val="0"/>
            <w:spacing w:after="0" w:line="360" w:lineRule="auto"/>
            <w:jc w:val="both"/>
          </w:pPr>
        </w:pPrChange>
      </w:pPr>
    </w:p>
    <w:p w14:paraId="5DED1FBD" w14:textId="77777777" w:rsidR="005C0641" w:rsidRPr="00FE5CC9" w:rsidRDefault="005C0641" w:rsidP="0071433B">
      <w:pPr>
        <w:spacing w:after="0" w:line="360" w:lineRule="auto"/>
        <w:jc w:val="both"/>
        <w:rPr>
          <w:ins w:id="4831" w:author="laca" w:date="2015-06-14T12:33:00Z"/>
          <w:rFonts w:ascii="Times New Roman" w:hAnsi="Times New Roman"/>
          <w:color w:val="000000"/>
          <w:rPrChange w:id="4832" w:author="laca" w:date="2015-06-14T16:50:00Z">
            <w:rPr>
              <w:ins w:id="4833" w:author="laca" w:date="2015-06-14T12:33:00Z"/>
              <w:rFonts w:ascii="Times New Roman" w:hAnsi="Times New Roman"/>
              <w:color w:val="000000"/>
            </w:rPr>
          </w:rPrChange>
        </w:rPr>
        <w:pPrChange w:id="4834" w:author="laca" w:date="2015-06-14T14:00:00Z">
          <w:pPr>
            <w:spacing w:after="0" w:line="360" w:lineRule="auto"/>
            <w:jc w:val="both"/>
          </w:pPr>
        </w:pPrChange>
      </w:pPr>
      <w:r w:rsidRPr="00FE5CC9">
        <w:rPr>
          <w:rFonts w:ascii="Times New Roman" w:hAnsi="Times New Roman"/>
          <w:b/>
          <w:noProof/>
          <w:color w:val="000000" w:themeColor="text1"/>
          <w:u w:val="single"/>
          <w:lang w:eastAsia="hu-HU"/>
          <w:rPrChange w:id="4835" w:author="laca" w:date="2015-06-14T16:50:00Z">
            <w:rPr>
              <w:rFonts w:ascii="Times New Roman" w:hAnsi="Times New Roman"/>
              <w:b/>
              <w:noProof/>
              <w:color w:val="000000" w:themeColor="text1"/>
              <w:u w:val="single"/>
              <w:lang w:eastAsia="hu-HU"/>
            </w:rPr>
          </w:rPrChange>
        </w:rPr>
        <w:lastRenderedPageBreak/>
        <w:pict w14:anchorId="404B342F">
          <v:shape id="Text Box 2" o:spid="_x0000_s1137" type="#_x0000_t202" style="position:absolute;left:0;text-align:left;margin-left:85.65pt;margin-top:1.35pt;width:167.1pt;height:340.95pt;z-index:25184972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">
            <v:textbox style="mso-next-textbox:#Text Box 2">
              <w:txbxContent>
                <w:p w14:paraId="275AF04A" w14:textId="77777777" w:rsidR="00FC3556" w:rsidRDefault="00FC3556"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FC3556" w:rsidRDefault="00FC3556"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FC3556" w:rsidRDefault="00FC3556"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wrap type="square" anchorx="page"/>
          </v:shape>
        </w:pict>
      </w:r>
      <w:r w:rsidRPr="00FE5CC9">
        <w:rPr>
          <w:rFonts w:ascii="Courier New" w:hAnsi="Courier New" w:cs="Courier New"/>
          <w:noProof/>
          <w:color w:val="005032"/>
          <w:sz w:val="20"/>
          <w:szCs w:val="20"/>
          <w:lang w:eastAsia="hu-HU"/>
          <w:rPrChange w:id="4836" w:author="laca" w:date="2015-06-14T16:50:00Z">
            <w:rPr>
              <w:rFonts w:ascii="Courier New" w:hAnsi="Courier New" w:cs="Courier New"/>
              <w:noProof/>
              <w:color w:val="005032"/>
              <w:sz w:val="20"/>
              <w:szCs w:val="20"/>
              <w:lang w:eastAsia="hu-HU"/>
            </w:rPr>
          </w:rPrChange>
        </w:rPr>
      </w:r>
      <w:r w:rsidRPr="00FE5CC9">
        <w:rPr>
          <w:rFonts w:ascii="Times New Roman" w:hAnsi="Times New Roman"/>
          <w:color w:val="000000"/>
          <w:rPrChange w:id="4837" w:author="laca" w:date="2015-06-14T16:50:00Z">
            <w:rPr>
              <w:rFonts w:ascii="Times New Roman" w:hAnsi="Times New Roman"/>
              <w:color w:val="000000"/>
            </w:rPr>
          </w:rPrChange>
        </w:rPr>
        <w:pict w14:anchorId="201DB97B">
          <v:shape id="_x0000_s1138" type="#_x0000_t202" style="width:144.7pt;height:340.35pt;visibility:visible;mso-left-percent:-10001;mso-top-percent:-10001;mso-wrap-distance-top:3.6pt;mso-wrap-distance-bottom:3.6pt;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a0KAIAAE8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">
            <v:textbox style="mso-next-textbox:#_x0000_s1138">
              <w:txbxContent>
                <w:p w14:paraId="6B9E1F57" w14:textId="77777777" w:rsidR="00FC3556" w:rsidRDefault="00FC3556"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FC3556" w:rsidRDefault="00FC3556"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FC3556" w:rsidRDefault="00FC3556"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wrap anchorx="margin"/>
            <w10:anchorlock/>
          </v:shape>
        </w:pict>
      </w:r>
      <w:r w:rsidR="00ED22AB" w:rsidRPr="00FE5CC9">
        <w:rPr>
          <w:rFonts w:ascii="Times New Roman" w:hAnsi="Times New Roman"/>
          <w:color w:val="000000"/>
          <w:rPrChange w:id="4838" w:author="laca" w:date="2015-06-14T16:50:00Z">
            <w:rPr>
              <w:rFonts w:ascii="Times New Roman" w:hAnsi="Times New Roman"/>
              <w:color w:val="000000"/>
            </w:rPr>
          </w:rPrChange>
        </w:rPr>
        <w:tab/>
      </w:r>
    </w:p>
    <w:p w14:paraId="7B0A74A3" w14:textId="6CE770D8" w:rsidR="00D25367" w:rsidRPr="00FE5CC9" w:rsidRDefault="00ED22AB" w:rsidP="0071433B">
      <w:pPr>
        <w:spacing w:after="0" w:line="360" w:lineRule="auto"/>
        <w:jc w:val="both"/>
        <w:rPr>
          <w:rFonts w:ascii="Times New Roman" w:hAnsi="Times New Roman"/>
          <w:rPrChange w:id="4839" w:author="laca" w:date="2015-06-14T16:50:00Z">
            <w:rPr>
              <w:rFonts w:ascii="Times New Roman" w:hAnsi="Times New Roman"/>
            </w:rPr>
          </w:rPrChange>
        </w:rPr>
        <w:pPrChange w:id="4840" w:author="laca" w:date="2015-06-14T14:00:00Z">
          <w:pPr>
            <w:spacing w:after="0" w:line="360" w:lineRule="auto"/>
            <w:jc w:val="both"/>
          </w:pPr>
        </w:pPrChange>
      </w:pPr>
      <w:proofErr w:type="gramStart"/>
      <w:r w:rsidRPr="00FE5CC9">
        <w:rPr>
          <w:rFonts w:ascii="Times New Roman" w:hAnsi="Times New Roman"/>
          <w:rPrChange w:id="4841" w:author="laca" w:date="2015-06-14T16:50:00Z">
            <w:rPr>
              <w:rFonts w:ascii="Times New Roman" w:hAnsi="Times New Roman"/>
            </w:rPr>
          </w:rPrChange>
        </w:rPr>
        <w:t>A</w:t>
      </w:r>
      <w:proofErr w:type="gramEnd"/>
      <w:r w:rsidRPr="00FE5CC9">
        <w:rPr>
          <w:rFonts w:ascii="Times New Roman" w:hAnsi="Times New Roman"/>
          <w:rPrChange w:id="4842" w:author="laca" w:date="2015-06-14T16:50:00Z">
            <w:rPr>
              <w:rFonts w:ascii="Times New Roman" w:hAnsi="Times New Roman"/>
            </w:rPr>
          </w:rPrChange>
        </w:rPr>
        <w:t xml:space="preserve"> outMag0 csomag tartalmazza egy beépített </w:t>
      </w:r>
      <w:proofErr w:type="spellStart"/>
      <w:r w:rsidRPr="00FE5CC9">
        <w:rPr>
          <w:rFonts w:ascii="Times New Roman" w:hAnsi="Times New Roman"/>
          <w:rPrChange w:id="4843" w:author="laca" w:date="2015-06-14T16:50:00Z">
            <w:rPr>
              <w:rFonts w:ascii="Times New Roman" w:hAnsi="Times New Roman"/>
            </w:rPr>
          </w:rPrChange>
        </w:rPr>
        <w:t>I</w:t>
      </w:r>
      <w:r w:rsidR="006E2D9E" w:rsidRPr="00FE5CC9">
        <w:rPr>
          <w:rFonts w:ascii="Times New Roman" w:hAnsi="Times New Roman"/>
          <w:rPrChange w:id="4844" w:author="laca" w:date="2015-06-14T16:50:00Z">
            <w:rPr>
              <w:rFonts w:ascii="Times New Roman" w:hAnsi="Times New Roman"/>
            </w:rPr>
          </w:rPrChange>
        </w:rPr>
        <w:t>P</w:t>
      </w:r>
      <w:r w:rsidR="00530C79" w:rsidRPr="00FE5CC9">
        <w:rPr>
          <w:rFonts w:ascii="Times New Roman" w:hAnsi="Times New Roman"/>
          <w:rPrChange w:id="4845" w:author="laca" w:date="2015-06-14T16:50:00Z">
            <w:rPr>
              <w:rFonts w:ascii="Times New Roman" w:hAnsi="Times New Roman"/>
            </w:rPr>
          </w:rPrChange>
        </w:rPr>
        <w:t>mag</w:t>
      </w:r>
      <w:proofErr w:type="spellEnd"/>
      <w:r w:rsidR="00530C79" w:rsidRPr="00FE5CC9">
        <w:rPr>
          <w:rFonts w:ascii="Times New Roman" w:hAnsi="Times New Roman"/>
          <w:rPrChange w:id="4846" w:author="laca" w:date="2015-06-14T16:50:00Z">
            <w:rPr>
              <w:rFonts w:ascii="Times New Roman" w:hAnsi="Times New Roman"/>
            </w:rPr>
          </w:rPrChange>
        </w:rPr>
        <w:t xml:space="preserve"> kimenő adatait: aktuális sebesség, pozíció, sebesség, és po</w:t>
      </w:r>
      <w:r w:rsidRPr="00FE5CC9">
        <w:rPr>
          <w:rFonts w:ascii="Times New Roman" w:hAnsi="Times New Roman"/>
          <w:rPrChange w:id="4847" w:author="laca" w:date="2015-06-14T16:50:00Z">
            <w:rPr>
              <w:rFonts w:ascii="Times New Roman" w:hAnsi="Times New Roman"/>
            </w:rPr>
          </w:rPrChange>
        </w:rPr>
        <w:t xml:space="preserve">zíció szabályozó beavatkozó jele, valamint n20-n60-ig üres csomagok, azért van rá szükség hogy </w:t>
      </w:r>
      <w:r w:rsidRPr="00FE5CC9">
        <w:rPr>
          <w:rFonts w:ascii="Times New Roman" w:hAnsi="Times New Roman"/>
          <w:highlight w:val="yellow"/>
          <w:rPrChange w:id="4848" w:author="laca" w:date="2015-06-14T16:50:00Z">
            <w:rPr>
              <w:rFonts w:ascii="Times New Roman" w:hAnsi="Times New Roman"/>
              <w:highlight w:val="yellow"/>
            </w:rPr>
          </w:rPrChange>
        </w:rPr>
        <w:t>a outMag0 mérete megegyezzen a inMag0 méretével.</w:t>
      </w:r>
    </w:p>
    <w:p w14:paraId="5B298ABF" w14:textId="77777777" w:rsidR="00530C79" w:rsidRPr="00FE5CC9" w:rsidRDefault="00ED22AB" w:rsidP="0071433B">
      <w:pPr>
        <w:spacing w:after="0" w:line="360" w:lineRule="auto"/>
        <w:jc w:val="both"/>
        <w:rPr>
          <w:rFonts w:ascii="Times New Roman" w:hAnsi="Times New Roman"/>
          <w:rPrChange w:id="4849" w:author="laca" w:date="2015-06-14T16:50:00Z">
            <w:rPr>
              <w:rFonts w:ascii="Times New Roman" w:hAnsi="Times New Roman"/>
            </w:rPr>
          </w:rPrChange>
        </w:rPr>
        <w:pPrChange w:id="4850" w:author="laca" w:date="2015-06-14T14:00:00Z">
          <w:pPr>
            <w:spacing w:after="0" w:line="360" w:lineRule="auto"/>
            <w:jc w:val="both"/>
          </w:pPr>
        </w:pPrChange>
      </w:pPr>
      <w:r w:rsidRPr="00FE5CC9">
        <w:rPr>
          <w:rFonts w:ascii="Times New Roman" w:hAnsi="Times New Roman"/>
          <w:rPrChange w:id="4851" w:author="laca" w:date="2015-06-14T16:50:00Z">
            <w:rPr>
              <w:rFonts w:ascii="Times New Roman" w:hAnsi="Times New Roman"/>
            </w:rPr>
          </w:rPrChange>
        </w:rPr>
        <w:tab/>
        <w:t>Az inMag0 tartalmazza azokat az adatokat, amelyek segítségével betudjuk konfigurálni a szabályzókat, és a paramétereket tudjuk frissíteni.</w:t>
      </w:r>
    </w:p>
    <w:p w14:paraId="63BCB333" w14:textId="77777777" w:rsidR="00530C79" w:rsidRPr="00FE5CC9" w:rsidRDefault="00ED22AB" w:rsidP="0071433B">
      <w:pPr>
        <w:pStyle w:val="Heading5"/>
        <w:spacing w:line="360" w:lineRule="auto"/>
        <w:jc w:val="both"/>
        <w:rPr>
          <w:ins w:id="4852" w:author="laca" w:date="2015-06-14T12:38:00Z"/>
          <w:rPrChange w:id="4853" w:author="laca" w:date="2015-06-14T16:50:00Z">
            <w:rPr>
              <w:ins w:id="4854" w:author="laca" w:date="2015-06-14T12:38:00Z"/>
            </w:rPr>
          </w:rPrChange>
        </w:rPr>
        <w:pPrChange w:id="4855" w:author="laca" w:date="2015-06-14T14:00:00Z">
          <w:pPr>
            <w:pStyle w:val="Heading5"/>
            <w:jc w:val="both"/>
          </w:pPr>
        </w:pPrChange>
      </w:pPr>
      <w:bookmarkStart w:id="4856" w:name="_Toc419222380"/>
      <w:r w:rsidRPr="00FE5CC9">
        <w:rPr>
          <w:rPrChange w:id="4857" w:author="laca" w:date="2015-06-14T16:50:00Z">
            <w:rPr/>
          </w:rPrChange>
        </w:rPr>
        <w:t>Ethernet</w:t>
      </w:r>
      <w:bookmarkEnd w:id="4856"/>
    </w:p>
    <w:p w14:paraId="53CC222A" w14:textId="7E7529E8" w:rsidR="005C0641" w:rsidRPr="00FE5CC9" w:rsidRDefault="006405F3" w:rsidP="0071433B">
      <w:pPr>
        <w:spacing w:after="0" w:line="360" w:lineRule="auto"/>
        <w:rPr>
          <w:rPrChange w:id="4858" w:author="laca" w:date="2015-06-14T16:50:00Z">
            <w:rPr/>
          </w:rPrChange>
        </w:rPr>
        <w:pPrChange w:id="4859" w:author="laca" w:date="2015-06-14T14:00:00Z">
          <w:pPr>
            <w:pStyle w:val="Heading5"/>
            <w:jc w:val="both"/>
          </w:pPr>
        </w:pPrChange>
      </w:pPr>
      <w:ins w:id="4860" w:author="laca" w:date="2015-06-14T12:53:00Z">
        <w:r w:rsidRPr="00FE5CC9">
          <w:rPr>
            <w:rPrChange w:id="4861" w:author="laca" w:date="2015-06-14T16:50:00Z">
              <w:rPr/>
            </w:rPrChange>
          </w:rPr>
          <w:tab/>
        </w:r>
      </w:ins>
      <w:ins w:id="4862" w:author="laca" w:date="2015-06-14T12:38:00Z">
        <w:r w:rsidR="005C0641" w:rsidRPr="00FE5CC9">
          <w:rPr>
            <w:rPrChange w:id="4863" w:author="laca" w:date="2015-06-14T16:50:00Z">
              <w:rPr/>
            </w:rPrChange>
          </w:rPr>
          <w:t xml:space="preserve">A </w:t>
        </w:r>
      </w:ins>
      <w:proofErr w:type="spellStart"/>
      <w:ins w:id="4864" w:author="laca" w:date="2015-06-14T12:39:00Z">
        <w:r w:rsidR="005C0641" w:rsidRPr="00FE5CC9">
          <w:rPr>
            <w:rPrChange w:id="4865" w:author="laca" w:date="2015-06-14T16:50:00Z">
              <w:rPr/>
            </w:rPrChange>
          </w:rPr>
          <w:t>zybo</w:t>
        </w:r>
        <w:proofErr w:type="spellEnd"/>
        <w:r w:rsidR="005C0641" w:rsidRPr="00FE5CC9">
          <w:rPr>
            <w:rPrChange w:id="4866" w:author="laca" w:date="2015-06-14T16:50:00Z">
              <w:rPr/>
            </w:rPrChange>
          </w:rPr>
          <w:t xml:space="preserve"> rendser megtalálható egy </w:t>
        </w:r>
      </w:ins>
      <w:ins w:id="4867" w:author="laca" w:date="2015-06-14T12:49:00Z">
        <w:r w:rsidR="005C0641" w:rsidRPr="00FE5CC9">
          <w:rPr>
            <w:rPrChange w:id="4868" w:author="laca" w:date="2015-06-14T16:50:00Z">
              <w:rPr/>
            </w:rPrChange>
          </w:rPr>
          <w:t>Ethernet</w:t>
        </w:r>
      </w:ins>
      <w:ins w:id="4869" w:author="laca" w:date="2015-06-14T12:39:00Z">
        <w:r w:rsidR="005C0641" w:rsidRPr="00FE5CC9">
          <w:rPr>
            <w:rPrChange w:id="4870" w:author="laca" w:date="2015-06-14T16:50:00Z">
              <w:rPr/>
            </w:rPrChange>
          </w:rPr>
          <w:t xml:space="preserve"> csatlakozó</w:t>
        </w:r>
      </w:ins>
      <w:ins w:id="4871" w:author="laca" w:date="2015-06-14T12:51:00Z">
        <w:r w:rsidR="00492C0A" w:rsidRPr="00FE5CC9">
          <w:rPr>
            <w:rPrChange w:id="4872" w:author="laca" w:date="2015-06-14T16:50:00Z">
              <w:rPr/>
            </w:rPrChange>
          </w:rPr>
          <w:t xml:space="preserve"> 1GBit/s </w:t>
        </w:r>
      </w:ins>
      <w:ins w:id="4873" w:author="laca" w:date="2015-06-14T12:53:00Z">
        <w:r w:rsidRPr="00FE5CC9">
          <w:rPr>
            <w:rPrChange w:id="4874" w:author="laca" w:date="2015-06-14T16:50:00Z">
              <w:rPr/>
            </w:rPrChange>
          </w:rPr>
          <w:t>sebességre</w:t>
        </w:r>
      </w:ins>
      <w:ins w:id="4875" w:author="laca" w:date="2015-06-14T12:51:00Z">
        <w:r w:rsidR="00492C0A" w:rsidRPr="00FE5CC9">
          <w:rPr>
            <w:rPrChange w:id="4876" w:author="laca" w:date="2015-06-14T16:50:00Z">
              <w:rPr/>
            </w:rPrChange>
          </w:rPr>
          <w:t xml:space="preserve"> képes.</w:t>
        </w:r>
      </w:ins>
      <w:ins w:id="4877" w:author="laca" w:date="2015-06-14T12:53:00Z">
        <w:r w:rsidRPr="00FE5CC9">
          <w:rPr>
            <w:rPrChange w:id="4878" w:author="laca" w:date="2015-06-14T16:50:00Z">
              <w:rPr/>
            </w:rPrChange>
          </w:rPr>
          <w:t xml:space="preserve"> </w:t>
        </w:r>
      </w:ins>
      <w:ins w:id="4879" w:author="laca" w:date="2015-06-14T12:51:00Z">
        <w:r w:rsidR="00492C0A" w:rsidRPr="00FE5CC9">
          <w:rPr>
            <w:rPrChange w:id="4880" w:author="laca" w:date="2015-06-14T16:50:00Z">
              <w:rPr/>
            </w:rPrChange>
          </w:rPr>
          <w:t>A</w:t>
        </w:r>
      </w:ins>
      <w:ins w:id="4881" w:author="laca" w:date="2015-06-14T12:39:00Z">
        <w:r w:rsidR="005C0641" w:rsidRPr="00FE5CC9">
          <w:rPr>
            <w:rPrChange w:id="4882" w:author="laca" w:date="2015-06-14T16:50:00Z">
              <w:rPr/>
            </w:rPrChange>
          </w:rPr>
          <w:t xml:space="preserve"> programban, </w:t>
        </w:r>
        <w:r w:rsidR="00492C0A" w:rsidRPr="00FE5CC9">
          <w:rPr>
            <w:rPrChange w:id="4883" w:author="laca" w:date="2015-06-14T16:50:00Z">
              <w:rPr/>
            </w:rPrChange>
          </w:rPr>
          <w:t>beagyazva</w:t>
        </w:r>
        <w:r w:rsidR="005C0641" w:rsidRPr="00FE5CC9">
          <w:rPr>
            <w:rPrChange w:id="4884" w:author="laca" w:date="2015-06-14T16:50:00Z">
              <w:rPr/>
            </w:rPrChange>
          </w:rPr>
          <w:t xml:space="preserve"> az l</w:t>
        </w:r>
      </w:ins>
      <w:ins w:id="4885" w:author="laca" w:date="2015-06-14T12:43:00Z">
        <w:r w:rsidR="005C0641" w:rsidRPr="00FE5CC9">
          <w:rPr>
            <w:rPrChange w:id="4886" w:author="laca" w:date="2015-06-14T16:50:00Z">
              <w:rPr/>
            </w:rPrChange>
          </w:rPr>
          <w:t>wip140</w:t>
        </w:r>
      </w:ins>
      <w:ins w:id="4887" w:author="laca" w:date="2015-06-14T12:46:00Z">
        <w:r w:rsidR="005C0641" w:rsidRPr="00FE5CC9">
          <w:rPr>
            <w:rPrChange w:id="4888" w:author="laca" w:date="2015-06-14T16:50:00Z">
              <w:rPr/>
            </w:rPrChange>
          </w:rPr>
          <w:t xml:space="preserve"> </w:t>
        </w:r>
      </w:ins>
      <w:ins w:id="4889" w:author="laca" w:date="2015-06-14T12:52:00Z">
        <w:r w:rsidR="00492C0A" w:rsidRPr="00FE5CC9">
          <w:rPr>
            <w:rPrChange w:id="4890" w:author="laca" w:date="2015-06-14T16:50:00Z">
              <w:rPr/>
            </w:rPrChange>
          </w:rPr>
          <w:t>modult,</w:t>
        </w:r>
      </w:ins>
      <w:ins w:id="4891" w:author="laca" w:date="2015-06-14T12:46:00Z">
        <w:r w:rsidR="005C0641" w:rsidRPr="00FE5CC9">
          <w:rPr>
            <w:rPrChange w:id="4892" w:author="laca" w:date="2015-06-14T16:50:00Z">
              <w:rPr/>
            </w:rPrChange>
          </w:rPr>
          <w:t xml:space="preserve"> amelyet a </w:t>
        </w:r>
        <w:proofErr w:type="spellStart"/>
        <w:r w:rsidR="005C0641" w:rsidRPr="00FE5CC9">
          <w:rPr>
            <w:rPrChange w:id="4893" w:author="laca" w:date="2015-06-14T16:50:00Z">
              <w:rPr/>
            </w:rPrChange>
          </w:rPr>
          <w:t>xilinx</w:t>
        </w:r>
        <w:proofErr w:type="spellEnd"/>
        <w:r w:rsidR="005C0641" w:rsidRPr="00FE5CC9">
          <w:rPr>
            <w:rPrChange w:id="4894" w:author="laca" w:date="2015-06-14T16:50:00Z">
              <w:rPr/>
            </w:rPrChange>
          </w:rPr>
          <w:t xml:space="preserve"> </w:t>
        </w:r>
      </w:ins>
      <w:ins w:id="4895" w:author="laca" w:date="2015-06-14T12:53:00Z">
        <w:r w:rsidRPr="00FE5CC9">
          <w:rPr>
            <w:rPrChange w:id="4896" w:author="laca" w:date="2015-06-14T16:50:00Z">
              <w:rPr/>
            </w:rPrChange>
          </w:rPr>
          <w:t>készített</w:t>
        </w:r>
      </w:ins>
      <w:ins w:id="4897" w:author="laca" w:date="2015-06-14T12:49:00Z">
        <w:r w:rsidR="005C0641" w:rsidRPr="00FE5CC9">
          <w:rPr>
            <w:rPrChange w:id="4898" w:author="laca" w:date="2015-06-14T16:50:00Z">
              <w:rPr/>
            </w:rPrChange>
          </w:rPr>
          <w:t xml:space="preserve">. A </w:t>
        </w:r>
      </w:ins>
      <w:customXmlInsRangeStart w:id="4899" w:author="laca" w:date="2015-06-14T12:48:00Z"/>
      <w:sdt>
        <w:sdtPr>
          <w:rPr>
            <w:rPrChange w:id="4900" w:author="laca" w:date="2015-06-14T16:50:00Z">
              <w:rPr/>
            </w:rPrChange>
          </w:rPr>
          <w:id w:val="1124965596"/>
          <w:citation/>
        </w:sdtPr>
        <w:sdtContent>
          <w:customXmlInsRangeEnd w:id="4899"/>
          <w:ins w:id="4901" w:author="laca" w:date="2015-06-14T12:48:00Z">
            <w:r w:rsidR="005C0641" w:rsidRPr="00FE5CC9">
              <w:rPr>
                <w:rPrChange w:id="4902" w:author="laca" w:date="2015-06-14T16:50:00Z">
                  <w:rPr/>
                </w:rPrChange>
              </w:rPr>
              <w:fldChar w:fldCharType="begin"/>
            </w:r>
            <w:r w:rsidR="005C0641" w:rsidRPr="00FE5CC9">
              <w:rPr>
                <w:rPrChange w:id="4903" w:author="laca" w:date="2015-06-14T16:50:00Z">
                  <w:rPr/>
                </w:rPrChange>
              </w:rPr>
              <w:instrText xml:space="preserve"> CITATION xil151 \l 1038 </w:instrText>
            </w:r>
          </w:ins>
          <w:r w:rsidR="005C0641" w:rsidRPr="00FE5CC9">
            <w:rPr>
              <w:rPrChange w:id="4904" w:author="laca" w:date="2015-06-14T16:50:00Z">
                <w:rPr/>
              </w:rPrChange>
            </w:rPr>
            <w:fldChar w:fldCharType="separate"/>
          </w:r>
          <w:ins w:id="4905" w:author="laca" w:date="2015-06-14T12:48:00Z">
            <w:r w:rsidR="005C0641" w:rsidRPr="00FE5CC9">
              <w:rPr>
                <w:noProof/>
                <w:rPrChange w:id="4906" w:author="laca" w:date="2015-06-14T16:50:00Z">
                  <w:rPr>
                    <w:rFonts w:eastAsia="Times New Roman"/>
                  </w:rPr>
                </w:rPrChange>
              </w:rPr>
              <w:t>[9]</w:t>
            </w:r>
            <w:r w:rsidR="005C0641" w:rsidRPr="00FE5CC9">
              <w:rPr>
                <w:rPrChange w:id="4907" w:author="laca" w:date="2015-06-14T16:50:00Z">
                  <w:rPr/>
                </w:rPrChange>
              </w:rPr>
              <w:fldChar w:fldCharType="end"/>
            </w:r>
          </w:ins>
          <w:customXmlInsRangeStart w:id="4908" w:author="laca" w:date="2015-06-14T12:48:00Z"/>
        </w:sdtContent>
      </w:sdt>
      <w:customXmlInsRangeEnd w:id="4908"/>
      <w:ins w:id="4909" w:author="laca" w:date="2015-06-14T12:50:00Z">
        <w:r w:rsidR="005C0641" w:rsidRPr="00FE5CC9">
          <w:rPr>
            <w:rPrChange w:id="4910" w:author="laca" w:date="2015-06-14T16:50:00Z">
              <w:rPr/>
            </w:rPrChange>
          </w:rPr>
          <w:t xml:space="preserve"> adatlap alapján </w:t>
        </w:r>
        <w:r w:rsidR="00492C0A" w:rsidRPr="00FE5CC9">
          <w:rPr>
            <w:rPrChange w:id="4911" w:author="laca" w:date="2015-06-14T16:50:00Z">
              <w:rPr/>
            </w:rPrChange>
          </w:rPr>
          <w:t xml:space="preserve">három TCP </w:t>
        </w:r>
        <w:proofErr w:type="spellStart"/>
        <w:r w:rsidR="00492C0A" w:rsidRPr="00FE5CC9">
          <w:rPr>
            <w:rPrChange w:id="4912" w:author="laca" w:date="2015-06-14T16:50:00Z">
              <w:rPr/>
            </w:rPrChange>
          </w:rPr>
          <w:t>portot</w:t>
        </w:r>
        <w:proofErr w:type="spellEnd"/>
        <w:r w:rsidR="00492C0A" w:rsidRPr="00FE5CC9">
          <w:rPr>
            <w:rPrChange w:id="4913" w:author="laca" w:date="2015-06-14T16:50:00Z">
              <w:rPr/>
            </w:rPrChange>
          </w:rPr>
          <w:t xml:space="preserve"> hozunk létre.</w:t>
        </w:r>
      </w:ins>
    </w:p>
    <w:p w14:paraId="5933A85B" w14:textId="77777777" w:rsidR="00530C79" w:rsidRPr="00FE5CC9" w:rsidRDefault="00ED22AB" w:rsidP="0071433B">
      <w:pPr>
        <w:spacing w:after="0" w:line="360" w:lineRule="auto"/>
        <w:jc w:val="both"/>
        <w:rPr>
          <w:rPrChange w:id="4914" w:author="laca" w:date="2015-06-14T16:50:00Z">
            <w:rPr/>
          </w:rPrChange>
        </w:rPr>
      </w:pPr>
      <w:r w:rsidRPr="00FE5CC9">
        <w:rPr>
          <w:rFonts w:ascii="Times New Roman" w:hAnsi="Times New Roman"/>
          <w:rPrChange w:id="4915" w:author="laca" w:date="2015-06-14T16:50:00Z">
            <w:rPr>
              <w:rFonts w:ascii="Times New Roman" w:hAnsi="Times New Roman"/>
            </w:rPr>
          </w:rPrChange>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2DCE9C6D" w14:textId="4B359A64" w:rsidR="002513EE" w:rsidRPr="00FE5CC9" w:rsidRDefault="005C0641" w:rsidP="0071433B">
      <w:pPr>
        <w:spacing w:after="0" w:line="360" w:lineRule="auto"/>
        <w:jc w:val="both"/>
        <w:rPr>
          <w:ins w:id="4916" w:author="laca" w:date="2015-06-14T12:56:00Z"/>
          <w:rFonts w:ascii="Times New Roman" w:hAnsi="Times New Roman"/>
          <w:rPrChange w:id="4917" w:author="laca" w:date="2015-06-14T16:50:00Z">
            <w:rPr>
              <w:ins w:id="4918" w:author="laca" w:date="2015-06-14T12:56:00Z"/>
              <w:rFonts w:ascii="Times New Roman" w:hAnsi="Times New Roman"/>
            </w:rPr>
          </w:rPrChange>
        </w:rPr>
      </w:pPr>
      <w:ins w:id="4919" w:author="laca" w:date="2015-06-14T12:35:00Z">
        <w:r w:rsidRPr="00FE5CC9">
          <w:rPr>
            <w:rFonts w:ascii="Times New Roman" w:hAnsi="Times New Roman"/>
            <w:rPrChange w:id="4920" w:author="laca" w:date="2015-06-14T16:50:00Z">
              <w:rPr>
                <w:rFonts w:ascii="Times New Roman" w:hAnsi="Times New Roman"/>
              </w:rPr>
            </w:rPrChange>
          </w:rPr>
          <w:t xml:space="preserve">A csomagok szerkezete a </w:t>
        </w:r>
      </w:ins>
      <w:ins w:id="4921" w:author="laca" w:date="2015-06-14T12:36:00Z">
        <w:r w:rsidRPr="00FE5CC9">
          <w:rPr>
            <w:rFonts w:ascii="Times New Roman" w:hAnsi="Times New Roman"/>
            <w:rPrChange w:id="4922" w:author="laca" w:date="2015-06-14T16:50:00Z">
              <w:rPr>
                <w:rFonts w:ascii="Times New Roman" w:hAnsi="Times New Roman"/>
              </w:rPr>
            </w:rPrChange>
          </w:rPr>
          <w:fldChar w:fldCharType="begin"/>
        </w:r>
        <w:r w:rsidRPr="00FE5CC9">
          <w:rPr>
            <w:rFonts w:ascii="Times New Roman" w:hAnsi="Times New Roman"/>
            <w:rPrChange w:id="4923" w:author="laca" w:date="2015-06-14T16:50:00Z">
              <w:rPr>
                <w:rFonts w:ascii="Times New Roman" w:hAnsi="Times New Roman"/>
              </w:rPr>
            </w:rPrChange>
          </w:rPr>
          <w:instrText xml:space="preserve"> REF _Ref422048699 \h </w:instrText>
        </w:r>
        <w:r w:rsidRPr="00FE5CC9">
          <w:rPr>
            <w:rFonts w:ascii="Times New Roman" w:hAnsi="Times New Roman"/>
            <w:rPrChange w:id="4924" w:author="laca" w:date="2015-06-14T16:50:00Z">
              <w:rPr>
                <w:rFonts w:ascii="Times New Roman" w:hAnsi="Times New Roman"/>
              </w:rPr>
            </w:rPrChange>
          </w:rPr>
        </w:r>
      </w:ins>
      <w:r w:rsidR="0071433B" w:rsidRPr="00FE5CC9">
        <w:rPr>
          <w:rFonts w:ascii="Times New Roman" w:hAnsi="Times New Roman"/>
          <w:rPrChange w:id="4925" w:author="laca" w:date="2015-06-14T16:50:00Z">
            <w:rPr>
              <w:rFonts w:ascii="Times New Roman" w:hAnsi="Times New Roman"/>
            </w:rPr>
          </w:rPrChange>
        </w:rPr>
        <w:instrText xml:space="preserve"> \* MERGEFORMAT </w:instrText>
      </w:r>
      <w:r w:rsidRPr="00FE5CC9">
        <w:rPr>
          <w:rFonts w:ascii="Times New Roman" w:hAnsi="Times New Roman"/>
          <w:rPrChange w:id="4926" w:author="laca" w:date="2015-06-14T16:50:00Z">
            <w:rPr>
              <w:rFonts w:ascii="Times New Roman" w:hAnsi="Times New Roman"/>
            </w:rPr>
          </w:rPrChange>
        </w:rPr>
        <w:fldChar w:fldCharType="separate"/>
      </w:r>
      <w:ins w:id="4927" w:author="laca" w:date="2015-06-14T12:36:00Z">
        <w:r w:rsidRPr="00FE5CC9">
          <w:rPr>
            <w:rPrChange w:id="4928" w:author="laca" w:date="2015-06-14T16:50:00Z">
              <w:rPr/>
            </w:rPrChange>
          </w:rPr>
          <w:t xml:space="preserve">Kép. </w:t>
        </w:r>
        <w:r w:rsidRPr="00FE5CC9">
          <w:rPr>
            <w:noProof/>
            <w:rPrChange w:id="4929" w:author="laca" w:date="2015-06-14T16:50:00Z">
              <w:rPr>
                <w:noProof/>
              </w:rPr>
            </w:rPrChange>
          </w:rPr>
          <w:t>3</w:t>
        </w:r>
        <w:r w:rsidRPr="00FE5CC9">
          <w:rPr>
            <w:rPrChange w:id="4930" w:author="laca" w:date="2015-06-14T16:50:00Z">
              <w:rPr/>
            </w:rPrChange>
          </w:rPr>
          <w:t>.</w:t>
        </w:r>
        <w:r w:rsidRPr="00FE5CC9">
          <w:rPr>
            <w:noProof/>
            <w:rPrChange w:id="4931" w:author="laca" w:date="2015-06-14T16:50:00Z">
              <w:rPr>
                <w:noProof/>
              </w:rPr>
            </w:rPrChange>
          </w:rPr>
          <w:t>35</w:t>
        </w:r>
        <w:r w:rsidRPr="00FE5CC9">
          <w:rPr>
            <w:rFonts w:ascii="Times New Roman" w:hAnsi="Times New Roman"/>
            <w:rPrChange w:id="4932" w:author="laca" w:date="2015-06-14T16:50:00Z">
              <w:rPr>
                <w:rFonts w:ascii="Times New Roman" w:hAnsi="Times New Roman"/>
              </w:rPr>
            </w:rPrChange>
          </w:rPr>
          <w:fldChar w:fldCharType="end"/>
        </w:r>
        <w:r w:rsidRPr="00FE5CC9">
          <w:rPr>
            <w:rFonts w:ascii="Times New Roman" w:hAnsi="Times New Roman"/>
            <w:rPrChange w:id="4933" w:author="laca" w:date="2015-06-14T16:50:00Z">
              <w:rPr>
                <w:rFonts w:ascii="Times New Roman" w:hAnsi="Times New Roman"/>
              </w:rPr>
            </w:rPrChange>
          </w:rPr>
          <w:t xml:space="preserve"> látható a „</w:t>
        </w:r>
        <w:r w:rsidRPr="00FE5CC9">
          <w:rPr>
            <w:rFonts w:ascii="Times New Roman" w:hAnsi="Times New Roman"/>
            <w:i/>
            <w:rPrChange w:id="4934" w:author="laca" w:date="2015-06-14T16:50:00Z">
              <w:rPr>
                <w:rFonts w:ascii="Times New Roman" w:hAnsi="Times New Roman"/>
              </w:rPr>
            </w:rPrChange>
          </w:rPr>
          <w:t>TCP csomagok</w:t>
        </w:r>
        <w:r w:rsidRPr="00FE5CC9">
          <w:rPr>
            <w:rFonts w:ascii="Times New Roman" w:hAnsi="Times New Roman"/>
            <w:rPrChange w:id="4935" w:author="laca" w:date="2015-06-14T16:50:00Z">
              <w:rPr>
                <w:rFonts w:ascii="Times New Roman" w:hAnsi="Times New Roman"/>
              </w:rPr>
            </w:rPrChange>
          </w:rPr>
          <w:t>” feliratnál.</w:t>
        </w:r>
      </w:ins>
    </w:p>
    <w:p w14:paraId="15F00543" w14:textId="77777777" w:rsidR="006405F3" w:rsidRPr="00FE5CC9" w:rsidRDefault="006405F3" w:rsidP="0071433B">
      <w:pPr>
        <w:autoSpaceDE w:val="0"/>
        <w:autoSpaceDN w:val="0"/>
        <w:adjustRightInd w:val="0"/>
        <w:spacing w:after="0" w:line="360" w:lineRule="auto"/>
        <w:rPr>
          <w:ins w:id="4936" w:author="laca" w:date="2015-06-14T12:58:00Z"/>
          <w:rFonts w:ascii="Times New Roman" w:hAnsi="Times New Roman"/>
          <w:b/>
          <w:rPrChange w:id="4937" w:author="laca" w:date="2015-06-14T16:50:00Z">
            <w:rPr>
              <w:ins w:id="4938" w:author="laca" w:date="2015-06-14T12:58:00Z"/>
              <w:rFonts w:ascii="Times New Roman" w:hAnsi="Times New Roman"/>
            </w:rPr>
          </w:rPrChange>
        </w:rPr>
        <w:pPrChange w:id="4939" w:author="laca" w:date="2015-06-14T14:00:00Z">
          <w:pPr>
            <w:autoSpaceDE w:val="0"/>
            <w:autoSpaceDN w:val="0"/>
            <w:adjustRightInd w:val="0"/>
            <w:spacing w:after="0" w:line="240" w:lineRule="auto"/>
          </w:pPr>
        </w:pPrChange>
      </w:pPr>
      <w:ins w:id="4940" w:author="laca" w:date="2015-06-14T12:57:00Z">
        <w:r w:rsidRPr="00FE5CC9">
          <w:rPr>
            <w:rFonts w:ascii="Times New Roman" w:hAnsi="Times New Roman"/>
            <w:b/>
            <w:rPrChange w:id="4941" w:author="laca" w:date="2015-06-14T16:50:00Z">
              <w:rPr>
                <w:rFonts w:ascii="Times New Roman" w:hAnsi="Times New Roman"/>
              </w:rPr>
            </w:rPrChange>
          </w:rPr>
          <w:t xml:space="preserve">A program: </w:t>
        </w:r>
      </w:ins>
    </w:p>
    <w:p w14:paraId="2B266654" w14:textId="063BE1CD" w:rsidR="006405F3" w:rsidRPr="00FE5CC9" w:rsidRDefault="00BC64C7" w:rsidP="0071433B">
      <w:pPr>
        <w:autoSpaceDE w:val="0"/>
        <w:autoSpaceDN w:val="0"/>
        <w:adjustRightInd w:val="0"/>
        <w:spacing w:after="0" w:line="360" w:lineRule="auto"/>
        <w:rPr>
          <w:ins w:id="4942" w:author="laca" w:date="2015-06-14T13:06:00Z"/>
          <w:rFonts w:cstheme="minorHAnsi"/>
          <w:color w:val="000000"/>
          <w:sz w:val="24"/>
          <w:szCs w:val="24"/>
          <w:rPrChange w:id="4943" w:author="laca" w:date="2015-06-14T16:50:00Z">
            <w:rPr>
              <w:ins w:id="4944" w:author="laca" w:date="2015-06-14T13:06:00Z"/>
              <w:rFonts w:cstheme="minorHAnsi"/>
              <w:color w:val="000000"/>
              <w:sz w:val="24"/>
              <w:szCs w:val="24"/>
            </w:rPr>
          </w:rPrChange>
        </w:rPr>
        <w:pPrChange w:id="4945" w:author="laca" w:date="2015-06-14T14:00:00Z">
          <w:pPr>
            <w:autoSpaceDE w:val="0"/>
            <w:autoSpaceDN w:val="0"/>
            <w:adjustRightInd w:val="0"/>
            <w:spacing w:after="0" w:line="240" w:lineRule="auto"/>
          </w:pPr>
        </w:pPrChange>
      </w:pPr>
      <w:ins w:id="4946" w:author="laca" w:date="2015-06-14T15:17:00Z">
        <w:r w:rsidRPr="00FE5CC9">
          <w:rPr>
            <w:rFonts w:cstheme="minorHAnsi"/>
            <w:color w:val="000000"/>
            <w:sz w:val="24"/>
            <w:szCs w:val="24"/>
            <w:rPrChange w:id="4947" w:author="laca" w:date="2015-06-14T16:50:00Z">
              <w:rPr>
                <w:rFonts w:cstheme="minorHAnsi"/>
                <w:color w:val="000000"/>
                <w:sz w:val="24"/>
                <w:szCs w:val="24"/>
              </w:rPr>
            </w:rPrChange>
          </w:rPr>
          <w:tab/>
        </w:r>
      </w:ins>
      <w:ins w:id="4948" w:author="laca" w:date="2015-06-14T12:58:00Z">
        <w:r w:rsidR="006405F3" w:rsidRPr="00FE5CC9">
          <w:rPr>
            <w:rFonts w:cstheme="minorHAnsi"/>
            <w:color w:val="000000"/>
            <w:sz w:val="24"/>
            <w:szCs w:val="24"/>
            <w:rPrChange w:id="4949" w:author="laca" w:date="2015-06-14T16:50:00Z">
              <w:rPr>
                <w:rFonts w:ascii="Courier New" w:hAnsi="Courier New" w:cs="Courier New"/>
                <w:color w:val="000000"/>
                <w:sz w:val="20"/>
                <w:szCs w:val="20"/>
                <w:lang w:val="en-US"/>
              </w:rPr>
            </w:rPrChange>
          </w:rPr>
          <w:t xml:space="preserve">Első lépésben </w:t>
        </w:r>
      </w:ins>
      <w:ins w:id="4950" w:author="laca" w:date="2015-06-14T12:59:00Z">
        <w:r w:rsidR="006405F3" w:rsidRPr="00FE5CC9">
          <w:rPr>
            <w:rFonts w:cstheme="minorHAnsi"/>
            <w:color w:val="000000"/>
            <w:sz w:val="24"/>
            <w:szCs w:val="24"/>
            <w:rPrChange w:id="4951" w:author="laca" w:date="2015-06-14T16:50:00Z">
              <w:rPr>
                <w:rFonts w:cstheme="minorHAnsi"/>
                <w:color w:val="000000"/>
                <w:sz w:val="24"/>
                <w:szCs w:val="24"/>
              </w:rPr>
            </w:rPrChange>
          </w:rPr>
          <w:t>létrehozzuk</w:t>
        </w:r>
      </w:ins>
      <w:ins w:id="4952" w:author="laca" w:date="2015-06-14T12:58:00Z">
        <w:r w:rsidR="006405F3" w:rsidRPr="00FE5CC9">
          <w:rPr>
            <w:rFonts w:cstheme="minorHAnsi"/>
            <w:color w:val="000000"/>
            <w:sz w:val="24"/>
            <w:szCs w:val="24"/>
            <w:rPrChange w:id="4953" w:author="laca" w:date="2015-06-14T16:50:00Z">
              <w:rPr>
                <w:rFonts w:ascii="Courier New" w:hAnsi="Courier New" w:cs="Courier New"/>
                <w:color w:val="000000"/>
                <w:sz w:val="20"/>
                <w:szCs w:val="20"/>
                <w:lang w:val="en-US"/>
              </w:rPr>
            </w:rPrChange>
          </w:rPr>
          <w:t xml:space="preserve"> a hálózat kialakításához szükséges</w:t>
        </w:r>
      </w:ins>
      <w:ins w:id="4954" w:author="laca" w:date="2015-06-14T12:59:00Z">
        <w:r w:rsidR="006405F3" w:rsidRPr="00FE5CC9">
          <w:rPr>
            <w:rFonts w:cstheme="minorHAnsi"/>
            <w:color w:val="000000"/>
            <w:sz w:val="24"/>
            <w:szCs w:val="24"/>
            <w:rPrChange w:id="4955" w:author="laca" w:date="2015-06-14T16:50:00Z">
              <w:rPr>
                <w:rFonts w:cstheme="minorHAnsi"/>
                <w:color w:val="000000"/>
                <w:sz w:val="24"/>
                <w:szCs w:val="24"/>
              </w:rPr>
            </w:rPrChange>
          </w:rPr>
          <w:t xml:space="preserve"> IP4 </w:t>
        </w:r>
      </w:ins>
      <w:ins w:id="4956" w:author="laca" w:date="2015-06-14T13:02:00Z">
        <w:r w:rsidR="006405F3" w:rsidRPr="00FE5CC9">
          <w:rPr>
            <w:rFonts w:cstheme="minorHAnsi"/>
            <w:color w:val="000000"/>
            <w:sz w:val="24"/>
            <w:szCs w:val="24"/>
            <w:rPrChange w:id="4957" w:author="laca" w:date="2015-06-14T16:50:00Z">
              <w:rPr>
                <w:rFonts w:cstheme="minorHAnsi"/>
                <w:color w:val="000000"/>
                <w:sz w:val="24"/>
                <w:szCs w:val="24"/>
              </w:rPr>
            </w:rPrChange>
          </w:rPr>
          <w:t>címeket</w:t>
        </w:r>
      </w:ins>
      <w:ins w:id="4958" w:author="laca" w:date="2015-06-14T12:59:00Z">
        <w:r w:rsidR="006405F3" w:rsidRPr="00FE5CC9">
          <w:rPr>
            <w:rFonts w:cstheme="minorHAnsi"/>
            <w:color w:val="000000"/>
            <w:sz w:val="24"/>
            <w:szCs w:val="24"/>
            <w:rPrChange w:id="4959" w:author="laca" w:date="2015-06-14T16:50:00Z">
              <w:rPr>
                <w:rFonts w:cstheme="minorHAnsi"/>
                <w:color w:val="000000"/>
                <w:sz w:val="24"/>
                <w:szCs w:val="24"/>
              </w:rPr>
            </w:rPrChange>
          </w:rPr>
          <w:t xml:space="preserve">: az </w:t>
        </w:r>
        <w:proofErr w:type="spellStart"/>
        <w:r w:rsidR="006405F3" w:rsidRPr="00FE5CC9">
          <w:rPr>
            <w:rFonts w:cstheme="minorHAnsi"/>
            <w:color w:val="000000"/>
            <w:sz w:val="24"/>
            <w:szCs w:val="24"/>
            <w:rPrChange w:id="4960" w:author="laca" w:date="2015-06-14T16:50:00Z">
              <w:rPr>
                <w:rFonts w:cstheme="minorHAnsi"/>
                <w:color w:val="000000"/>
                <w:sz w:val="24"/>
                <w:szCs w:val="24"/>
              </w:rPr>
            </w:rPrChange>
          </w:rPr>
          <w:t>Zybo</w:t>
        </w:r>
        <w:proofErr w:type="spellEnd"/>
        <w:r w:rsidR="006405F3" w:rsidRPr="00FE5CC9">
          <w:rPr>
            <w:rFonts w:cstheme="minorHAnsi"/>
            <w:color w:val="000000"/>
            <w:sz w:val="24"/>
            <w:szCs w:val="24"/>
            <w:rPrChange w:id="4961" w:author="laca" w:date="2015-06-14T16:50:00Z">
              <w:rPr>
                <w:rFonts w:cstheme="minorHAnsi"/>
                <w:color w:val="000000"/>
                <w:sz w:val="24"/>
                <w:szCs w:val="24"/>
              </w:rPr>
            </w:rPrChange>
          </w:rPr>
          <w:t xml:space="preserve"> statikus </w:t>
        </w:r>
      </w:ins>
      <w:ins w:id="4962" w:author="laca" w:date="2015-06-14T13:02:00Z">
        <w:r w:rsidR="006405F3" w:rsidRPr="00FE5CC9">
          <w:rPr>
            <w:rFonts w:cstheme="minorHAnsi"/>
            <w:color w:val="000000"/>
            <w:sz w:val="24"/>
            <w:szCs w:val="24"/>
            <w:rPrChange w:id="4963" w:author="laca" w:date="2015-06-14T16:50:00Z">
              <w:rPr>
                <w:rFonts w:cstheme="minorHAnsi"/>
                <w:color w:val="000000"/>
                <w:sz w:val="24"/>
                <w:szCs w:val="24"/>
              </w:rPr>
            </w:rPrChange>
          </w:rPr>
          <w:t>IP</w:t>
        </w:r>
      </w:ins>
      <w:ins w:id="4964" w:author="laca" w:date="2015-06-14T12:59:00Z">
        <w:r w:rsidR="006405F3" w:rsidRPr="00FE5CC9">
          <w:rPr>
            <w:rFonts w:cstheme="minorHAnsi"/>
            <w:color w:val="000000"/>
            <w:sz w:val="24"/>
            <w:szCs w:val="24"/>
            <w:rPrChange w:id="4965" w:author="laca" w:date="2015-06-14T16:50:00Z">
              <w:rPr>
                <w:rFonts w:cstheme="minorHAnsi"/>
                <w:color w:val="000000"/>
                <w:sz w:val="24"/>
                <w:szCs w:val="24"/>
              </w:rPr>
            </w:rPrChange>
          </w:rPr>
          <w:t xml:space="preserve"> címmel</w:t>
        </w:r>
        <w:r w:rsidR="00F81E3A" w:rsidRPr="00FE5CC9">
          <w:rPr>
            <w:rFonts w:cstheme="minorHAnsi"/>
            <w:color w:val="000000"/>
            <w:sz w:val="24"/>
            <w:szCs w:val="24"/>
            <w:rPrChange w:id="4966" w:author="laca" w:date="2015-06-14T16:50:00Z">
              <w:rPr>
                <w:rFonts w:cstheme="minorHAnsi"/>
                <w:color w:val="000000"/>
                <w:sz w:val="24"/>
                <w:szCs w:val="24"/>
              </w:rPr>
            </w:rPrChange>
          </w:rPr>
          <w:t xml:space="preserve"> rendelkezik</w:t>
        </w:r>
      </w:ins>
      <w:ins w:id="4967" w:author="laca" w:date="2015-06-14T13:00:00Z">
        <w:r w:rsidR="006405F3" w:rsidRPr="00FE5CC9">
          <w:rPr>
            <w:rFonts w:cstheme="minorHAnsi"/>
            <w:color w:val="000000"/>
            <w:sz w:val="24"/>
            <w:szCs w:val="24"/>
            <w:rPrChange w:id="4968" w:author="laca" w:date="2015-06-14T16:50:00Z">
              <w:rPr>
                <w:rFonts w:cstheme="minorHAnsi"/>
                <w:color w:val="000000"/>
                <w:sz w:val="24"/>
                <w:szCs w:val="24"/>
              </w:rPr>
            </w:rPrChange>
          </w:rPr>
          <w:t xml:space="preserve">: </w:t>
        </w:r>
      </w:ins>
    </w:p>
    <w:p w14:paraId="714BBB76" w14:textId="0E2A1DB5" w:rsidR="006405F3" w:rsidRPr="00FE5CC9" w:rsidRDefault="006405F3" w:rsidP="0071433B">
      <w:pPr>
        <w:autoSpaceDE w:val="0"/>
        <w:autoSpaceDN w:val="0"/>
        <w:adjustRightInd w:val="0"/>
        <w:spacing w:after="0" w:line="360" w:lineRule="auto"/>
        <w:rPr>
          <w:ins w:id="4969" w:author="laca" w:date="2015-06-14T13:00:00Z"/>
          <w:rFonts w:cstheme="minorHAnsi"/>
          <w:i/>
          <w:sz w:val="24"/>
          <w:szCs w:val="24"/>
          <w:rPrChange w:id="4970" w:author="laca" w:date="2015-06-14T16:50:00Z">
            <w:rPr>
              <w:ins w:id="4971" w:author="laca" w:date="2015-06-14T13:00:00Z"/>
              <w:rFonts w:ascii="Courier New" w:hAnsi="Courier New" w:cs="Courier New"/>
              <w:sz w:val="20"/>
              <w:szCs w:val="20"/>
            </w:rPr>
          </w:rPrChange>
        </w:rPr>
        <w:pPrChange w:id="4972" w:author="laca" w:date="2015-06-14T14:00:00Z">
          <w:pPr>
            <w:autoSpaceDE w:val="0"/>
            <w:autoSpaceDN w:val="0"/>
            <w:adjustRightInd w:val="0"/>
            <w:spacing w:after="0" w:line="240" w:lineRule="auto"/>
          </w:pPr>
        </w:pPrChange>
      </w:pPr>
      <w:ins w:id="4973" w:author="laca" w:date="2015-06-14T13:06:00Z">
        <w:r w:rsidRPr="00FE5CC9">
          <w:rPr>
            <w:rFonts w:cstheme="minorHAnsi"/>
            <w:color w:val="000000"/>
            <w:sz w:val="24"/>
            <w:szCs w:val="24"/>
            <w:rPrChange w:id="4974" w:author="laca" w:date="2015-06-14T16:50:00Z">
              <w:rPr>
                <w:rFonts w:cstheme="minorHAnsi"/>
                <w:color w:val="000000"/>
                <w:sz w:val="24"/>
                <w:szCs w:val="24"/>
              </w:rPr>
            </w:rPrChange>
          </w:rPr>
          <w:lastRenderedPageBreak/>
          <w:tab/>
        </w:r>
      </w:ins>
      <w:ins w:id="4975" w:author="laca" w:date="2015-06-14T13:00:00Z">
        <w:r w:rsidRPr="00FE5CC9">
          <w:rPr>
            <w:rFonts w:cstheme="minorHAnsi"/>
            <w:i/>
            <w:color w:val="000000"/>
            <w:sz w:val="24"/>
            <w:szCs w:val="24"/>
            <w:rPrChange w:id="4976" w:author="laca" w:date="2015-06-14T16:50:00Z">
              <w:rPr>
                <w:rFonts w:ascii="Courier New" w:hAnsi="Courier New" w:cs="Courier New"/>
                <w:color w:val="000000"/>
                <w:sz w:val="20"/>
                <w:szCs w:val="20"/>
              </w:rPr>
            </w:rPrChange>
          </w:rPr>
          <w:t>IP4_</w:t>
        </w:r>
        <w:proofErr w:type="gramStart"/>
        <w:r w:rsidRPr="00FE5CC9">
          <w:rPr>
            <w:rFonts w:cstheme="minorHAnsi"/>
            <w:i/>
            <w:color w:val="000000"/>
            <w:sz w:val="24"/>
            <w:szCs w:val="24"/>
            <w:rPrChange w:id="4977" w:author="laca" w:date="2015-06-14T16:50:00Z">
              <w:rPr>
                <w:rFonts w:ascii="Courier New" w:hAnsi="Courier New" w:cs="Courier New"/>
                <w:color w:val="000000"/>
                <w:sz w:val="20"/>
                <w:szCs w:val="20"/>
              </w:rPr>
            </w:rPrChange>
          </w:rPr>
          <w:t>ADDR(</w:t>
        </w:r>
        <w:proofErr w:type="spellStart"/>
        <w:proofErr w:type="gramEnd"/>
        <w:r w:rsidRPr="00FE5CC9">
          <w:rPr>
            <w:rFonts w:cstheme="minorHAnsi"/>
            <w:i/>
            <w:color w:val="000000"/>
            <w:sz w:val="24"/>
            <w:szCs w:val="24"/>
            <w:rPrChange w:id="4978" w:author="laca" w:date="2015-06-14T16:50:00Z">
              <w:rPr>
                <w:rFonts w:ascii="Courier New" w:hAnsi="Courier New" w:cs="Courier New"/>
                <w:color w:val="000000"/>
                <w:sz w:val="20"/>
                <w:szCs w:val="20"/>
              </w:rPr>
            </w:rPrChange>
          </w:rPr>
          <w:t>&amp;ipaddr</w:t>
        </w:r>
        <w:proofErr w:type="spellEnd"/>
        <w:r w:rsidRPr="00FE5CC9">
          <w:rPr>
            <w:rFonts w:cstheme="minorHAnsi"/>
            <w:i/>
            <w:color w:val="000000"/>
            <w:sz w:val="24"/>
            <w:szCs w:val="24"/>
            <w:rPrChange w:id="4979" w:author="laca" w:date="2015-06-14T16:50:00Z">
              <w:rPr>
                <w:rFonts w:ascii="Courier New" w:hAnsi="Courier New" w:cs="Courier New"/>
                <w:color w:val="000000"/>
                <w:sz w:val="20"/>
                <w:szCs w:val="20"/>
              </w:rPr>
            </w:rPrChange>
          </w:rPr>
          <w:t>,  192, 168,   0, 10);</w:t>
        </w:r>
      </w:ins>
    </w:p>
    <w:p w14:paraId="1E7BA2D2" w14:textId="27672746" w:rsidR="006405F3" w:rsidRPr="00FE5CC9" w:rsidRDefault="00F81E3A" w:rsidP="0071433B">
      <w:pPr>
        <w:spacing w:after="0" w:line="360" w:lineRule="auto"/>
        <w:jc w:val="both"/>
        <w:rPr>
          <w:ins w:id="4980" w:author="laca" w:date="2015-06-14T13:00:00Z"/>
          <w:rFonts w:cstheme="minorHAnsi"/>
          <w:sz w:val="24"/>
          <w:szCs w:val="24"/>
          <w:rPrChange w:id="4981" w:author="laca" w:date="2015-06-14T16:50:00Z">
            <w:rPr>
              <w:ins w:id="4982" w:author="laca" w:date="2015-06-14T13:00:00Z"/>
              <w:rFonts w:cstheme="minorHAnsi"/>
              <w:sz w:val="24"/>
              <w:szCs w:val="24"/>
            </w:rPr>
          </w:rPrChange>
        </w:rPr>
      </w:pPr>
      <w:ins w:id="4983" w:author="laca" w:date="2015-06-14T13:00:00Z">
        <w:r w:rsidRPr="00FE5CC9">
          <w:rPr>
            <w:rFonts w:cstheme="minorHAnsi"/>
            <w:sz w:val="24"/>
            <w:szCs w:val="24"/>
            <w:rPrChange w:id="4984" w:author="laca" w:date="2015-06-14T16:50:00Z">
              <w:rPr>
                <w:rFonts w:cstheme="minorHAnsi"/>
                <w:sz w:val="24"/>
                <w:szCs w:val="24"/>
              </w:rPr>
            </w:rPrChange>
          </w:rPr>
          <w:t>Az alhálózati maszk</w:t>
        </w:r>
        <w:r w:rsidR="006405F3" w:rsidRPr="00FE5CC9">
          <w:rPr>
            <w:rFonts w:cstheme="minorHAnsi"/>
            <w:sz w:val="24"/>
            <w:szCs w:val="24"/>
            <w:rPrChange w:id="4985" w:author="laca" w:date="2015-06-14T16:50:00Z">
              <w:rPr>
                <w:rFonts w:cstheme="minorHAnsi"/>
                <w:sz w:val="24"/>
                <w:szCs w:val="24"/>
              </w:rPr>
            </w:rPrChange>
          </w:rPr>
          <w:t>:</w:t>
        </w:r>
      </w:ins>
    </w:p>
    <w:p w14:paraId="565D6280" w14:textId="6F45A8B9" w:rsidR="006405F3" w:rsidRPr="00FE5CC9" w:rsidRDefault="006405F3" w:rsidP="0071433B">
      <w:pPr>
        <w:spacing w:after="0" w:line="360" w:lineRule="auto"/>
        <w:jc w:val="both"/>
        <w:rPr>
          <w:ins w:id="4986" w:author="laca" w:date="2015-06-14T13:07:00Z"/>
          <w:rFonts w:cstheme="minorHAnsi"/>
          <w:color w:val="000000"/>
          <w:sz w:val="24"/>
          <w:szCs w:val="24"/>
          <w:rPrChange w:id="4987" w:author="laca" w:date="2015-06-14T16:50:00Z">
            <w:rPr>
              <w:ins w:id="4988" w:author="laca" w:date="2015-06-14T13:07:00Z"/>
              <w:rFonts w:cstheme="minorHAnsi"/>
              <w:color w:val="000000"/>
              <w:sz w:val="24"/>
              <w:szCs w:val="24"/>
            </w:rPr>
          </w:rPrChange>
        </w:rPr>
      </w:pPr>
      <w:ins w:id="4989" w:author="laca" w:date="2015-06-14T13:07:00Z">
        <w:r w:rsidRPr="00FE5CC9">
          <w:rPr>
            <w:rFonts w:cstheme="minorHAnsi"/>
            <w:sz w:val="24"/>
            <w:szCs w:val="24"/>
            <w:rPrChange w:id="4990" w:author="laca" w:date="2015-06-14T16:50:00Z">
              <w:rPr>
                <w:rFonts w:cstheme="minorHAnsi"/>
                <w:sz w:val="24"/>
                <w:szCs w:val="24"/>
              </w:rPr>
            </w:rPrChange>
          </w:rPr>
          <w:tab/>
        </w:r>
      </w:ins>
      <w:ins w:id="4991" w:author="laca" w:date="2015-06-14T13:00:00Z">
        <w:r w:rsidRPr="00FE5CC9">
          <w:rPr>
            <w:rFonts w:cstheme="minorHAnsi"/>
            <w:i/>
            <w:color w:val="000000"/>
            <w:sz w:val="24"/>
            <w:szCs w:val="24"/>
            <w:rPrChange w:id="4992" w:author="laca" w:date="2015-06-14T16:50:00Z">
              <w:rPr>
                <w:rFonts w:ascii="Courier New" w:hAnsi="Courier New" w:cs="Courier New"/>
                <w:color w:val="000000"/>
                <w:sz w:val="20"/>
                <w:szCs w:val="20"/>
              </w:rPr>
            </w:rPrChange>
          </w:rPr>
          <w:t>IP4_</w:t>
        </w:r>
        <w:proofErr w:type="gramStart"/>
        <w:r w:rsidRPr="00FE5CC9">
          <w:rPr>
            <w:rFonts w:cstheme="minorHAnsi"/>
            <w:i/>
            <w:color w:val="000000"/>
            <w:sz w:val="24"/>
            <w:szCs w:val="24"/>
            <w:rPrChange w:id="4993" w:author="laca" w:date="2015-06-14T16:50:00Z">
              <w:rPr>
                <w:rFonts w:ascii="Courier New" w:hAnsi="Courier New" w:cs="Courier New"/>
                <w:color w:val="000000"/>
                <w:sz w:val="20"/>
                <w:szCs w:val="20"/>
              </w:rPr>
            </w:rPrChange>
          </w:rPr>
          <w:t>ADDR(</w:t>
        </w:r>
        <w:proofErr w:type="spellStart"/>
        <w:proofErr w:type="gramEnd"/>
        <w:r w:rsidRPr="00FE5CC9">
          <w:rPr>
            <w:rFonts w:cstheme="minorHAnsi"/>
            <w:i/>
            <w:color w:val="000000"/>
            <w:sz w:val="24"/>
            <w:szCs w:val="24"/>
            <w:rPrChange w:id="4994" w:author="laca" w:date="2015-06-14T16:50:00Z">
              <w:rPr>
                <w:rFonts w:ascii="Courier New" w:hAnsi="Courier New" w:cs="Courier New"/>
                <w:color w:val="000000"/>
                <w:sz w:val="20"/>
                <w:szCs w:val="20"/>
              </w:rPr>
            </w:rPrChange>
          </w:rPr>
          <w:t>&amp;netmask</w:t>
        </w:r>
        <w:proofErr w:type="spellEnd"/>
        <w:r w:rsidRPr="00FE5CC9">
          <w:rPr>
            <w:rFonts w:cstheme="minorHAnsi"/>
            <w:i/>
            <w:color w:val="000000"/>
            <w:sz w:val="24"/>
            <w:szCs w:val="24"/>
            <w:rPrChange w:id="4995" w:author="laca" w:date="2015-06-14T16:50:00Z">
              <w:rPr>
                <w:rFonts w:ascii="Courier New" w:hAnsi="Courier New" w:cs="Courier New"/>
                <w:color w:val="000000"/>
                <w:sz w:val="20"/>
                <w:szCs w:val="20"/>
              </w:rPr>
            </w:rPrChange>
          </w:rPr>
          <w:t xml:space="preserve">, 255, </w:t>
        </w:r>
        <w:proofErr w:type="spellStart"/>
        <w:r w:rsidRPr="00FE5CC9">
          <w:rPr>
            <w:rFonts w:cstheme="minorHAnsi"/>
            <w:i/>
            <w:color w:val="000000"/>
            <w:sz w:val="24"/>
            <w:szCs w:val="24"/>
            <w:rPrChange w:id="4996" w:author="laca" w:date="2015-06-14T16:50:00Z">
              <w:rPr>
                <w:rFonts w:ascii="Courier New" w:hAnsi="Courier New" w:cs="Courier New"/>
                <w:color w:val="000000"/>
                <w:sz w:val="20"/>
                <w:szCs w:val="20"/>
              </w:rPr>
            </w:rPrChange>
          </w:rPr>
          <w:t>255</w:t>
        </w:r>
        <w:proofErr w:type="spellEnd"/>
        <w:r w:rsidRPr="00FE5CC9">
          <w:rPr>
            <w:rFonts w:cstheme="minorHAnsi"/>
            <w:i/>
            <w:color w:val="000000"/>
            <w:sz w:val="24"/>
            <w:szCs w:val="24"/>
            <w:rPrChange w:id="4997" w:author="laca" w:date="2015-06-14T16:50:00Z">
              <w:rPr>
                <w:rFonts w:ascii="Courier New" w:hAnsi="Courier New" w:cs="Courier New"/>
                <w:color w:val="000000"/>
                <w:sz w:val="20"/>
                <w:szCs w:val="20"/>
              </w:rPr>
            </w:rPrChange>
          </w:rPr>
          <w:t xml:space="preserve">, </w:t>
        </w:r>
        <w:proofErr w:type="spellStart"/>
        <w:r w:rsidRPr="00FE5CC9">
          <w:rPr>
            <w:rFonts w:cstheme="minorHAnsi"/>
            <w:i/>
            <w:color w:val="000000"/>
            <w:sz w:val="24"/>
            <w:szCs w:val="24"/>
            <w:rPrChange w:id="4998" w:author="laca" w:date="2015-06-14T16:50:00Z">
              <w:rPr>
                <w:rFonts w:ascii="Courier New" w:hAnsi="Courier New" w:cs="Courier New"/>
                <w:color w:val="000000"/>
                <w:sz w:val="20"/>
                <w:szCs w:val="20"/>
              </w:rPr>
            </w:rPrChange>
          </w:rPr>
          <w:t>255</w:t>
        </w:r>
        <w:proofErr w:type="spellEnd"/>
        <w:r w:rsidRPr="00FE5CC9">
          <w:rPr>
            <w:rFonts w:cstheme="minorHAnsi"/>
            <w:i/>
            <w:color w:val="000000"/>
            <w:sz w:val="24"/>
            <w:szCs w:val="24"/>
            <w:rPrChange w:id="4999" w:author="laca" w:date="2015-06-14T16:50:00Z">
              <w:rPr>
                <w:rFonts w:ascii="Courier New" w:hAnsi="Courier New" w:cs="Courier New"/>
                <w:color w:val="000000"/>
                <w:sz w:val="20"/>
                <w:szCs w:val="20"/>
              </w:rPr>
            </w:rPrChange>
          </w:rPr>
          <w:t>,  0);</w:t>
        </w:r>
      </w:ins>
    </w:p>
    <w:p w14:paraId="6DC744CA" w14:textId="77777777" w:rsidR="006405F3" w:rsidRPr="00FE5CC9" w:rsidRDefault="006405F3" w:rsidP="00911B32">
      <w:pPr>
        <w:spacing w:after="0" w:line="360" w:lineRule="auto"/>
        <w:jc w:val="both"/>
        <w:rPr>
          <w:ins w:id="5000" w:author="laca" w:date="2015-06-14T13:01:00Z"/>
          <w:rFonts w:cstheme="minorHAnsi"/>
          <w:color w:val="000000"/>
          <w:sz w:val="24"/>
          <w:szCs w:val="24"/>
          <w:rPrChange w:id="5001" w:author="laca" w:date="2015-06-14T16:50:00Z">
            <w:rPr>
              <w:ins w:id="5002" w:author="laca" w:date="2015-06-14T13:01:00Z"/>
              <w:rFonts w:cstheme="minorHAnsi"/>
              <w:color w:val="000000"/>
              <w:sz w:val="24"/>
              <w:szCs w:val="24"/>
            </w:rPr>
          </w:rPrChange>
        </w:rPr>
      </w:pPr>
      <w:ins w:id="5003" w:author="laca" w:date="2015-06-14T13:00:00Z">
        <w:r w:rsidRPr="00FE5CC9">
          <w:rPr>
            <w:rFonts w:cstheme="minorHAnsi"/>
            <w:color w:val="000000"/>
            <w:sz w:val="24"/>
            <w:szCs w:val="24"/>
            <w:rPrChange w:id="5004" w:author="laca" w:date="2015-06-14T16:50:00Z">
              <w:rPr>
                <w:rFonts w:cstheme="minorHAnsi"/>
                <w:color w:val="000000"/>
                <w:sz w:val="24"/>
                <w:szCs w:val="24"/>
              </w:rPr>
            </w:rPrChange>
          </w:rPr>
          <w:t xml:space="preserve"> A </w:t>
        </w:r>
        <w:proofErr w:type="spellStart"/>
        <w:r w:rsidRPr="00FE5CC9">
          <w:rPr>
            <w:rFonts w:cstheme="minorHAnsi"/>
            <w:color w:val="000000"/>
            <w:sz w:val="24"/>
            <w:szCs w:val="24"/>
            <w:rPrChange w:id="5005" w:author="laca" w:date="2015-06-14T16:50:00Z">
              <w:rPr>
                <w:rFonts w:cstheme="minorHAnsi"/>
                <w:color w:val="000000"/>
                <w:sz w:val="24"/>
                <w:szCs w:val="24"/>
              </w:rPr>
            </w:rPrChange>
          </w:rPr>
          <w:t>routrer</w:t>
        </w:r>
        <w:proofErr w:type="spellEnd"/>
        <w:r w:rsidRPr="00FE5CC9">
          <w:rPr>
            <w:rFonts w:cstheme="minorHAnsi"/>
            <w:color w:val="000000"/>
            <w:sz w:val="24"/>
            <w:szCs w:val="24"/>
            <w:rPrChange w:id="5006" w:author="laca" w:date="2015-06-14T16:50:00Z">
              <w:rPr>
                <w:rFonts w:cstheme="minorHAnsi"/>
                <w:color w:val="000000"/>
                <w:sz w:val="24"/>
                <w:szCs w:val="24"/>
              </w:rPr>
            </w:rPrChange>
          </w:rPr>
          <w:t xml:space="preserve"> is rendelkezik egy </w:t>
        </w:r>
      </w:ins>
      <w:ins w:id="5007" w:author="laca" w:date="2015-06-14T13:01:00Z">
        <w:r w:rsidRPr="00FE5CC9">
          <w:rPr>
            <w:rFonts w:cstheme="minorHAnsi"/>
            <w:color w:val="000000"/>
            <w:sz w:val="24"/>
            <w:szCs w:val="24"/>
            <w:rPrChange w:id="5008" w:author="laca" w:date="2015-06-14T16:50:00Z">
              <w:rPr>
                <w:rFonts w:cstheme="minorHAnsi"/>
                <w:color w:val="000000"/>
                <w:sz w:val="24"/>
                <w:szCs w:val="24"/>
              </w:rPr>
            </w:rPrChange>
          </w:rPr>
          <w:t xml:space="preserve">statikus </w:t>
        </w:r>
      </w:ins>
      <w:ins w:id="5009" w:author="laca" w:date="2015-06-14T13:02:00Z">
        <w:r w:rsidRPr="00FE5CC9">
          <w:rPr>
            <w:rFonts w:cstheme="minorHAnsi"/>
            <w:color w:val="000000"/>
            <w:sz w:val="24"/>
            <w:szCs w:val="24"/>
            <w:rPrChange w:id="5010" w:author="laca" w:date="2015-06-14T16:50:00Z">
              <w:rPr>
                <w:rFonts w:cstheme="minorHAnsi"/>
                <w:color w:val="000000"/>
                <w:sz w:val="24"/>
                <w:szCs w:val="24"/>
              </w:rPr>
            </w:rPrChange>
          </w:rPr>
          <w:t>IP</w:t>
        </w:r>
      </w:ins>
      <w:ins w:id="5011" w:author="laca" w:date="2015-06-14T13:01:00Z">
        <w:r w:rsidRPr="00FE5CC9">
          <w:rPr>
            <w:rFonts w:cstheme="minorHAnsi"/>
            <w:color w:val="000000"/>
            <w:sz w:val="24"/>
            <w:szCs w:val="24"/>
            <w:rPrChange w:id="5012" w:author="laca" w:date="2015-06-14T16:50:00Z">
              <w:rPr>
                <w:rFonts w:cstheme="minorHAnsi"/>
                <w:color w:val="000000"/>
                <w:sz w:val="24"/>
                <w:szCs w:val="24"/>
              </w:rPr>
            </w:rPrChange>
          </w:rPr>
          <w:t xml:space="preserve"> </w:t>
        </w:r>
      </w:ins>
      <w:ins w:id="5013" w:author="laca" w:date="2015-06-14T13:02:00Z">
        <w:r w:rsidRPr="00FE5CC9">
          <w:rPr>
            <w:rFonts w:cstheme="minorHAnsi"/>
            <w:color w:val="000000"/>
            <w:sz w:val="24"/>
            <w:szCs w:val="24"/>
            <w:rPrChange w:id="5014" w:author="laca" w:date="2015-06-14T16:50:00Z">
              <w:rPr>
                <w:rFonts w:cstheme="minorHAnsi"/>
                <w:color w:val="000000"/>
                <w:sz w:val="24"/>
                <w:szCs w:val="24"/>
              </w:rPr>
            </w:rPrChange>
          </w:rPr>
          <w:t>címmel</w:t>
        </w:r>
      </w:ins>
      <w:ins w:id="5015" w:author="laca" w:date="2015-06-14T13:01:00Z">
        <w:r w:rsidRPr="00FE5CC9">
          <w:rPr>
            <w:rFonts w:cstheme="minorHAnsi"/>
            <w:color w:val="000000"/>
            <w:sz w:val="24"/>
            <w:szCs w:val="24"/>
            <w:rPrChange w:id="5016" w:author="laca" w:date="2015-06-14T16:50:00Z">
              <w:rPr>
                <w:rFonts w:cstheme="minorHAnsi"/>
                <w:color w:val="000000"/>
                <w:sz w:val="24"/>
                <w:szCs w:val="24"/>
              </w:rPr>
            </w:rPrChange>
          </w:rPr>
          <w:t xml:space="preserve"> a 192.168.0.</w:t>
        </w:r>
        <w:proofErr w:type="gramStart"/>
        <w:r w:rsidRPr="00FE5CC9">
          <w:rPr>
            <w:rFonts w:cstheme="minorHAnsi"/>
            <w:color w:val="000000"/>
            <w:sz w:val="24"/>
            <w:szCs w:val="24"/>
            <w:rPrChange w:id="5017" w:author="laca" w:date="2015-06-14T16:50:00Z">
              <w:rPr>
                <w:rFonts w:cstheme="minorHAnsi"/>
                <w:color w:val="000000"/>
                <w:sz w:val="24"/>
                <w:szCs w:val="24"/>
              </w:rPr>
            </w:rPrChange>
          </w:rPr>
          <w:t>1</w:t>
        </w:r>
        <w:proofErr w:type="gramEnd"/>
        <w:r w:rsidRPr="00FE5CC9">
          <w:rPr>
            <w:rFonts w:cstheme="minorHAnsi"/>
            <w:color w:val="000000"/>
            <w:sz w:val="24"/>
            <w:szCs w:val="24"/>
            <w:rPrChange w:id="5018" w:author="laca" w:date="2015-06-14T16:50:00Z">
              <w:rPr>
                <w:rFonts w:cstheme="minorHAnsi"/>
                <w:color w:val="000000"/>
                <w:sz w:val="24"/>
                <w:szCs w:val="24"/>
              </w:rPr>
            </w:rPrChange>
          </w:rPr>
          <w:t xml:space="preserve"> amelyet </w:t>
        </w:r>
      </w:ins>
      <w:ins w:id="5019" w:author="laca" w:date="2015-06-14T13:02:00Z">
        <w:r w:rsidRPr="00FE5CC9">
          <w:rPr>
            <w:rFonts w:cstheme="minorHAnsi"/>
            <w:color w:val="000000"/>
            <w:sz w:val="24"/>
            <w:szCs w:val="24"/>
            <w:rPrChange w:id="5020" w:author="laca" w:date="2015-06-14T16:50:00Z">
              <w:rPr>
                <w:rFonts w:cstheme="minorHAnsi"/>
                <w:color w:val="000000"/>
                <w:sz w:val="24"/>
                <w:szCs w:val="24"/>
              </w:rPr>
            </w:rPrChange>
          </w:rPr>
          <w:t>beálltunk</w:t>
        </w:r>
      </w:ins>
      <w:ins w:id="5021" w:author="laca" w:date="2015-06-14T13:01:00Z">
        <w:r w:rsidRPr="00FE5CC9">
          <w:rPr>
            <w:rFonts w:cstheme="minorHAnsi"/>
            <w:color w:val="000000"/>
            <w:sz w:val="24"/>
            <w:szCs w:val="24"/>
            <w:rPrChange w:id="5022" w:author="laca" w:date="2015-06-14T16:50:00Z">
              <w:rPr>
                <w:rFonts w:cstheme="minorHAnsi"/>
                <w:color w:val="000000"/>
                <w:sz w:val="24"/>
                <w:szCs w:val="24"/>
              </w:rPr>
            </w:rPrChange>
          </w:rPr>
          <w:t xml:space="preserve"> a </w:t>
        </w:r>
        <w:proofErr w:type="spellStart"/>
        <w:r w:rsidRPr="00FE5CC9">
          <w:rPr>
            <w:rFonts w:cstheme="minorHAnsi"/>
            <w:color w:val="000000"/>
            <w:sz w:val="24"/>
            <w:szCs w:val="24"/>
            <w:rPrChange w:id="5023" w:author="laca" w:date="2015-06-14T16:50:00Z">
              <w:rPr>
                <w:rFonts w:cstheme="minorHAnsi"/>
                <w:color w:val="000000"/>
                <w:sz w:val="24"/>
                <w:szCs w:val="24"/>
              </w:rPr>
            </w:rPrChange>
          </w:rPr>
          <w:t>zybo</w:t>
        </w:r>
        <w:proofErr w:type="spellEnd"/>
        <w:r w:rsidRPr="00FE5CC9">
          <w:rPr>
            <w:rFonts w:cstheme="minorHAnsi"/>
            <w:color w:val="000000"/>
            <w:sz w:val="24"/>
            <w:szCs w:val="24"/>
            <w:rPrChange w:id="5024" w:author="laca" w:date="2015-06-14T16:50:00Z">
              <w:rPr>
                <w:rFonts w:cstheme="minorHAnsi"/>
                <w:color w:val="000000"/>
                <w:sz w:val="24"/>
                <w:szCs w:val="24"/>
              </w:rPr>
            </w:rPrChange>
          </w:rPr>
          <w:t xml:space="preserve"> </w:t>
        </w:r>
      </w:ins>
      <w:ins w:id="5025" w:author="laca" w:date="2015-06-14T13:02:00Z">
        <w:r w:rsidRPr="00FE5CC9">
          <w:rPr>
            <w:rFonts w:cstheme="minorHAnsi"/>
            <w:color w:val="000000"/>
            <w:sz w:val="24"/>
            <w:szCs w:val="24"/>
            <w:rPrChange w:id="5026" w:author="laca" w:date="2015-06-14T16:50:00Z">
              <w:rPr>
                <w:rFonts w:cstheme="minorHAnsi"/>
                <w:color w:val="000000"/>
                <w:sz w:val="24"/>
                <w:szCs w:val="24"/>
              </w:rPr>
            </w:rPrChange>
          </w:rPr>
          <w:t>rendszeren,</w:t>
        </w:r>
      </w:ins>
      <w:ins w:id="5027" w:author="laca" w:date="2015-06-14T13:01:00Z">
        <w:r w:rsidRPr="00FE5CC9">
          <w:rPr>
            <w:rFonts w:cstheme="minorHAnsi"/>
            <w:color w:val="000000"/>
            <w:sz w:val="24"/>
            <w:szCs w:val="24"/>
            <w:rPrChange w:id="5028" w:author="laca" w:date="2015-06-14T16:50:00Z">
              <w:rPr>
                <w:rFonts w:cstheme="minorHAnsi"/>
                <w:color w:val="000000"/>
                <w:sz w:val="24"/>
                <w:szCs w:val="24"/>
              </w:rPr>
            </w:rPrChange>
          </w:rPr>
          <w:t xml:space="preserve"> mint átjáró </w:t>
        </w:r>
      </w:ins>
      <w:ins w:id="5029" w:author="laca" w:date="2015-06-14T13:02:00Z">
        <w:r w:rsidRPr="00FE5CC9">
          <w:rPr>
            <w:rFonts w:cstheme="minorHAnsi"/>
            <w:color w:val="000000"/>
            <w:sz w:val="24"/>
            <w:szCs w:val="24"/>
            <w:rPrChange w:id="5030" w:author="laca" w:date="2015-06-14T16:50:00Z">
              <w:rPr>
                <w:rFonts w:cstheme="minorHAnsi"/>
                <w:color w:val="000000"/>
                <w:sz w:val="24"/>
                <w:szCs w:val="24"/>
              </w:rPr>
            </w:rPrChange>
          </w:rPr>
          <w:t>címet</w:t>
        </w:r>
      </w:ins>
      <w:ins w:id="5031" w:author="laca" w:date="2015-06-14T13:01:00Z">
        <w:r w:rsidRPr="00FE5CC9">
          <w:rPr>
            <w:rFonts w:cstheme="minorHAnsi"/>
            <w:color w:val="000000"/>
            <w:sz w:val="24"/>
            <w:szCs w:val="24"/>
            <w:rPrChange w:id="5032" w:author="laca" w:date="2015-06-14T16:50:00Z">
              <w:rPr>
                <w:rFonts w:cstheme="minorHAnsi"/>
                <w:color w:val="000000"/>
                <w:sz w:val="24"/>
                <w:szCs w:val="24"/>
              </w:rPr>
            </w:rPrChange>
          </w:rPr>
          <w:t>:</w:t>
        </w:r>
      </w:ins>
    </w:p>
    <w:p w14:paraId="5874BAC9" w14:textId="6F65F0F6" w:rsidR="006405F3" w:rsidRPr="00FE5CC9" w:rsidRDefault="006405F3" w:rsidP="00911B32">
      <w:pPr>
        <w:spacing w:after="0" w:line="360" w:lineRule="auto"/>
        <w:jc w:val="both"/>
        <w:rPr>
          <w:ins w:id="5033" w:author="laca" w:date="2015-06-14T13:04:00Z"/>
          <w:rFonts w:cstheme="minorHAnsi"/>
          <w:i/>
          <w:color w:val="000000"/>
          <w:sz w:val="24"/>
          <w:szCs w:val="24"/>
          <w:rPrChange w:id="5034" w:author="laca" w:date="2015-06-14T16:50:00Z">
            <w:rPr>
              <w:ins w:id="5035" w:author="laca" w:date="2015-06-14T13:04:00Z"/>
              <w:rFonts w:ascii="Courier New" w:hAnsi="Courier New" w:cs="Courier New"/>
              <w:color w:val="000000"/>
              <w:sz w:val="20"/>
              <w:szCs w:val="20"/>
            </w:rPr>
          </w:rPrChange>
        </w:rPr>
      </w:pPr>
      <w:ins w:id="5036" w:author="laca" w:date="2015-06-14T13:08:00Z">
        <w:r w:rsidRPr="00FE5CC9">
          <w:rPr>
            <w:rFonts w:cstheme="minorHAnsi"/>
            <w:color w:val="000000"/>
            <w:sz w:val="24"/>
            <w:szCs w:val="24"/>
            <w:rPrChange w:id="5037" w:author="laca" w:date="2015-06-14T16:50:00Z">
              <w:rPr>
                <w:rFonts w:cstheme="minorHAnsi"/>
                <w:color w:val="000000"/>
                <w:sz w:val="24"/>
                <w:szCs w:val="24"/>
              </w:rPr>
            </w:rPrChange>
          </w:rPr>
          <w:tab/>
        </w:r>
      </w:ins>
      <w:ins w:id="5038" w:author="laca" w:date="2015-06-14T13:02:00Z">
        <w:r w:rsidRPr="00FE5CC9">
          <w:rPr>
            <w:rFonts w:cstheme="minorHAnsi"/>
            <w:i/>
            <w:color w:val="000000"/>
            <w:sz w:val="24"/>
            <w:szCs w:val="24"/>
            <w:rPrChange w:id="5039" w:author="laca" w:date="2015-06-14T16:50:00Z">
              <w:rPr>
                <w:rFonts w:ascii="Courier New" w:hAnsi="Courier New" w:cs="Courier New"/>
                <w:color w:val="000000"/>
                <w:sz w:val="20"/>
                <w:szCs w:val="20"/>
              </w:rPr>
            </w:rPrChange>
          </w:rPr>
          <w:t>IP4_</w:t>
        </w:r>
        <w:proofErr w:type="gramStart"/>
        <w:r w:rsidRPr="00FE5CC9">
          <w:rPr>
            <w:rFonts w:cstheme="minorHAnsi"/>
            <w:i/>
            <w:color w:val="000000"/>
            <w:sz w:val="24"/>
            <w:szCs w:val="24"/>
            <w:rPrChange w:id="5040" w:author="laca" w:date="2015-06-14T16:50:00Z">
              <w:rPr>
                <w:rFonts w:ascii="Courier New" w:hAnsi="Courier New" w:cs="Courier New"/>
                <w:color w:val="000000"/>
                <w:sz w:val="20"/>
                <w:szCs w:val="20"/>
              </w:rPr>
            </w:rPrChange>
          </w:rPr>
          <w:t>ADDR(</w:t>
        </w:r>
        <w:proofErr w:type="spellStart"/>
        <w:proofErr w:type="gramEnd"/>
        <w:r w:rsidRPr="00FE5CC9">
          <w:rPr>
            <w:rFonts w:cstheme="minorHAnsi"/>
            <w:i/>
            <w:color w:val="000000"/>
            <w:sz w:val="24"/>
            <w:szCs w:val="24"/>
            <w:rPrChange w:id="5041" w:author="laca" w:date="2015-06-14T16:50:00Z">
              <w:rPr>
                <w:rFonts w:ascii="Courier New" w:hAnsi="Courier New" w:cs="Courier New"/>
                <w:color w:val="000000"/>
                <w:sz w:val="20"/>
                <w:szCs w:val="20"/>
              </w:rPr>
            </w:rPrChange>
          </w:rPr>
          <w:t>&amp;gw</w:t>
        </w:r>
        <w:proofErr w:type="spellEnd"/>
        <w:r w:rsidRPr="00FE5CC9">
          <w:rPr>
            <w:rFonts w:cstheme="minorHAnsi"/>
            <w:i/>
            <w:color w:val="000000"/>
            <w:sz w:val="24"/>
            <w:szCs w:val="24"/>
            <w:rPrChange w:id="5042" w:author="laca" w:date="2015-06-14T16:50:00Z">
              <w:rPr>
                <w:rFonts w:ascii="Courier New" w:hAnsi="Courier New" w:cs="Courier New"/>
                <w:color w:val="000000"/>
                <w:sz w:val="20"/>
                <w:szCs w:val="20"/>
              </w:rPr>
            </w:rPrChange>
          </w:rPr>
          <w:t xml:space="preserve">,      192, 168,   0,  1); </w:t>
        </w:r>
      </w:ins>
    </w:p>
    <w:p w14:paraId="5C5D4B57" w14:textId="7ED13D38" w:rsidR="006405F3" w:rsidRPr="00FE5CC9" w:rsidRDefault="006405F3" w:rsidP="00A05E75">
      <w:pPr>
        <w:spacing w:after="0" w:line="360" w:lineRule="auto"/>
        <w:jc w:val="both"/>
        <w:rPr>
          <w:ins w:id="5043" w:author="laca" w:date="2015-06-14T13:05:00Z"/>
          <w:rFonts w:cstheme="minorHAnsi"/>
          <w:color w:val="000000"/>
          <w:sz w:val="24"/>
          <w:szCs w:val="24"/>
          <w:rPrChange w:id="5044" w:author="laca" w:date="2015-06-14T16:50:00Z">
            <w:rPr>
              <w:ins w:id="5045" w:author="laca" w:date="2015-06-14T13:05:00Z"/>
              <w:rFonts w:cstheme="minorHAnsi"/>
              <w:color w:val="000000"/>
              <w:sz w:val="24"/>
              <w:szCs w:val="24"/>
            </w:rPr>
          </w:rPrChange>
        </w:rPr>
      </w:pPr>
      <w:ins w:id="5046" w:author="laca" w:date="2015-06-14T13:04:00Z">
        <w:r w:rsidRPr="00FE5CC9">
          <w:rPr>
            <w:rFonts w:cstheme="minorHAnsi"/>
            <w:color w:val="000000"/>
            <w:sz w:val="24"/>
            <w:szCs w:val="24"/>
            <w:rPrChange w:id="5047" w:author="laca" w:date="2015-06-14T16:50:00Z">
              <w:rPr>
                <w:rFonts w:cstheme="minorHAnsi"/>
                <w:color w:val="000000"/>
                <w:sz w:val="24"/>
                <w:szCs w:val="24"/>
              </w:rPr>
            </w:rPrChange>
          </w:rPr>
          <w:t xml:space="preserve">Második lépésként létrehozunk egy fizikai </w:t>
        </w:r>
      </w:ins>
      <w:ins w:id="5048" w:author="laca" w:date="2015-06-14T13:07:00Z">
        <w:r w:rsidRPr="00FE5CC9">
          <w:rPr>
            <w:rFonts w:cstheme="minorHAnsi"/>
            <w:color w:val="000000"/>
            <w:sz w:val="24"/>
            <w:szCs w:val="24"/>
            <w:rPrChange w:id="5049" w:author="laca" w:date="2015-06-14T16:50:00Z">
              <w:rPr>
                <w:rFonts w:cstheme="minorHAnsi"/>
                <w:color w:val="000000"/>
                <w:sz w:val="24"/>
                <w:szCs w:val="24"/>
              </w:rPr>
            </w:rPrChange>
          </w:rPr>
          <w:t>címet,</w:t>
        </w:r>
      </w:ins>
      <w:ins w:id="5050" w:author="laca" w:date="2015-06-14T13:04:00Z">
        <w:r w:rsidRPr="00FE5CC9">
          <w:rPr>
            <w:rFonts w:cstheme="minorHAnsi"/>
            <w:color w:val="000000"/>
            <w:sz w:val="24"/>
            <w:szCs w:val="24"/>
            <w:rPrChange w:id="5051" w:author="laca" w:date="2015-06-14T16:50:00Z">
              <w:rPr>
                <w:rFonts w:cstheme="minorHAnsi"/>
                <w:color w:val="000000"/>
                <w:sz w:val="24"/>
                <w:szCs w:val="24"/>
              </w:rPr>
            </w:rPrChange>
          </w:rPr>
          <w:t xml:space="preserve"> </w:t>
        </w:r>
      </w:ins>
      <w:ins w:id="5052" w:author="laca" w:date="2015-06-14T13:06:00Z">
        <w:r w:rsidRPr="00FE5CC9">
          <w:rPr>
            <w:rFonts w:cstheme="minorHAnsi"/>
            <w:color w:val="000000"/>
            <w:sz w:val="24"/>
            <w:szCs w:val="24"/>
            <w:rPrChange w:id="5053" w:author="laca" w:date="2015-06-14T16:50:00Z">
              <w:rPr>
                <w:rFonts w:cstheme="minorHAnsi"/>
                <w:color w:val="000000"/>
                <w:sz w:val="24"/>
                <w:szCs w:val="24"/>
              </w:rPr>
            </w:rPrChange>
          </w:rPr>
          <w:t>amelyek</w:t>
        </w:r>
      </w:ins>
      <w:ins w:id="5054" w:author="laca" w:date="2015-06-14T13:04:00Z">
        <w:r w:rsidRPr="00FE5CC9">
          <w:rPr>
            <w:rFonts w:cstheme="minorHAnsi"/>
            <w:color w:val="000000"/>
            <w:sz w:val="24"/>
            <w:szCs w:val="24"/>
            <w:rPrChange w:id="5055" w:author="laca" w:date="2015-06-14T16:50:00Z">
              <w:rPr>
                <w:rFonts w:cstheme="minorHAnsi"/>
                <w:color w:val="000000"/>
                <w:sz w:val="24"/>
                <w:szCs w:val="24"/>
              </w:rPr>
            </w:rPrChange>
          </w:rPr>
          <w:t xml:space="preserve"> fog rendelkezni az </w:t>
        </w:r>
      </w:ins>
      <w:ins w:id="5056" w:author="laca" w:date="2015-06-14T13:07:00Z">
        <w:r w:rsidRPr="00FE5CC9">
          <w:rPr>
            <w:rFonts w:cstheme="minorHAnsi"/>
            <w:color w:val="000000"/>
            <w:sz w:val="24"/>
            <w:szCs w:val="24"/>
            <w:rPrChange w:id="5057" w:author="laca" w:date="2015-06-14T16:50:00Z">
              <w:rPr>
                <w:rFonts w:cstheme="minorHAnsi"/>
                <w:color w:val="000000"/>
                <w:sz w:val="24"/>
                <w:szCs w:val="24"/>
              </w:rPr>
            </w:rPrChange>
          </w:rPr>
          <w:t>eszköz:</w:t>
        </w:r>
      </w:ins>
    </w:p>
    <w:p w14:paraId="2A996888" w14:textId="02407B92" w:rsidR="006405F3" w:rsidRPr="00FE5CC9" w:rsidRDefault="006405F3" w:rsidP="00A05E75">
      <w:pPr>
        <w:spacing w:after="0" w:line="360" w:lineRule="auto"/>
        <w:jc w:val="both"/>
        <w:rPr>
          <w:ins w:id="5058" w:author="laca" w:date="2015-06-14T12:56:00Z"/>
          <w:rFonts w:cstheme="minorHAnsi"/>
          <w:i/>
          <w:sz w:val="24"/>
          <w:szCs w:val="24"/>
          <w:rPrChange w:id="5059" w:author="laca" w:date="2015-06-14T16:50:00Z">
            <w:rPr>
              <w:ins w:id="5060" w:author="laca" w:date="2015-06-14T12:56:00Z"/>
              <w:rFonts w:ascii="Times New Roman" w:hAnsi="Times New Roman"/>
            </w:rPr>
          </w:rPrChange>
        </w:rPr>
      </w:pPr>
      <w:ins w:id="5061" w:author="laca" w:date="2015-06-14T13:08:00Z">
        <w:r w:rsidRPr="00FE5CC9">
          <w:rPr>
            <w:rFonts w:cstheme="minorHAnsi"/>
            <w:b/>
            <w:bCs/>
            <w:i/>
            <w:color w:val="7F0055"/>
            <w:sz w:val="24"/>
            <w:szCs w:val="24"/>
            <w:rPrChange w:id="5062" w:author="laca" w:date="2015-06-14T16:50:00Z">
              <w:rPr>
                <w:rFonts w:ascii="Courier New" w:hAnsi="Courier New" w:cs="Courier New"/>
                <w:b/>
                <w:bCs/>
                <w:color w:val="7F0055"/>
                <w:sz w:val="20"/>
                <w:szCs w:val="20"/>
                <w:lang w:val="en-US"/>
              </w:rPr>
            </w:rPrChange>
          </w:rPr>
          <w:tab/>
        </w:r>
      </w:ins>
      <w:proofErr w:type="spellStart"/>
      <w:ins w:id="5063" w:author="laca" w:date="2015-06-14T13:05:00Z">
        <w:r w:rsidRPr="00FE5CC9">
          <w:rPr>
            <w:rFonts w:cstheme="minorHAnsi"/>
            <w:b/>
            <w:bCs/>
            <w:i/>
            <w:color w:val="7F0055"/>
            <w:sz w:val="24"/>
            <w:szCs w:val="24"/>
            <w:rPrChange w:id="5064" w:author="laca" w:date="2015-06-14T16:50:00Z">
              <w:rPr>
                <w:rFonts w:ascii="Courier New" w:hAnsi="Courier New" w:cs="Courier New"/>
                <w:b/>
                <w:bCs/>
                <w:color w:val="7F0055"/>
                <w:sz w:val="20"/>
                <w:szCs w:val="20"/>
                <w:highlight w:val="blue"/>
                <w:lang w:val="en-US"/>
              </w:rPr>
            </w:rPrChange>
          </w:rPr>
          <w:t>unsigned</w:t>
        </w:r>
        <w:proofErr w:type="spellEnd"/>
        <w:r w:rsidRPr="00FE5CC9">
          <w:rPr>
            <w:rFonts w:cstheme="minorHAnsi"/>
            <w:i/>
            <w:color w:val="000000"/>
            <w:sz w:val="24"/>
            <w:szCs w:val="24"/>
            <w:rPrChange w:id="5065" w:author="laca" w:date="2015-06-14T16:50:00Z">
              <w:rPr>
                <w:rFonts w:ascii="Courier New" w:hAnsi="Courier New" w:cs="Courier New"/>
                <w:color w:val="000000"/>
                <w:sz w:val="20"/>
                <w:szCs w:val="20"/>
                <w:highlight w:val="blue"/>
                <w:lang w:val="en-US"/>
              </w:rPr>
            </w:rPrChange>
          </w:rPr>
          <w:t xml:space="preserve"> </w:t>
        </w:r>
        <w:proofErr w:type="spellStart"/>
        <w:r w:rsidRPr="00FE5CC9">
          <w:rPr>
            <w:rFonts w:cstheme="minorHAnsi"/>
            <w:b/>
            <w:bCs/>
            <w:i/>
            <w:color w:val="7F0055"/>
            <w:sz w:val="24"/>
            <w:szCs w:val="24"/>
            <w:rPrChange w:id="5066" w:author="laca" w:date="2015-06-14T16:50:00Z">
              <w:rPr>
                <w:rFonts w:ascii="Courier New" w:hAnsi="Courier New" w:cs="Courier New"/>
                <w:b/>
                <w:bCs/>
                <w:color w:val="7F0055"/>
                <w:sz w:val="20"/>
                <w:szCs w:val="20"/>
                <w:highlight w:val="blue"/>
                <w:lang w:val="en-US"/>
              </w:rPr>
            </w:rPrChange>
          </w:rPr>
          <w:t>char</w:t>
        </w:r>
        <w:proofErr w:type="spellEnd"/>
        <w:r w:rsidRPr="00FE5CC9">
          <w:rPr>
            <w:rFonts w:cstheme="minorHAnsi"/>
            <w:i/>
            <w:color w:val="000000"/>
            <w:sz w:val="24"/>
            <w:szCs w:val="24"/>
            <w:rPrChange w:id="5067" w:author="laca" w:date="2015-06-14T16:50:00Z">
              <w:rPr>
                <w:rFonts w:ascii="Courier New" w:hAnsi="Courier New" w:cs="Courier New"/>
                <w:color w:val="000000"/>
                <w:sz w:val="20"/>
                <w:szCs w:val="20"/>
                <w:highlight w:val="blue"/>
                <w:lang w:val="en-US"/>
              </w:rPr>
            </w:rPrChange>
          </w:rPr>
          <w:t xml:space="preserve"> </w:t>
        </w:r>
        <w:proofErr w:type="spellStart"/>
        <w:r w:rsidRPr="00FE5CC9">
          <w:rPr>
            <w:rFonts w:cstheme="minorHAnsi"/>
            <w:i/>
            <w:color w:val="000000"/>
            <w:sz w:val="24"/>
            <w:szCs w:val="24"/>
            <w:rPrChange w:id="5068" w:author="laca" w:date="2015-06-14T16:50:00Z">
              <w:rPr>
                <w:rFonts w:ascii="Courier New" w:hAnsi="Courier New" w:cs="Courier New"/>
                <w:color w:val="000000"/>
                <w:sz w:val="20"/>
                <w:szCs w:val="20"/>
                <w:highlight w:val="yellow"/>
                <w:lang w:val="en-US"/>
              </w:rPr>
            </w:rPrChange>
          </w:rPr>
          <w:t>mac</w:t>
        </w:r>
        <w:proofErr w:type="spellEnd"/>
        <w:r w:rsidRPr="00FE5CC9">
          <w:rPr>
            <w:rFonts w:cstheme="minorHAnsi"/>
            <w:i/>
            <w:color w:val="000000"/>
            <w:sz w:val="24"/>
            <w:szCs w:val="24"/>
            <w:rPrChange w:id="5069" w:author="laca" w:date="2015-06-14T16:50:00Z">
              <w:rPr>
                <w:rFonts w:ascii="Courier New" w:hAnsi="Courier New" w:cs="Courier New"/>
                <w:color w:val="000000"/>
                <w:sz w:val="20"/>
                <w:szCs w:val="20"/>
                <w:highlight w:val="yellow"/>
                <w:lang w:val="en-US"/>
              </w:rPr>
            </w:rPrChange>
          </w:rPr>
          <w:t>_</w:t>
        </w:r>
        <w:proofErr w:type="spellStart"/>
        <w:r w:rsidRPr="00FE5CC9">
          <w:rPr>
            <w:rFonts w:cstheme="minorHAnsi"/>
            <w:i/>
            <w:color w:val="000000"/>
            <w:sz w:val="24"/>
            <w:szCs w:val="24"/>
            <w:rPrChange w:id="5070" w:author="laca" w:date="2015-06-14T16:50:00Z">
              <w:rPr>
                <w:rFonts w:ascii="Courier New" w:hAnsi="Courier New" w:cs="Courier New"/>
                <w:color w:val="000000"/>
                <w:sz w:val="20"/>
                <w:szCs w:val="20"/>
                <w:highlight w:val="yellow"/>
                <w:lang w:val="en-US"/>
              </w:rPr>
            </w:rPrChange>
          </w:rPr>
          <w:t>ethernet</w:t>
        </w:r>
        <w:proofErr w:type="spellEnd"/>
        <w:r w:rsidRPr="00FE5CC9">
          <w:rPr>
            <w:rFonts w:cstheme="minorHAnsi"/>
            <w:i/>
            <w:color w:val="000000"/>
            <w:sz w:val="24"/>
            <w:szCs w:val="24"/>
            <w:rPrChange w:id="5071" w:author="laca" w:date="2015-06-14T16:50:00Z">
              <w:rPr>
                <w:rFonts w:ascii="Courier New" w:hAnsi="Courier New" w:cs="Courier New"/>
                <w:color w:val="000000"/>
                <w:sz w:val="20"/>
                <w:szCs w:val="20"/>
                <w:highlight w:val="yellow"/>
                <w:lang w:val="en-US"/>
              </w:rPr>
            </w:rPrChange>
          </w:rPr>
          <w:t>_</w:t>
        </w:r>
        <w:proofErr w:type="spellStart"/>
        <w:proofErr w:type="gramStart"/>
        <w:r w:rsidRPr="00FE5CC9">
          <w:rPr>
            <w:rFonts w:cstheme="minorHAnsi"/>
            <w:i/>
            <w:color w:val="000000"/>
            <w:sz w:val="24"/>
            <w:szCs w:val="24"/>
            <w:rPrChange w:id="5072" w:author="laca" w:date="2015-06-14T16:50:00Z">
              <w:rPr>
                <w:rFonts w:ascii="Courier New" w:hAnsi="Courier New" w:cs="Courier New"/>
                <w:color w:val="000000"/>
                <w:sz w:val="20"/>
                <w:szCs w:val="20"/>
                <w:highlight w:val="yellow"/>
                <w:lang w:val="en-US"/>
              </w:rPr>
            </w:rPrChange>
          </w:rPr>
          <w:t>address</w:t>
        </w:r>
        <w:proofErr w:type="spellEnd"/>
        <w:r w:rsidRPr="00FE5CC9">
          <w:rPr>
            <w:rFonts w:cstheme="minorHAnsi"/>
            <w:i/>
            <w:color w:val="000000"/>
            <w:sz w:val="24"/>
            <w:szCs w:val="24"/>
            <w:rPrChange w:id="5073" w:author="laca" w:date="2015-06-14T16:50:00Z">
              <w:rPr>
                <w:rFonts w:ascii="Courier New" w:hAnsi="Courier New" w:cs="Courier New"/>
                <w:color w:val="000000"/>
                <w:sz w:val="20"/>
                <w:szCs w:val="20"/>
                <w:highlight w:val="blue"/>
                <w:lang w:val="en-US"/>
              </w:rPr>
            </w:rPrChange>
          </w:rPr>
          <w:t>[</w:t>
        </w:r>
        <w:proofErr w:type="gramEnd"/>
        <w:r w:rsidRPr="00FE5CC9">
          <w:rPr>
            <w:rFonts w:cstheme="minorHAnsi"/>
            <w:i/>
            <w:color w:val="000000"/>
            <w:sz w:val="24"/>
            <w:szCs w:val="24"/>
            <w:rPrChange w:id="5074" w:author="laca" w:date="2015-06-14T16:50:00Z">
              <w:rPr>
                <w:rFonts w:ascii="Courier New" w:hAnsi="Courier New" w:cs="Courier New"/>
                <w:color w:val="000000"/>
                <w:sz w:val="20"/>
                <w:szCs w:val="20"/>
                <w:highlight w:val="blue"/>
                <w:lang w:val="en-US"/>
              </w:rPr>
            </w:rPrChange>
          </w:rPr>
          <w:t>] ={ 0x00, 0x0a, 0x35, 0x00, 0x01, 0x02 };</w:t>
        </w:r>
      </w:ins>
    </w:p>
    <w:p w14:paraId="55989B8B" w14:textId="3BB2700F" w:rsidR="006405F3" w:rsidRPr="00FE5CC9" w:rsidRDefault="006405F3" w:rsidP="00BC64C7">
      <w:pPr>
        <w:spacing w:after="0" w:line="360" w:lineRule="auto"/>
        <w:jc w:val="both"/>
        <w:rPr>
          <w:ins w:id="5075" w:author="laca" w:date="2015-06-14T13:08:00Z"/>
          <w:rFonts w:ascii="Times New Roman" w:hAnsi="Times New Roman"/>
          <w:rPrChange w:id="5076" w:author="laca" w:date="2015-06-14T16:50:00Z">
            <w:rPr>
              <w:ins w:id="5077" w:author="laca" w:date="2015-06-14T13:08:00Z"/>
              <w:rFonts w:ascii="Times New Roman" w:hAnsi="Times New Roman"/>
            </w:rPr>
          </w:rPrChange>
        </w:rPr>
      </w:pPr>
      <w:ins w:id="5078" w:author="laca" w:date="2015-06-14T13:07:00Z">
        <w:r w:rsidRPr="00FE5CC9">
          <w:rPr>
            <w:rFonts w:ascii="Times New Roman" w:hAnsi="Times New Roman"/>
            <w:rPrChange w:id="5079" w:author="laca" w:date="2015-06-14T16:50:00Z">
              <w:rPr>
                <w:rFonts w:ascii="Times New Roman" w:hAnsi="Times New Roman"/>
              </w:rPr>
            </w:rPrChange>
          </w:rPr>
          <w:t xml:space="preserve">Következő lépésben </w:t>
        </w:r>
      </w:ins>
      <w:ins w:id="5080" w:author="laca" w:date="2015-06-14T13:08:00Z">
        <w:r w:rsidRPr="00FE5CC9">
          <w:rPr>
            <w:rFonts w:ascii="Times New Roman" w:hAnsi="Times New Roman"/>
            <w:rPrChange w:id="5081" w:author="laca" w:date="2015-06-14T16:50:00Z">
              <w:rPr>
                <w:rFonts w:ascii="Times New Roman" w:hAnsi="Times New Roman"/>
              </w:rPr>
            </w:rPrChange>
          </w:rPr>
          <w:t>aktualizáljuk</w:t>
        </w:r>
      </w:ins>
      <w:ins w:id="5082" w:author="laca" w:date="2015-06-14T13:07:00Z">
        <w:r w:rsidRPr="00FE5CC9">
          <w:rPr>
            <w:rFonts w:ascii="Times New Roman" w:hAnsi="Times New Roman"/>
            <w:rPrChange w:id="5083" w:author="laca" w:date="2015-06-14T16:50:00Z">
              <w:rPr>
                <w:rFonts w:ascii="Times New Roman" w:hAnsi="Times New Roman"/>
              </w:rPr>
            </w:rPrChange>
          </w:rPr>
          <w:t xml:space="preserve"> a </w:t>
        </w:r>
      </w:ins>
      <w:ins w:id="5084" w:author="laca" w:date="2015-06-14T13:08:00Z">
        <w:r w:rsidRPr="00FE5CC9">
          <w:rPr>
            <w:rFonts w:ascii="Times New Roman" w:hAnsi="Times New Roman"/>
            <w:rPrChange w:id="5085" w:author="laca" w:date="2015-06-14T16:50:00Z">
              <w:rPr>
                <w:rFonts w:ascii="Times New Roman" w:hAnsi="Times New Roman"/>
              </w:rPr>
            </w:rPrChange>
          </w:rPr>
          <w:t>beálltásokat</w:t>
        </w:r>
      </w:ins>
      <w:ins w:id="5086" w:author="laca" w:date="2015-06-14T13:07:00Z">
        <w:r w:rsidRPr="00FE5CC9">
          <w:rPr>
            <w:rFonts w:ascii="Times New Roman" w:hAnsi="Times New Roman"/>
            <w:rPrChange w:id="5087" w:author="laca" w:date="2015-06-14T16:50:00Z">
              <w:rPr>
                <w:rFonts w:ascii="Times New Roman" w:hAnsi="Times New Roman"/>
              </w:rPr>
            </w:rPrChange>
          </w:rPr>
          <w:t xml:space="preserve"> a hardveren:</w:t>
        </w:r>
      </w:ins>
    </w:p>
    <w:p w14:paraId="6FB35891" w14:textId="55CFC6EC" w:rsidR="00F81E3A" w:rsidRPr="00FE5CC9" w:rsidRDefault="008C6933" w:rsidP="00D601C6">
      <w:pPr>
        <w:spacing w:line="240" w:lineRule="auto"/>
        <w:rPr>
          <w:ins w:id="5088" w:author="laca" w:date="2015-06-14T13:15:00Z"/>
          <w:i/>
          <w:sz w:val="24"/>
          <w:szCs w:val="24"/>
          <w:rPrChange w:id="5089" w:author="laca" w:date="2015-06-14T16:50:00Z">
            <w:rPr>
              <w:ins w:id="5090" w:author="laca" w:date="2015-06-14T13:15:00Z"/>
            </w:rPr>
          </w:rPrChange>
        </w:rPr>
        <w:pPrChange w:id="5091" w:author="laca" w:date="2015-06-14T16:20:00Z">
          <w:pPr>
            <w:spacing w:after="0" w:line="360" w:lineRule="auto"/>
            <w:jc w:val="both"/>
          </w:pPr>
        </w:pPrChange>
      </w:pPr>
      <w:del w:id="5092" w:author="laca" w:date="2015-06-14T16:16:00Z">
        <w:r w:rsidRPr="00FE5CC9" w:rsidDel="008C6933">
          <w:rPr>
            <w:noProof/>
            <w:rPrChange w:id="5093" w:author="laca" w:date="2015-06-14T16:50:00Z">
              <w:rPr>
                <w:noProof/>
                <w:lang w:val="en-US"/>
              </w:rPr>
            </w:rPrChange>
          </w:rPr>
          <w:pict w14:anchorId="58FF50E8">
            <v:rect id="_x0000_s1248" style="position:absolute;margin-left:271.75pt;margin-top:22.3pt;width:125.15pt;height:101.05pt;z-index:251899904"/>
          </w:pict>
        </w:r>
      </w:del>
      <w:ins w:id="5094" w:author="laca" w:date="2015-06-14T13:08:00Z">
        <w:r w:rsidR="006405F3" w:rsidRPr="00FE5CC9">
          <w:rPr>
            <w:rPrChange w:id="5095" w:author="laca" w:date="2015-06-14T16:50:00Z">
              <w:rPr>
                <w:lang w:val="en-US"/>
              </w:rPr>
            </w:rPrChange>
          </w:rPr>
          <w:tab/>
        </w:r>
      </w:ins>
      <w:proofErr w:type="spellStart"/>
      <w:ins w:id="5096" w:author="laca" w:date="2015-06-14T13:11:00Z">
        <w:r w:rsidR="00F81E3A" w:rsidRPr="00FE5CC9">
          <w:rPr>
            <w:i/>
            <w:sz w:val="24"/>
            <w:szCs w:val="24"/>
            <w:rPrChange w:id="5097" w:author="laca" w:date="2015-06-14T16:50:00Z">
              <w:rPr>
                <w:rFonts w:ascii="Courier New" w:hAnsi="Courier New" w:cs="Courier New"/>
                <w:color w:val="000000"/>
                <w:sz w:val="20"/>
                <w:szCs w:val="20"/>
                <w:highlight w:val="lightGray"/>
                <w:lang w:val="en-US"/>
              </w:rPr>
            </w:rPrChange>
          </w:rPr>
          <w:t>init</w:t>
        </w:r>
        <w:proofErr w:type="spellEnd"/>
        <w:r w:rsidR="00F81E3A" w:rsidRPr="00FE5CC9">
          <w:rPr>
            <w:i/>
            <w:sz w:val="24"/>
            <w:szCs w:val="24"/>
            <w:rPrChange w:id="5098" w:author="laca" w:date="2015-06-14T16:50:00Z">
              <w:rPr>
                <w:rFonts w:ascii="Courier New" w:hAnsi="Courier New" w:cs="Courier New"/>
                <w:color w:val="000000"/>
                <w:sz w:val="20"/>
                <w:szCs w:val="20"/>
                <w:highlight w:val="lightGray"/>
                <w:lang w:val="en-US"/>
              </w:rPr>
            </w:rPrChange>
          </w:rPr>
          <w:t>_</w:t>
        </w:r>
        <w:proofErr w:type="gramStart"/>
        <w:r w:rsidR="00F81E3A" w:rsidRPr="00FE5CC9">
          <w:rPr>
            <w:i/>
            <w:sz w:val="24"/>
            <w:szCs w:val="24"/>
            <w:rPrChange w:id="5099" w:author="laca" w:date="2015-06-14T16:50:00Z">
              <w:rPr>
                <w:rFonts w:ascii="Courier New" w:hAnsi="Courier New" w:cs="Courier New"/>
                <w:color w:val="000000"/>
                <w:sz w:val="20"/>
                <w:szCs w:val="20"/>
                <w:highlight w:val="lightGray"/>
                <w:lang w:val="en-US"/>
              </w:rPr>
            </w:rPrChange>
          </w:rPr>
          <w:t>platform(</w:t>
        </w:r>
        <w:proofErr w:type="gramEnd"/>
        <w:r w:rsidR="00F81E3A" w:rsidRPr="00FE5CC9">
          <w:rPr>
            <w:i/>
            <w:sz w:val="24"/>
            <w:szCs w:val="24"/>
            <w:rPrChange w:id="5100" w:author="laca" w:date="2015-06-14T16:50:00Z">
              <w:rPr>
                <w:rFonts w:ascii="Courier New" w:hAnsi="Courier New" w:cs="Courier New"/>
                <w:color w:val="000000"/>
                <w:sz w:val="20"/>
                <w:szCs w:val="20"/>
                <w:highlight w:val="blue"/>
                <w:lang w:val="en-US"/>
              </w:rPr>
            </w:rPrChange>
          </w:rPr>
          <w:t>);</w:t>
        </w:r>
      </w:ins>
    </w:p>
    <w:p w14:paraId="4781D01B" w14:textId="0BEEFBB3" w:rsidR="006405F3" w:rsidRPr="00FE5CC9" w:rsidRDefault="00F81E3A" w:rsidP="00D601C6">
      <w:pPr>
        <w:spacing w:line="240" w:lineRule="auto"/>
        <w:rPr>
          <w:ins w:id="5101" w:author="laca" w:date="2015-06-14T13:15:00Z"/>
          <w:i/>
          <w:sz w:val="24"/>
          <w:szCs w:val="24"/>
          <w:rPrChange w:id="5102" w:author="laca" w:date="2015-06-14T16:50:00Z">
            <w:rPr>
              <w:ins w:id="5103" w:author="laca" w:date="2015-06-14T13:15:00Z"/>
              <w:lang w:val="en-US"/>
            </w:rPr>
          </w:rPrChange>
        </w:rPr>
        <w:pPrChange w:id="5104" w:author="laca" w:date="2015-06-14T16:20:00Z">
          <w:pPr>
            <w:spacing w:after="0" w:line="360" w:lineRule="auto"/>
            <w:jc w:val="both"/>
          </w:pPr>
        </w:pPrChange>
      </w:pPr>
      <w:ins w:id="5105" w:author="laca" w:date="2015-06-14T13:18:00Z">
        <w:r w:rsidRPr="00FE5CC9">
          <w:rPr>
            <w:rFonts w:ascii="Courier New" w:hAnsi="Courier New" w:cs="Courier New"/>
            <w:i/>
            <w:color w:val="000000"/>
            <w:sz w:val="24"/>
            <w:szCs w:val="24"/>
            <w:rPrChange w:id="5106" w:author="laca" w:date="2015-06-14T16:50:00Z">
              <w:rPr>
                <w:rFonts w:ascii="Courier New" w:hAnsi="Courier New" w:cs="Courier New"/>
                <w:color w:val="000000"/>
                <w:sz w:val="18"/>
                <w:szCs w:val="18"/>
                <w:lang w:val="en-US"/>
              </w:rPr>
            </w:rPrChange>
          </w:rPr>
          <w:tab/>
        </w:r>
      </w:ins>
      <w:proofErr w:type="spellStart"/>
      <w:ins w:id="5107" w:author="laca" w:date="2015-06-14T13:08:00Z">
        <w:r w:rsidR="006405F3" w:rsidRPr="00FE5CC9">
          <w:rPr>
            <w:i/>
            <w:sz w:val="24"/>
            <w:szCs w:val="24"/>
            <w:rPrChange w:id="5108" w:author="laca" w:date="2015-06-14T16:50:00Z">
              <w:rPr>
                <w:rFonts w:ascii="Courier New" w:hAnsi="Courier New" w:cs="Courier New"/>
                <w:color w:val="000000"/>
                <w:sz w:val="20"/>
                <w:szCs w:val="20"/>
                <w:highlight w:val="blue"/>
                <w:lang w:val="en-US"/>
              </w:rPr>
            </w:rPrChange>
          </w:rPr>
          <w:t>lwip</w:t>
        </w:r>
        <w:proofErr w:type="spellEnd"/>
        <w:r w:rsidR="006405F3" w:rsidRPr="00FE5CC9">
          <w:rPr>
            <w:i/>
            <w:sz w:val="24"/>
            <w:szCs w:val="24"/>
            <w:rPrChange w:id="5109" w:author="laca" w:date="2015-06-14T16:50:00Z">
              <w:rPr>
                <w:rFonts w:ascii="Courier New" w:hAnsi="Courier New" w:cs="Courier New"/>
                <w:color w:val="000000"/>
                <w:sz w:val="20"/>
                <w:szCs w:val="20"/>
                <w:highlight w:val="blue"/>
                <w:lang w:val="en-US"/>
              </w:rPr>
            </w:rPrChange>
          </w:rPr>
          <w:t>_</w:t>
        </w:r>
        <w:proofErr w:type="spellStart"/>
        <w:proofErr w:type="gramStart"/>
        <w:r w:rsidR="006405F3" w:rsidRPr="00FE5CC9">
          <w:rPr>
            <w:i/>
            <w:sz w:val="24"/>
            <w:szCs w:val="24"/>
            <w:rPrChange w:id="5110" w:author="laca" w:date="2015-06-14T16:50:00Z">
              <w:rPr>
                <w:rFonts w:ascii="Courier New" w:hAnsi="Courier New" w:cs="Courier New"/>
                <w:color w:val="000000"/>
                <w:sz w:val="20"/>
                <w:szCs w:val="20"/>
                <w:highlight w:val="blue"/>
                <w:lang w:val="en-US"/>
              </w:rPr>
            </w:rPrChange>
          </w:rPr>
          <w:t>init</w:t>
        </w:r>
        <w:proofErr w:type="spellEnd"/>
        <w:r w:rsidR="006405F3" w:rsidRPr="00FE5CC9">
          <w:rPr>
            <w:i/>
            <w:sz w:val="24"/>
            <w:szCs w:val="24"/>
            <w:rPrChange w:id="5111" w:author="laca" w:date="2015-06-14T16:50:00Z">
              <w:rPr>
                <w:rFonts w:ascii="Courier New" w:hAnsi="Courier New" w:cs="Courier New"/>
                <w:color w:val="000000"/>
                <w:sz w:val="20"/>
                <w:szCs w:val="20"/>
                <w:highlight w:val="blue"/>
                <w:lang w:val="en-US"/>
              </w:rPr>
            </w:rPrChange>
          </w:rPr>
          <w:t>(</w:t>
        </w:r>
        <w:proofErr w:type="gramEnd"/>
        <w:r w:rsidR="006405F3" w:rsidRPr="00FE5CC9">
          <w:rPr>
            <w:i/>
            <w:sz w:val="24"/>
            <w:szCs w:val="24"/>
            <w:rPrChange w:id="5112" w:author="laca" w:date="2015-06-14T16:50:00Z">
              <w:rPr>
                <w:rFonts w:ascii="Courier New" w:hAnsi="Courier New" w:cs="Courier New"/>
                <w:color w:val="000000"/>
                <w:sz w:val="20"/>
                <w:szCs w:val="20"/>
                <w:highlight w:val="blue"/>
                <w:lang w:val="en-US"/>
              </w:rPr>
            </w:rPrChange>
          </w:rPr>
          <w:t>);</w:t>
        </w:r>
      </w:ins>
    </w:p>
    <w:p w14:paraId="1E065FFE" w14:textId="0774B502" w:rsidR="00F81E3A" w:rsidRPr="00FE5CC9" w:rsidRDefault="00F81E3A" w:rsidP="00D601C6">
      <w:pPr>
        <w:spacing w:line="240" w:lineRule="auto"/>
        <w:rPr>
          <w:ins w:id="5113" w:author="laca" w:date="2015-06-14T13:17:00Z"/>
          <w:rFonts w:ascii="Times New Roman" w:hAnsi="Times New Roman"/>
          <w:i/>
          <w:sz w:val="24"/>
          <w:szCs w:val="24"/>
          <w:rPrChange w:id="5114" w:author="laca" w:date="2015-06-14T16:50:00Z">
            <w:rPr>
              <w:ins w:id="5115" w:author="laca" w:date="2015-06-14T13:17:00Z"/>
              <w:rFonts w:ascii="Times New Roman" w:hAnsi="Times New Roman"/>
            </w:rPr>
          </w:rPrChange>
        </w:rPr>
        <w:pPrChange w:id="5116" w:author="laca" w:date="2015-06-14T16:20:00Z">
          <w:pPr/>
        </w:pPrChange>
      </w:pPr>
      <w:ins w:id="5117" w:author="laca" w:date="2015-06-14T13:18:00Z">
        <w:r w:rsidRPr="00FE5CC9">
          <w:rPr>
            <w:rFonts w:ascii="Times New Roman" w:hAnsi="Times New Roman"/>
            <w:i/>
            <w:sz w:val="24"/>
            <w:szCs w:val="24"/>
            <w:rPrChange w:id="5118" w:author="laca" w:date="2015-06-14T16:50:00Z">
              <w:rPr>
                <w:rFonts w:ascii="Times New Roman" w:hAnsi="Times New Roman"/>
                <w:sz w:val="18"/>
                <w:szCs w:val="18"/>
              </w:rPr>
            </w:rPrChange>
          </w:rPr>
          <w:tab/>
        </w:r>
      </w:ins>
      <w:proofErr w:type="spellStart"/>
      <w:ins w:id="5119" w:author="laca" w:date="2015-06-14T13:15:00Z">
        <w:r w:rsidRPr="00FE5CC9">
          <w:rPr>
            <w:rFonts w:ascii="Times New Roman" w:hAnsi="Times New Roman"/>
            <w:i/>
            <w:sz w:val="24"/>
            <w:szCs w:val="24"/>
            <w:rPrChange w:id="5120" w:author="laca" w:date="2015-06-14T16:50:00Z">
              <w:rPr>
                <w:rFonts w:ascii="Times New Roman" w:hAnsi="Times New Roman"/>
              </w:rPr>
            </w:rPrChange>
          </w:rPr>
          <w:t>xemac</w:t>
        </w:r>
        <w:proofErr w:type="spellEnd"/>
        <w:r w:rsidRPr="00FE5CC9">
          <w:rPr>
            <w:rFonts w:ascii="Times New Roman" w:hAnsi="Times New Roman"/>
            <w:i/>
            <w:sz w:val="24"/>
            <w:szCs w:val="24"/>
            <w:rPrChange w:id="5121" w:author="laca" w:date="2015-06-14T16:50:00Z">
              <w:rPr>
                <w:rFonts w:ascii="Times New Roman" w:hAnsi="Times New Roman"/>
              </w:rPr>
            </w:rPrChange>
          </w:rPr>
          <w:t>_</w:t>
        </w:r>
        <w:proofErr w:type="gramStart"/>
        <w:r w:rsidRPr="00FE5CC9">
          <w:rPr>
            <w:rFonts w:ascii="Times New Roman" w:hAnsi="Times New Roman"/>
            <w:i/>
            <w:sz w:val="24"/>
            <w:szCs w:val="24"/>
            <w:rPrChange w:id="5122" w:author="laca" w:date="2015-06-14T16:50:00Z">
              <w:rPr>
                <w:rFonts w:ascii="Times New Roman" w:hAnsi="Times New Roman"/>
              </w:rPr>
            </w:rPrChange>
          </w:rPr>
          <w:t>add(</w:t>
        </w:r>
        <w:proofErr w:type="spellStart"/>
        <w:proofErr w:type="gramEnd"/>
        <w:r w:rsidRPr="00FE5CC9">
          <w:rPr>
            <w:rFonts w:ascii="Times New Roman" w:hAnsi="Times New Roman"/>
            <w:i/>
            <w:sz w:val="24"/>
            <w:szCs w:val="24"/>
            <w:rPrChange w:id="5123" w:author="laca" w:date="2015-06-14T16:50:00Z">
              <w:rPr>
                <w:rFonts w:ascii="Times New Roman" w:hAnsi="Times New Roman"/>
              </w:rPr>
            </w:rPrChange>
          </w:rPr>
          <w:t>echo</w:t>
        </w:r>
        <w:proofErr w:type="spellEnd"/>
        <w:r w:rsidRPr="00FE5CC9">
          <w:rPr>
            <w:rFonts w:ascii="Times New Roman" w:hAnsi="Times New Roman"/>
            <w:i/>
            <w:sz w:val="24"/>
            <w:szCs w:val="24"/>
            <w:rPrChange w:id="5124" w:author="laca" w:date="2015-06-14T16:50:00Z">
              <w:rPr>
                <w:rFonts w:ascii="Times New Roman" w:hAnsi="Times New Roman"/>
              </w:rPr>
            </w:rPrChange>
          </w:rPr>
          <w:t>_</w:t>
        </w:r>
        <w:proofErr w:type="spellStart"/>
        <w:r w:rsidRPr="00FE5CC9">
          <w:rPr>
            <w:rFonts w:ascii="Times New Roman" w:hAnsi="Times New Roman"/>
            <w:i/>
            <w:sz w:val="24"/>
            <w:szCs w:val="24"/>
            <w:rPrChange w:id="5125" w:author="laca" w:date="2015-06-14T16:50:00Z">
              <w:rPr>
                <w:rFonts w:ascii="Times New Roman" w:hAnsi="Times New Roman"/>
              </w:rPr>
            </w:rPrChange>
          </w:rPr>
          <w:t>netif</w:t>
        </w:r>
        <w:proofErr w:type="spellEnd"/>
        <w:r w:rsidRPr="00FE5CC9">
          <w:rPr>
            <w:rFonts w:ascii="Times New Roman" w:hAnsi="Times New Roman"/>
            <w:i/>
            <w:sz w:val="24"/>
            <w:szCs w:val="24"/>
            <w:rPrChange w:id="5126" w:author="laca" w:date="2015-06-14T16:50:00Z">
              <w:rPr>
                <w:rFonts w:ascii="Times New Roman" w:hAnsi="Times New Roman"/>
              </w:rPr>
            </w:rPrChange>
          </w:rPr>
          <w:t xml:space="preserve">, </w:t>
        </w:r>
        <w:proofErr w:type="spellStart"/>
        <w:r w:rsidRPr="00FE5CC9">
          <w:rPr>
            <w:rFonts w:ascii="Times New Roman" w:hAnsi="Times New Roman"/>
            <w:i/>
            <w:sz w:val="24"/>
            <w:szCs w:val="24"/>
            <w:rPrChange w:id="5127" w:author="laca" w:date="2015-06-14T16:50:00Z">
              <w:rPr>
                <w:rFonts w:ascii="Times New Roman" w:hAnsi="Times New Roman"/>
              </w:rPr>
            </w:rPrChange>
          </w:rPr>
          <w:t>&amp;ipaddr</w:t>
        </w:r>
        <w:proofErr w:type="spellEnd"/>
        <w:r w:rsidRPr="00FE5CC9">
          <w:rPr>
            <w:rFonts w:ascii="Times New Roman" w:hAnsi="Times New Roman"/>
            <w:i/>
            <w:sz w:val="24"/>
            <w:szCs w:val="24"/>
            <w:rPrChange w:id="5128" w:author="laca" w:date="2015-06-14T16:50:00Z">
              <w:rPr>
                <w:rFonts w:ascii="Times New Roman" w:hAnsi="Times New Roman"/>
              </w:rPr>
            </w:rPrChange>
          </w:rPr>
          <w:t xml:space="preserve">, </w:t>
        </w:r>
        <w:proofErr w:type="spellStart"/>
        <w:r w:rsidRPr="00FE5CC9">
          <w:rPr>
            <w:rFonts w:ascii="Times New Roman" w:hAnsi="Times New Roman"/>
            <w:i/>
            <w:sz w:val="24"/>
            <w:szCs w:val="24"/>
            <w:rPrChange w:id="5129" w:author="laca" w:date="2015-06-14T16:50:00Z">
              <w:rPr>
                <w:rFonts w:ascii="Times New Roman" w:hAnsi="Times New Roman"/>
              </w:rPr>
            </w:rPrChange>
          </w:rPr>
          <w:t>&amp;netmask</w:t>
        </w:r>
        <w:proofErr w:type="spellEnd"/>
        <w:r w:rsidRPr="00FE5CC9">
          <w:rPr>
            <w:rFonts w:ascii="Times New Roman" w:hAnsi="Times New Roman"/>
            <w:i/>
            <w:sz w:val="24"/>
            <w:szCs w:val="24"/>
            <w:rPrChange w:id="5130" w:author="laca" w:date="2015-06-14T16:50:00Z">
              <w:rPr>
                <w:rFonts w:ascii="Times New Roman" w:hAnsi="Times New Roman"/>
              </w:rPr>
            </w:rPrChange>
          </w:rPr>
          <w:t>,</w:t>
        </w:r>
        <w:proofErr w:type="spellStart"/>
        <w:r w:rsidRPr="00FE5CC9">
          <w:rPr>
            <w:rFonts w:ascii="Times New Roman" w:hAnsi="Times New Roman"/>
            <w:i/>
            <w:sz w:val="24"/>
            <w:szCs w:val="24"/>
            <w:rPrChange w:id="5131" w:author="laca" w:date="2015-06-14T16:50:00Z">
              <w:rPr>
                <w:rFonts w:ascii="Times New Roman" w:hAnsi="Times New Roman"/>
              </w:rPr>
            </w:rPrChange>
          </w:rPr>
          <w:t>&amp;gw</w:t>
        </w:r>
        <w:proofErr w:type="spellEnd"/>
        <w:r w:rsidRPr="00FE5CC9">
          <w:rPr>
            <w:rFonts w:ascii="Times New Roman" w:hAnsi="Times New Roman"/>
            <w:i/>
            <w:sz w:val="24"/>
            <w:szCs w:val="24"/>
            <w:rPrChange w:id="5132" w:author="laca" w:date="2015-06-14T16:50:00Z">
              <w:rPr>
                <w:rFonts w:ascii="Times New Roman" w:hAnsi="Times New Roman"/>
              </w:rPr>
            </w:rPrChange>
          </w:rPr>
          <w:t xml:space="preserve">, </w:t>
        </w:r>
        <w:proofErr w:type="spellStart"/>
        <w:r w:rsidRPr="00FE5CC9">
          <w:rPr>
            <w:rFonts w:ascii="Times New Roman" w:hAnsi="Times New Roman"/>
            <w:i/>
            <w:sz w:val="24"/>
            <w:szCs w:val="24"/>
            <w:rPrChange w:id="5133" w:author="laca" w:date="2015-06-14T16:50:00Z">
              <w:rPr>
                <w:rFonts w:ascii="Times New Roman" w:hAnsi="Times New Roman"/>
              </w:rPr>
            </w:rPrChange>
          </w:rPr>
          <w:t>mac</w:t>
        </w:r>
        <w:proofErr w:type="spellEnd"/>
        <w:r w:rsidRPr="00FE5CC9">
          <w:rPr>
            <w:rFonts w:ascii="Times New Roman" w:hAnsi="Times New Roman"/>
            <w:i/>
            <w:sz w:val="24"/>
            <w:szCs w:val="24"/>
            <w:rPrChange w:id="5134" w:author="laca" w:date="2015-06-14T16:50:00Z">
              <w:rPr>
                <w:rFonts w:ascii="Times New Roman" w:hAnsi="Times New Roman"/>
              </w:rPr>
            </w:rPrChange>
          </w:rPr>
          <w:t>_</w:t>
        </w:r>
        <w:proofErr w:type="spellStart"/>
        <w:r w:rsidRPr="00FE5CC9">
          <w:rPr>
            <w:rFonts w:ascii="Times New Roman" w:hAnsi="Times New Roman"/>
            <w:i/>
            <w:sz w:val="24"/>
            <w:szCs w:val="24"/>
            <w:rPrChange w:id="5135" w:author="laca" w:date="2015-06-14T16:50:00Z">
              <w:rPr>
                <w:rFonts w:ascii="Times New Roman" w:hAnsi="Times New Roman"/>
              </w:rPr>
            </w:rPrChange>
          </w:rPr>
          <w:t>ethernet</w:t>
        </w:r>
        <w:proofErr w:type="spellEnd"/>
        <w:r w:rsidRPr="00FE5CC9">
          <w:rPr>
            <w:rFonts w:ascii="Times New Roman" w:hAnsi="Times New Roman"/>
            <w:i/>
            <w:sz w:val="24"/>
            <w:szCs w:val="24"/>
            <w:rPrChange w:id="5136" w:author="laca" w:date="2015-06-14T16:50:00Z">
              <w:rPr>
                <w:rFonts w:ascii="Times New Roman" w:hAnsi="Times New Roman"/>
              </w:rPr>
            </w:rPrChange>
          </w:rPr>
          <w:t>_</w:t>
        </w:r>
        <w:proofErr w:type="spellStart"/>
        <w:r w:rsidRPr="00FE5CC9">
          <w:rPr>
            <w:rFonts w:ascii="Times New Roman" w:hAnsi="Times New Roman"/>
            <w:i/>
            <w:sz w:val="24"/>
            <w:szCs w:val="24"/>
            <w:rPrChange w:id="5137" w:author="laca" w:date="2015-06-14T16:50:00Z">
              <w:rPr>
                <w:rFonts w:ascii="Times New Roman" w:hAnsi="Times New Roman"/>
              </w:rPr>
            </w:rPrChange>
          </w:rPr>
          <w:t>address</w:t>
        </w:r>
        <w:proofErr w:type="spellEnd"/>
        <w:r w:rsidRPr="00FE5CC9">
          <w:rPr>
            <w:rFonts w:ascii="Times New Roman" w:hAnsi="Times New Roman"/>
            <w:i/>
            <w:sz w:val="24"/>
            <w:szCs w:val="24"/>
            <w:rPrChange w:id="5138" w:author="laca" w:date="2015-06-14T16:50:00Z">
              <w:rPr>
                <w:rFonts w:ascii="Times New Roman" w:hAnsi="Times New Roman"/>
              </w:rPr>
            </w:rPrChange>
          </w:rPr>
          <w:t>,PLATFORM_EMAC_BASEADDR)</w:t>
        </w:r>
      </w:ins>
    </w:p>
    <w:p w14:paraId="01C2E346" w14:textId="373E011D" w:rsidR="00F81E3A" w:rsidRPr="00FE5CC9" w:rsidRDefault="00F81E3A" w:rsidP="00D601C6">
      <w:pPr>
        <w:spacing w:line="240" w:lineRule="auto"/>
        <w:rPr>
          <w:ins w:id="5139" w:author="laca" w:date="2015-06-14T13:19:00Z"/>
          <w:rFonts w:ascii="Times New Roman" w:hAnsi="Times New Roman"/>
          <w:i/>
          <w:sz w:val="24"/>
          <w:szCs w:val="24"/>
          <w:rPrChange w:id="5140" w:author="laca" w:date="2015-06-14T16:50:00Z">
            <w:rPr>
              <w:ins w:id="5141" w:author="laca" w:date="2015-06-14T13:19:00Z"/>
              <w:rFonts w:ascii="Times New Roman" w:hAnsi="Times New Roman"/>
              <w:sz w:val="18"/>
              <w:szCs w:val="18"/>
            </w:rPr>
          </w:rPrChange>
        </w:rPr>
        <w:pPrChange w:id="5142" w:author="laca" w:date="2015-06-14T16:20:00Z">
          <w:pPr/>
        </w:pPrChange>
      </w:pPr>
      <w:ins w:id="5143" w:author="laca" w:date="2015-06-14T13:15:00Z">
        <w:r w:rsidRPr="00FE5CC9">
          <w:rPr>
            <w:rFonts w:ascii="Times New Roman" w:hAnsi="Times New Roman"/>
            <w:i/>
            <w:sz w:val="24"/>
            <w:szCs w:val="24"/>
            <w:rPrChange w:id="5144" w:author="laca" w:date="2015-06-14T16:50:00Z">
              <w:rPr>
                <w:rFonts w:ascii="Times New Roman" w:hAnsi="Times New Roman"/>
              </w:rPr>
            </w:rPrChange>
          </w:rPr>
          <w:tab/>
        </w:r>
        <w:proofErr w:type="spellStart"/>
        <w:r w:rsidRPr="00FE5CC9">
          <w:rPr>
            <w:rFonts w:ascii="Times New Roman" w:hAnsi="Times New Roman"/>
            <w:i/>
            <w:sz w:val="24"/>
            <w:szCs w:val="24"/>
            <w:rPrChange w:id="5145" w:author="laca" w:date="2015-06-14T16:50:00Z">
              <w:rPr>
                <w:rFonts w:ascii="Times New Roman" w:hAnsi="Times New Roman"/>
              </w:rPr>
            </w:rPrChange>
          </w:rPr>
          <w:t>netif</w:t>
        </w:r>
        <w:proofErr w:type="spellEnd"/>
        <w:r w:rsidRPr="00FE5CC9">
          <w:rPr>
            <w:rFonts w:ascii="Times New Roman" w:hAnsi="Times New Roman"/>
            <w:i/>
            <w:sz w:val="24"/>
            <w:szCs w:val="24"/>
            <w:rPrChange w:id="5146" w:author="laca" w:date="2015-06-14T16:50:00Z">
              <w:rPr>
                <w:rFonts w:ascii="Times New Roman" w:hAnsi="Times New Roman"/>
              </w:rPr>
            </w:rPrChange>
          </w:rPr>
          <w:t>_</w:t>
        </w:r>
        <w:proofErr w:type="spellStart"/>
        <w:r w:rsidRPr="00FE5CC9">
          <w:rPr>
            <w:rFonts w:ascii="Times New Roman" w:hAnsi="Times New Roman"/>
            <w:i/>
            <w:sz w:val="24"/>
            <w:szCs w:val="24"/>
            <w:rPrChange w:id="5147" w:author="laca" w:date="2015-06-14T16:50:00Z">
              <w:rPr>
                <w:rFonts w:ascii="Times New Roman" w:hAnsi="Times New Roman"/>
              </w:rPr>
            </w:rPrChange>
          </w:rPr>
          <w:t>set</w:t>
        </w:r>
        <w:proofErr w:type="spellEnd"/>
        <w:r w:rsidRPr="00FE5CC9">
          <w:rPr>
            <w:rFonts w:ascii="Times New Roman" w:hAnsi="Times New Roman"/>
            <w:i/>
            <w:sz w:val="24"/>
            <w:szCs w:val="24"/>
            <w:rPrChange w:id="5148" w:author="laca" w:date="2015-06-14T16:50:00Z">
              <w:rPr>
                <w:rFonts w:ascii="Times New Roman" w:hAnsi="Times New Roman"/>
              </w:rPr>
            </w:rPrChange>
          </w:rPr>
          <w:t>_</w:t>
        </w:r>
        <w:proofErr w:type="spellStart"/>
        <w:proofErr w:type="gramStart"/>
        <w:r w:rsidRPr="00FE5CC9">
          <w:rPr>
            <w:rFonts w:ascii="Times New Roman" w:hAnsi="Times New Roman"/>
            <w:i/>
            <w:sz w:val="24"/>
            <w:szCs w:val="24"/>
            <w:rPrChange w:id="5149" w:author="laca" w:date="2015-06-14T16:50:00Z">
              <w:rPr>
                <w:rFonts w:ascii="Times New Roman" w:hAnsi="Times New Roman"/>
              </w:rPr>
            </w:rPrChange>
          </w:rPr>
          <w:t>default</w:t>
        </w:r>
        <w:proofErr w:type="spellEnd"/>
        <w:r w:rsidRPr="00FE5CC9">
          <w:rPr>
            <w:rFonts w:ascii="Times New Roman" w:hAnsi="Times New Roman"/>
            <w:i/>
            <w:sz w:val="24"/>
            <w:szCs w:val="24"/>
            <w:rPrChange w:id="5150" w:author="laca" w:date="2015-06-14T16:50:00Z">
              <w:rPr>
                <w:rFonts w:ascii="Times New Roman" w:hAnsi="Times New Roman"/>
              </w:rPr>
            </w:rPrChange>
          </w:rPr>
          <w:t>(</w:t>
        </w:r>
        <w:proofErr w:type="spellStart"/>
        <w:proofErr w:type="gramEnd"/>
        <w:r w:rsidRPr="00FE5CC9">
          <w:rPr>
            <w:rFonts w:ascii="Times New Roman" w:hAnsi="Times New Roman"/>
            <w:i/>
            <w:sz w:val="24"/>
            <w:szCs w:val="24"/>
            <w:rPrChange w:id="5151" w:author="laca" w:date="2015-06-14T16:50:00Z">
              <w:rPr>
                <w:rFonts w:ascii="Times New Roman" w:hAnsi="Times New Roman"/>
              </w:rPr>
            </w:rPrChange>
          </w:rPr>
          <w:t>echo</w:t>
        </w:r>
        <w:proofErr w:type="spellEnd"/>
        <w:r w:rsidRPr="00FE5CC9">
          <w:rPr>
            <w:rFonts w:ascii="Times New Roman" w:hAnsi="Times New Roman"/>
            <w:i/>
            <w:sz w:val="24"/>
            <w:szCs w:val="24"/>
            <w:rPrChange w:id="5152" w:author="laca" w:date="2015-06-14T16:50:00Z">
              <w:rPr>
                <w:rFonts w:ascii="Times New Roman" w:hAnsi="Times New Roman"/>
              </w:rPr>
            </w:rPrChange>
          </w:rPr>
          <w:t>_</w:t>
        </w:r>
        <w:proofErr w:type="spellStart"/>
        <w:r w:rsidRPr="00FE5CC9">
          <w:rPr>
            <w:rFonts w:ascii="Times New Roman" w:hAnsi="Times New Roman"/>
            <w:i/>
            <w:sz w:val="24"/>
            <w:szCs w:val="24"/>
            <w:rPrChange w:id="5153" w:author="laca" w:date="2015-06-14T16:50:00Z">
              <w:rPr>
                <w:rFonts w:ascii="Times New Roman" w:hAnsi="Times New Roman"/>
              </w:rPr>
            </w:rPrChange>
          </w:rPr>
          <w:t>netif</w:t>
        </w:r>
        <w:proofErr w:type="spellEnd"/>
        <w:r w:rsidRPr="00FE5CC9">
          <w:rPr>
            <w:rFonts w:ascii="Times New Roman" w:hAnsi="Times New Roman"/>
            <w:i/>
            <w:sz w:val="24"/>
            <w:szCs w:val="24"/>
            <w:rPrChange w:id="5154" w:author="laca" w:date="2015-06-14T16:50:00Z">
              <w:rPr>
                <w:rFonts w:ascii="Times New Roman" w:hAnsi="Times New Roman"/>
              </w:rPr>
            </w:rPrChange>
          </w:rPr>
          <w:t>);</w:t>
        </w:r>
      </w:ins>
    </w:p>
    <w:p w14:paraId="0E7B78B1" w14:textId="5B96DA42" w:rsidR="00F81E3A" w:rsidRPr="00FE5CC9" w:rsidRDefault="00F81E3A" w:rsidP="00D601C6">
      <w:pPr>
        <w:spacing w:line="240" w:lineRule="auto"/>
        <w:rPr>
          <w:ins w:id="5155" w:author="laca" w:date="2015-06-14T13:15:00Z"/>
          <w:rFonts w:ascii="Times New Roman" w:hAnsi="Times New Roman"/>
          <w:i/>
          <w:sz w:val="24"/>
          <w:szCs w:val="24"/>
          <w:rPrChange w:id="5156" w:author="laca" w:date="2015-06-14T16:50:00Z">
            <w:rPr>
              <w:ins w:id="5157" w:author="laca" w:date="2015-06-14T13:15:00Z"/>
              <w:rFonts w:ascii="Times New Roman" w:hAnsi="Times New Roman"/>
            </w:rPr>
          </w:rPrChange>
        </w:rPr>
        <w:pPrChange w:id="5158" w:author="laca" w:date="2015-06-14T16:20:00Z">
          <w:pPr/>
        </w:pPrChange>
      </w:pPr>
      <w:ins w:id="5159" w:author="laca" w:date="2015-06-14T13:15:00Z">
        <w:r w:rsidRPr="00FE5CC9">
          <w:rPr>
            <w:rFonts w:ascii="Times New Roman" w:hAnsi="Times New Roman"/>
            <w:i/>
            <w:sz w:val="24"/>
            <w:szCs w:val="24"/>
            <w:rPrChange w:id="5160" w:author="laca" w:date="2015-06-14T16:50:00Z">
              <w:rPr>
                <w:rFonts w:ascii="Times New Roman" w:hAnsi="Times New Roman"/>
              </w:rPr>
            </w:rPrChange>
          </w:rPr>
          <w:tab/>
        </w:r>
        <w:proofErr w:type="gramStart"/>
        <w:r w:rsidRPr="00FE5CC9">
          <w:rPr>
            <w:rFonts w:ascii="Times New Roman" w:hAnsi="Times New Roman"/>
            <w:i/>
            <w:sz w:val="24"/>
            <w:szCs w:val="24"/>
            <w:rPrChange w:id="5161" w:author="laca" w:date="2015-06-14T16:50:00Z">
              <w:rPr>
                <w:rFonts w:ascii="Times New Roman" w:hAnsi="Times New Roman"/>
              </w:rPr>
            </w:rPrChange>
          </w:rPr>
          <w:t>platform</w:t>
        </w:r>
        <w:proofErr w:type="gramEnd"/>
        <w:r w:rsidRPr="00FE5CC9">
          <w:rPr>
            <w:rFonts w:ascii="Times New Roman" w:hAnsi="Times New Roman"/>
            <w:i/>
            <w:sz w:val="24"/>
            <w:szCs w:val="24"/>
            <w:rPrChange w:id="5162" w:author="laca" w:date="2015-06-14T16:50:00Z">
              <w:rPr>
                <w:rFonts w:ascii="Times New Roman" w:hAnsi="Times New Roman"/>
              </w:rPr>
            </w:rPrChange>
          </w:rPr>
          <w:t>_</w:t>
        </w:r>
        <w:proofErr w:type="spellStart"/>
        <w:r w:rsidRPr="00FE5CC9">
          <w:rPr>
            <w:rFonts w:ascii="Times New Roman" w:hAnsi="Times New Roman"/>
            <w:i/>
            <w:sz w:val="24"/>
            <w:szCs w:val="24"/>
            <w:rPrChange w:id="5163" w:author="laca" w:date="2015-06-14T16:50:00Z">
              <w:rPr>
                <w:rFonts w:ascii="Times New Roman" w:hAnsi="Times New Roman"/>
              </w:rPr>
            </w:rPrChange>
          </w:rPr>
          <w:t>enable</w:t>
        </w:r>
        <w:proofErr w:type="spellEnd"/>
        <w:r w:rsidRPr="00FE5CC9">
          <w:rPr>
            <w:rFonts w:ascii="Times New Roman" w:hAnsi="Times New Roman"/>
            <w:i/>
            <w:sz w:val="24"/>
            <w:szCs w:val="24"/>
            <w:rPrChange w:id="5164" w:author="laca" w:date="2015-06-14T16:50:00Z">
              <w:rPr>
                <w:rFonts w:ascii="Times New Roman" w:hAnsi="Times New Roman"/>
              </w:rPr>
            </w:rPrChange>
          </w:rPr>
          <w:t>_</w:t>
        </w:r>
        <w:proofErr w:type="spellStart"/>
        <w:r w:rsidRPr="00FE5CC9">
          <w:rPr>
            <w:rFonts w:ascii="Times New Roman" w:hAnsi="Times New Roman"/>
            <w:i/>
            <w:sz w:val="24"/>
            <w:szCs w:val="24"/>
            <w:rPrChange w:id="5165" w:author="laca" w:date="2015-06-14T16:50:00Z">
              <w:rPr>
                <w:rFonts w:ascii="Times New Roman" w:hAnsi="Times New Roman"/>
              </w:rPr>
            </w:rPrChange>
          </w:rPr>
          <w:t>interrupts</w:t>
        </w:r>
        <w:proofErr w:type="spellEnd"/>
        <w:r w:rsidRPr="00FE5CC9">
          <w:rPr>
            <w:rFonts w:ascii="Times New Roman" w:hAnsi="Times New Roman"/>
            <w:i/>
            <w:sz w:val="24"/>
            <w:szCs w:val="24"/>
            <w:rPrChange w:id="5166" w:author="laca" w:date="2015-06-14T16:50:00Z">
              <w:rPr>
                <w:rFonts w:ascii="Times New Roman" w:hAnsi="Times New Roman"/>
              </w:rPr>
            </w:rPrChange>
          </w:rPr>
          <w:t>();</w:t>
        </w:r>
      </w:ins>
    </w:p>
    <w:p w14:paraId="1466B24B" w14:textId="77777777" w:rsidR="00D601C6" w:rsidRPr="00FE5CC9" w:rsidRDefault="00F81E3A" w:rsidP="00D601C6">
      <w:pPr>
        <w:spacing w:line="240" w:lineRule="auto"/>
        <w:rPr>
          <w:ins w:id="5167" w:author="laca" w:date="2015-06-14T16:33:00Z"/>
          <w:rFonts w:ascii="Times New Roman" w:hAnsi="Times New Roman"/>
          <w:i/>
          <w:sz w:val="24"/>
          <w:szCs w:val="24"/>
          <w:rPrChange w:id="5168" w:author="laca" w:date="2015-06-14T16:50:00Z">
            <w:rPr>
              <w:ins w:id="5169" w:author="laca" w:date="2015-06-14T16:33:00Z"/>
              <w:rFonts w:ascii="Times New Roman" w:hAnsi="Times New Roman"/>
              <w:i/>
              <w:sz w:val="24"/>
              <w:szCs w:val="24"/>
            </w:rPr>
          </w:rPrChange>
        </w:rPr>
        <w:pPrChange w:id="5170" w:author="laca" w:date="2015-06-14T16:20:00Z">
          <w:pPr>
            <w:autoSpaceDE w:val="0"/>
            <w:autoSpaceDN w:val="0"/>
            <w:adjustRightInd w:val="0"/>
            <w:spacing w:after="0" w:line="240" w:lineRule="auto"/>
          </w:pPr>
        </w:pPrChange>
      </w:pPr>
      <w:ins w:id="5171" w:author="laca" w:date="2015-06-14T13:15:00Z">
        <w:r w:rsidRPr="00FE5CC9">
          <w:rPr>
            <w:rFonts w:ascii="Times New Roman" w:hAnsi="Times New Roman"/>
            <w:i/>
            <w:sz w:val="24"/>
            <w:szCs w:val="24"/>
            <w:rPrChange w:id="5172" w:author="laca" w:date="2015-06-14T16:50:00Z">
              <w:rPr>
                <w:rFonts w:ascii="Times New Roman" w:hAnsi="Times New Roman"/>
              </w:rPr>
            </w:rPrChange>
          </w:rPr>
          <w:tab/>
        </w:r>
        <w:proofErr w:type="spellStart"/>
        <w:r w:rsidRPr="00FE5CC9">
          <w:rPr>
            <w:rFonts w:ascii="Times New Roman" w:hAnsi="Times New Roman"/>
            <w:i/>
            <w:sz w:val="24"/>
            <w:szCs w:val="24"/>
            <w:rPrChange w:id="5173" w:author="laca" w:date="2015-06-14T16:50:00Z">
              <w:rPr>
                <w:rFonts w:ascii="Times New Roman" w:hAnsi="Times New Roman"/>
              </w:rPr>
            </w:rPrChange>
          </w:rPr>
          <w:t>netif</w:t>
        </w:r>
        <w:proofErr w:type="spellEnd"/>
        <w:r w:rsidRPr="00FE5CC9">
          <w:rPr>
            <w:rFonts w:ascii="Times New Roman" w:hAnsi="Times New Roman"/>
            <w:i/>
            <w:sz w:val="24"/>
            <w:szCs w:val="24"/>
            <w:rPrChange w:id="5174" w:author="laca" w:date="2015-06-14T16:50:00Z">
              <w:rPr>
                <w:rFonts w:ascii="Times New Roman" w:hAnsi="Times New Roman"/>
              </w:rPr>
            </w:rPrChange>
          </w:rPr>
          <w:t>_</w:t>
        </w:r>
        <w:proofErr w:type="spellStart"/>
        <w:r w:rsidRPr="00FE5CC9">
          <w:rPr>
            <w:rFonts w:ascii="Times New Roman" w:hAnsi="Times New Roman"/>
            <w:i/>
            <w:sz w:val="24"/>
            <w:szCs w:val="24"/>
            <w:rPrChange w:id="5175" w:author="laca" w:date="2015-06-14T16:50:00Z">
              <w:rPr>
                <w:rFonts w:ascii="Times New Roman" w:hAnsi="Times New Roman"/>
              </w:rPr>
            </w:rPrChange>
          </w:rPr>
          <w:t>set</w:t>
        </w:r>
        <w:proofErr w:type="spellEnd"/>
        <w:r w:rsidRPr="00FE5CC9">
          <w:rPr>
            <w:rFonts w:ascii="Times New Roman" w:hAnsi="Times New Roman"/>
            <w:i/>
            <w:sz w:val="24"/>
            <w:szCs w:val="24"/>
            <w:rPrChange w:id="5176" w:author="laca" w:date="2015-06-14T16:50:00Z">
              <w:rPr>
                <w:rFonts w:ascii="Times New Roman" w:hAnsi="Times New Roman"/>
              </w:rPr>
            </w:rPrChange>
          </w:rPr>
          <w:t>_</w:t>
        </w:r>
        <w:proofErr w:type="spellStart"/>
        <w:proofErr w:type="gramStart"/>
        <w:r w:rsidRPr="00FE5CC9">
          <w:rPr>
            <w:rFonts w:ascii="Times New Roman" w:hAnsi="Times New Roman"/>
            <w:i/>
            <w:sz w:val="24"/>
            <w:szCs w:val="24"/>
            <w:rPrChange w:id="5177" w:author="laca" w:date="2015-06-14T16:50:00Z">
              <w:rPr>
                <w:rFonts w:ascii="Times New Roman" w:hAnsi="Times New Roman"/>
              </w:rPr>
            </w:rPrChange>
          </w:rPr>
          <w:t>up</w:t>
        </w:r>
        <w:proofErr w:type="spellEnd"/>
        <w:r w:rsidRPr="00FE5CC9">
          <w:rPr>
            <w:rFonts w:ascii="Times New Roman" w:hAnsi="Times New Roman"/>
            <w:i/>
            <w:sz w:val="24"/>
            <w:szCs w:val="24"/>
            <w:rPrChange w:id="5178" w:author="laca" w:date="2015-06-14T16:50:00Z">
              <w:rPr>
                <w:rFonts w:ascii="Times New Roman" w:hAnsi="Times New Roman"/>
              </w:rPr>
            </w:rPrChange>
          </w:rPr>
          <w:t>(</w:t>
        </w:r>
        <w:proofErr w:type="spellStart"/>
        <w:proofErr w:type="gramEnd"/>
        <w:r w:rsidRPr="00FE5CC9">
          <w:rPr>
            <w:rFonts w:ascii="Times New Roman" w:hAnsi="Times New Roman"/>
            <w:i/>
            <w:sz w:val="24"/>
            <w:szCs w:val="24"/>
            <w:rPrChange w:id="5179" w:author="laca" w:date="2015-06-14T16:50:00Z">
              <w:rPr>
                <w:rFonts w:ascii="Times New Roman" w:hAnsi="Times New Roman"/>
              </w:rPr>
            </w:rPrChange>
          </w:rPr>
          <w:t>echo</w:t>
        </w:r>
        <w:proofErr w:type="spellEnd"/>
        <w:r w:rsidRPr="00FE5CC9">
          <w:rPr>
            <w:rFonts w:ascii="Times New Roman" w:hAnsi="Times New Roman"/>
            <w:i/>
            <w:sz w:val="24"/>
            <w:szCs w:val="24"/>
            <w:rPrChange w:id="5180" w:author="laca" w:date="2015-06-14T16:50:00Z">
              <w:rPr>
                <w:rFonts w:ascii="Times New Roman" w:hAnsi="Times New Roman"/>
              </w:rPr>
            </w:rPrChange>
          </w:rPr>
          <w:t>_</w:t>
        </w:r>
        <w:proofErr w:type="spellStart"/>
        <w:r w:rsidRPr="00FE5CC9">
          <w:rPr>
            <w:rFonts w:ascii="Times New Roman" w:hAnsi="Times New Roman"/>
            <w:i/>
            <w:sz w:val="24"/>
            <w:szCs w:val="24"/>
            <w:rPrChange w:id="5181" w:author="laca" w:date="2015-06-14T16:50:00Z">
              <w:rPr>
                <w:rFonts w:ascii="Times New Roman" w:hAnsi="Times New Roman"/>
              </w:rPr>
            </w:rPrChange>
          </w:rPr>
          <w:t>netif</w:t>
        </w:r>
        <w:proofErr w:type="spellEnd"/>
        <w:r w:rsidRPr="00FE5CC9">
          <w:rPr>
            <w:rFonts w:ascii="Times New Roman" w:hAnsi="Times New Roman"/>
            <w:i/>
            <w:sz w:val="24"/>
            <w:szCs w:val="24"/>
            <w:rPrChange w:id="5182" w:author="laca" w:date="2015-06-14T16:50:00Z">
              <w:rPr>
                <w:rFonts w:ascii="Times New Roman" w:hAnsi="Times New Roman"/>
              </w:rPr>
            </w:rPrChange>
          </w:rPr>
          <w:t>);</w:t>
        </w:r>
      </w:ins>
    </w:p>
    <w:p w14:paraId="78FD0620" w14:textId="77777777" w:rsidR="005A3170" w:rsidRPr="00FE5CC9" w:rsidRDefault="005A3170" w:rsidP="00D601C6">
      <w:pPr>
        <w:spacing w:line="240" w:lineRule="auto"/>
        <w:rPr>
          <w:ins w:id="5183" w:author="laca" w:date="2015-06-14T16:21:00Z"/>
          <w:rFonts w:ascii="Times New Roman" w:hAnsi="Times New Roman"/>
          <w:i/>
          <w:sz w:val="24"/>
          <w:szCs w:val="24"/>
          <w:rPrChange w:id="5184" w:author="laca" w:date="2015-06-14T16:50:00Z">
            <w:rPr>
              <w:ins w:id="5185" w:author="laca" w:date="2015-06-14T16:21:00Z"/>
              <w:rFonts w:ascii="Times New Roman" w:hAnsi="Times New Roman"/>
              <w:i/>
              <w:sz w:val="24"/>
              <w:szCs w:val="24"/>
            </w:rPr>
          </w:rPrChange>
        </w:rPr>
        <w:pPrChange w:id="5186" w:author="laca" w:date="2015-06-14T16:20:00Z">
          <w:pPr>
            <w:autoSpaceDE w:val="0"/>
            <w:autoSpaceDN w:val="0"/>
            <w:adjustRightInd w:val="0"/>
            <w:spacing w:after="0" w:line="240" w:lineRule="auto"/>
          </w:pPr>
        </w:pPrChange>
      </w:pPr>
    </w:p>
    <w:moveFromRangeStart w:id="5187" w:author="laca" w:date="2015-06-14T16:20:00Z" w:name="move422062143"/>
    <w:p w14:paraId="09E0D436" w14:textId="42D2B2EC" w:rsidR="00D601C6" w:rsidRPr="00FE5CC9" w:rsidRDefault="00D601C6" w:rsidP="00D601C6">
      <w:pPr>
        <w:spacing w:line="240" w:lineRule="auto"/>
        <w:rPr>
          <w:ins w:id="5188" w:author="laca" w:date="2015-06-14T16:21:00Z"/>
          <w:rFonts w:ascii="Times New Roman" w:hAnsi="Times New Roman"/>
          <w:b/>
          <w:sz w:val="24"/>
          <w:szCs w:val="24"/>
          <w:rPrChange w:id="5189" w:author="laca" w:date="2015-06-14T16:50:00Z">
            <w:rPr>
              <w:ins w:id="5190" w:author="laca" w:date="2015-06-14T16:21:00Z"/>
              <w:rFonts w:ascii="Times New Roman" w:hAnsi="Times New Roman"/>
              <w:b/>
              <w:sz w:val="24"/>
              <w:szCs w:val="24"/>
            </w:rPr>
          </w:rPrChange>
        </w:rPr>
        <w:pPrChange w:id="5191" w:author="laca" w:date="2015-06-14T16:20:00Z">
          <w:pPr>
            <w:autoSpaceDE w:val="0"/>
            <w:autoSpaceDN w:val="0"/>
            <w:adjustRightInd w:val="0"/>
            <w:spacing w:after="0" w:line="240" w:lineRule="auto"/>
          </w:pPr>
        </w:pPrChange>
      </w:pPr>
      <w:moveFrom w:id="5192" w:author="laca" w:date="2015-06-14T16:20:00Z">
        <w:r w:rsidRPr="00FE5CC9" w:rsidDel="00D601C6">
          <w:rPr>
            <w:rFonts w:ascii="Courier New" w:hAnsi="Courier New" w:cs="Courier New"/>
            <w:i/>
            <w:noProof/>
            <w:color w:val="000000"/>
            <w:sz w:val="24"/>
            <w:szCs w:val="24"/>
            <w:rPrChange w:id="5193" w:author="laca" w:date="2015-06-14T16:50:00Z">
              <w:rPr>
                <w:rFonts w:ascii="Courier New" w:hAnsi="Courier New" w:cs="Courier New"/>
                <w:i/>
                <w:noProof/>
                <w:color w:val="000000"/>
                <w:sz w:val="24"/>
                <w:szCs w:val="24"/>
                <w:lang w:val="en-US"/>
              </w:rPr>
            </w:rPrChange>
          </w:rPr>
        </w:r>
        <w:r w:rsidRPr="00FE5CC9" w:rsidDel="00D601C6">
          <w:rPr>
            <w:rFonts w:ascii="Times New Roman" w:hAnsi="Times New Roman"/>
            <w:b/>
            <w:sz w:val="24"/>
            <w:szCs w:val="24"/>
            <w:rPrChange w:id="5194" w:author="laca" w:date="2015-06-14T16:50:00Z">
              <w:rPr>
                <w:rFonts w:ascii="Times New Roman" w:hAnsi="Times New Roman"/>
                <w:b/>
                <w:sz w:val="24"/>
                <w:szCs w:val="24"/>
              </w:rPr>
            </w:rPrChange>
          </w:rPr>
          <w:pict w14:anchorId="229D1006">
            <v:shape id="_x0000_s1249" type="#_x0000_t202" style="width:385.8pt;height:308.55pt;mso-left-percent:-10001;mso-top-percent:-10001;mso-position-horizontal:absolute;mso-position-horizontal-relative:char;mso-position-vertical:absolute;mso-position-vertical-relative:line;mso-left-percent:-10001;mso-top-percent:-10001">
              <v:textbox style="mso-next-textbox:#_x0000_s1249">
                <w:txbxContent>
                  <w:tbl>
                    <w:tblPr>
                      <w:tblStyle w:val="PlainTable1"/>
                      <w:tblW w:w="7488" w:type="dxa"/>
                      <w:tblLook w:val="04A0" w:firstRow="1" w:lastRow="0" w:firstColumn="1" w:lastColumn="0" w:noHBand="0" w:noVBand="1"/>
                    </w:tblPr>
                    <w:tblGrid>
                      <w:gridCol w:w="900"/>
                      <w:gridCol w:w="6588"/>
                      <w:tblGridChange w:id="5195">
                        <w:tblGrid>
                          <w:gridCol w:w="900"/>
                          <w:gridCol w:w="6588"/>
                        </w:tblGrid>
                      </w:tblGridChange>
                    </w:tblGrid>
                    <w:tr w:rsidR="00D601C6" w:rsidRPr="00C82F41" w14:paraId="2695ED18" w14:textId="77777777" w:rsidTr="00D601C6">
                      <w:trPr>
                        <w:cnfStyle w:val="100000000000" w:firstRow="1" w:lastRow="0" w:firstColumn="0" w:lastColumn="0" w:oddVBand="0" w:evenVBand="0" w:oddHBand="0" w:evenHBand="0" w:firstRowFirstColumn="0" w:firstRowLastColumn="0" w:lastRowFirstColumn="0" w:lastRowLastColumn="0"/>
                        <w:ins w:id="5196"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D9FFA75" w14:textId="77777777" w:rsidR="008C6933" w:rsidRPr="006A34EB" w:rsidRDefault="008C6933" w:rsidP="008C6933">
                          <w:pPr>
                            <w:pStyle w:val="ListParagraph"/>
                            <w:numPr>
                              <w:ilvl w:val="0"/>
                              <w:numId w:val="8"/>
                            </w:numPr>
                            <w:autoSpaceDE w:val="0"/>
                            <w:autoSpaceDN w:val="0"/>
                            <w:adjustRightInd w:val="0"/>
                            <w:rPr>
                              <w:ins w:id="5197" w:author="laca" w:date="2015-06-14T16:16:00Z"/>
                              <w:rFonts w:ascii="Courier New" w:hAnsi="Courier New" w:cs="Courier New"/>
                              <w:color w:val="000000" w:themeColor="text1"/>
                              <w:sz w:val="20"/>
                              <w:szCs w:val="20"/>
                              <w:lang w:val="en-US"/>
                            </w:rPr>
                          </w:pPr>
                        </w:p>
                      </w:tc>
                      <w:tc>
                        <w:tcPr>
                          <w:tcW w:w="6588" w:type="dxa"/>
                        </w:tcPr>
                        <w:p w14:paraId="0D5834F2" w14:textId="77777777" w:rsidR="008C6933" w:rsidRDefault="008C6933" w:rsidP="008C6933">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5198" w:author="laca" w:date="2015-06-14T16:16:00Z"/>
                              <w:rFonts w:ascii="Courier New" w:hAnsi="Courier New" w:cs="Courier New"/>
                              <w:color w:val="000000"/>
                              <w:sz w:val="20"/>
                              <w:szCs w:val="20"/>
                              <w:lang w:val="en-US"/>
                            </w:rPr>
                          </w:pPr>
                          <w:proofErr w:type="spellStart"/>
                          <w:ins w:id="5199" w:author="laca" w:date="2015-06-14T16:16:00Z">
                            <w:r w:rsidRPr="00C82F41">
                              <w:rPr>
                                <w:rFonts w:ascii="Courier New" w:hAnsi="Courier New" w:cs="Courier New"/>
                                <w:b w:val="0"/>
                                <w:bCs w:val="0"/>
                                <w:color w:val="7F0055"/>
                                <w:sz w:val="20"/>
                                <w:szCs w:val="20"/>
                                <w:lang w:val="en-US"/>
                              </w:rPr>
                              <w:t>int</w:t>
                            </w:r>
                            <w:proofErr w:type="spellEnd"/>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ins>
                        </w:p>
                        <w:p w14:paraId="0BF3E49C" w14:textId="77777777" w:rsidR="008C6933" w:rsidRPr="00C82F41" w:rsidRDefault="008C6933" w:rsidP="008C6933">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5200" w:author="laca" w:date="2015-06-14T16:16:00Z"/>
                              <w:rFonts w:ascii="Courier New" w:hAnsi="Courier New" w:cs="Courier New"/>
                              <w:sz w:val="20"/>
                              <w:szCs w:val="20"/>
                              <w:lang w:val="en-US"/>
                            </w:rPr>
                          </w:pPr>
                        </w:p>
                      </w:tc>
                    </w:tr>
                    <w:tr w:rsidR="00D601C6" w:rsidRPr="00C82F41" w14:paraId="2D7721BA" w14:textId="77777777" w:rsidTr="00D601C6">
                      <w:trPr>
                        <w:cnfStyle w:val="000000100000" w:firstRow="0" w:lastRow="0" w:firstColumn="0" w:lastColumn="0" w:oddVBand="0" w:evenVBand="0" w:oddHBand="1" w:evenHBand="0" w:firstRowFirstColumn="0" w:firstRowLastColumn="0" w:lastRowFirstColumn="0" w:lastRowLastColumn="0"/>
                        <w:ins w:id="5201"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60B582F0" w14:textId="77777777" w:rsidR="008C6933" w:rsidRPr="006A34EB" w:rsidRDefault="008C6933" w:rsidP="008C6933">
                          <w:pPr>
                            <w:pStyle w:val="ListParagraph"/>
                            <w:numPr>
                              <w:ilvl w:val="0"/>
                              <w:numId w:val="8"/>
                            </w:numPr>
                            <w:autoSpaceDE w:val="0"/>
                            <w:autoSpaceDN w:val="0"/>
                            <w:adjustRightInd w:val="0"/>
                            <w:rPr>
                              <w:ins w:id="5202" w:author="laca" w:date="2015-06-14T16:16:00Z"/>
                              <w:rFonts w:ascii="Courier New" w:hAnsi="Courier New" w:cs="Courier New"/>
                              <w:color w:val="000000" w:themeColor="text1"/>
                              <w:sz w:val="20"/>
                              <w:szCs w:val="20"/>
                              <w:lang w:val="en-US"/>
                            </w:rPr>
                          </w:pPr>
                        </w:p>
                      </w:tc>
                      <w:tc>
                        <w:tcPr>
                          <w:tcW w:w="6588" w:type="dxa"/>
                        </w:tcPr>
                        <w:p w14:paraId="2E6D2D7F"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03" w:author="laca" w:date="2015-06-14T16:16:00Z"/>
                              <w:rFonts w:ascii="Courier New" w:hAnsi="Courier New" w:cs="Courier New"/>
                              <w:sz w:val="20"/>
                              <w:szCs w:val="20"/>
                              <w:lang w:val="en-US"/>
                            </w:rPr>
                          </w:pPr>
                          <w:ins w:id="5204" w:author="laca" w:date="2015-06-14T16:16:00Z">
                            <w:r w:rsidRPr="00C82F41">
                              <w:rPr>
                                <w:rFonts w:ascii="Courier New" w:hAnsi="Courier New" w:cs="Courier New"/>
                                <w:color w:val="000000"/>
                                <w:sz w:val="20"/>
                                <w:szCs w:val="20"/>
                                <w:lang w:val="en-US"/>
                              </w:rPr>
                              <w:t>{</w:t>
                            </w:r>
                          </w:ins>
                        </w:p>
                      </w:tc>
                    </w:tr>
                    <w:tr w:rsidR="00D601C6" w:rsidRPr="00C82F41" w14:paraId="5C2D1E26" w14:textId="77777777" w:rsidTr="00D601C6">
                      <w:trPr>
                        <w:ins w:id="5205"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E55A613" w14:textId="77777777" w:rsidR="008C6933" w:rsidRPr="006A34EB" w:rsidRDefault="008C6933" w:rsidP="008C6933">
                          <w:pPr>
                            <w:pStyle w:val="ListParagraph"/>
                            <w:numPr>
                              <w:ilvl w:val="0"/>
                              <w:numId w:val="8"/>
                            </w:numPr>
                            <w:autoSpaceDE w:val="0"/>
                            <w:autoSpaceDN w:val="0"/>
                            <w:adjustRightInd w:val="0"/>
                            <w:rPr>
                              <w:ins w:id="5206" w:author="laca" w:date="2015-06-14T16:16:00Z"/>
                              <w:rFonts w:ascii="Courier New" w:hAnsi="Courier New" w:cs="Courier New"/>
                              <w:color w:val="000000" w:themeColor="text1"/>
                              <w:sz w:val="20"/>
                              <w:szCs w:val="20"/>
                              <w:lang w:val="en-US"/>
                            </w:rPr>
                          </w:pPr>
                        </w:p>
                      </w:tc>
                      <w:tc>
                        <w:tcPr>
                          <w:tcW w:w="6588" w:type="dxa"/>
                        </w:tcPr>
                        <w:p w14:paraId="46D10802"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07" w:author="laca" w:date="2015-06-14T16:16:00Z"/>
                              <w:rFonts w:ascii="Courier New" w:hAnsi="Courier New" w:cs="Courier New"/>
                              <w:sz w:val="20"/>
                              <w:szCs w:val="20"/>
                              <w:lang w:val="en-US"/>
                            </w:rPr>
                          </w:pPr>
                          <w:proofErr w:type="spellStart"/>
                          <w:ins w:id="5208" w:author="laca" w:date="2015-06-14T16:16:00Z">
                            <w:r w:rsidRPr="00C82F41">
                              <w:rPr>
                                <w:rFonts w:ascii="Courier New" w:hAnsi="Courier New" w:cs="Courier New"/>
                                <w:color w:val="005032"/>
                                <w:sz w:val="20"/>
                                <w:szCs w:val="20"/>
                                <w:lang w:val="en-US"/>
                              </w:rPr>
                              <w:t>err_t</w:t>
                            </w:r>
                            <w:proofErr w:type="spellEnd"/>
                            <w:r w:rsidRPr="00C82F41">
                              <w:rPr>
                                <w:rFonts w:ascii="Courier New" w:hAnsi="Courier New" w:cs="Courier New"/>
                                <w:color w:val="000000"/>
                                <w:sz w:val="20"/>
                                <w:szCs w:val="20"/>
                                <w:lang w:val="en-US"/>
                              </w:rPr>
                              <w:t xml:space="preserve"> err;</w:t>
                            </w:r>
                          </w:ins>
                        </w:p>
                      </w:tc>
                    </w:tr>
                    <w:tr w:rsidR="00D601C6" w:rsidRPr="00C82F41" w14:paraId="51F3F69B" w14:textId="77777777" w:rsidTr="00D601C6">
                      <w:trPr>
                        <w:cnfStyle w:val="000000100000" w:firstRow="0" w:lastRow="0" w:firstColumn="0" w:lastColumn="0" w:oddVBand="0" w:evenVBand="0" w:oddHBand="1" w:evenHBand="0" w:firstRowFirstColumn="0" w:firstRowLastColumn="0" w:lastRowFirstColumn="0" w:lastRowLastColumn="0"/>
                        <w:ins w:id="5209"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9EA8773" w14:textId="77777777" w:rsidR="008C6933" w:rsidRPr="006A34EB" w:rsidRDefault="008C6933" w:rsidP="008C6933">
                          <w:pPr>
                            <w:pStyle w:val="ListParagraph"/>
                            <w:numPr>
                              <w:ilvl w:val="0"/>
                              <w:numId w:val="8"/>
                            </w:numPr>
                            <w:autoSpaceDE w:val="0"/>
                            <w:autoSpaceDN w:val="0"/>
                            <w:adjustRightInd w:val="0"/>
                            <w:rPr>
                              <w:ins w:id="5210" w:author="laca" w:date="2015-06-14T16:16:00Z"/>
                              <w:rFonts w:ascii="Courier New" w:hAnsi="Courier New" w:cs="Courier New"/>
                              <w:color w:val="000000" w:themeColor="text1"/>
                              <w:sz w:val="20"/>
                              <w:szCs w:val="20"/>
                              <w:lang w:val="en-US"/>
                            </w:rPr>
                          </w:pPr>
                        </w:p>
                      </w:tc>
                      <w:tc>
                        <w:tcPr>
                          <w:tcW w:w="6588" w:type="dxa"/>
                        </w:tcPr>
                        <w:p w14:paraId="455B12FB"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11" w:author="laca" w:date="2015-06-14T16:16:00Z"/>
                              <w:rFonts w:ascii="Courier New" w:hAnsi="Courier New" w:cs="Courier New"/>
                              <w:sz w:val="20"/>
                              <w:szCs w:val="20"/>
                              <w:lang w:val="en-US"/>
                            </w:rPr>
                          </w:pPr>
                          <w:ins w:id="5212" w:author="laca" w:date="2015-06-14T16:16:00Z">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ins>
                        </w:p>
                      </w:tc>
                    </w:tr>
                    <w:tr w:rsidR="00D601C6" w:rsidRPr="00C82F41" w14:paraId="66406488" w14:textId="77777777" w:rsidTr="00D601C6">
                      <w:trPr>
                        <w:ins w:id="5213"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174886D5" w14:textId="77777777" w:rsidR="008C6933" w:rsidRPr="006A34EB" w:rsidRDefault="008C6933" w:rsidP="008C6933">
                          <w:pPr>
                            <w:pStyle w:val="ListParagraph"/>
                            <w:numPr>
                              <w:ilvl w:val="0"/>
                              <w:numId w:val="8"/>
                            </w:numPr>
                            <w:autoSpaceDE w:val="0"/>
                            <w:autoSpaceDN w:val="0"/>
                            <w:adjustRightInd w:val="0"/>
                            <w:rPr>
                              <w:ins w:id="5214" w:author="laca" w:date="2015-06-14T16:16:00Z"/>
                              <w:rFonts w:ascii="Courier New" w:hAnsi="Courier New" w:cs="Courier New"/>
                              <w:color w:val="000000" w:themeColor="text1"/>
                              <w:sz w:val="20"/>
                              <w:szCs w:val="20"/>
                              <w:lang w:val="en-US"/>
                            </w:rPr>
                          </w:pPr>
                        </w:p>
                      </w:tc>
                      <w:tc>
                        <w:tcPr>
                          <w:tcW w:w="6588" w:type="dxa"/>
                        </w:tcPr>
                        <w:p w14:paraId="546949C8"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15" w:author="laca" w:date="2015-06-14T16:16:00Z"/>
                              <w:rFonts w:ascii="Courier New" w:hAnsi="Courier New" w:cs="Courier New"/>
                              <w:sz w:val="20"/>
                              <w:szCs w:val="20"/>
                              <w:lang w:val="en-US"/>
                            </w:rPr>
                          </w:pPr>
                          <w:proofErr w:type="spellStart"/>
                          <w:ins w:id="5216" w:author="laca" w:date="2015-06-14T16:16:00Z">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xml:space="preserve"> = </w:t>
                            </w:r>
                            <w:proofErr w:type="spellStart"/>
                            <w:r w:rsidRPr="00C82F41">
                              <w:rPr>
                                <w:rFonts w:ascii="Courier New" w:hAnsi="Courier New" w:cs="Courier New"/>
                                <w:color w:val="000000"/>
                                <w:sz w:val="20"/>
                                <w:szCs w:val="20"/>
                                <w:lang w:val="en-US"/>
                              </w:rPr>
                              <w:t>tcp_new</w:t>
                            </w:r>
                            <w:proofErr w:type="spellEnd"/>
                            <w:r w:rsidRPr="00C82F41">
                              <w:rPr>
                                <w:rFonts w:ascii="Courier New" w:hAnsi="Courier New" w:cs="Courier New"/>
                                <w:color w:val="000000"/>
                                <w:sz w:val="20"/>
                                <w:szCs w:val="20"/>
                                <w:lang w:val="en-US"/>
                              </w:rPr>
                              <w:t>();</w:t>
                            </w:r>
                          </w:ins>
                        </w:p>
                      </w:tc>
                    </w:tr>
                    <w:tr w:rsidR="00D601C6" w:rsidRPr="00C82F41" w14:paraId="6955AC5C" w14:textId="77777777" w:rsidTr="00D601C6">
                      <w:trPr>
                        <w:cnfStyle w:val="000000100000" w:firstRow="0" w:lastRow="0" w:firstColumn="0" w:lastColumn="0" w:oddVBand="0" w:evenVBand="0" w:oddHBand="1" w:evenHBand="0" w:firstRowFirstColumn="0" w:firstRowLastColumn="0" w:lastRowFirstColumn="0" w:lastRowLastColumn="0"/>
                        <w:ins w:id="5217"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F5D9E4E" w14:textId="77777777" w:rsidR="008C6933" w:rsidRPr="006A34EB" w:rsidRDefault="008C6933" w:rsidP="008C6933">
                          <w:pPr>
                            <w:pStyle w:val="ListParagraph"/>
                            <w:numPr>
                              <w:ilvl w:val="0"/>
                              <w:numId w:val="8"/>
                            </w:numPr>
                            <w:autoSpaceDE w:val="0"/>
                            <w:autoSpaceDN w:val="0"/>
                            <w:adjustRightInd w:val="0"/>
                            <w:rPr>
                              <w:ins w:id="5218" w:author="laca" w:date="2015-06-14T16:16:00Z"/>
                              <w:rFonts w:ascii="Courier New" w:hAnsi="Courier New" w:cs="Courier New"/>
                              <w:color w:val="000000" w:themeColor="text1"/>
                              <w:sz w:val="20"/>
                              <w:szCs w:val="20"/>
                              <w:lang w:val="en-US"/>
                            </w:rPr>
                          </w:pPr>
                        </w:p>
                      </w:tc>
                      <w:tc>
                        <w:tcPr>
                          <w:tcW w:w="6588" w:type="dxa"/>
                        </w:tcPr>
                        <w:p w14:paraId="558EFB90"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19" w:author="laca" w:date="2015-06-14T16:16:00Z"/>
                              <w:rFonts w:ascii="Courier New" w:hAnsi="Courier New" w:cs="Courier New"/>
                              <w:sz w:val="20"/>
                              <w:szCs w:val="20"/>
                              <w:lang w:val="en-US"/>
                            </w:rPr>
                          </w:pPr>
                          <w:ins w:id="5220" w:author="laca" w:date="2015-06-14T16:16:00Z">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w:t>
                            </w:r>
                          </w:ins>
                        </w:p>
                      </w:tc>
                    </w:tr>
                    <w:tr w:rsidR="00D601C6" w:rsidRPr="00C82F41" w14:paraId="40485E86" w14:textId="77777777" w:rsidTr="00D601C6">
                      <w:trPr>
                        <w:ins w:id="5221"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16C23897" w14:textId="77777777" w:rsidR="008C6933" w:rsidRPr="006A34EB" w:rsidRDefault="008C6933" w:rsidP="008C6933">
                          <w:pPr>
                            <w:pStyle w:val="ListParagraph"/>
                            <w:numPr>
                              <w:ilvl w:val="0"/>
                              <w:numId w:val="8"/>
                            </w:numPr>
                            <w:autoSpaceDE w:val="0"/>
                            <w:autoSpaceDN w:val="0"/>
                            <w:adjustRightInd w:val="0"/>
                            <w:rPr>
                              <w:ins w:id="5222" w:author="laca" w:date="2015-06-14T16:16:00Z"/>
                              <w:rFonts w:ascii="Courier New" w:hAnsi="Courier New" w:cs="Courier New"/>
                              <w:color w:val="000000" w:themeColor="text1"/>
                              <w:sz w:val="20"/>
                              <w:szCs w:val="20"/>
                              <w:lang w:val="en-US"/>
                            </w:rPr>
                          </w:pPr>
                        </w:p>
                      </w:tc>
                      <w:tc>
                        <w:tcPr>
                          <w:tcW w:w="6588" w:type="dxa"/>
                        </w:tcPr>
                        <w:p w14:paraId="3401B34D"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23" w:author="laca" w:date="2015-06-14T16:16:00Z"/>
                              <w:rFonts w:ascii="Courier New" w:hAnsi="Courier New" w:cs="Courier New"/>
                              <w:sz w:val="20"/>
                              <w:szCs w:val="20"/>
                              <w:lang w:val="en-US"/>
                            </w:rPr>
                          </w:pPr>
                          <w:proofErr w:type="spellStart"/>
                          <w:ins w:id="5224" w:author="laca" w:date="2015-06-14T16:16:00Z">
                            <w:r w:rsidRPr="00C82F41">
                              <w:rPr>
                                <w:rFonts w:ascii="Courier New" w:hAnsi="Courier New" w:cs="Courier New"/>
                                <w:color w:val="000000"/>
                                <w:sz w:val="20"/>
                                <w:szCs w:val="20"/>
                                <w:lang w:val="en-US"/>
                              </w:rPr>
                              <w:t>xil_</w:t>
                            </w:r>
                            <w:proofErr w:type="gramStart"/>
                            <w:r w:rsidRPr="00C82F41">
                              <w:rPr>
                                <w:rFonts w:ascii="Courier New" w:hAnsi="Courier New" w:cs="Courier New"/>
                                <w:color w:val="000000"/>
                                <w:sz w:val="20"/>
                                <w:szCs w:val="20"/>
                                <w:lang w:val="en-US"/>
                              </w:rPr>
                              <w:t>printf</w:t>
                            </w:r>
                            <w:proofErr w:type="spellEnd"/>
                            <w:r w:rsidRPr="00C82F41">
                              <w:rPr>
                                <w:rFonts w:ascii="Courier New" w:hAnsi="Courier New" w:cs="Courier New"/>
                                <w:color w:val="000000"/>
                                <w:sz w:val="20"/>
                                <w:szCs w:val="20"/>
                                <w:lang w:val="en-US"/>
                              </w:rPr>
                              <w:t>(</w:t>
                            </w:r>
                            <w:proofErr w:type="gramEnd"/>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ins>
                        </w:p>
                      </w:tc>
                    </w:tr>
                    <w:tr w:rsidR="00D601C6" w:rsidRPr="00C82F41" w14:paraId="57967068" w14:textId="77777777" w:rsidTr="00D601C6">
                      <w:trPr>
                        <w:cnfStyle w:val="000000100000" w:firstRow="0" w:lastRow="0" w:firstColumn="0" w:lastColumn="0" w:oddVBand="0" w:evenVBand="0" w:oddHBand="1" w:evenHBand="0" w:firstRowFirstColumn="0" w:firstRowLastColumn="0" w:lastRowFirstColumn="0" w:lastRowLastColumn="0"/>
                        <w:ins w:id="5225"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335F1472" w14:textId="77777777" w:rsidR="008C6933" w:rsidRPr="006A34EB" w:rsidRDefault="008C6933" w:rsidP="008C6933">
                          <w:pPr>
                            <w:pStyle w:val="ListParagraph"/>
                            <w:numPr>
                              <w:ilvl w:val="0"/>
                              <w:numId w:val="8"/>
                            </w:numPr>
                            <w:autoSpaceDE w:val="0"/>
                            <w:autoSpaceDN w:val="0"/>
                            <w:adjustRightInd w:val="0"/>
                            <w:rPr>
                              <w:ins w:id="5226" w:author="laca" w:date="2015-06-14T16:16:00Z"/>
                              <w:rFonts w:ascii="Courier New" w:hAnsi="Courier New" w:cs="Courier New"/>
                              <w:color w:val="000000" w:themeColor="text1"/>
                              <w:sz w:val="20"/>
                              <w:szCs w:val="20"/>
                              <w:lang w:val="en-US"/>
                            </w:rPr>
                          </w:pPr>
                        </w:p>
                      </w:tc>
                      <w:tc>
                        <w:tcPr>
                          <w:tcW w:w="6588" w:type="dxa"/>
                        </w:tcPr>
                        <w:p w14:paraId="61A0241E"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27" w:author="laca" w:date="2015-06-14T16:16:00Z"/>
                              <w:rFonts w:ascii="Courier New" w:hAnsi="Courier New" w:cs="Courier New"/>
                              <w:sz w:val="20"/>
                              <w:szCs w:val="20"/>
                              <w:lang w:val="en-US"/>
                            </w:rPr>
                          </w:pPr>
                          <w:ins w:id="5228" w:author="laca" w:date="2015-06-14T16:16:00Z">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ins>
                        </w:p>
                      </w:tc>
                    </w:tr>
                    <w:tr w:rsidR="00D601C6" w:rsidRPr="00C82F41" w14:paraId="2E735D3A" w14:textId="77777777" w:rsidTr="00D601C6">
                      <w:trPr>
                        <w:ins w:id="5229"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16339FF" w14:textId="77777777" w:rsidR="008C6933" w:rsidRPr="006A34EB" w:rsidRDefault="008C6933" w:rsidP="008C6933">
                          <w:pPr>
                            <w:pStyle w:val="ListParagraph"/>
                            <w:numPr>
                              <w:ilvl w:val="0"/>
                              <w:numId w:val="8"/>
                            </w:numPr>
                            <w:autoSpaceDE w:val="0"/>
                            <w:autoSpaceDN w:val="0"/>
                            <w:adjustRightInd w:val="0"/>
                            <w:rPr>
                              <w:ins w:id="5230" w:author="laca" w:date="2015-06-14T16:16:00Z"/>
                              <w:rFonts w:ascii="Courier New" w:hAnsi="Courier New" w:cs="Courier New"/>
                              <w:color w:val="000000" w:themeColor="text1"/>
                              <w:sz w:val="20"/>
                              <w:szCs w:val="20"/>
                              <w:lang w:val="en-US"/>
                            </w:rPr>
                          </w:pPr>
                        </w:p>
                      </w:tc>
                      <w:tc>
                        <w:tcPr>
                          <w:tcW w:w="6588" w:type="dxa"/>
                        </w:tcPr>
                        <w:p w14:paraId="16B4BAEA"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31" w:author="laca" w:date="2015-06-14T16:16:00Z"/>
                              <w:rFonts w:ascii="Courier New" w:hAnsi="Courier New" w:cs="Courier New"/>
                              <w:sz w:val="20"/>
                              <w:szCs w:val="20"/>
                              <w:lang w:val="en-US"/>
                            </w:rPr>
                          </w:pPr>
                          <w:ins w:id="5232" w:author="laca" w:date="2015-06-14T16:16:00Z">
                            <w:r w:rsidRPr="00C82F41">
                              <w:rPr>
                                <w:rFonts w:ascii="Courier New" w:hAnsi="Courier New" w:cs="Courier New"/>
                                <w:color w:val="000000"/>
                                <w:sz w:val="20"/>
                                <w:szCs w:val="20"/>
                                <w:lang w:val="en-US"/>
                              </w:rPr>
                              <w:t xml:space="preserve">err = </w:t>
                            </w:r>
                            <w:proofErr w:type="spellStart"/>
                            <w:r w:rsidRPr="00C82F41">
                              <w:rPr>
                                <w:rFonts w:ascii="Courier New" w:hAnsi="Courier New" w:cs="Courier New"/>
                                <w:color w:val="000000"/>
                                <w:sz w:val="20"/>
                                <w:szCs w:val="20"/>
                                <w:lang w:val="en-US"/>
                              </w:rPr>
                              <w:t>tcp_bind</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IP_ADDR_ANY, port);</w:t>
                            </w:r>
                          </w:ins>
                        </w:p>
                      </w:tc>
                    </w:tr>
                    <w:tr w:rsidR="00D601C6" w:rsidRPr="00C82F41" w14:paraId="1B06FE46" w14:textId="77777777" w:rsidTr="00D601C6">
                      <w:trPr>
                        <w:cnfStyle w:val="000000100000" w:firstRow="0" w:lastRow="0" w:firstColumn="0" w:lastColumn="0" w:oddVBand="0" w:evenVBand="0" w:oddHBand="1" w:evenHBand="0" w:firstRowFirstColumn="0" w:firstRowLastColumn="0" w:lastRowFirstColumn="0" w:lastRowLastColumn="0"/>
                        <w:ins w:id="5233"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1ACC5915" w14:textId="77777777" w:rsidR="008C6933" w:rsidRPr="006A34EB" w:rsidRDefault="008C6933" w:rsidP="008C6933">
                          <w:pPr>
                            <w:pStyle w:val="ListParagraph"/>
                            <w:numPr>
                              <w:ilvl w:val="0"/>
                              <w:numId w:val="8"/>
                            </w:numPr>
                            <w:autoSpaceDE w:val="0"/>
                            <w:autoSpaceDN w:val="0"/>
                            <w:adjustRightInd w:val="0"/>
                            <w:rPr>
                              <w:ins w:id="5234" w:author="laca" w:date="2015-06-14T16:16:00Z"/>
                              <w:rFonts w:ascii="Courier New" w:hAnsi="Courier New" w:cs="Courier New"/>
                              <w:color w:val="000000" w:themeColor="text1"/>
                              <w:sz w:val="20"/>
                              <w:szCs w:val="20"/>
                              <w:lang w:val="en-US"/>
                            </w:rPr>
                          </w:pPr>
                        </w:p>
                      </w:tc>
                      <w:tc>
                        <w:tcPr>
                          <w:tcW w:w="6588" w:type="dxa"/>
                        </w:tcPr>
                        <w:p w14:paraId="2C823A65"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35" w:author="laca" w:date="2015-06-14T16:16:00Z"/>
                              <w:rFonts w:ascii="Courier New" w:hAnsi="Courier New" w:cs="Courier New"/>
                              <w:sz w:val="20"/>
                              <w:szCs w:val="20"/>
                              <w:lang w:val="en-US"/>
                            </w:rPr>
                          </w:pPr>
                          <w:ins w:id="5236" w:author="laca" w:date="2015-06-14T16:16:00Z">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ins>
                        </w:p>
                      </w:tc>
                    </w:tr>
                    <w:tr w:rsidR="00D601C6" w:rsidRPr="00C82F41" w14:paraId="6F12C841" w14:textId="77777777" w:rsidTr="00D601C6">
                      <w:trPr>
                        <w:ins w:id="5237"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76558524" w14:textId="77777777" w:rsidR="008C6933" w:rsidRPr="006A34EB" w:rsidRDefault="008C6933" w:rsidP="008C6933">
                          <w:pPr>
                            <w:pStyle w:val="ListParagraph"/>
                            <w:numPr>
                              <w:ilvl w:val="0"/>
                              <w:numId w:val="8"/>
                            </w:numPr>
                            <w:autoSpaceDE w:val="0"/>
                            <w:autoSpaceDN w:val="0"/>
                            <w:adjustRightInd w:val="0"/>
                            <w:rPr>
                              <w:ins w:id="5238" w:author="laca" w:date="2015-06-14T16:16:00Z"/>
                              <w:rFonts w:ascii="Courier New" w:hAnsi="Courier New" w:cs="Courier New"/>
                              <w:color w:val="000000" w:themeColor="text1"/>
                              <w:sz w:val="20"/>
                              <w:szCs w:val="20"/>
                              <w:lang w:val="en-US"/>
                            </w:rPr>
                          </w:pPr>
                        </w:p>
                      </w:tc>
                      <w:tc>
                        <w:tcPr>
                          <w:tcW w:w="6588" w:type="dxa"/>
                        </w:tcPr>
                        <w:p w14:paraId="49E19B62"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39" w:author="laca" w:date="2015-06-14T16:16:00Z"/>
                              <w:rFonts w:ascii="Courier New" w:hAnsi="Courier New" w:cs="Courier New"/>
                              <w:sz w:val="20"/>
                              <w:szCs w:val="20"/>
                              <w:lang w:val="en-US"/>
                            </w:rPr>
                          </w:pPr>
                          <w:proofErr w:type="spellStart"/>
                          <w:ins w:id="5240" w:author="laca" w:date="2015-06-14T16:16:00Z">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ins>
                        </w:p>
                      </w:tc>
                    </w:tr>
                    <w:tr w:rsidR="00D601C6" w:rsidRPr="00C82F41" w14:paraId="2368D1C1" w14:textId="77777777" w:rsidTr="00D601C6">
                      <w:trPr>
                        <w:cnfStyle w:val="000000100000" w:firstRow="0" w:lastRow="0" w:firstColumn="0" w:lastColumn="0" w:oddVBand="0" w:evenVBand="0" w:oddHBand="1" w:evenHBand="0" w:firstRowFirstColumn="0" w:firstRowLastColumn="0" w:lastRowFirstColumn="0" w:lastRowLastColumn="0"/>
                        <w:ins w:id="5241"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3E9954A8" w14:textId="77777777" w:rsidR="008C6933" w:rsidRPr="006A34EB" w:rsidRDefault="008C6933" w:rsidP="008C6933">
                          <w:pPr>
                            <w:pStyle w:val="ListParagraph"/>
                            <w:numPr>
                              <w:ilvl w:val="0"/>
                              <w:numId w:val="8"/>
                            </w:numPr>
                            <w:autoSpaceDE w:val="0"/>
                            <w:autoSpaceDN w:val="0"/>
                            <w:adjustRightInd w:val="0"/>
                            <w:rPr>
                              <w:ins w:id="5242" w:author="laca" w:date="2015-06-14T16:16:00Z"/>
                              <w:rFonts w:ascii="Courier New" w:hAnsi="Courier New" w:cs="Courier New"/>
                              <w:color w:val="000000" w:themeColor="text1"/>
                              <w:sz w:val="20"/>
                              <w:szCs w:val="20"/>
                              <w:lang w:val="en-US"/>
                            </w:rPr>
                          </w:pPr>
                        </w:p>
                      </w:tc>
                      <w:tc>
                        <w:tcPr>
                          <w:tcW w:w="6588" w:type="dxa"/>
                        </w:tcPr>
                        <w:p w14:paraId="1B51925E"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43" w:author="laca" w:date="2015-06-14T16:16:00Z"/>
                              <w:rFonts w:ascii="Courier New" w:hAnsi="Courier New" w:cs="Courier New"/>
                              <w:sz w:val="20"/>
                              <w:szCs w:val="20"/>
                              <w:lang w:val="en-US"/>
                            </w:rPr>
                          </w:pPr>
                          <w:ins w:id="5244" w:author="laca" w:date="2015-06-14T16:16:00Z">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ins>
                        </w:p>
                      </w:tc>
                    </w:tr>
                    <w:tr w:rsidR="00D601C6" w:rsidRPr="00C82F41" w14:paraId="06FA88A9" w14:textId="77777777" w:rsidTr="00D601C6">
                      <w:trPr>
                        <w:ins w:id="5245"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07439609" w14:textId="77777777" w:rsidR="008C6933" w:rsidRPr="006A34EB" w:rsidRDefault="008C6933" w:rsidP="008C6933">
                          <w:pPr>
                            <w:pStyle w:val="ListParagraph"/>
                            <w:numPr>
                              <w:ilvl w:val="0"/>
                              <w:numId w:val="8"/>
                            </w:numPr>
                            <w:autoSpaceDE w:val="0"/>
                            <w:autoSpaceDN w:val="0"/>
                            <w:adjustRightInd w:val="0"/>
                            <w:rPr>
                              <w:ins w:id="5246" w:author="laca" w:date="2015-06-14T16:16:00Z"/>
                              <w:rFonts w:ascii="Courier New" w:hAnsi="Courier New" w:cs="Courier New"/>
                              <w:color w:val="000000" w:themeColor="text1"/>
                              <w:sz w:val="20"/>
                              <w:szCs w:val="20"/>
                              <w:lang w:val="en-US"/>
                            </w:rPr>
                          </w:pPr>
                        </w:p>
                      </w:tc>
                      <w:tc>
                        <w:tcPr>
                          <w:tcW w:w="6588" w:type="dxa"/>
                        </w:tcPr>
                        <w:p w14:paraId="46DF7E3B"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47" w:author="laca" w:date="2015-06-14T16:16:00Z"/>
                              <w:rFonts w:ascii="Courier New" w:hAnsi="Courier New" w:cs="Courier New"/>
                              <w:sz w:val="20"/>
                              <w:szCs w:val="20"/>
                              <w:lang w:val="en-US"/>
                            </w:rPr>
                          </w:pPr>
                          <w:proofErr w:type="spellStart"/>
                          <w:ins w:id="5248" w:author="laca" w:date="2015-06-14T16:16:00Z">
                            <w:r w:rsidRPr="00C82F41">
                              <w:rPr>
                                <w:rFonts w:ascii="Courier New" w:hAnsi="Courier New" w:cs="Courier New"/>
                                <w:color w:val="000000"/>
                                <w:sz w:val="20"/>
                                <w:szCs w:val="20"/>
                                <w:lang w:val="en-US"/>
                              </w:rPr>
                              <w:t>tcp_arg</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NULL);</w:t>
                            </w:r>
                          </w:ins>
                        </w:p>
                      </w:tc>
                    </w:tr>
                    <w:tr w:rsidR="00D601C6" w:rsidRPr="00C82F41" w14:paraId="3A1AEF03" w14:textId="77777777" w:rsidTr="00D601C6">
                      <w:trPr>
                        <w:cnfStyle w:val="000000100000" w:firstRow="0" w:lastRow="0" w:firstColumn="0" w:lastColumn="0" w:oddVBand="0" w:evenVBand="0" w:oddHBand="1" w:evenHBand="0" w:firstRowFirstColumn="0" w:firstRowLastColumn="0" w:lastRowFirstColumn="0" w:lastRowLastColumn="0"/>
                        <w:ins w:id="5249"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54596C19" w14:textId="77777777" w:rsidR="008C6933" w:rsidRPr="006A34EB" w:rsidRDefault="008C6933" w:rsidP="008C6933">
                          <w:pPr>
                            <w:pStyle w:val="ListParagraph"/>
                            <w:numPr>
                              <w:ilvl w:val="0"/>
                              <w:numId w:val="8"/>
                            </w:numPr>
                            <w:autoSpaceDE w:val="0"/>
                            <w:autoSpaceDN w:val="0"/>
                            <w:adjustRightInd w:val="0"/>
                            <w:rPr>
                              <w:ins w:id="5250" w:author="laca" w:date="2015-06-14T16:16:00Z"/>
                              <w:rFonts w:ascii="Courier New" w:hAnsi="Courier New" w:cs="Courier New"/>
                              <w:color w:val="000000" w:themeColor="text1"/>
                              <w:sz w:val="20"/>
                              <w:szCs w:val="20"/>
                              <w:lang w:val="en-US"/>
                            </w:rPr>
                          </w:pPr>
                        </w:p>
                      </w:tc>
                      <w:tc>
                        <w:tcPr>
                          <w:tcW w:w="6588" w:type="dxa"/>
                        </w:tcPr>
                        <w:p w14:paraId="0594D779"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51" w:author="laca" w:date="2015-06-14T16:16:00Z"/>
                              <w:rFonts w:ascii="Courier New" w:hAnsi="Courier New" w:cs="Courier New"/>
                              <w:sz w:val="20"/>
                              <w:szCs w:val="20"/>
                              <w:lang w:val="en-US"/>
                            </w:rPr>
                          </w:pPr>
                          <w:proofErr w:type="spellStart"/>
                          <w:ins w:id="5252" w:author="laca" w:date="2015-06-14T16:16:00Z">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xml:space="preserve"> = </w:t>
                            </w:r>
                            <w:proofErr w:type="spellStart"/>
                            <w:r w:rsidRPr="00C82F41">
                              <w:rPr>
                                <w:rFonts w:ascii="Courier New" w:hAnsi="Courier New" w:cs="Courier New"/>
                                <w:color w:val="000000"/>
                                <w:sz w:val="20"/>
                                <w:szCs w:val="20"/>
                                <w:lang w:val="en-US"/>
                              </w:rPr>
                              <w:t>tcp_listen</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w:t>
                            </w:r>
                          </w:ins>
                        </w:p>
                      </w:tc>
                    </w:tr>
                    <w:tr w:rsidR="00D601C6" w:rsidRPr="00C82F41" w14:paraId="255DB1EB" w14:textId="77777777" w:rsidTr="00D601C6">
                      <w:trPr>
                        <w:ins w:id="5253"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36500674" w14:textId="77777777" w:rsidR="008C6933" w:rsidRPr="006A34EB" w:rsidRDefault="008C6933" w:rsidP="008C6933">
                          <w:pPr>
                            <w:pStyle w:val="ListParagraph"/>
                            <w:numPr>
                              <w:ilvl w:val="0"/>
                              <w:numId w:val="8"/>
                            </w:numPr>
                            <w:autoSpaceDE w:val="0"/>
                            <w:autoSpaceDN w:val="0"/>
                            <w:adjustRightInd w:val="0"/>
                            <w:rPr>
                              <w:ins w:id="5254" w:author="laca" w:date="2015-06-14T16:16:00Z"/>
                              <w:rFonts w:ascii="Courier New" w:hAnsi="Courier New" w:cs="Courier New"/>
                              <w:color w:val="000000" w:themeColor="text1"/>
                              <w:sz w:val="20"/>
                              <w:szCs w:val="20"/>
                              <w:lang w:val="en-US"/>
                            </w:rPr>
                          </w:pPr>
                        </w:p>
                      </w:tc>
                      <w:tc>
                        <w:tcPr>
                          <w:tcW w:w="6588" w:type="dxa"/>
                        </w:tcPr>
                        <w:p w14:paraId="37146B1B"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55" w:author="laca" w:date="2015-06-14T16:16:00Z"/>
                              <w:rFonts w:ascii="Courier New" w:hAnsi="Courier New" w:cs="Courier New"/>
                              <w:sz w:val="20"/>
                              <w:szCs w:val="20"/>
                              <w:lang w:val="en-US"/>
                            </w:rPr>
                          </w:pPr>
                          <w:ins w:id="5256" w:author="laca" w:date="2015-06-14T16:16:00Z">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w:t>
                            </w:r>
                          </w:ins>
                        </w:p>
                      </w:tc>
                    </w:tr>
                    <w:tr w:rsidR="00D601C6" w:rsidRPr="00C82F41" w14:paraId="76EF7026" w14:textId="77777777" w:rsidTr="00D601C6">
                      <w:trPr>
                        <w:cnfStyle w:val="000000100000" w:firstRow="0" w:lastRow="0" w:firstColumn="0" w:lastColumn="0" w:oddVBand="0" w:evenVBand="0" w:oddHBand="1" w:evenHBand="0" w:firstRowFirstColumn="0" w:firstRowLastColumn="0" w:lastRowFirstColumn="0" w:lastRowLastColumn="0"/>
                        <w:ins w:id="5257"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167F4650" w14:textId="77777777" w:rsidR="008C6933" w:rsidRPr="006A34EB" w:rsidRDefault="008C6933" w:rsidP="008C6933">
                          <w:pPr>
                            <w:pStyle w:val="ListParagraph"/>
                            <w:numPr>
                              <w:ilvl w:val="0"/>
                              <w:numId w:val="8"/>
                            </w:numPr>
                            <w:autoSpaceDE w:val="0"/>
                            <w:autoSpaceDN w:val="0"/>
                            <w:adjustRightInd w:val="0"/>
                            <w:rPr>
                              <w:ins w:id="5258" w:author="laca" w:date="2015-06-14T16:16:00Z"/>
                              <w:rFonts w:ascii="Courier New" w:hAnsi="Courier New" w:cs="Courier New"/>
                              <w:color w:val="000000" w:themeColor="text1"/>
                              <w:sz w:val="20"/>
                              <w:szCs w:val="20"/>
                              <w:lang w:val="en-US"/>
                            </w:rPr>
                          </w:pPr>
                        </w:p>
                      </w:tc>
                      <w:tc>
                        <w:tcPr>
                          <w:tcW w:w="6588" w:type="dxa"/>
                        </w:tcPr>
                        <w:p w14:paraId="2BB9188C"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59" w:author="laca" w:date="2015-06-14T16:16:00Z"/>
                              <w:rFonts w:ascii="Courier New" w:hAnsi="Courier New" w:cs="Courier New"/>
                              <w:sz w:val="20"/>
                              <w:szCs w:val="20"/>
                              <w:lang w:val="en-US"/>
                            </w:rPr>
                          </w:pPr>
                          <w:proofErr w:type="spellStart"/>
                          <w:ins w:id="5260" w:author="laca" w:date="2015-06-14T16:16:00Z">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 xml:space="preserve">"Out of memory while </w:t>
                            </w:r>
                            <w:proofErr w:type="spellStart"/>
                            <w:r w:rsidRPr="00C82F41">
                              <w:rPr>
                                <w:rFonts w:ascii="Courier New" w:hAnsi="Courier New" w:cs="Courier New"/>
                                <w:color w:val="2A00FF"/>
                                <w:sz w:val="20"/>
                                <w:szCs w:val="20"/>
                                <w:lang w:val="en-US"/>
                              </w:rPr>
                              <w:t>tcp_listen</w:t>
                            </w:r>
                            <w:proofErr w:type="spellEnd"/>
                            <w:r w:rsidRPr="00C82F41">
                              <w:rPr>
                                <w:rFonts w:ascii="Courier New" w:hAnsi="Courier New" w:cs="Courier New"/>
                                <w:color w:val="2A00FF"/>
                                <w:sz w:val="20"/>
                                <w:szCs w:val="20"/>
                                <w:lang w:val="en-US"/>
                              </w:rPr>
                              <w:t>\n\r"</w:t>
                            </w:r>
                            <w:r w:rsidRPr="00C82F41">
                              <w:rPr>
                                <w:rFonts w:ascii="Courier New" w:hAnsi="Courier New" w:cs="Courier New"/>
                                <w:color w:val="000000"/>
                                <w:sz w:val="20"/>
                                <w:szCs w:val="20"/>
                                <w:lang w:val="en-US"/>
                              </w:rPr>
                              <w:t>);</w:t>
                            </w:r>
                          </w:ins>
                        </w:p>
                      </w:tc>
                    </w:tr>
                    <w:tr w:rsidR="00D601C6" w:rsidRPr="00C82F41" w14:paraId="41BF55B7" w14:textId="77777777" w:rsidTr="00D601C6">
                      <w:trPr>
                        <w:ins w:id="5261"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5AAE51F9" w14:textId="77777777" w:rsidR="008C6933" w:rsidRPr="006A34EB" w:rsidRDefault="008C6933" w:rsidP="008C6933">
                          <w:pPr>
                            <w:pStyle w:val="ListParagraph"/>
                            <w:numPr>
                              <w:ilvl w:val="0"/>
                              <w:numId w:val="8"/>
                            </w:numPr>
                            <w:autoSpaceDE w:val="0"/>
                            <w:autoSpaceDN w:val="0"/>
                            <w:adjustRightInd w:val="0"/>
                            <w:rPr>
                              <w:ins w:id="5262" w:author="laca" w:date="2015-06-14T16:16:00Z"/>
                              <w:rFonts w:ascii="Courier New" w:hAnsi="Courier New" w:cs="Courier New"/>
                              <w:color w:val="000000" w:themeColor="text1"/>
                              <w:sz w:val="20"/>
                              <w:szCs w:val="20"/>
                              <w:lang w:val="en-US"/>
                            </w:rPr>
                          </w:pPr>
                        </w:p>
                      </w:tc>
                      <w:tc>
                        <w:tcPr>
                          <w:tcW w:w="6588" w:type="dxa"/>
                        </w:tcPr>
                        <w:p w14:paraId="6C8B9426"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63" w:author="laca" w:date="2015-06-14T16:16:00Z"/>
                              <w:rFonts w:ascii="Courier New" w:hAnsi="Courier New" w:cs="Courier New"/>
                              <w:sz w:val="20"/>
                              <w:szCs w:val="20"/>
                              <w:lang w:val="en-US"/>
                            </w:rPr>
                          </w:pPr>
                          <w:ins w:id="5264" w:author="laca" w:date="2015-06-14T16:16:00Z">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ins>
                        </w:p>
                      </w:tc>
                    </w:tr>
                    <w:tr w:rsidR="00D601C6" w:rsidRPr="00C82F41" w14:paraId="01471240" w14:textId="77777777" w:rsidTr="00D601C6">
                      <w:trPr>
                        <w:cnfStyle w:val="000000100000" w:firstRow="0" w:lastRow="0" w:firstColumn="0" w:lastColumn="0" w:oddVBand="0" w:evenVBand="0" w:oddHBand="1" w:evenHBand="0" w:firstRowFirstColumn="0" w:firstRowLastColumn="0" w:lastRowFirstColumn="0" w:lastRowLastColumn="0"/>
                        <w:ins w:id="5265"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64481423" w14:textId="77777777" w:rsidR="008C6933" w:rsidRPr="006A34EB" w:rsidRDefault="008C6933" w:rsidP="008C6933">
                          <w:pPr>
                            <w:pStyle w:val="ListParagraph"/>
                            <w:numPr>
                              <w:ilvl w:val="0"/>
                              <w:numId w:val="8"/>
                            </w:numPr>
                            <w:autoSpaceDE w:val="0"/>
                            <w:autoSpaceDN w:val="0"/>
                            <w:adjustRightInd w:val="0"/>
                            <w:rPr>
                              <w:ins w:id="5266" w:author="laca" w:date="2015-06-14T16:16:00Z"/>
                              <w:rFonts w:ascii="Courier New" w:hAnsi="Courier New" w:cs="Courier New"/>
                              <w:color w:val="000000" w:themeColor="text1"/>
                              <w:sz w:val="20"/>
                              <w:szCs w:val="20"/>
                              <w:lang w:val="en-US"/>
                            </w:rPr>
                          </w:pPr>
                        </w:p>
                      </w:tc>
                      <w:tc>
                        <w:tcPr>
                          <w:tcW w:w="6588" w:type="dxa"/>
                        </w:tcPr>
                        <w:p w14:paraId="3C396792"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67" w:author="laca" w:date="2015-06-14T16:16:00Z"/>
                              <w:rFonts w:ascii="Courier New" w:hAnsi="Courier New" w:cs="Courier New"/>
                              <w:sz w:val="20"/>
                              <w:szCs w:val="20"/>
                              <w:lang w:val="en-US"/>
                            </w:rPr>
                          </w:pPr>
                          <w:proofErr w:type="spellStart"/>
                          <w:ins w:id="5268" w:author="laca" w:date="2015-06-14T16:16:00Z">
                            <w:r w:rsidRPr="00C82F41">
                              <w:rPr>
                                <w:rFonts w:ascii="Courier New" w:hAnsi="Courier New" w:cs="Courier New"/>
                                <w:color w:val="000000"/>
                                <w:sz w:val="20"/>
                                <w:szCs w:val="20"/>
                                <w:lang w:val="en-US"/>
                              </w:rPr>
                              <w:t>tcp_accept</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accept_callback9);</w:t>
                            </w:r>
                          </w:ins>
                        </w:p>
                      </w:tc>
                    </w:tr>
                    <w:tr w:rsidR="00D601C6" w:rsidRPr="00C82F41" w14:paraId="5681B75F" w14:textId="77777777" w:rsidTr="00D601C6">
                      <w:trPr>
                        <w:ins w:id="5269"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1E93DC4C" w14:textId="77777777" w:rsidR="008C6933" w:rsidRPr="006A34EB" w:rsidRDefault="008C6933" w:rsidP="008C6933">
                          <w:pPr>
                            <w:pStyle w:val="ListParagraph"/>
                            <w:numPr>
                              <w:ilvl w:val="0"/>
                              <w:numId w:val="8"/>
                            </w:numPr>
                            <w:autoSpaceDE w:val="0"/>
                            <w:autoSpaceDN w:val="0"/>
                            <w:adjustRightInd w:val="0"/>
                            <w:rPr>
                              <w:ins w:id="5270" w:author="laca" w:date="2015-06-14T16:16:00Z"/>
                              <w:rFonts w:ascii="Courier New" w:hAnsi="Courier New" w:cs="Courier New"/>
                              <w:color w:val="000000" w:themeColor="text1"/>
                              <w:sz w:val="20"/>
                              <w:szCs w:val="20"/>
                              <w:lang w:val="en-US"/>
                            </w:rPr>
                          </w:pPr>
                        </w:p>
                      </w:tc>
                      <w:tc>
                        <w:tcPr>
                          <w:tcW w:w="6588" w:type="dxa"/>
                        </w:tcPr>
                        <w:p w14:paraId="2977082F" w14:textId="77777777" w:rsidR="008C6933" w:rsidRPr="00C82F41" w:rsidRDefault="008C693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71" w:author="laca" w:date="2015-06-14T16:16:00Z"/>
                              <w:rFonts w:ascii="Courier New" w:hAnsi="Courier New" w:cs="Courier New"/>
                              <w:sz w:val="20"/>
                              <w:szCs w:val="20"/>
                              <w:lang w:val="en-US"/>
                            </w:rPr>
                          </w:pPr>
                          <w:proofErr w:type="spellStart"/>
                          <w:ins w:id="5272" w:author="laca" w:date="2015-06-14T16:16:00Z">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ins>
                        </w:p>
                      </w:tc>
                    </w:tr>
                    <w:tr w:rsidR="00D601C6" w:rsidRPr="00C82F41" w14:paraId="577869CF" w14:textId="77777777" w:rsidTr="00D601C6">
                      <w:trPr>
                        <w:cnfStyle w:val="000000100000" w:firstRow="0" w:lastRow="0" w:firstColumn="0" w:lastColumn="0" w:oddVBand="0" w:evenVBand="0" w:oddHBand="1" w:evenHBand="0" w:firstRowFirstColumn="0" w:firstRowLastColumn="0" w:lastRowFirstColumn="0" w:lastRowLastColumn="0"/>
                        <w:ins w:id="5273"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96493DC" w14:textId="77777777" w:rsidR="008C6933" w:rsidRPr="006A34EB" w:rsidRDefault="008C6933" w:rsidP="008C6933">
                          <w:pPr>
                            <w:pStyle w:val="ListParagraph"/>
                            <w:numPr>
                              <w:ilvl w:val="0"/>
                              <w:numId w:val="8"/>
                            </w:numPr>
                            <w:autoSpaceDE w:val="0"/>
                            <w:autoSpaceDN w:val="0"/>
                            <w:adjustRightInd w:val="0"/>
                            <w:rPr>
                              <w:ins w:id="5274" w:author="laca" w:date="2015-06-14T16:16:00Z"/>
                              <w:rFonts w:ascii="Courier New" w:hAnsi="Courier New" w:cs="Courier New"/>
                              <w:color w:val="000000" w:themeColor="text1"/>
                              <w:sz w:val="20"/>
                              <w:szCs w:val="20"/>
                              <w:lang w:val="en-US"/>
                            </w:rPr>
                          </w:pPr>
                        </w:p>
                      </w:tc>
                      <w:tc>
                        <w:tcPr>
                          <w:tcW w:w="6588" w:type="dxa"/>
                        </w:tcPr>
                        <w:p w14:paraId="32894713" w14:textId="77777777" w:rsidR="008C6933" w:rsidRPr="00C82F41" w:rsidRDefault="008C693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5275" w:author="laca" w:date="2015-06-14T16:16:00Z"/>
                              <w:rFonts w:ascii="Courier New" w:hAnsi="Courier New" w:cs="Courier New"/>
                              <w:sz w:val="20"/>
                              <w:szCs w:val="20"/>
                              <w:lang w:val="en-US"/>
                            </w:rPr>
                          </w:pPr>
                          <w:ins w:id="5276" w:author="laca" w:date="2015-06-14T16:16:00Z">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ins>
                        </w:p>
                      </w:tc>
                    </w:tr>
                    <w:tr w:rsidR="00D601C6" w:rsidRPr="00C82F41" w14:paraId="4C12CA60" w14:textId="77777777" w:rsidTr="00D601C6">
                      <w:trPr>
                        <w:ins w:id="5277" w:author="laca" w:date="2015-06-14T16:16:00Z"/>
                      </w:trPr>
                      <w:tc>
                        <w:tcPr>
                          <w:cnfStyle w:val="001000000000" w:firstRow="0" w:lastRow="0" w:firstColumn="1" w:lastColumn="0" w:oddVBand="0" w:evenVBand="0" w:oddHBand="0" w:evenHBand="0" w:firstRowFirstColumn="0" w:firstRowLastColumn="0" w:lastRowFirstColumn="0" w:lastRowLastColumn="0"/>
                          <w:tcW w:w="900" w:type="dxa"/>
                        </w:tcPr>
                        <w:p w14:paraId="41801619" w14:textId="77777777" w:rsidR="008C6933" w:rsidRPr="006A34EB" w:rsidRDefault="008C6933" w:rsidP="008C6933">
                          <w:pPr>
                            <w:pStyle w:val="ListParagraph"/>
                            <w:keepNext/>
                            <w:numPr>
                              <w:ilvl w:val="0"/>
                              <w:numId w:val="8"/>
                            </w:numPr>
                            <w:autoSpaceDE w:val="0"/>
                            <w:autoSpaceDN w:val="0"/>
                            <w:adjustRightInd w:val="0"/>
                            <w:rPr>
                              <w:ins w:id="5278" w:author="laca" w:date="2015-06-14T16:16:00Z"/>
                              <w:rFonts w:ascii="Courier New" w:hAnsi="Courier New" w:cs="Courier New"/>
                              <w:sz w:val="20"/>
                              <w:szCs w:val="20"/>
                              <w:lang w:val="en-US"/>
                            </w:rPr>
                          </w:pPr>
                        </w:p>
                      </w:tc>
                      <w:tc>
                        <w:tcPr>
                          <w:tcW w:w="6588" w:type="dxa"/>
                        </w:tcPr>
                        <w:p w14:paraId="69DC8623" w14:textId="77777777" w:rsidR="008C6933" w:rsidRPr="00C82F41" w:rsidRDefault="008C6933" w:rsidP="00D601C6">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ins w:id="5279" w:author="laca" w:date="2015-06-14T16:16:00Z"/>
                              <w:rFonts w:ascii="Courier New" w:hAnsi="Courier New" w:cs="Courier New"/>
                              <w:sz w:val="20"/>
                              <w:szCs w:val="20"/>
                              <w:lang w:val="en-US"/>
                            </w:rPr>
                            <w:pPrChange w:id="5280" w:author="laca" w:date="2015-06-14T16:17:00Z">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pPr>
                            </w:pPrChange>
                          </w:pPr>
                          <w:ins w:id="5281" w:author="laca" w:date="2015-06-14T16:16:00Z">
                            <w:r w:rsidRPr="00C82F41">
                              <w:rPr>
                                <w:rFonts w:ascii="Courier New" w:hAnsi="Courier New" w:cs="Courier New"/>
                                <w:color w:val="000000"/>
                                <w:sz w:val="20"/>
                                <w:szCs w:val="20"/>
                                <w:lang w:val="en-US"/>
                              </w:rPr>
                              <w:t>}</w:t>
                            </w:r>
                          </w:ins>
                        </w:p>
                      </w:tc>
                    </w:tr>
                  </w:tbl>
                  <w:p w14:paraId="07EAA0AA" w14:textId="77777777" w:rsidR="008C6933" w:rsidRDefault="00D601C6" w:rsidP="00D601C6">
                    <w:pPr>
                      <w:pStyle w:val="Caption"/>
                      <w:jc w:val="center"/>
                      <w:pPrChange w:id="5282" w:author="laca" w:date="2015-06-14T16:19:00Z">
                        <w:pPr/>
                      </w:pPrChange>
                    </w:pPr>
                    <w:bookmarkStart w:id="5283" w:name="_Ref422062239"/>
                    <w:bookmarkStart w:id="5284" w:name="_Ref422062245"/>
                    <w:ins w:id="5285" w:author="laca" w:date="2015-06-14T16:17:00Z">
                      <w:r>
                        <w:t xml:space="preserve">Program.  </w:t>
                      </w:r>
                      <w:r>
                        <w:fldChar w:fldCharType="begin"/>
                      </w:r>
                      <w:r>
                        <w:instrText xml:space="preserve"> STYLEREF 2 \s </w:instrText>
                      </w:r>
                    </w:ins>
                    <w:r>
                      <w:fldChar w:fldCharType="separate"/>
                    </w:r>
                    <w:r>
                      <w:rPr>
                        <w:noProof/>
                      </w:rPr>
                      <w:t>3.6</w:t>
                    </w:r>
                    <w:ins w:id="5286" w:author="laca" w:date="2015-06-14T16:17:00Z">
                      <w:r>
                        <w:fldChar w:fldCharType="end"/>
                      </w:r>
                      <w:r>
                        <w:t>.</w:t>
                      </w:r>
                      <w:r>
                        <w:fldChar w:fldCharType="begin"/>
                      </w:r>
                      <w:r>
                        <w:instrText xml:space="preserve"> SEQ Program._ \* ARABIC \s 2 </w:instrText>
                      </w:r>
                    </w:ins>
                    <w:r>
                      <w:fldChar w:fldCharType="separate"/>
                    </w:r>
                    <w:ins w:id="5287" w:author="laca" w:date="2015-06-14T16:17:00Z">
                      <w:r>
                        <w:rPr>
                          <w:noProof/>
                        </w:rPr>
                        <w:t>1</w:t>
                      </w:r>
                      <w:r>
                        <w:fldChar w:fldCharType="end"/>
                      </w:r>
                    </w:ins>
                    <w:bookmarkEnd w:id="5284"/>
                    <w:ins w:id="5288" w:author="laca" w:date="2015-06-14T16:19:00Z">
                      <w:r>
                        <w:t xml:space="preserve"> Server létrehozása C kód</w:t>
                      </w:r>
                    </w:ins>
                    <w:bookmarkEnd w:id="5283"/>
                  </w:p>
                </w:txbxContent>
              </v:textbox>
              <w10:anchorlock/>
            </v:shape>
          </w:pict>
        </w:r>
      </w:moveFrom>
      <w:moveFromRangeEnd w:id="5187"/>
      <w:ins w:id="5289" w:author="laca" w:date="2015-06-14T15:19:00Z">
        <w:r w:rsidR="00BC64C7" w:rsidRPr="00FE5CC9">
          <w:rPr>
            <w:rFonts w:ascii="Times New Roman" w:hAnsi="Times New Roman"/>
            <w:b/>
            <w:sz w:val="24"/>
            <w:szCs w:val="24"/>
            <w:rPrChange w:id="5290" w:author="laca" w:date="2015-06-14T16:50:00Z">
              <w:rPr>
                <w:rFonts w:ascii="Times New Roman" w:hAnsi="Times New Roman"/>
                <w:i/>
                <w:sz w:val="24"/>
                <w:szCs w:val="24"/>
              </w:rPr>
            </w:rPrChange>
          </w:rPr>
          <w:t>Szerver létrehozás:</w:t>
        </w:r>
      </w:ins>
      <w:ins w:id="5291" w:author="laca" w:date="2015-06-14T16:20:00Z">
        <w:r w:rsidRPr="00FE5CC9">
          <w:rPr>
            <w:rFonts w:ascii="Times New Roman" w:hAnsi="Times New Roman"/>
            <w:b/>
            <w:sz w:val="24"/>
            <w:szCs w:val="24"/>
            <w:rPrChange w:id="5292" w:author="laca" w:date="2015-06-14T16:50:00Z">
              <w:rPr>
                <w:rFonts w:ascii="Times New Roman" w:hAnsi="Times New Roman"/>
                <w:b/>
                <w:sz w:val="24"/>
                <w:szCs w:val="24"/>
              </w:rPr>
            </w:rPrChange>
          </w:rPr>
          <w:t xml:space="preserve"> </w:t>
        </w:r>
      </w:ins>
    </w:p>
    <w:p w14:paraId="2826F31C" w14:textId="36831461" w:rsidR="00D601C6" w:rsidRPr="00FE5CC9" w:rsidRDefault="00D601C6" w:rsidP="005A3170">
      <w:pPr>
        <w:spacing w:after="0" w:line="360" w:lineRule="auto"/>
        <w:rPr>
          <w:ins w:id="5293" w:author="laca" w:date="2015-06-14T16:34:00Z"/>
          <w:rFonts w:ascii="Times New Roman" w:hAnsi="Times New Roman"/>
          <w:sz w:val="24"/>
          <w:szCs w:val="24"/>
          <w:rPrChange w:id="5294" w:author="laca" w:date="2015-06-14T16:50:00Z">
            <w:rPr>
              <w:ins w:id="5295" w:author="laca" w:date="2015-06-14T16:34:00Z"/>
              <w:rFonts w:ascii="Times New Roman" w:hAnsi="Times New Roman"/>
              <w:sz w:val="24"/>
              <w:szCs w:val="24"/>
            </w:rPr>
          </w:rPrChange>
        </w:rPr>
        <w:pPrChange w:id="5296" w:author="laca" w:date="2015-06-14T16:36:00Z">
          <w:pPr>
            <w:autoSpaceDE w:val="0"/>
            <w:autoSpaceDN w:val="0"/>
            <w:adjustRightInd w:val="0"/>
            <w:spacing w:after="0" w:line="240" w:lineRule="auto"/>
          </w:pPr>
        </w:pPrChange>
      </w:pPr>
      <w:ins w:id="5297" w:author="laca" w:date="2015-06-14T16:21:00Z">
        <w:r w:rsidRPr="00FE5CC9">
          <w:rPr>
            <w:rFonts w:ascii="Times New Roman" w:hAnsi="Times New Roman"/>
            <w:b/>
            <w:sz w:val="24"/>
            <w:szCs w:val="24"/>
            <w:rPrChange w:id="5298" w:author="laca" w:date="2015-06-14T16:50:00Z">
              <w:rPr>
                <w:rFonts w:ascii="Times New Roman" w:hAnsi="Times New Roman"/>
                <w:b/>
                <w:sz w:val="24"/>
                <w:szCs w:val="24"/>
              </w:rPr>
            </w:rPrChange>
          </w:rPr>
          <w:tab/>
        </w:r>
        <w:r w:rsidRPr="00FE5CC9">
          <w:rPr>
            <w:rFonts w:ascii="Times New Roman" w:hAnsi="Times New Roman"/>
            <w:sz w:val="24"/>
            <w:szCs w:val="24"/>
            <w:rPrChange w:id="5299" w:author="laca" w:date="2015-06-14T16:50:00Z">
              <w:rPr>
                <w:rFonts w:ascii="Times New Roman" w:hAnsi="Times New Roman"/>
                <w:sz w:val="24"/>
                <w:szCs w:val="24"/>
              </w:rPr>
            </w:rPrChange>
          </w:rPr>
          <w:t xml:space="preserve">A </w:t>
        </w:r>
        <w:r w:rsidRPr="00FE5CC9">
          <w:rPr>
            <w:rFonts w:ascii="Times New Roman" w:hAnsi="Times New Roman"/>
            <w:sz w:val="24"/>
            <w:szCs w:val="24"/>
            <w:rPrChange w:id="5300" w:author="laca" w:date="2015-06-14T16:50:00Z">
              <w:rPr>
                <w:rFonts w:ascii="Times New Roman" w:hAnsi="Times New Roman"/>
                <w:sz w:val="24"/>
                <w:szCs w:val="24"/>
              </w:rPr>
            </w:rPrChange>
          </w:rPr>
          <w:fldChar w:fldCharType="begin"/>
        </w:r>
        <w:r w:rsidRPr="00FE5CC9">
          <w:rPr>
            <w:rFonts w:ascii="Times New Roman" w:hAnsi="Times New Roman"/>
            <w:sz w:val="24"/>
            <w:szCs w:val="24"/>
            <w:rPrChange w:id="5301" w:author="laca" w:date="2015-06-14T16:50:00Z">
              <w:rPr>
                <w:rFonts w:ascii="Times New Roman" w:hAnsi="Times New Roman"/>
                <w:sz w:val="24"/>
                <w:szCs w:val="24"/>
              </w:rPr>
            </w:rPrChange>
          </w:rPr>
          <w:instrText xml:space="preserve"> REF _Ref422062245 \h </w:instrText>
        </w:r>
        <w:r w:rsidRPr="00FE5CC9">
          <w:rPr>
            <w:rFonts w:ascii="Times New Roman" w:hAnsi="Times New Roman"/>
            <w:sz w:val="24"/>
            <w:szCs w:val="24"/>
            <w:rPrChange w:id="5302" w:author="laca" w:date="2015-06-14T16:50:00Z">
              <w:rPr>
                <w:rFonts w:ascii="Times New Roman" w:hAnsi="Times New Roman"/>
                <w:sz w:val="24"/>
                <w:szCs w:val="24"/>
              </w:rPr>
            </w:rPrChange>
          </w:rPr>
        </w:r>
      </w:ins>
      <w:r w:rsidRPr="00FE5CC9">
        <w:rPr>
          <w:rFonts w:ascii="Times New Roman" w:hAnsi="Times New Roman"/>
          <w:sz w:val="24"/>
          <w:szCs w:val="24"/>
          <w:rPrChange w:id="5303" w:author="laca" w:date="2015-06-14T16:50:00Z">
            <w:rPr>
              <w:rFonts w:ascii="Times New Roman" w:hAnsi="Times New Roman"/>
              <w:sz w:val="24"/>
              <w:szCs w:val="24"/>
            </w:rPr>
          </w:rPrChange>
        </w:rPr>
        <w:instrText xml:space="preserve"> \* MERGEFORMAT </w:instrText>
      </w:r>
      <w:r w:rsidRPr="00FE5CC9">
        <w:rPr>
          <w:rFonts w:ascii="Times New Roman" w:hAnsi="Times New Roman"/>
          <w:sz w:val="24"/>
          <w:szCs w:val="24"/>
          <w:rPrChange w:id="5304" w:author="laca" w:date="2015-06-14T16:50:00Z">
            <w:rPr>
              <w:rFonts w:ascii="Times New Roman" w:hAnsi="Times New Roman"/>
              <w:sz w:val="24"/>
              <w:szCs w:val="24"/>
            </w:rPr>
          </w:rPrChange>
        </w:rPr>
        <w:fldChar w:fldCharType="separate"/>
      </w:r>
      <w:ins w:id="5305" w:author="laca" w:date="2015-06-14T16:21:00Z">
        <w:r w:rsidRPr="00FE5CC9">
          <w:rPr>
            <w:rPrChange w:id="5306" w:author="laca" w:date="2015-06-14T16:50:00Z">
              <w:rPr/>
            </w:rPrChange>
          </w:rPr>
          <w:t xml:space="preserve">Program.  </w:t>
        </w:r>
        <w:r w:rsidRPr="00FE5CC9">
          <w:rPr>
            <w:noProof/>
            <w:rPrChange w:id="5307" w:author="laca" w:date="2015-06-14T16:50:00Z">
              <w:rPr>
                <w:noProof/>
              </w:rPr>
            </w:rPrChange>
          </w:rPr>
          <w:t>3.6</w:t>
        </w:r>
        <w:r w:rsidRPr="00FE5CC9">
          <w:rPr>
            <w:rPrChange w:id="5308" w:author="laca" w:date="2015-06-14T16:50:00Z">
              <w:rPr/>
            </w:rPrChange>
          </w:rPr>
          <w:t>.</w:t>
        </w:r>
        <w:r w:rsidRPr="00FE5CC9">
          <w:rPr>
            <w:noProof/>
            <w:rPrChange w:id="5309" w:author="laca" w:date="2015-06-14T16:50:00Z">
              <w:rPr>
                <w:noProof/>
              </w:rPr>
            </w:rPrChange>
          </w:rPr>
          <w:t>1</w:t>
        </w:r>
        <w:r w:rsidRPr="00FE5CC9">
          <w:rPr>
            <w:rFonts w:ascii="Times New Roman" w:hAnsi="Times New Roman"/>
            <w:sz w:val="24"/>
            <w:szCs w:val="24"/>
            <w:rPrChange w:id="5310" w:author="laca" w:date="2015-06-14T16:50:00Z">
              <w:rPr>
                <w:rFonts w:ascii="Times New Roman" w:hAnsi="Times New Roman"/>
                <w:sz w:val="24"/>
                <w:szCs w:val="24"/>
              </w:rPr>
            </w:rPrChange>
          </w:rPr>
          <w:fldChar w:fldCharType="end"/>
        </w:r>
      </w:ins>
      <w:ins w:id="5311" w:author="laca" w:date="2015-06-14T16:22:00Z">
        <w:r w:rsidRPr="00FE5CC9">
          <w:rPr>
            <w:rFonts w:ascii="Times New Roman" w:hAnsi="Times New Roman"/>
            <w:sz w:val="24"/>
            <w:szCs w:val="24"/>
            <w:rPrChange w:id="5312" w:author="laca" w:date="2015-06-14T16:50:00Z">
              <w:rPr>
                <w:rFonts w:ascii="Times New Roman" w:hAnsi="Times New Roman"/>
                <w:sz w:val="24"/>
                <w:szCs w:val="24"/>
              </w:rPr>
            </w:rPrChange>
          </w:rPr>
          <w:t xml:space="preserve"> kódrészletben létrehozunk egy TCP </w:t>
        </w:r>
      </w:ins>
      <w:ins w:id="5313" w:author="laca" w:date="2015-06-14T16:24:00Z">
        <w:r w:rsidRPr="00FE5CC9">
          <w:rPr>
            <w:rFonts w:ascii="Times New Roman" w:hAnsi="Times New Roman"/>
            <w:sz w:val="24"/>
            <w:szCs w:val="24"/>
            <w:rPrChange w:id="5314" w:author="laca" w:date="2015-06-14T16:50:00Z">
              <w:rPr>
                <w:rFonts w:ascii="Times New Roman" w:hAnsi="Times New Roman"/>
                <w:sz w:val="24"/>
                <w:szCs w:val="24"/>
              </w:rPr>
            </w:rPrChange>
          </w:rPr>
          <w:t>servert,</w:t>
        </w:r>
      </w:ins>
      <w:ins w:id="5315" w:author="laca" w:date="2015-06-14T16:22:00Z">
        <w:r w:rsidRPr="00FE5CC9">
          <w:rPr>
            <w:rFonts w:ascii="Times New Roman" w:hAnsi="Times New Roman"/>
            <w:sz w:val="24"/>
            <w:szCs w:val="24"/>
            <w:rPrChange w:id="5316" w:author="laca" w:date="2015-06-14T16:50:00Z">
              <w:rPr>
                <w:rFonts w:ascii="Times New Roman" w:hAnsi="Times New Roman"/>
                <w:sz w:val="24"/>
                <w:szCs w:val="24"/>
              </w:rPr>
            </w:rPrChange>
          </w:rPr>
          <w:t xml:space="preserve"> amelyen majd fogadja a kapcsolatokat.</w:t>
        </w:r>
      </w:ins>
      <w:ins w:id="5317" w:author="laca" w:date="2015-06-14T16:24:00Z">
        <w:r w:rsidRPr="00FE5CC9">
          <w:rPr>
            <w:rFonts w:ascii="Times New Roman" w:hAnsi="Times New Roman"/>
            <w:sz w:val="24"/>
            <w:szCs w:val="24"/>
            <w:rPrChange w:id="5318" w:author="laca" w:date="2015-06-14T16:50:00Z">
              <w:rPr>
                <w:rFonts w:ascii="Times New Roman" w:hAnsi="Times New Roman"/>
                <w:sz w:val="24"/>
                <w:szCs w:val="24"/>
              </w:rPr>
            </w:rPrChange>
          </w:rPr>
          <w:t xml:space="preserve"> A harmadik sorba definiálunk egy </w:t>
        </w:r>
      </w:ins>
      <w:proofErr w:type="gramStart"/>
      <w:ins w:id="5319" w:author="laca" w:date="2015-06-14T16:26:00Z">
        <w:r w:rsidRPr="00FE5CC9">
          <w:rPr>
            <w:rFonts w:ascii="Times New Roman" w:hAnsi="Times New Roman"/>
            <w:sz w:val="24"/>
            <w:szCs w:val="24"/>
            <w:rPrChange w:id="5320" w:author="laca" w:date="2015-06-14T16:50:00Z">
              <w:rPr>
                <w:rFonts w:ascii="Times New Roman" w:hAnsi="Times New Roman"/>
                <w:sz w:val="24"/>
                <w:szCs w:val="24"/>
              </w:rPr>
            </w:rPrChange>
          </w:rPr>
          <w:t>változót</w:t>
        </w:r>
      </w:ins>
      <w:proofErr w:type="gramEnd"/>
      <w:ins w:id="5321" w:author="laca" w:date="2015-06-14T16:24:00Z">
        <w:r w:rsidRPr="00FE5CC9">
          <w:rPr>
            <w:rFonts w:ascii="Times New Roman" w:hAnsi="Times New Roman"/>
            <w:sz w:val="24"/>
            <w:szCs w:val="24"/>
            <w:rPrChange w:id="5322" w:author="laca" w:date="2015-06-14T16:50:00Z">
              <w:rPr>
                <w:rFonts w:ascii="Times New Roman" w:hAnsi="Times New Roman"/>
                <w:sz w:val="24"/>
                <w:szCs w:val="24"/>
              </w:rPr>
            </w:rPrChange>
          </w:rPr>
          <w:t xml:space="preserve"> amelyben majd tároljuk a függvények által </w:t>
        </w:r>
      </w:ins>
      <w:ins w:id="5323" w:author="laca" w:date="2015-06-14T16:25:00Z">
        <w:r w:rsidRPr="00FE5CC9">
          <w:rPr>
            <w:rFonts w:ascii="Times New Roman" w:hAnsi="Times New Roman"/>
            <w:sz w:val="24"/>
            <w:szCs w:val="24"/>
            <w:rPrChange w:id="5324" w:author="laca" w:date="2015-06-14T16:50:00Z">
              <w:rPr>
                <w:rFonts w:ascii="Times New Roman" w:hAnsi="Times New Roman"/>
                <w:sz w:val="24"/>
                <w:szCs w:val="24"/>
              </w:rPr>
            </w:rPrChange>
          </w:rPr>
          <w:t>visszatérített</w:t>
        </w:r>
      </w:ins>
      <w:ins w:id="5325" w:author="laca" w:date="2015-06-14T16:24:00Z">
        <w:r w:rsidRPr="00FE5CC9">
          <w:rPr>
            <w:rFonts w:ascii="Times New Roman" w:hAnsi="Times New Roman"/>
            <w:sz w:val="24"/>
            <w:szCs w:val="24"/>
            <w:rPrChange w:id="5326" w:author="laca" w:date="2015-06-14T16:50:00Z">
              <w:rPr>
                <w:rFonts w:ascii="Times New Roman" w:hAnsi="Times New Roman"/>
                <w:sz w:val="24"/>
                <w:szCs w:val="24"/>
              </w:rPr>
            </w:rPrChange>
          </w:rPr>
          <w:t xml:space="preserve"> értéket és</w:t>
        </w:r>
      </w:ins>
      <w:ins w:id="5327" w:author="laca" w:date="2015-06-14T16:25:00Z">
        <w:r w:rsidRPr="00FE5CC9">
          <w:rPr>
            <w:rFonts w:ascii="Times New Roman" w:hAnsi="Times New Roman"/>
            <w:sz w:val="24"/>
            <w:szCs w:val="24"/>
            <w:rPrChange w:id="5328" w:author="laca" w:date="2015-06-14T16:50:00Z">
              <w:rPr>
                <w:rFonts w:ascii="Times New Roman" w:hAnsi="Times New Roman"/>
                <w:sz w:val="24"/>
                <w:szCs w:val="24"/>
              </w:rPr>
            </w:rPrChange>
          </w:rPr>
          <w:t xml:space="preserve"> ha az érték nem </w:t>
        </w:r>
      </w:ins>
      <w:ins w:id="5329" w:author="laca" w:date="2015-06-14T16:26:00Z">
        <w:r w:rsidRPr="00FE5CC9">
          <w:rPr>
            <w:rFonts w:ascii="Times New Roman" w:hAnsi="Times New Roman"/>
            <w:sz w:val="24"/>
            <w:szCs w:val="24"/>
            <w:rPrChange w:id="5330" w:author="laca" w:date="2015-06-14T16:50:00Z">
              <w:rPr>
                <w:rFonts w:ascii="Times New Roman" w:hAnsi="Times New Roman"/>
                <w:sz w:val="24"/>
                <w:szCs w:val="24"/>
              </w:rPr>
            </w:rPrChange>
          </w:rPr>
          <w:t>egyenlő</w:t>
        </w:r>
      </w:ins>
      <w:ins w:id="5331" w:author="laca" w:date="2015-06-14T16:25:00Z">
        <w:r w:rsidRPr="00FE5CC9">
          <w:rPr>
            <w:rFonts w:ascii="Times New Roman" w:hAnsi="Times New Roman"/>
            <w:sz w:val="24"/>
            <w:szCs w:val="24"/>
            <w:rPrChange w:id="5332" w:author="laca" w:date="2015-06-14T16:50:00Z">
              <w:rPr>
                <w:rFonts w:ascii="Times New Roman" w:hAnsi="Times New Roman"/>
                <w:sz w:val="24"/>
                <w:szCs w:val="24"/>
              </w:rPr>
            </w:rPrChange>
          </w:rPr>
          <w:t xml:space="preserve"> 0 </w:t>
        </w:r>
        <w:proofErr w:type="spellStart"/>
        <w:r w:rsidRPr="00FE5CC9">
          <w:rPr>
            <w:rFonts w:ascii="Times New Roman" w:hAnsi="Times New Roman"/>
            <w:sz w:val="24"/>
            <w:szCs w:val="24"/>
            <w:rPrChange w:id="5333" w:author="laca" w:date="2015-06-14T16:50:00Z">
              <w:rPr>
                <w:rFonts w:ascii="Times New Roman" w:hAnsi="Times New Roman"/>
                <w:sz w:val="24"/>
                <w:szCs w:val="24"/>
              </w:rPr>
            </w:rPrChange>
          </w:rPr>
          <w:t>val</w:t>
        </w:r>
        <w:proofErr w:type="spellEnd"/>
        <w:r w:rsidRPr="00FE5CC9">
          <w:rPr>
            <w:rFonts w:ascii="Times New Roman" w:hAnsi="Times New Roman"/>
            <w:sz w:val="24"/>
            <w:szCs w:val="24"/>
            <w:rPrChange w:id="5334" w:author="laca" w:date="2015-06-14T16:50:00Z">
              <w:rPr>
                <w:rFonts w:ascii="Times New Roman" w:hAnsi="Times New Roman"/>
                <w:sz w:val="24"/>
                <w:szCs w:val="24"/>
              </w:rPr>
            </w:rPrChange>
          </w:rPr>
          <w:t xml:space="preserve"> akkor hiba történt a végrehajtáskor.</w:t>
        </w:r>
      </w:ins>
      <w:ins w:id="5335" w:author="laca" w:date="2015-06-14T16:26:00Z">
        <w:r w:rsidRPr="00FE5CC9">
          <w:rPr>
            <w:rFonts w:ascii="Times New Roman" w:hAnsi="Times New Roman"/>
            <w:sz w:val="24"/>
            <w:szCs w:val="24"/>
            <w:rPrChange w:id="5336" w:author="laca" w:date="2015-06-14T16:50:00Z">
              <w:rPr>
                <w:rFonts w:ascii="Times New Roman" w:hAnsi="Times New Roman"/>
                <w:sz w:val="24"/>
                <w:szCs w:val="24"/>
              </w:rPr>
            </w:rPrChange>
          </w:rPr>
          <w:t xml:space="preserve"> A 4. sorban definiáljuk a </w:t>
        </w:r>
        <w:proofErr w:type="gramStart"/>
        <w:r w:rsidRPr="00FE5CC9">
          <w:rPr>
            <w:rFonts w:ascii="Times New Roman" w:hAnsi="Times New Roman"/>
            <w:sz w:val="24"/>
            <w:szCs w:val="24"/>
            <w:rPrChange w:id="5337" w:author="laca" w:date="2015-06-14T16:50:00Z">
              <w:rPr>
                <w:rFonts w:ascii="Times New Roman" w:hAnsi="Times New Roman"/>
                <w:sz w:val="24"/>
                <w:szCs w:val="24"/>
              </w:rPr>
            </w:rPrChange>
          </w:rPr>
          <w:t>port</w:t>
        </w:r>
      </w:ins>
      <w:proofErr w:type="gramEnd"/>
      <w:ins w:id="5338" w:author="laca" w:date="2015-06-14T16:27:00Z">
        <w:r w:rsidRPr="00FE5CC9">
          <w:rPr>
            <w:rFonts w:ascii="Times New Roman" w:hAnsi="Times New Roman"/>
            <w:sz w:val="24"/>
            <w:szCs w:val="24"/>
            <w:rPrChange w:id="5339" w:author="laca" w:date="2015-06-14T16:50:00Z">
              <w:rPr>
                <w:rFonts w:ascii="Times New Roman" w:hAnsi="Times New Roman"/>
                <w:sz w:val="24"/>
                <w:szCs w:val="24"/>
              </w:rPr>
            </w:rPrChange>
          </w:rPr>
          <w:t xml:space="preserve"> </w:t>
        </w:r>
      </w:ins>
      <w:ins w:id="5340" w:author="laca" w:date="2015-06-14T16:26:00Z">
        <w:r w:rsidRPr="00FE5CC9">
          <w:rPr>
            <w:rFonts w:ascii="Times New Roman" w:hAnsi="Times New Roman"/>
            <w:sz w:val="24"/>
            <w:szCs w:val="24"/>
            <w:rPrChange w:id="5341" w:author="laca" w:date="2015-06-14T16:50:00Z">
              <w:rPr>
                <w:rFonts w:ascii="Times New Roman" w:hAnsi="Times New Roman"/>
                <w:sz w:val="24"/>
                <w:szCs w:val="24"/>
              </w:rPr>
            </w:rPrChange>
          </w:rPr>
          <w:t>sz</w:t>
        </w:r>
      </w:ins>
      <w:ins w:id="5342" w:author="laca" w:date="2015-06-14T16:27:00Z">
        <w:r w:rsidRPr="00FE5CC9">
          <w:rPr>
            <w:rFonts w:ascii="Times New Roman" w:hAnsi="Times New Roman"/>
            <w:sz w:val="24"/>
            <w:szCs w:val="24"/>
            <w:rPrChange w:id="5343" w:author="laca" w:date="2015-06-14T16:50:00Z">
              <w:rPr>
                <w:rFonts w:ascii="Times New Roman" w:hAnsi="Times New Roman"/>
                <w:sz w:val="24"/>
                <w:szCs w:val="24"/>
              </w:rPr>
            </w:rPrChange>
          </w:rPr>
          <w:t>á</w:t>
        </w:r>
      </w:ins>
      <w:ins w:id="5344" w:author="laca" w:date="2015-06-14T16:26:00Z">
        <w:r w:rsidRPr="00FE5CC9">
          <w:rPr>
            <w:rFonts w:ascii="Times New Roman" w:hAnsi="Times New Roman"/>
            <w:sz w:val="24"/>
            <w:szCs w:val="24"/>
            <w:rPrChange w:id="5345" w:author="laca" w:date="2015-06-14T16:50:00Z">
              <w:rPr>
                <w:rFonts w:ascii="Times New Roman" w:hAnsi="Times New Roman"/>
                <w:sz w:val="24"/>
                <w:szCs w:val="24"/>
              </w:rPr>
            </w:rPrChange>
          </w:rPr>
          <w:t>mot amely</w:t>
        </w:r>
      </w:ins>
      <w:ins w:id="5346" w:author="laca" w:date="2015-06-14T16:27:00Z">
        <w:r w:rsidRPr="00FE5CC9">
          <w:rPr>
            <w:rFonts w:ascii="Times New Roman" w:hAnsi="Times New Roman"/>
            <w:sz w:val="24"/>
            <w:szCs w:val="24"/>
            <w:rPrChange w:id="5347" w:author="laca" w:date="2015-06-14T16:50:00Z">
              <w:rPr>
                <w:rFonts w:ascii="Times New Roman" w:hAnsi="Times New Roman"/>
                <w:sz w:val="24"/>
                <w:szCs w:val="24"/>
              </w:rPr>
            </w:rPrChange>
          </w:rPr>
          <w:t xml:space="preserve">en fog majd </w:t>
        </w:r>
        <w:proofErr w:type="spellStart"/>
        <w:r w:rsidRPr="00FE5CC9">
          <w:rPr>
            <w:rFonts w:ascii="Times New Roman" w:hAnsi="Times New Roman"/>
            <w:sz w:val="24"/>
            <w:szCs w:val="24"/>
            <w:rPrChange w:id="5348" w:author="laca" w:date="2015-06-14T16:50:00Z">
              <w:rPr>
                <w:rFonts w:ascii="Times New Roman" w:hAnsi="Times New Roman"/>
                <w:sz w:val="24"/>
                <w:szCs w:val="24"/>
              </w:rPr>
            </w:rPrChange>
          </w:rPr>
          <w:t>halgatozni</w:t>
        </w:r>
        <w:proofErr w:type="spellEnd"/>
        <w:r w:rsidRPr="00FE5CC9">
          <w:rPr>
            <w:rFonts w:ascii="Times New Roman" w:hAnsi="Times New Roman"/>
            <w:sz w:val="24"/>
            <w:szCs w:val="24"/>
            <w:rPrChange w:id="5349" w:author="laca" w:date="2015-06-14T16:50:00Z">
              <w:rPr>
                <w:rFonts w:ascii="Times New Roman" w:hAnsi="Times New Roman"/>
                <w:sz w:val="24"/>
                <w:szCs w:val="24"/>
              </w:rPr>
            </w:rPrChange>
          </w:rPr>
          <w:t xml:space="preserve"> a szerver.</w:t>
        </w:r>
        <w:r w:rsidR="005A3170" w:rsidRPr="00FE5CC9">
          <w:rPr>
            <w:rFonts w:ascii="Times New Roman" w:hAnsi="Times New Roman"/>
            <w:sz w:val="24"/>
            <w:szCs w:val="24"/>
            <w:rPrChange w:id="5350" w:author="laca" w:date="2015-06-14T16:50:00Z">
              <w:rPr>
                <w:rFonts w:ascii="Times New Roman" w:hAnsi="Times New Roman"/>
                <w:sz w:val="24"/>
                <w:szCs w:val="24"/>
              </w:rPr>
            </w:rPrChange>
          </w:rPr>
          <w:t xml:space="preserve"> 5. létrehozunk egy </w:t>
        </w:r>
        <w:proofErr w:type="spellStart"/>
        <w:r w:rsidR="005A3170" w:rsidRPr="00FE5CC9">
          <w:rPr>
            <w:rFonts w:ascii="Times New Roman" w:hAnsi="Times New Roman"/>
            <w:sz w:val="24"/>
            <w:szCs w:val="24"/>
            <w:rPrChange w:id="5351" w:author="laca" w:date="2015-06-14T16:50:00Z">
              <w:rPr>
                <w:rFonts w:ascii="Times New Roman" w:hAnsi="Times New Roman"/>
                <w:sz w:val="24"/>
                <w:szCs w:val="24"/>
              </w:rPr>
            </w:rPrChange>
          </w:rPr>
          <w:t>uj</w:t>
        </w:r>
        <w:proofErr w:type="spellEnd"/>
        <w:r w:rsidR="005A3170" w:rsidRPr="00FE5CC9">
          <w:rPr>
            <w:rFonts w:ascii="Times New Roman" w:hAnsi="Times New Roman"/>
            <w:sz w:val="24"/>
            <w:szCs w:val="24"/>
            <w:rPrChange w:id="5352" w:author="laca" w:date="2015-06-14T16:50:00Z">
              <w:rPr>
                <w:rFonts w:ascii="Times New Roman" w:hAnsi="Times New Roman"/>
                <w:sz w:val="24"/>
                <w:szCs w:val="24"/>
              </w:rPr>
            </w:rPrChange>
          </w:rPr>
          <w:t xml:space="preserve"> TCP </w:t>
        </w:r>
      </w:ins>
      <w:ins w:id="5353" w:author="laca" w:date="2015-06-14T16:29:00Z">
        <w:r w:rsidR="005A3170" w:rsidRPr="00FE5CC9">
          <w:rPr>
            <w:rFonts w:ascii="Times New Roman" w:hAnsi="Times New Roman"/>
            <w:sz w:val="24"/>
            <w:szCs w:val="24"/>
            <w:rPrChange w:id="5354" w:author="laca" w:date="2015-06-14T16:50:00Z">
              <w:rPr>
                <w:rFonts w:ascii="Times New Roman" w:hAnsi="Times New Roman"/>
                <w:sz w:val="24"/>
                <w:szCs w:val="24"/>
              </w:rPr>
            </w:rPrChange>
          </w:rPr>
          <w:t>protokollt</w:t>
        </w:r>
      </w:ins>
      <w:ins w:id="5355" w:author="laca" w:date="2015-06-14T16:28:00Z">
        <w:r w:rsidR="005A3170" w:rsidRPr="00FE5CC9">
          <w:rPr>
            <w:rFonts w:ascii="Times New Roman" w:hAnsi="Times New Roman"/>
            <w:sz w:val="24"/>
            <w:szCs w:val="24"/>
            <w:rPrChange w:id="5356" w:author="laca" w:date="2015-06-14T16:50:00Z">
              <w:rPr>
                <w:rFonts w:ascii="Times New Roman" w:hAnsi="Times New Roman"/>
                <w:sz w:val="24"/>
                <w:szCs w:val="24"/>
              </w:rPr>
            </w:rPrChange>
          </w:rPr>
          <w:t xml:space="preserve">. 9. lépésben társítjuk az IP </w:t>
        </w:r>
      </w:ins>
      <w:ins w:id="5357" w:author="laca" w:date="2015-06-14T16:29:00Z">
        <w:r w:rsidR="005A3170" w:rsidRPr="00FE5CC9">
          <w:rPr>
            <w:rFonts w:ascii="Times New Roman" w:hAnsi="Times New Roman"/>
            <w:sz w:val="24"/>
            <w:szCs w:val="24"/>
            <w:rPrChange w:id="5358" w:author="laca" w:date="2015-06-14T16:50:00Z">
              <w:rPr>
                <w:rFonts w:ascii="Times New Roman" w:hAnsi="Times New Roman"/>
                <w:sz w:val="24"/>
                <w:szCs w:val="24"/>
              </w:rPr>
            </w:rPrChange>
          </w:rPr>
          <w:t>címet</w:t>
        </w:r>
      </w:ins>
      <w:ins w:id="5359" w:author="laca" w:date="2015-06-14T16:28:00Z">
        <w:r w:rsidR="005A3170" w:rsidRPr="00FE5CC9">
          <w:rPr>
            <w:rFonts w:ascii="Times New Roman" w:hAnsi="Times New Roman"/>
            <w:sz w:val="24"/>
            <w:szCs w:val="24"/>
            <w:rPrChange w:id="5360" w:author="laca" w:date="2015-06-14T16:50:00Z">
              <w:rPr>
                <w:rFonts w:ascii="Times New Roman" w:hAnsi="Times New Roman"/>
                <w:sz w:val="24"/>
                <w:szCs w:val="24"/>
              </w:rPr>
            </w:rPrChange>
          </w:rPr>
          <w:t xml:space="preserve"> és a </w:t>
        </w:r>
      </w:ins>
      <w:ins w:id="5361" w:author="laca" w:date="2015-06-14T16:29:00Z">
        <w:r w:rsidR="005A3170" w:rsidRPr="00FE5CC9">
          <w:rPr>
            <w:rFonts w:ascii="Times New Roman" w:hAnsi="Times New Roman"/>
            <w:sz w:val="24"/>
            <w:szCs w:val="24"/>
            <w:rPrChange w:id="5362" w:author="laca" w:date="2015-06-14T16:50:00Z">
              <w:rPr>
                <w:rFonts w:ascii="Times New Roman" w:hAnsi="Times New Roman"/>
                <w:sz w:val="24"/>
                <w:szCs w:val="24"/>
              </w:rPr>
            </w:rPrChange>
          </w:rPr>
          <w:t>pontszámot</w:t>
        </w:r>
      </w:ins>
      <w:ins w:id="5363" w:author="laca" w:date="2015-06-14T16:28:00Z">
        <w:r w:rsidR="005A3170" w:rsidRPr="00FE5CC9">
          <w:rPr>
            <w:rFonts w:ascii="Times New Roman" w:hAnsi="Times New Roman"/>
            <w:sz w:val="24"/>
            <w:szCs w:val="24"/>
            <w:rPrChange w:id="5364" w:author="laca" w:date="2015-06-14T16:50:00Z">
              <w:rPr>
                <w:rFonts w:ascii="Times New Roman" w:hAnsi="Times New Roman"/>
                <w:sz w:val="24"/>
                <w:szCs w:val="24"/>
              </w:rPr>
            </w:rPrChange>
          </w:rPr>
          <w:t xml:space="preserve"> a TCP </w:t>
        </w:r>
      </w:ins>
      <w:ins w:id="5365" w:author="laca" w:date="2015-06-14T16:29:00Z">
        <w:r w:rsidR="005A3170" w:rsidRPr="00FE5CC9">
          <w:rPr>
            <w:rFonts w:ascii="Times New Roman" w:hAnsi="Times New Roman"/>
            <w:sz w:val="24"/>
            <w:szCs w:val="24"/>
            <w:rPrChange w:id="5366" w:author="laca" w:date="2015-06-14T16:50:00Z">
              <w:rPr>
                <w:rFonts w:ascii="Times New Roman" w:hAnsi="Times New Roman"/>
                <w:sz w:val="24"/>
                <w:szCs w:val="24"/>
              </w:rPr>
            </w:rPrChange>
          </w:rPr>
          <w:t>protokollal</w:t>
        </w:r>
      </w:ins>
      <w:ins w:id="5367" w:author="laca" w:date="2015-06-14T16:28:00Z">
        <w:r w:rsidR="005A3170" w:rsidRPr="00FE5CC9">
          <w:rPr>
            <w:rFonts w:ascii="Times New Roman" w:hAnsi="Times New Roman"/>
            <w:sz w:val="24"/>
            <w:szCs w:val="24"/>
            <w:rPrChange w:id="5368" w:author="laca" w:date="2015-06-14T16:50:00Z">
              <w:rPr>
                <w:rFonts w:ascii="Times New Roman" w:hAnsi="Times New Roman"/>
                <w:sz w:val="24"/>
                <w:szCs w:val="24"/>
              </w:rPr>
            </w:rPrChange>
          </w:rPr>
          <w:t>.</w:t>
        </w:r>
      </w:ins>
      <w:ins w:id="5369" w:author="laca" w:date="2015-06-14T16:30:00Z">
        <w:r w:rsidR="005A3170" w:rsidRPr="00FE5CC9">
          <w:rPr>
            <w:rFonts w:ascii="Times New Roman" w:hAnsi="Times New Roman"/>
            <w:sz w:val="24"/>
            <w:szCs w:val="24"/>
            <w:rPrChange w:id="5370" w:author="laca" w:date="2015-06-14T16:50:00Z">
              <w:rPr>
                <w:rFonts w:ascii="Times New Roman" w:hAnsi="Times New Roman"/>
                <w:sz w:val="24"/>
                <w:szCs w:val="24"/>
              </w:rPr>
            </w:rPrChange>
          </w:rPr>
          <w:t xml:space="preserve">18. sorban társítjuk a kapcsolat kérésekor </w:t>
        </w:r>
      </w:ins>
      <w:ins w:id="5371" w:author="laca" w:date="2015-06-14T16:31:00Z">
        <w:r w:rsidR="005A3170" w:rsidRPr="00FE5CC9">
          <w:rPr>
            <w:rFonts w:ascii="Times New Roman" w:hAnsi="Times New Roman"/>
            <w:sz w:val="24"/>
            <w:szCs w:val="24"/>
            <w:rPrChange w:id="5372" w:author="laca" w:date="2015-06-14T16:50:00Z">
              <w:rPr>
                <w:rFonts w:ascii="Times New Roman" w:hAnsi="Times New Roman"/>
                <w:sz w:val="24"/>
                <w:szCs w:val="24"/>
              </w:rPr>
            </w:rPrChange>
          </w:rPr>
          <w:t>végrehajtandó</w:t>
        </w:r>
      </w:ins>
      <w:ins w:id="5373" w:author="laca" w:date="2015-06-14T16:30:00Z">
        <w:r w:rsidR="005A3170" w:rsidRPr="00FE5CC9">
          <w:rPr>
            <w:rFonts w:ascii="Times New Roman" w:hAnsi="Times New Roman"/>
            <w:sz w:val="24"/>
            <w:szCs w:val="24"/>
            <w:rPrChange w:id="5374" w:author="laca" w:date="2015-06-14T16:50:00Z">
              <w:rPr>
                <w:rFonts w:ascii="Times New Roman" w:hAnsi="Times New Roman"/>
                <w:sz w:val="24"/>
                <w:szCs w:val="24"/>
              </w:rPr>
            </w:rPrChange>
          </w:rPr>
          <w:t xml:space="preserve"> eljárást</w:t>
        </w:r>
      </w:ins>
      <w:ins w:id="5375" w:author="laca" w:date="2015-06-14T16:34:00Z">
        <w:r w:rsidR="005A3170" w:rsidRPr="00FE5CC9">
          <w:rPr>
            <w:rFonts w:ascii="Times New Roman" w:hAnsi="Times New Roman"/>
            <w:sz w:val="24"/>
            <w:szCs w:val="24"/>
            <w:rPrChange w:id="5376" w:author="laca" w:date="2015-06-14T16:50:00Z">
              <w:rPr>
                <w:rFonts w:ascii="Times New Roman" w:hAnsi="Times New Roman"/>
                <w:sz w:val="24"/>
                <w:szCs w:val="24"/>
              </w:rPr>
            </w:rPrChange>
          </w:rPr>
          <w:t xml:space="preserve">. </w:t>
        </w:r>
      </w:ins>
    </w:p>
    <w:p w14:paraId="60083917" w14:textId="274116BC" w:rsidR="005A3170" w:rsidRPr="00FE5CC9" w:rsidRDefault="005A3170" w:rsidP="00D601C6">
      <w:pPr>
        <w:spacing w:line="360" w:lineRule="auto"/>
        <w:rPr>
          <w:ins w:id="5377" w:author="laca" w:date="2015-06-14T16:32:00Z"/>
          <w:rFonts w:cstheme="minorHAnsi"/>
          <w:sz w:val="24"/>
          <w:szCs w:val="24"/>
          <w:rPrChange w:id="5378" w:author="laca" w:date="2015-06-14T16:50:00Z">
            <w:rPr>
              <w:ins w:id="5379" w:author="laca" w:date="2015-06-14T16:32:00Z"/>
              <w:rFonts w:ascii="Times New Roman" w:hAnsi="Times New Roman"/>
              <w:sz w:val="24"/>
              <w:szCs w:val="24"/>
            </w:rPr>
          </w:rPrChange>
        </w:rPr>
        <w:pPrChange w:id="5380" w:author="laca" w:date="2015-06-14T16:26:00Z">
          <w:pPr>
            <w:autoSpaceDE w:val="0"/>
            <w:autoSpaceDN w:val="0"/>
            <w:adjustRightInd w:val="0"/>
            <w:spacing w:after="0" w:line="240" w:lineRule="auto"/>
          </w:pPr>
        </w:pPrChange>
      </w:pPr>
      <w:ins w:id="5381" w:author="laca" w:date="2015-06-14T16:34:00Z">
        <w:r w:rsidRPr="00FE5CC9">
          <w:rPr>
            <w:rFonts w:ascii="Times New Roman" w:hAnsi="Times New Roman"/>
            <w:sz w:val="24"/>
            <w:szCs w:val="24"/>
            <w:rPrChange w:id="5382" w:author="laca" w:date="2015-06-14T16:50:00Z">
              <w:rPr>
                <w:rFonts w:ascii="Times New Roman" w:hAnsi="Times New Roman"/>
                <w:sz w:val="24"/>
                <w:szCs w:val="24"/>
              </w:rPr>
            </w:rPrChange>
          </w:rPr>
          <w:tab/>
        </w:r>
        <w:proofErr w:type="gramStart"/>
        <w:r w:rsidRPr="00FE5CC9">
          <w:rPr>
            <w:rFonts w:ascii="Times New Roman" w:hAnsi="Times New Roman"/>
            <w:sz w:val="24"/>
            <w:szCs w:val="24"/>
            <w:rPrChange w:id="5383" w:author="laca" w:date="2015-06-14T16:50:00Z">
              <w:rPr>
                <w:rFonts w:ascii="Times New Roman" w:hAnsi="Times New Roman"/>
                <w:sz w:val="24"/>
                <w:szCs w:val="24"/>
              </w:rPr>
            </w:rPrChange>
          </w:rPr>
          <w:t>A</w:t>
        </w:r>
        <w:proofErr w:type="gramEnd"/>
        <w:r w:rsidRPr="00FE5CC9">
          <w:rPr>
            <w:rFonts w:ascii="Times New Roman" w:hAnsi="Times New Roman"/>
            <w:sz w:val="24"/>
            <w:szCs w:val="24"/>
            <w:rPrChange w:id="5384" w:author="laca" w:date="2015-06-14T16:50:00Z">
              <w:rPr>
                <w:rFonts w:ascii="Times New Roman" w:hAnsi="Times New Roman"/>
                <w:sz w:val="24"/>
                <w:szCs w:val="24"/>
              </w:rPr>
            </w:rPrChange>
          </w:rPr>
          <w:t xml:space="preserve"> </w:t>
        </w:r>
        <w:proofErr w:type="spellStart"/>
        <w:r w:rsidRPr="00FE5CC9">
          <w:rPr>
            <w:rFonts w:cstheme="minorHAnsi"/>
            <w:b/>
            <w:bCs/>
            <w:color w:val="000000"/>
            <w:sz w:val="24"/>
            <w:szCs w:val="24"/>
            <w:highlight w:val="lightGray"/>
            <w:rPrChange w:id="5385" w:author="laca" w:date="2015-06-14T16:50:00Z">
              <w:rPr>
                <w:rFonts w:ascii="Courier New" w:hAnsi="Courier New" w:cs="Courier New"/>
                <w:b/>
                <w:bCs/>
                <w:color w:val="000000"/>
                <w:sz w:val="20"/>
                <w:szCs w:val="20"/>
                <w:highlight w:val="lightGray"/>
                <w:lang w:val="en-US"/>
              </w:rPr>
            </w:rPrChange>
          </w:rPr>
          <w:t>accept</w:t>
        </w:r>
        <w:proofErr w:type="spellEnd"/>
        <w:r w:rsidRPr="00FE5CC9">
          <w:rPr>
            <w:rFonts w:cstheme="minorHAnsi"/>
            <w:b/>
            <w:bCs/>
            <w:color w:val="000000"/>
            <w:sz w:val="24"/>
            <w:szCs w:val="24"/>
            <w:highlight w:val="lightGray"/>
            <w:rPrChange w:id="5386" w:author="laca" w:date="2015-06-14T16:50:00Z">
              <w:rPr>
                <w:rFonts w:ascii="Courier New" w:hAnsi="Courier New" w:cs="Courier New"/>
                <w:b/>
                <w:bCs/>
                <w:color w:val="000000"/>
                <w:sz w:val="20"/>
                <w:szCs w:val="20"/>
                <w:highlight w:val="lightGray"/>
                <w:lang w:val="en-US"/>
              </w:rPr>
            </w:rPrChange>
          </w:rPr>
          <w:t>_callback</w:t>
        </w:r>
        <w:r w:rsidRPr="00FE5CC9">
          <w:rPr>
            <w:rFonts w:cstheme="minorHAnsi"/>
            <w:b/>
            <w:bCs/>
            <w:color w:val="000000"/>
            <w:sz w:val="24"/>
            <w:szCs w:val="24"/>
            <w:rPrChange w:id="5387" w:author="laca" w:date="2015-06-14T16:50:00Z">
              <w:rPr>
                <w:rFonts w:ascii="Courier New" w:hAnsi="Courier New" w:cs="Courier New"/>
                <w:b/>
                <w:bCs/>
                <w:color w:val="000000"/>
                <w:sz w:val="20"/>
                <w:szCs w:val="20"/>
                <w:lang w:val="en-US"/>
              </w:rPr>
            </w:rPrChange>
          </w:rPr>
          <w:t>SV1</w:t>
        </w:r>
        <w:r w:rsidRPr="00FE5CC9">
          <w:rPr>
            <w:rFonts w:ascii="Courier New" w:hAnsi="Courier New" w:cs="Courier New"/>
            <w:b/>
            <w:bCs/>
            <w:color w:val="000000"/>
            <w:sz w:val="20"/>
            <w:szCs w:val="20"/>
            <w:rPrChange w:id="5388" w:author="laca" w:date="2015-06-14T16:50:00Z">
              <w:rPr>
                <w:rFonts w:ascii="Courier New" w:hAnsi="Courier New" w:cs="Courier New"/>
                <w:b/>
                <w:bCs/>
                <w:color w:val="000000"/>
                <w:sz w:val="20"/>
                <w:szCs w:val="20"/>
                <w:lang w:val="en-US"/>
              </w:rPr>
            </w:rPrChange>
          </w:rPr>
          <w:t xml:space="preserve"> </w:t>
        </w:r>
        <w:r w:rsidRPr="00FE5CC9">
          <w:rPr>
            <w:rFonts w:cstheme="minorHAnsi"/>
            <w:bCs/>
            <w:color w:val="000000"/>
            <w:sz w:val="24"/>
            <w:szCs w:val="24"/>
            <w:rPrChange w:id="5389" w:author="laca" w:date="2015-06-14T16:50:00Z">
              <w:rPr>
                <w:rFonts w:cstheme="minorHAnsi"/>
                <w:b/>
                <w:bCs/>
                <w:color w:val="000000"/>
                <w:sz w:val="24"/>
                <w:szCs w:val="24"/>
                <w:lang w:val="en-US"/>
              </w:rPr>
            </w:rPrChange>
          </w:rPr>
          <w:t>eljárás társítja</w:t>
        </w:r>
        <w:r w:rsidRPr="00FE5CC9">
          <w:rPr>
            <w:rFonts w:cstheme="minorHAnsi"/>
            <w:b/>
            <w:bCs/>
            <w:color w:val="000000"/>
            <w:sz w:val="24"/>
            <w:szCs w:val="24"/>
            <w:rPrChange w:id="5390" w:author="laca" w:date="2015-06-14T16:50:00Z">
              <w:rPr>
                <w:rFonts w:cstheme="minorHAnsi"/>
                <w:b/>
                <w:bCs/>
                <w:color w:val="000000"/>
                <w:sz w:val="24"/>
                <w:szCs w:val="24"/>
                <w:lang w:val="en-US"/>
              </w:rPr>
            </w:rPrChange>
          </w:rPr>
          <w:t xml:space="preserve"> </w:t>
        </w:r>
      </w:ins>
      <w:ins w:id="5391" w:author="laca" w:date="2015-06-14T16:35:00Z">
        <w:r w:rsidRPr="00FE5CC9">
          <w:rPr>
            <w:rFonts w:cstheme="minorHAnsi"/>
            <w:bCs/>
            <w:color w:val="000000"/>
            <w:sz w:val="24"/>
            <w:szCs w:val="24"/>
            <w:rPrChange w:id="5392" w:author="laca" w:date="2015-06-14T16:50:00Z">
              <w:rPr>
                <w:rFonts w:cstheme="minorHAnsi"/>
                <w:bCs/>
                <w:color w:val="000000"/>
                <w:sz w:val="24"/>
                <w:szCs w:val="24"/>
              </w:rPr>
            </w:rPrChange>
          </w:rPr>
          <w:t>a csomagok érkezésekor meghívódó rutint</w:t>
        </w:r>
        <w:r w:rsidR="003E0F58" w:rsidRPr="00FE5CC9">
          <w:rPr>
            <w:rFonts w:cstheme="minorHAnsi"/>
            <w:bCs/>
            <w:color w:val="000000"/>
            <w:sz w:val="24"/>
            <w:szCs w:val="24"/>
            <w:rPrChange w:id="5393" w:author="laca" w:date="2015-06-14T16:50:00Z">
              <w:rPr>
                <w:rFonts w:cstheme="minorHAnsi"/>
                <w:bCs/>
                <w:color w:val="000000"/>
                <w:sz w:val="24"/>
                <w:szCs w:val="24"/>
              </w:rPr>
            </w:rPrChange>
          </w:rPr>
          <w:t xml:space="preserve"> amelyben majd</w:t>
        </w:r>
        <w:r w:rsidRPr="00FE5CC9">
          <w:rPr>
            <w:rFonts w:cstheme="minorHAnsi"/>
            <w:bCs/>
            <w:color w:val="000000"/>
            <w:sz w:val="24"/>
            <w:szCs w:val="24"/>
            <w:rPrChange w:id="5394" w:author="laca" w:date="2015-06-14T16:50:00Z">
              <w:rPr>
                <w:rFonts w:cstheme="minorHAnsi"/>
                <w:bCs/>
                <w:color w:val="000000"/>
                <w:sz w:val="24"/>
                <w:szCs w:val="24"/>
              </w:rPr>
            </w:rPrChange>
          </w:rPr>
          <w:t xml:space="preserve"> történik az adatok visszaküldése a </w:t>
        </w:r>
      </w:ins>
      <w:ins w:id="5395" w:author="laca" w:date="2015-06-14T16:36:00Z">
        <w:r w:rsidRPr="00FE5CC9">
          <w:rPr>
            <w:rFonts w:cstheme="minorHAnsi"/>
            <w:bCs/>
            <w:color w:val="000000"/>
            <w:sz w:val="24"/>
            <w:szCs w:val="24"/>
            <w:rPrChange w:id="5396" w:author="laca" w:date="2015-06-14T16:50:00Z">
              <w:rPr>
                <w:rFonts w:cstheme="minorHAnsi"/>
                <w:bCs/>
                <w:color w:val="000000"/>
                <w:sz w:val="24"/>
                <w:szCs w:val="24"/>
              </w:rPr>
            </w:rPrChange>
          </w:rPr>
          <w:t>feladónak</w:t>
        </w:r>
      </w:ins>
      <w:ins w:id="5397" w:author="laca" w:date="2015-06-14T16:35:00Z">
        <w:r w:rsidRPr="00FE5CC9">
          <w:rPr>
            <w:rFonts w:cstheme="minorHAnsi"/>
            <w:bCs/>
            <w:color w:val="000000"/>
            <w:sz w:val="24"/>
            <w:szCs w:val="24"/>
            <w:rPrChange w:id="5398" w:author="laca" w:date="2015-06-14T16:50:00Z">
              <w:rPr>
                <w:rFonts w:cstheme="minorHAnsi"/>
                <w:bCs/>
                <w:color w:val="000000"/>
                <w:sz w:val="24"/>
                <w:szCs w:val="24"/>
              </w:rPr>
            </w:rPrChange>
          </w:rPr>
          <w:t>.</w:t>
        </w:r>
      </w:ins>
      <w:ins w:id="5399" w:author="laca" w:date="2015-06-14T16:38:00Z">
        <w:r w:rsidR="003E0F58" w:rsidRPr="00FE5CC9">
          <w:rPr>
            <w:rFonts w:cstheme="minorHAnsi"/>
            <w:bCs/>
            <w:color w:val="000000"/>
            <w:sz w:val="24"/>
            <w:szCs w:val="24"/>
            <w:rPrChange w:id="5400" w:author="laca" w:date="2015-06-14T16:50:00Z">
              <w:rPr>
                <w:rFonts w:cstheme="minorHAnsi"/>
                <w:bCs/>
                <w:color w:val="000000"/>
                <w:sz w:val="24"/>
                <w:szCs w:val="24"/>
              </w:rPr>
            </w:rPrChange>
          </w:rPr>
          <w:t xml:space="preserve"> A </w:t>
        </w:r>
        <w:proofErr w:type="spellStart"/>
        <w:r w:rsidR="003E0F58" w:rsidRPr="00FE5CC9">
          <w:rPr>
            <w:rFonts w:cstheme="minorHAnsi"/>
            <w:b/>
            <w:bCs/>
            <w:color w:val="000000"/>
            <w:sz w:val="24"/>
            <w:szCs w:val="24"/>
            <w:rPrChange w:id="5401" w:author="laca" w:date="2015-06-14T16:50:00Z">
              <w:rPr>
                <w:rFonts w:cstheme="minorHAnsi"/>
                <w:bCs/>
                <w:color w:val="000000"/>
                <w:sz w:val="24"/>
                <w:szCs w:val="24"/>
              </w:rPr>
            </w:rPrChange>
          </w:rPr>
          <w:t>recv</w:t>
        </w:r>
      </w:ins>
      <w:proofErr w:type="spellEnd"/>
      <w:ins w:id="5402" w:author="laca" w:date="2015-06-14T16:39:00Z">
        <w:r w:rsidR="003E0F58" w:rsidRPr="00FE5CC9">
          <w:rPr>
            <w:rFonts w:cstheme="minorHAnsi"/>
            <w:b/>
            <w:bCs/>
            <w:color w:val="000000"/>
            <w:sz w:val="24"/>
            <w:szCs w:val="24"/>
            <w:rPrChange w:id="5403" w:author="laca" w:date="2015-06-14T16:50:00Z">
              <w:rPr>
                <w:rFonts w:cstheme="minorHAnsi"/>
                <w:bCs/>
                <w:color w:val="000000"/>
                <w:sz w:val="24"/>
                <w:szCs w:val="24"/>
              </w:rPr>
            </w:rPrChange>
          </w:rPr>
          <w:t xml:space="preserve">_callbackSV1 </w:t>
        </w:r>
      </w:ins>
      <w:ins w:id="5404" w:author="laca" w:date="2015-06-14T16:40:00Z">
        <w:r w:rsidR="003E0F58" w:rsidRPr="00FE5CC9">
          <w:rPr>
            <w:rFonts w:cstheme="minorHAnsi"/>
            <w:bCs/>
            <w:color w:val="000000"/>
            <w:sz w:val="24"/>
            <w:szCs w:val="24"/>
            <w:rPrChange w:id="5405" w:author="laca" w:date="2015-06-14T16:50:00Z">
              <w:rPr>
                <w:rFonts w:cstheme="minorHAnsi"/>
                <w:bCs/>
                <w:color w:val="000000"/>
                <w:sz w:val="24"/>
                <w:szCs w:val="24"/>
              </w:rPr>
            </w:rPrChange>
          </w:rPr>
          <w:t>történik az adatok kiolvasása</w:t>
        </w:r>
      </w:ins>
      <w:ins w:id="5406" w:author="laca" w:date="2015-06-14T16:45:00Z">
        <w:r w:rsidR="003E0F58" w:rsidRPr="00FE5CC9">
          <w:rPr>
            <w:rFonts w:cstheme="minorHAnsi"/>
            <w:bCs/>
            <w:color w:val="000000"/>
            <w:sz w:val="24"/>
            <w:szCs w:val="24"/>
            <w:rPrChange w:id="5407" w:author="laca" w:date="2015-06-14T16:50:00Z">
              <w:rPr>
                <w:rFonts w:cstheme="minorHAnsi"/>
                <w:bCs/>
                <w:color w:val="000000"/>
                <w:sz w:val="24"/>
                <w:szCs w:val="24"/>
              </w:rPr>
            </w:rPrChange>
          </w:rPr>
          <w:t>.</w:t>
        </w:r>
      </w:ins>
    </w:p>
    <w:p w14:paraId="6669DA16" w14:textId="77777777" w:rsidR="005A3170" w:rsidRPr="00FE5CC9" w:rsidRDefault="005A3170" w:rsidP="00D601C6">
      <w:pPr>
        <w:spacing w:line="360" w:lineRule="auto"/>
        <w:rPr>
          <w:ins w:id="5408" w:author="laca" w:date="2015-06-14T16:21:00Z"/>
          <w:rFonts w:ascii="Times New Roman" w:hAnsi="Times New Roman"/>
          <w:sz w:val="24"/>
          <w:szCs w:val="24"/>
          <w:rPrChange w:id="5409" w:author="laca" w:date="2015-06-14T16:50:00Z">
            <w:rPr>
              <w:ins w:id="5410" w:author="laca" w:date="2015-06-14T16:21:00Z"/>
              <w:rFonts w:ascii="Times New Roman" w:hAnsi="Times New Roman"/>
              <w:b/>
              <w:sz w:val="24"/>
              <w:szCs w:val="24"/>
            </w:rPr>
          </w:rPrChange>
        </w:rPr>
        <w:pPrChange w:id="5411" w:author="laca" w:date="2015-06-14T16:26:00Z">
          <w:pPr>
            <w:autoSpaceDE w:val="0"/>
            <w:autoSpaceDN w:val="0"/>
            <w:adjustRightInd w:val="0"/>
            <w:spacing w:after="0" w:line="240" w:lineRule="auto"/>
          </w:pPr>
        </w:pPrChange>
      </w:pPr>
    </w:p>
    <w:moveToRangeStart w:id="5412" w:author="laca" w:date="2015-06-14T16:20:00Z" w:name="move422062143"/>
    <w:p w14:paraId="0B41CBFB" w14:textId="4FCDDA6B" w:rsidR="0032221C" w:rsidRPr="00FE5CC9" w:rsidRDefault="00D601C6" w:rsidP="00D601C6">
      <w:pPr>
        <w:spacing w:line="240" w:lineRule="auto"/>
        <w:rPr>
          <w:ins w:id="5413" w:author="laca" w:date="2015-06-14T15:47:00Z"/>
          <w:rFonts w:ascii="Times New Roman" w:hAnsi="Times New Roman"/>
          <w:b/>
          <w:sz w:val="24"/>
          <w:szCs w:val="24"/>
          <w:rPrChange w:id="5414" w:author="laca" w:date="2015-06-14T16:50:00Z">
            <w:rPr>
              <w:ins w:id="5415" w:author="laca" w:date="2015-06-14T15:47:00Z"/>
              <w:rFonts w:ascii="Times New Roman" w:hAnsi="Times New Roman"/>
              <w:b/>
              <w:sz w:val="24"/>
              <w:szCs w:val="24"/>
            </w:rPr>
          </w:rPrChange>
        </w:rPr>
        <w:pPrChange w:id="5416" w:author="laca" w:date="2015-06-14T16:20:00Z">
          <w:pPr>
            <w:autoSpaceDE w:val="0"/>
            <w:autoSpaceDN w:val="0"/>
            <w:adjustRightInd w:val="0"/>
            <w:spacing w:after="0" w:line="240" w:lineRule="auto"/>
          </w:pPr>
        </w:pPrChange>
      </w:pPr>
      <w:moveTo w:id="5417" w:author="laca" w:date="2015-06-14T16:20:00Z">
        <w:r w:rsidRPr="00FE5CC9">
          <w:rPr>
            <w:rFonts w:ascii="Courier New" w:hAnsi="Courier New" w:cs="Courier New"/>
            <w:i/>
            <w:noProof/>
            <w:color w:val="000000"/>
            <w:sz w:val="24"/>
            <w:szCs w:val="24"/>
            <w:rPrChange w:id="5418" w:author="laca" w:date="2015-06-14T16:50:00Z">
              <w:rPr>
                <w:rFonts w:ascii="Courier New" w:hAnsi="Courier New" w:cs="Courier New"/>
                <w:i/>
                <w:noProof/>
                <w:color w:val="000000"/>
                <w:sz w:val="24"/>
                <w:szCs w:val="24"/>
                <w:lang w:val="en-US"/>
              </w:rPr>
            </w:rPrChange>
          </w:rPr>
        </w:r>
        <w:r w:rsidR="003E0F58" w:rsidRPr="00FE5CC9">
          <w:rPr>
            <w:rFonts w:ascii="Times New Roman" w:hAnsi="Times New Roman"/>
            <w:b/>
            <w:sz w:val="24"/>
            <w:szCs w:val="24"/>
            <w:rPrChange w:id="5419" w:author="laca" w:date="2015-06-14T16:50:00Z">
              <w:rPr>
                <w:rFonts w:ascii="Times New Roman" w:hAnsi="Times New Roman"/>
                <w:b/>
                <w:sz w:val="24"/>
                <w:szCs w:val="24"/>
              </w:rPr>
            </w:rPrChange>
          </w:rPr>
          <w:pict w14:anchorId="5381CF74">
            <v:shape id="_x0000_s1250" type="#_x0000_t202" style="width:499.85pt;height:296.7pt;mso-left-percent:-10001;mso-top-percent:-10001;mso-position-horizontal:absolute;mso-position-horizontal-relative:char;mso-position-vertical:absolute;mso-position-vertical-relative:line;mso-left-percent:-10001;mso-top-percent:-10001">
              <v:textbox style="mso-next-textbox:#_x0000_s1250">
                <w:txbxContent>
                  <w:tbl>
                    <w:tblPr>
                      <w:tblStyle w:val="PlainTable1"/>
                      <w:tblW w:w="7644" w:type="dxa"/>
                      <w:tblLook w:val="04A0" w:firstRow="1" w:lastRow="0" w:firstColumn="1" w:lastColumn="0" w:noHBand="0" w:noVBand="1"/>
                      <w:tblPrChange w:id="5420" w:author="laca" w:date="2015-06-14T16:24:00Z">
                        <w:tblPr>
                          <w:tblStyle w:val="PlainTable1"/>
                          <w:tblW w:w="6588" w:type="dxa"/>
                          <w:tblLook w:val="04A0" w:firstRow="1" w:lastRow="0" w:firstColumn="1" w:lastColumn="0" w:noHBand="0" w:noVBand="1"/>
                        </w:tblPr>
                      </w:tblPrChange>
                    </w:tblPr>
                    <w:tblGrid>
                      <w:gridCol w:w="1008"/>
                      <w:gridCol w:w="2092"/>
                      <w:gridCol w:w="4544"/>
                      <w:tblGridChange w:id="5421">
                        <w:tblGrid>
                          <w:gridCol w:w="6588"/>
                          <w:gridCol w:w="6588"/>
                        </w:tblGrid>
                      </w:tblGridChange>
                    </w:tblGrid>
                    <w:tr w:rsidR="00D601C6" w:rsidRPr="00C82F41" w14:paraId="2B9CB401" w14:textId="77777777" w:rsidTr="00D60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22" w:author="laca" w:date="2015-06-14T16:24:00Z">
                            <w:tcPr>
                              <w:tcW w:w="6588" w:type="dxa"/>
                            </w:tcPr>
                          </w:tcPrChange>
                        </w:tcPr>
                        <w:p w14:paraId="1CA8AF8D" w14:textId="77777777" w:rsidR="00D601C6" w:rsidRPr="00D601C6" w:rsidRDefault="00D601C6" w:rsidP="00D601C6">
                          <w:pPr>
                            <w:pStyle w:val="ListParagraph"/>
                            <w:numPr>
                              <w:ilvl w:val="0"/>
                              <w:numId w:val="10"/>
                            </w:numPr>
                            <w:autoSpaceDE w:val="0"/>
                            <w:autoSpaceDN w:val="0"/>
                            <w:adjustRightInd w:val="0"/>
                            <w:cnfStyle w:val="101000000000" w:firstRow="1" w:lastRow="0" w:firstColumn="1" w:lastColumn="0" w:oddVBand="0" w:evenVBand="0" w:oddHBand="0" w:evenHBand="0" w:firstRowFirstColumn="0" w:firstRowLastColumn="0" w:lastRowFirstColumn="0" w:lastRowLastColumn="0"/>
                            <w:rPr>
                              <w:ins w:id="5423" w:author="laca" w:date="2015-06-14T16:23:00Z"/>
                              <w:rFonts w:ascii="Courier New" w:hAnsi="Courier New" w:cs="Courier New"/>
                              <w:color w:val="7F0055"/>
                              <w:sz w:val="20"/>
                              <w:szCs w:val="20"/>
                              <w:lang w:val="en-US"/>
                              <w:rPrChange w:id="5424" w:author="laca" w:date="2015-06-14T16:24:00Z">
                                <w:rPr>
                                  <w:ins w:id="5425" w:author="laca" w:date="2015-06-14T16:23:00Z"/>
                                  <w:lang w:val="en-US"/>
                                </w:rPr>
                              </w:rPrChange>
                            </w:rPr>
                            <w:pPrChange w:id="5426" w:author="laca" w:date="2015-06-14T16:24:00Z">
                              <w:pPr>
                                <w:autoSpaceDE w:val="0"/>
                                <w:autoSpaceDN w:val="0"/>
                                <w:adjustRightInd w:val="0"/>
                                <w:cnfStyle w:val="101000000000" w:firstRow="1" w:lastRow="0" w:firstColumn="1" w:lastColumn="0" w:oddVBand="0" w:evenVBand="0" w:oddHBand="0" w:evenHBand="0" w:firstRowFirstColumn="0" w:firstRowLastColumn="0" w:lastRowFirstColumn="0" w:lastRowLastColumn="0"/>
                              </w:pPr>
                            </w:pPrChange>
                          </w:pPr>
                        </w:p>
                      </w:tc>
                      <w:tc>
                        <w:tcPr>
                          <w:tcW w:w="6636" w:type="dxa"/>
                          <w:gridSpan w:val="2"/>
                          <w:tcPrChange w:id="5427" w:author="laca" w:date="2015-06-14T16:24:00Z">
                            <w:tcPr>
                              <w:tcW w:w="6588" w:type="dxa"/>
                            </w:tcPr>
                          </w:tcPrChange>
                        </w:tcPr>
                        <w:p w14:paraId="0E636767" w14:textId="77777777" w:rsidR="00D601C6" w:rsidDel="00D601C6" w:rsidRDefault="00D601C6" w:rsidP="00D601C6">
                          <w:pPr>
                            <w:autoSpaceDE w:val="0"/>
                            <w:autoSpaceDN w:val="0"/>
                            <w:adjustRightInd w:val="0"/>
                            <w:cnfStyle w:val="100000000000" w:firstRow="1" w:lastRow="0" w:firstColumn="0" w:lastColumn="0" w:oddVBand="0" w:evenVBand="0" w:oddHBand="0" w:evenHBand="0" w:firstRowFirstColumn="0" w:firstRowLastColumn="0" w:lastRowFirstColumn="0" w:lastRowLastColumn="0"/>
                            <w:rPr>
                              <w:del w:id="5428" w:author="laca" w:date="2015-06-14T16:24:00Z"/>
                              <w:rFonts w:ascii="Courier New" w:hAnsi="Courier New" w:cs="Courier New"/>
                              <w:color w:val="000000"/>
                              <w:sz w:val="20"/>
                              <w:szCs w:val="20"/>
                              <w:lang w:val="en-US"/>
                            </w:rPr>
                            <w:pPrChange w:id="5429" w:author="laca" w:date="2015-06-14T16:24:00Z">
                              <w:pPr>
                                <w:autoSpaceDE w:val="0"/>
                                <w:autoSpaceDN w:val="0"/>
                                <w:adjustRightInd w:val="0"/>
                                <w:cnfStyle w:val="100000000000" w:firstRow="1" w:lastRow="0" w:firstColumn="0" w:lastColumn="0" w:oddVBand="0" w:evenVBand="0" w:oddHBand="0" w:evenHBand="0" w:firstRowFirstColumn="0" w:firstRowLastColumn="0" w:lastRowFirstColumn="0" w:lastRowLastColumn="0"/>
                              </w:pPr>
                            </w:pPrChange>
                          </w:pPr>
                          <w:proofErr w:type="spellStart"/>
                          <w:r w:rsidRPr="00C82F41">
                            <w:rPr>
                              <w:rFonts w:ascii="Courier New" w:hAnsi="Courier New" w:cs="Courier New"/>
                              <w:b w:val="0"/>
                              <w:bCs w:val="0"/>
                              <w:color w:val="7F0055"/>
                              <w:sz w:val="20"/>
                              <w:szCs w:val="20"/>
                              <w:lang w:val="en-US"/>
                            </w:rPr>
                            <w:t>int</w:t>
                          </w:r>
                          <w:proofErr w:type="spellEnd"/>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p w14:paraId="16829BB9" w14:textId="77777777" w:rsidR="00D601C6" w:rsidRPr="00C82F41" w:rsidRDefault="00D601C6" w:rsidP="00D601C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Change w:id="5430" w:author="laca" w:date="2015-06-14T16:24:00Z">
                              <w:pPr>
                                <w:autoSpaceDE w:val="0"/>
                                <w:autoSpaceDN w:val="0"/>
                                <w:adjustRightInd w:val="0"/>
                                <w:cnfStyle w:val="100000000000" w:firstRow="1" w:lastRow="0" w:firstColumn="0" w:lastColumn="0" w:oddVBand="0" w:evenVBand="0" w:oddHBand="0" w:evenHBand="0" w:firstRowFirstColumn="0" w:firstRowLastColumn="0" w:lastRowFirstColumn="0" w:lastRowLastColumn="0"/>
                              </w:pPr>
                            </w:pPrChange>
                          </w:pPr>
                        </w:p>
                      </w:tc>
                    </w:tr>
                    <w:tr w:rsidR="00D601C6" w:rsidRPr="00C82F41" w14:paraId="760C8145"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31" w:author="laca" w:date="2015-06-14T16:24:00Z">
                            <w:tcPr>
                              <w:tcW w:w="6588" w:type="dxa"/>
                            </w:tcPr>
                          </w:tcPrChange>
                        </w:tcPr>
                        <w:p w14:paraId="35B25781"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32" w:author="laca" w:date="2015-06-14T16:23:00Z"/>
                              <w:rFonts w:ascii="Courier New" w:hAnsi="Courier New" w:cs="Courier New"/>
                              <w:color w:val="000000"/>
                              <w:sz w:val="20"/>
                              <w:szCs w:val="20"/>
                              <w:lang w:val="en-US"/>
                              <w:rPrChange w:id="5433" w:author="laca" w:date="2015-06-14T16:24:00Z">
                                <w:rPr>
                                  <w:ins w:id="5434" w:author="laca" w:date="2015-06-14T16:23:00Z"/>
                                  <w:lang w:val="en-US"/>
                                </w:rPr>
                              </w:rPrChange>
                            </w:rPr>
                            <w:pPrChange w:id="5435"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36" w:author="laca" w:date="2015-06-14T16:24:00Z">
                            <w:tcPr>
                              <w:tcW w:w="6588" w:type="dxa"/>
                            </w:tcPr>
                          </w:tcPrChange>
                        </w:tcPr>
                        <w:p w14:paraId="15D3B67C"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D601C6" w:rsidRPr="00C82F41" w14:paraId="3664A47A"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37" w:author="laca" w:date="2015-06-14T16:24:00Z">
                            <w:tcPr>
                              <w:tcW w:w="6588" w:type="dxa"/>
                            </w:tcPr>
                          </w:tcPrChange>
                        </w:tcPr>
                        <w:p w14:paraId="58C8262E" w14:textId="77777777" w:rsidR="00D601C6" w:rsidRPr="00D601C6" w:rsidRDefault="00D601C6" w:rsidP="00D601C6">
                          <w:pPr>
                            <w:pStyle w:val="ListParagraph"/>
                            <w:numPr>
                              <w:ilvl w:val="0"/>
                              <w:numId w:val="10"/>
                            </w:numPr>
                            <w:autoSpaceDE w:val="0"/>
                            <w:autoSpaceDN w:val="0"/>
                            <w:adjustRightInd w:val="0"/>
                            <w:rPr>
                              <w:ins w:id="5438" w:author="laca" w:date="2015-06-14T16:23:00Z"/>
                              <w:rFonts w:ascii="Courier New" w:hAnsi="Courier New" w:cs="Courier New"/>
                              <w:color w:val="005032"/>
                              <w:sz w:val="20"/>
                              <w:szCs w:val="20"/>
                              <w:lang w:val="en-US"/>
                              <w:rPrChange w:id="5439" w:author="laca" w:date="2015-06-14T16:24:00Z">
                                <w:rPr>
                                  <w:ins w:id="5440" w:author="laca" w:date="2015-06-14T16:23:00Z"/>
                                  <w:lang w:val="en-US"/>
                                </w:rPr>
                              </w:rPrChange>
                            </w:rPr>
                            <w:pPrChange w:id="5441" w:author="laca" w:date="2015-06-14T16:24:00Z">
                              <w:pPr>
                                <w:autoSpaceDE w:val="0"/>
                                <w:autoSpaceDN w:val="0"/>
                                <w:adjustRightInd w:val="0"/>
                              </w:pPr>
                            </w:pPrChange>
                          </w:pPr>
                        </w:p>
                      </w:tc>
                      <w:tc>
                        <w:tcPr>
                          <w:tcW w:w="6636" w:type="dxa"/>
                          <w:gridSpan w:val="2"/>
                          <w:tcPrChange w:id="5442" w:author="laca" w:date="2015-06-14T16:24:00Z">
                            <w:tcPr>
                              <w:tcW w:w="6588" w:type="dxa"/>
                            </w:tcPr>
                          </w:tcPrChange>
                        </w:tcPr>
                        <w:p w14:paraId="116DA521"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5032"/>
                              <w:sz w:val="20"/>
                              <w:szCs w:val="20"/>
                              <w:lang w:val="en-US"/>
                            </w:rPr>
                            <w:t>err_t</w:t>
                          </w:r>
                          <w:proofErr w:type="spellEnd"/>
                          <w:r w:rsidRPr="00C82F41">
                            <w:rPr>
                              <w:rFonts w:ascii="Courier New" w:hAnsi="Courier New" w:cs="Courier New"/>
                              <w:color w:val="000000"/>
                              <w:sz w:val="20"/>
                              <w:szCs w:val="20"/>
                              <w:lang w:val="en-US"/>
                            </w:rPr>
                            <w:t xml:space="preserve"> err;</w:t>
                          </w:r>
                        </w:p>
                      </w:tc>
                    </w:tr>
                    <w:tr w:rsidR="00D601C6" w:rsidRPr="00C82F41" w14:paraId="7C84B9D7"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43" w:author="laca" w:date="2015-06-14T16:24:00Z">
                            <w:tcPr>
                              <w:tcW w:w="6588" w:type="dxa"/>
                            </w:tcPr>
                          </w:tcPrChange>
                        </w:tcPr>
                        <w:p w14:paraId="4E06ACB8"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44" w:author="laca" w:date="2015-06-14T16:23:00Z"/>
                              <w:rFonts w:ascii="Courier New" w:hAnsi="Courier New" w:cs="Courier New"/>
                              <w:color w:val="7F0055"/>
                              <w:sz w:val="20"/>
                              <w:szCs w:val="20"/>
                              <w:lang w:val="en-US"/>
                              <w:rPrChange w:id="5445" w:author="laca" w:date="2015-06-14T16:24:00Z">
                                <w:rPr>
                                  <w:ins w:id="5446" w:author="laca" w:date="2015-06-14T16:23:00Z"/>
                                  <w:lang w:val="en-US"/>
                                </w:rPr>
                              </w:rPrChange>
                            </w:rPr>
                            <w:pPrChange w:id="5447"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48" w:author="laca" w:date="2015-06-14T16:24:00Z">
                            <w:tcPr>
                              <w:tcW w:w="6588" w:type="dxa"/>
                            </w:tcPr>
                          </w:tcPrChange>
                        </w:tcPr>
                        <w:p w14:paraId="711CE4DC"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D601C6" w:rsidRPr="00C82F41" w14:paraId="0C2B1084"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49" w:author="laca" w:date="2015-06-14T16:24:00Z">
                            <w:tcPr>
                              <w:tcW w:w="6588" w:type="dxa"/>
                            </w:tcPr>
                          </w:tcPrChange>
                        </w:tcPr>
                        <w:p w14:paraId="0ADA58EE" w14:textId="77777777" w:rsidR="00D601C6" w:rsidRPr="00D601C6" w:rsidRDefault="00D601C6" w:rsidP="00D601C6">
                          <w:pPr>
                            <w:pStyle w:val="ListParagraph"/>
                            <w:numPr>
                              <w:ilvl w:val="0"/>
                              <w:numId w:val="10"/>
                            </w:numPr>
                            <w:autoSpaceDE w:val="0"/>
                            <w:autoSpaceDN w:val="0"/>
                            <w:adjustRightInd w:val="0"/>
                            <w:rPr>
                              <w:ins w:id="5450" w:author="laca" w:date="2015-06-14T16:23:00Z"/>
                              <w:rFonts w:ascii="Courier New" w:hAnsi="Courier New" w:cs="Courier New"/>
                              <w:color w:val="000000"/>
                              <w:sz w:val="20"/>
                              <w:szCs w:val="20"/>
                              <w:lang w:val="en-US"/>
                              <w:rPrChange w:id="5451" w:author="laca" w:date="2015-06-14T16:24:00Z">
                                <w:rPr>
                                  <w:ins w:id="5452" w:author="laca" w:date="2015-06-14T16:23:00Z"/>
                                  <w:lang w:val="en-US"/>
                                </w:rPr>
                              </w:rPrChange>
                            </w:rPr>
                            <w:pPrChange w:id="5453" w:author="laca" w:date="2015-06-14T16:24:00Z">
                              <w:pPr>
                                <w:autoSpaceDE w:val="0"/>
                                <w:autoSpaceDN w:val="0"/>
                                <w:adjustRightInd w:val="0"/>
                              </w:pPr>
                            </w:pPrChange>
                          </w:pPr>
                        </w:p>
                      </w:tc>
                      <w:tc>
                        <w:tcPr>
                          <w:tcW w:w="6636" w:type="dxa"/>
                          <w:gridSpan w:val="2"/>
                          <w:tcPrChange w:id="5454" w:author="laca" w:date="2015-06-14T16:24:00Z">
                            <w:tcPr>
                              <w:tcW w:w="6588" w:type="dxa"/>
                            </w:tcPr>
                          </w:tcPrChange>
                        </w:tcPr>
                        <w:p w14:paraId="7592649F"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xml:space="preserve"> = </w:t>
                          </w:r>
                          <w:proofErr w:type="spellStart"/>
                          <w:r w:rsidRPr="00C82F41">
                            <w:rPr>
                              <w:rFonts w:ascii="Courier New" w:hAnsi="Courier New" w:cs="Courier New"/>
                              <w:color w:val="000000"/>
                              <w:sz w:val="20"/>
                              <w:szCs w:val="20"/>
                              <w:lang w:val="en-US"/>
                            </w:rPr>
                            <w:t>tcp_new</w:t>
                          </w:r>
                          <w:proofErr w:type="spellEnd"/>
                          <w:r w:rsidRPr="00C82F41">
                            <w:rPr>
                              <w:rFonts w:ascii="Courier New" w:hAnsi="Courier New" w:cs="Courier New"/>
                              <w:color w:val="000000"/>
                              <w:sz w:val="20"/>
                              <w:szCs w:val="20"/>
                              <w:lang w:val="en-US"/>
                            </w:rPr>
                            <w:t>();</w:t>
                          </w:r>
                        </w:p>
                      </w:tc>
                    </w:tr>
                    <w:tr w:rsidR="00D601C6" w:rsidRPr="00C82F41" w14:paraId="2311BFE4"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55" w:author="laca" w:date="2015-06-14T16:24:00Z">
                            <w:tcPr>
                              <w:tcW w:w="6588" w:type="dxa"/>
                            </w:tcPr>
                          </w:tcPrChange>
                        </w:tcPr>
                        <w:p w14:paraId="6B254907"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56" w:author="laca" w:date="2015-06-14T16:23:00Z"/>
                              <w:rFonts w:ascii="Courier New" w:hAnsi="Courier New" w:cs="Courier New"/>
                              <w:color w:val="7F0055"/>
                              <w:sz w:val="20"/>
                              <w:szCs w:val="20"/>
                              <w:lang w:val="en-US"/>
                              <w:rPrChange w:id="5457" w:author="laca" w:date="2015-06-14T16:24:00Z">
                                <w:rPr>
                                  <w:ins w:id="5458" w:author="laca" w:date="2015-06-14T16:23:00Z"/>
                                  <w:lang w:val="en-US"/>
                                </w:rPr>
                              </w:rPrChange>
                            </w:rPr>
                            <w:pPrChange w:id="5459"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60" w:author="laca" w:date="2015-06-14T16:24:00Z">
                            <w:tcPr>
                              <w:tcW w:w="6588" w:type="dxa"/>
                            </w:tcPr>
                          </w:tcPrChange>
                        </w:tcPr>
                        <w:p w14:paraId="106F90C6"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w:t>
                          </w:r>
                        </w:p>
                      </w:tc>
                    </w:tr>
                    <w:tr w:rsidR="00D601C6" w:rsidRPr="00C82F41" w14:paraId="1EDBD551"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61" w:author="laca" w:date="2015-06-14T16:24:00Z">
                            <w:tcPr>
                              <w:tcW w:w="6588" w:type="dxa"/>
                            </w:tcPr>
                          </w:tcPrChange>
                        </w:tcPr>
                        <w:p w14:paraId="7AFB5E00" w14:textId="77777777" w:rsidR="00D601C6" w:rsidRPr="00D601C6" w:rsidRDefault="00D601C6" w:rsidP="00D601C6">
                          <w:pPr>
                            <w:pStyle w:val="ListParagraph"/>
                            <w:numPr>
                              <w:ilvl w:val="0"/>
                              <w:numId w:val="10"/>
                            </w:numPr>
                            <w:autoSpaceDE w:val="0"/>
                            <w:autoSpaceDN w:val="0"/>
                            <w:adjustRightInd w:val="0"/>
                            <w:rPr>
                              <w:ins w:id="5462" w:author="laca" w:date="2015-06-14T16:23:00Z"/>
                              <w:rFonts w:ascii="Courier New" w:hAnsi="Courier New" w:cs="Courier New"/>
                              <w:color w:val="000000"/>
                              <w:sz w:val="20"/>
                              <w:szCs w:val="20"/>
                              <w:lang w:val="en-US"/>
                              <w:rPrChange w:id="5463" w:author="laca" w:date="2015-06-14T16:24:00Z">
                                <w:rPr>
                                  <w:ins w:id="5464" w:author="laca" w:date="2015-06-14T16:23:00Z"/>
                                  <w:lang w:val="en-US"/>
                                </w:rPr>
                              </w:rPrChange>
                            </w:rPr>
                            <w:pPrChange w:id="5465" w:author="laca" w:date="2015-06-14T16:24:00Z">
                              <w:pPr>
                                <w:autoSpaceDE w:val="0"/>
                                <w:autoSpaceDN w:val="0"/>
                                <w:adjustRightInd w:val="0"/>
                              </w:pPr>
                            </w:pPrChange>
                          </w:pPr>
                        </w:p>
                      </w:tc>
                      <w:tc>
                        <w:tcPr>
                          <w:tcW w:w="6636" w:type="dxa"/>
                          <w:gridSpan w:val="2"/>
                          <w:tcPrChange w:id="5466" w:author="laca" w:date="2015-06-14T16:24:00Z">
                            <w:tcPr>
                              <w:tcW w:w="6588" w:type="dxa"/>
                            </w:tcPr>
                          </w:tcPrChange>
                        </w:tcPr>
                        <w:p w14:paraId="18520D7B"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xil_</w:t>
                          </w:r>
                          <w:proofErr w:type="gramStart"/>
                          <w:r w:rsidRPr="00C82F41">
                            <w:rPr>
                              <w:rFonts w:ascii="Courier New" w:hAnsi="Courier New" w:cs="Courier New"/>
                              <w:color w:val="000000"/>
                              <w:sz w:val="20"/>
                              <w:szCs w:val="20"/>
                              <w:lang w:val="en-US"/>
                            </w:rPr>
                            <w:t>printf</w:t>
                          </w:r>
                          <w:proofErr w:type="spellEnd"/>
                          <w:r w:rsidRPr="00C82F41">
                            <w:rPr>
                              <w:rFonts w:ascii="Courier New" w:hAnsi="Courier New" w:cs="Courier New"/>
                              <w:color w:val="000000"/>
                              <w:sz w:val="20"/>
                              <w:szCs w:val="20"/>
                              <w:lang w:val="en-US"/>
                            </w:rPr>
                            <w:t>(</w:t>
                          </w:r>
                          <w:proofErr w:type="gramEnd"/>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D601C6" w:rsidRPr="00C82F41" w14:paraId="413B1BA9"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67" w:author="laca" w:date="2015-06-14T16:24:00Z">
                            <w:tcPr>
                              <w:tcW w:w="6588" w:type="dxa"/>
                            </w:tcPr>
                          </w:tcPrChange>
                        </w:tcPr>
                        <w:p w14:paraId="72934FA7"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68" w:author="laca" w:date="2015-06-14T16:23:00Z"/>
                              <w:rFonts w:ascii="Courier New" w:hAnsi="Courier New" w:cs="Courier New"/>
                              <w:color w:val="7F0055"/>
                              <w:sz w:val="20"/>
                              <w:szCs w:val="20"/>
                              <w:lang w:val="en-US"/>
                              <w:rPrChange w:id="5469" w:author="laca" w:date="2015-06-14T16:24:00Z">
                                <w:rPr>
                                  <w:ins w:id="5470" w:author="laca" w:date="2015-06-14T16:23:00Z"/>
                                  <w:lang w:val="en-US"/>
                                </w:rPr>
                              </w:rPrChange>
                            </w:rPr>
                            <w:pPrChange w:id="5471"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72" w:author="laca" w:date="2015-06-14T16:24:00Z">
                            <w:tcPr>
                              <w:tcW w:w="6588" w:type="dxa"/>
                            </w:tcPr>
                          </w:tcPrChange>
                        </w:tcPr>
                        <w:p w14:paraId="1863A199"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D601C6" w:rsidRPr="00C82F41" w14:paraId="5CA38367"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73" w:author="laca" w:date="2015-06-14T16:24:00Z">
                            <w:tcPr>
                              <w:tcW w:w="6588" w:type="dxa"/>
                            </w:tcPr>
                          </w:tcPrChange>
                        </w:tcPr>
                        <w:p w14:paraId="13A0FB43" w14:textId="77777777" w:rsidR="00D601C6" w:rsidRPr="00D601C6" w:rsidRDefault="00D601C6" w:rsidP="00D601C6">
                          <w:pPr>
                            <w:pStyle w:val="ListParagraph"/>
                            <w:numPr>
                              <w:ilvl w:val="0"/>
                              <w:numId w:val="10"/>
                            </w:numPr>
                            <w:autoSpaceDE w:val="0"/>
                            <w:autoSpaceDN w:val="0"/>
                            <w:adjustRightInd w:val="0"/>
                            <w:rPr>
                              <w:ins w:id="5474" w:author="laca" w:date="2015-06-14T16:23:00Z"/>
                              <w:rFonts w:ascii="Courier New" w:hAnsi="Courier New" w:cs="Courier New"/>
                              <w:color w:val="000000"/>
                              <w:sz w:val="20"/>
                              <w:szCs w:val="20"/>
                              <w:lang w:val="en-US"/>
                              <w:rPrChange w:id="5475" w:author="laca" w:date="2015-06-14T16:24:00Z">
                                <w:rPr>
                                  <w:ins w:id="5476" w:author="laca" w:date="2015-06-14T16:23:00Z"/>
                                  <w:lang w:val="en-US"/>
                                </w:rPr>
                              </w:rPrChange>
                            </w:rPr>
                            <w:pPrChange w:id="5477" w:author="laca" w:date="2015-06-14T16:24:00Z">
                              <w:pPr>
                                <w:autoSpaceDE w:val="0"/>
                                <w:autoSpaceDN w:val="0"/>
                                <w:adjustRightInd w:val="0"/>
                              </w:pPr>
                            </w:pPrChange>
                          </w:pPr>
                        </w:p>
                      </w:tc>
                      <w:tc>
                        <w:tcPr>
                          <w:tcW w:w="6636" w:type="dxa"/>
                          <w:gridSpan w:val="2"/>
                          <w:tcPrChange w:id="5478" w:author="laca" w:date="2015-06-14T16:24:00Z">
                            <w:tcPr>
                              <w:tcW w:w="6588" w:type="dxa"/>
                            </w:tcPr>
                          </w:tcPrChange>
                        </w:tcPr>
                        <w:p w14:paraId="21D3FD27"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 xml:space="preserve">err = </w:t>
                          </w:r>
                          <w:proofErr w:type="spellStart"/>
                          <w:r w:rsidRPr="00C82F41">
                            <w:rPr>
                              <w:rFonts w:ascii="Courier New" w:hAnsi="Courier New" w:cs="Courier New"/>
                              <w:color w:val="000000"/>
                              <w:sz w:val="20"/>
                              <w:szCs w:val="20"/>
                              <w:lang w:val="en-US"/>
                            </w:rPr>
                            <w:t>tcp_bind</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IP_ADDR_ANY, port);</w:t>
                          </w:r>
                        </w:p>
                      </w:tc>
                    </w:tr>
                    <w:tr w:rsidR="00D601C6" w:rsidRPr="00C82F41" w14:paraId="423822C5"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79" w:author="laca" w:date="2015-06-14T16:24:00Z">
                            <w:tcPr>
                              <w:tcW w:w="6588" w:type="dxa"/>
                            </w:tcPr>
                          </w:tcPrChange>
                        </w:tcPr>
                        <w:p w14:paraId="07F4F624"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80" w:author="laca" w:date="2015-06-14T16:23:00Z"/>
                              <w:rFonts w:ascii="Courier New" w:hAnsi="Courier New" w:cs="Courier New"/>
                              <w:color w:val="7F0055"/>
                              <w:sz w:val="20"/>
                              <w:szCs w:val="20"/>
                              <w:lang w:val="en-US"/>
                              <w:rPrChange w:id="5481" w:author="laca" w:date="2015-06-14T16:24:00Z">
                                <w:rPr>
                                  <w:ins w:id="5482" w:author="laca" w:date="2015-06-14T16:23:00Z"/>
                                  <w:lang w:val="en-US"/>
                                </w:rPr>
                              </w:rPrChange>
                            </w:rPr>
                            <w:pPrChange w:id="5483"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84" w:author="laca" w:date="2015-06-14T16:24:00Z">
                            <w:tcPr>
                              <w:tcW w:w="6588" w:type="dxa"/>
                            </w:tcPr>
                          </w:tcPrChange>
                        </w:tcPr>
                        <w:p w14:paraId="5B936FE2"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D601C6" w:rsidRPr="00C82F41" w14:paraId="53405ADC"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85" w:author="laca" w:date="2015-06-14T16:24:00Z">
                            <w:tcPr>
                              <w:tcW w:w="6588" w:type="dxa"/>
                            </w:tcPr>
                          </w:tcPrChange>
                        </w:tcPr>
                        <w:p w14:paraId="7E9AA818" w14:textId="77777777" w:rsidR="00D601C6" w:rsidRPr="00D601C6" w:rsidRDefault="00D601C6" w:rsidP="00D601C6">
                          <w:pPr>
                            <w:pStyle w:val="ListParagraph"/>
                            <w:numPr>
                              <w:ilvl w:val="0"/>
                              <w:numId w:val="10"/>
                            </w:numPr>
                            <w:autoSpaceDE w:val="0"/>
                            <w:autoSpaceDN w:val="0"/>
                            <w:adjustRightInd w:val="0"/>
                            <w:rPr>
                              <w:ins w:id="5486" w:author="laca" w:date="2015-06-14T16:23:00Z"/>
                              <w:rFonts w:ascii="Courier New" w:hAnsi="Courier New" w:cs="Courier New"/>
                              <w:color w:val="000000"/>
                              <w:sz w:val="20"/>
                              <w:szCs w:val="20"/>
                              <w:lang w:val="en-US"/>
                              <w:rPrChange w:id="5487" w:author="laca" w:date="2015-06-14T16:24:00Z">
                                <w:rPr>
                                  <w:ins w:id="5488" w:author="laca" w:date="2015-06-14T16:23:00Z"/>
                                  <w:lang w:val="en-US"/>
                                </w:rPr>
                              </w:rPrChange>
                            </w:rPr>
                            <w:pPrChange w:id="5489" w:author="laca" w:date="2015-06-14T16:24:00Z">
                              <w:pPr>
                                <w:autoSpaceDE w:val="0"/>
                                <w:autoSpaceDN w:val="0"/>
                                <w:adjustRightInd w:val="0"/>
                              </w:pPr>
                            </w:pPrChange>
                          </w:pPr>
                        </w:p>
                      </w:tc>
                      <w:tc>
                        <w:tcPr>
                          <w:tcW w:w="6636" w:type="dxa"/>
                          <w:gridSpan w:val="2"/>
                          <w:tcPrChange w:id="5490" w:author="laca" w:date="2015-06-14T16:24:00Z">
                            <w:tcPr>
                              <w:tcW w:w="6588" w:type="dxa"/>
                            </w:tcPr>
                          </w:tcPrChange>
                        </w:tcPr>
                        <w:p w14:paraId="0E2F9A55"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D601C6" w:rsidRPr="00C82F41" w14:paraId="4E77EB1A"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491" w:author="laca" w:date="2015-06-14T16:24:00Z">
                            <w:tcPr>
                              <w:tcW w:w="6588" w:type="dxa"/>
                            </w:tcPr>
                          </w:tcPrChange>
                        </w:tcPr>
                        <w:p w14:paraId="66EA9BA9"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492" w:author="laca" w:date="2015-06-14T16:23:00Z"/>
                              <w:rFonts w:ascii="Courier New" w:hAnsi="Courier New" w:cs="Courier New"/>
                              <w:color w:val="7F0055"/>
                              <w:sz w:val="20"/>
                              <w:szCs w:val="20"/>
                              <w:lang w:val="en-US"/>
                              <w:rPrChange w:id="5493" w:author="laca" w:date="2015-06-14T16:24:00Z">
                                <w:rPr>
                                  <w:ins w:id="5494" w:author="laca" w:date="2015-06-14T16:23:00Z"/>
                                  <w:lang w:val="en-US"/>
                                </w:rPr>
                              </w:rPrChange>
                            </w:rPr>
                            <w:pPrChange w:id="5495"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496" w:author="laca" w:date="2015-06-14T16:24:00Z">
                            <w:tcPr>
                              <w:tcW w:w="6588" w:type="dxa"/>
                            </w:tcPr>
                          </w:tcPrChange>
                        </w:tcPr>
                        <w:p w14:paraId="51629842"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D601C6" w:rsidRPr="00C82F41" w14:paraId="263283B0"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497" w:author="laca" w:date="2015-06-14T16:24:00Z">
                            <w:tcPr>
                              <w:tcW w:w="6588" w:type="dxa"/>
                            </w:tcPr>
                          </w:tcPrChange>
                        </w:tcPr>
                        <w:p w14:paraId="69831717" w14:textId="77777777" w:rsidR="00D601C6" w:rsidRPr="00D601C6" w:rsidRDefault="00D601C6" w:rsidP="00D601C6">
                          <w:pPr>
                            <w:pStyle w:val="ListParagraph"/>
                            <w:numPr>
                              <w:ilvl w:val="0"/>
                              <w:numId w:val="10"/>
                            </w:numPr>
                            <w:autoSpaceDE w:val="0"/>
                            <w:autoSpaceDN w:val="0"/>
                            <w:adjustRightInd w:val="0"/>
                            <w:rPr>
                              <w:ins w:id="5498" w:author="laca" w:date="2015-06-14T16:23:00Z"/>
                              <w:rFonts w:ascii="Courier New" w:hAnsi="Courier New" w:cs="Courier New"/>
                              <w:color w:val="000000"/>
                              <w:sz w:val="20"/>
                              <w:szCs w:val="20"/>
                              <w:lang w:val="en-US"/>
                              <w:rPrChange w:id="5499" w:author="laca" w:date="2015-06-14T16:24:00Z">
                                <w:rPr>
                                  <w:ins w:id="5500" w:author="laca" w:date="2015-06-14T16:23:00Z"/>
                                  <w:lang w:val="en-US"/>
                                </w:rPr>
                              </w:rPrChange>
                            </w:rPr>
                            <w:pPrChange w:id="5501" w:author="laca" w:date="2015-06-14T16:24:00Z">
                              <w:pPr>
                                <w:autoSpaceDE w:val="0"/>
                                <w:autoSpaceDN w:val="0"/>
                                <w:adjustRightInd w:val="0"/>
                              </w:pPr>
                            </w:pPrChange>
                          </w:pPr>
                        </w:p>
                      </w:tc>
                      <w:tc>
                        <w:tcPr>
                          <w:tcW w:w="6636" w:type="dxa"/>
                          <w:gridSpan w:val="2"/>
                          <w:tcPrChange w:id="5502" w:author="laca" w:date="2015-06-14T16:24:00Z">
                            <w:tcPr>
                              <w:tcW w:w="6588" w:type="dxa"/>
                            </w:tcPr>
                          </w:tcPrChange>
                        </w:tcPr>
                        <w:p w14:paraId="6519B49B"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tcp_arg</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NULL);</w:t>
                          </w:r>
                        </w:p>
                      </w:tc>
                    </w:tr>
                    <w:tr w:rsidR="00D601C6" w:rsidRPr="00C82F41" w14:paraId="4E4183A5"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503" w:author="laca" w:date="2015-06-14T16:24:00Z">
                            <w:tcPr>
                              <w:tcW w:w="6588" w:type="dxa"/>
                            </w:tcPr>
                          </w:tcPrChange>
                        </w:tcPr>
                        <w:p w14:paraId="7AF2C78F"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504" w:author="laca" w:date="2015-06-14T16:23:00Z"/>
                              <w:rFonts w:ascii="Courier New" w:hAnsi="Courier New" w:cs="Courier New"/>
                              <w:color w:val="000000"/>
                              <w:sz w:val="20"/>
                              <w:szCs w:val="20"/>
                              <w:lang w:val="en-US"/>
                              <w:rPrChange w:id="5505" w:author="laca" w:date="2015-06-14T16:24:00Z">
                                <w:rPr>
                                  <w:ins w:id="5506" w:author="laca" w:date="2015-06-14T16:23:00Z"/>
                                  <w:lang w:val="en-US"/>
                                </w:rPr>
                              </w:rPrChange>
                            </w:rPr>
                            <w:pPrChange w:id="5507"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508" w:author="laca" w:date="2015-06-14T16:24:00Z">
                            <w:tcPr>
                              <w:tcW w:w="6588" w:type="dxa"/>
                            </w:tcPr>
                          </w:tcPrChange>
                        </w:tcPr>
                        <w:p w14:paraId="4EDEA3DF"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xml:space="preserve"> = </w:t>
                          </w:r>
                          <w:proofErr w:type="spellStart"/>
                          <w:r w:rsidRPr="00C82F41">
                            <w:rPr>
                              <w:rFonts w:ascii="Courier New" w:hAnsi="Courier New" w:cs="Courier New"/>
                              <w:color w:val="000000"/>
                              <w:sz w:val="20"/>
                              <w:szCs w:val="20"/>
                              <w:lang w:val="en-US"/>
                            </w:rPr>
                            <w:t>tcp_listen</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w:t>
                          </w:r>
                        </w:p>
                      </w:tc>
                    </w:tr>
                    <w:tr w:rsidR="00D601C6" w:rsidRPr="00C82F41" w14:paraId="29E58BF3"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509" w:author="laca" w:date="2015-06-14T16:24:00Z">
                            <w:tcPr>
                              <w:tcW w:w="6588" w:type="dxa"/>
                            </w:tcPr>
                          </w:tcPrChange>
                        </w:tcPr>
                        <w:p w14:paraId="42641E6B" w14:textId="77777777" w:rsidR="00D601C6" w:rsidRPr="00D601C6" w:rsidRDefault="00D601C6" w:rsidP="00D601C6">
                          <w:pPr>
                            <w:pStyle w:val="ListParagraph"/>
                            <w:numPr>
                              <w:ilvl w:val="0"/>
                              <w:numId w:val="10"/>
                            </w:numPr>
                            <w:autoSpaceDE w:val="0"/>
                            <w:autoSpaceDN w:val="0"/>
                            <w:adjustRightInd w:val="0"/>
                            <w:rPr>
                              <w:ins w:id="5510" w:author="laca" w:date="2015-06-14T16:23:00Z"/>
                              <w:rFonts w:ascii="Courier New" w:hAnsi="Courier New" w:cs="Courier New"/>
                              <w:color w:val="7F0055"/>
                              <w:sz w:val="20"/>
                              <w:szCs w:val="20"/>
                              <w:lang w:val="en-US"/>
                              <w:rPrChange w:id="5511" w:author="laca" w:date="2015-06-14T16:24:00Z">
                                <w:rPr>
                                  <w:ins w:id="5512" w:author="laca" w:date="2015-06-14T16:23:00Z"/>
                                  <w:lang w:val="en-US"/>
                                </w:rPr>
                              </w:rPrChange>
                            </w:rPr>
                            <w:pPrChange w:id="5513" w:author="laca" w:date="2015-06-14T16:24:00Z">
                              <w:pPr>
                                <w:autoSpaceDE w:val="0"/>
                                <w:autoSpaceDN w:val="0"/>
                                <w:adjustRightInd w:val="0"/>
                              </w:pPr>
                            </w:pPrChange>
                          </w:pPr>
                        </w:p>
                      </w:tc>
                      <w:tc>
                        <w:tcPr>
                          <w:tcW w:w="6636" w:type="dxa"/>
                          <w:gridSpan w:val="2"/>
                          <w:tcPrChange w:id="5514" w:author="laca" w:date="2015-06-14T16:24:00Z">
                            <w:tcPr>
                              <w:tcW w:w="6588" w:type="dxa"/>
                            </w:tcPr>
                          </w:tcPrChange>
                        </w:tcPr>
                        <w:p w14:paraId="15EFC1AB"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w:t>
                          </w:r>
                        </w:p>
                      </w:tc>
                    </w:tr>
                    <w:tr w:rsidR="00D601C6" w:rsidRPr="00C82F41" w14:paraId="1589509A"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515" w:author="laca" w:date="2015-06-14T16:24:00Z">
                            <w:tcPr>
                              <w:tcW w:w="6588" w:type="dxa"/>
                            </w:tcPr>
                          </w:tcPrChange>
                        </w:tcPr>
                        <w:p w14:paraId="6636A00C"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516" w:author="laca" w:date="2015-06-14T16:23:00Z"/>
                              <w:rFonts w:ascii="Courier New" w:hAnsi="Courier New" w:cs="Courier New"/>
                              <w:color w:val="000000"/>
                              <w:sz w:val="20"/>
                              <w:szCs w:val="20"/>
                              <w:lang w:val="en-US"/>
                              <w:rPrChange w:id="5517" w:author="laca" w:date="2015-06-14T16:24:00Z">
                                <w:rPr>
                                  <w:ins w:id="5518" w:author="laca" w:date="2015-06-14T16:23:00Z"/>
                                  <w:lang w:val="en-US"/>
                                </w:rPr>
                              </w:rPrChange>
                            </w:rPr>
                            <w:pPrChange w:id="5519"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520" w:author="laca" w:date="2015-06-14T16:24:00Z">
                            <w:tcPr>
                              <w:tcW w:w="6588" w:type="dxa"/>
                            </w:tcPr>
                          </w:tcPrChange>
                        </w:tcPr>
                        <w:p w14:paraId="58A6E418"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 xml:space="preserve">"Out of memory while </w:t>
                          </w:r>
                          <w:proofErr w:type="spellStart"/>
                          <w:r w:rsidRPr="00C82F41">
                            <w:rPr>
                              <w:rFonts w:ascii="Courier New" w:hAnsi="Courier New" w:cs="Courier New"/>
                              <w:color w:val="2A00FF"/>
                              <w:sz w:val="20"/>
                              <w:szCs w:val="20"/>
                              <w:lang w:val="en-US"/>
                            </w:rPr>
                            <w:t>tcp_listen</w:t>
                          </w:r>
                          <w:proofErr w:type="spellEnd"/>
                          <w:r w:rsidRPr="00C82F41">
                            <w:rPr>
                              <w:rFonts w:ascii="Courier New" w:hAnsi="Courier New" w:cs="Courier New"/>
                              <w:color w:val="2A00FF"/>
                              <w:sz w:val="20"/>
                              <w:szCs w:val="20"/>
                              <w:lang w:val="en-US"/>
                            </w:rPr>
                            <w:t>\n\r"</w:t>
                          </w:r>
                          <w:r w:rsidRPr="00C82F41">
                            <w:rPr>
                              <w:rFonts w:ascii="Courier New" w:hAnsi="Courier New" w:cs="Courier New"/>
                              <w:color w:val="000000"/>
                              <w:sz w:val="20"/>
                              <w:szCs w:val="20"/>
                              <w:lang w:val="en-US"/>
                            </w:rPr>
                            <w:t>);</w:t>
                          </w:r>
                        </w:p>
                      </w:tc>
                    </w:tr>
                    <w:tr w:rsidR="00D601C6" w:rsidRPr="00C82F41" w14:paraId="16CA4F91"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521" w:author="laca" w:date="2015-06-14T16:24:00Z">
                            <w:tcPr>
                              <w:tcW w:w="6588" w:type="dxa"/>
                            </w:tcPr>
                          </w:tcPrChange>
                        </w:tcPr>
                        <w:p w14:paraId="4FE5DC4A" w14:textId="77777777" w:rsidR="00D601C6" w:rsidRPr="00D601C6" w:rsidRDefault="00D601C6" w:rsidP="00D601C6">
                          <w:pPr>
                            <w:pStyle w:val="ListParagraph"/>
                            <w:numPr>
                              <w:ilvl w:val="0"/>
                              <w:numId w:val="10"/>
                            </w:numPr>
                            <w:autoSpaceDE w:val="0"/>
                            <w:autoSpaceDN w:val="0"/>
                            <w:adjustRightInd w:val="0"/>
                            <w:rPr>
                              <w:ins w:id="5522" w:author="laca" w:date="2015-06-14T16:23:00Z"/>
                              <w:rFonts w:ascii="Courier New" w:hAnsi="Courier New" w:cs="Courier New"/>
                              <w:color w:val="7F0055"/>
                              <w:sz w:val="20"/>
                              <w:szCs w:val="20"/>
                              <w:lang w:val="en-US"/>
                              <w:rPrChange w:id="5523" w:author="laca" w:date="2015-06-14T16:24:00Z">
                                <w:rPr>
                                  <w:ins w:id="5524" w:author="laca" w:date="2015-06-14T16:23:00Z"/>
                                  <w:lang w:val="en-US"/>
                                </w:rPr>
                              </w:rPrChange>
                            </w:rPr>
                            <w:pPrChange w:id="5525" w:author="laca" w:date="2015-06-14T16:24:00Z">
                              <w:pPr>
                                <w:autoSpaceDE w:val="0"/>
                                <w:autoSpaceDN w:val="0"/>
                                <w:adjustRightInd w:val="0"/>
                              </w:pPr>
                            </w:pPrChange>
                          </w:pPr>
                        </w:p>
                      </w:tc>
                      <w:tc>
                        <w:tcPr>
                          <w:tcW w:w="6636" w:type="dxa"/>
                          <w:gridSpan w:val="2"/>
                          <w:tcPrChange w:id="5526" w:author="laca" w:date="2015-06-14T16:24:00Z">
                            <w:tcPr>
                              <w:tcW w:w="6588" w:type="dxa"/>
                            </w:tcPr>
                          </w:tcPrChange>
                        </w:tcPr>
                        <w:p w14:paraId="4040F380"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D601C6" w:rsidRPr="00C82F41" w14:paraId="58B6B0E8"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527" w:author="laca" w:date="2015-06-14T16:24:00Z">
                            <w:tcPr>
                              <w:tcW w:w="6588" w:type="dxa"/>
                            </w:tcPr>
                          </w:tcPrChange>
                        </w:tcPr>
                        <w:p w14:paraId="6A5B2DE3"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528" w:author="laca" w:date="2015-06-14T16:23:00Z"/>
                              <w:rFonts w:ascii="Courier New" w:hAnsi="Courier New" w:cs="Courier New"/>
                              <w:color w:val="000000"/>
                              <w:sz w:val="20"/>
                              <w:szCs w:val="20"/>
                              <w:lang w:val="en-US"/>
                              <w:rPrChange w:id="5529" w:author="laca" w:date="2015-06-14T16:24:00Z">
                                <w:rPr>
                                  <w:ins w:id="5530" w:author="laca" w:date="2015-06-14T16:23:00Z"/>
                                  <w:lang w:val="en-US"/>
                                </w:rPr>
                              </w:rPrChange>
                            </w:rPr>
                            <w:pPrChange w:id="5531"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532" w:author="laca" w:date="2015-06-14T16:24:00Z">
                            <w:tcPr>
                              <w:tcW w:w="6588" w:type="dxa"/>
                            </w:tcPr>
                          </w:tcPrChange>
                        </w:tcPr>
                        <w:p w14:paraId="46FC50DB"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tcp_accept</w:t>
                          </w:r>
                          <w:proofErr w:type="spellEnd"/>
                          <w:r w:rsidRPr="00C82F41">
                            <w:rPr>
                              <w:rFonts w:ascii="Courier New" w:hAnsi="Courier New" w:cs="Courier New"/>
                              <w:color w:val="000000"/>
                              <w:sz w:val="20"/>
                              <w:szCs w:val="20"/>
                              <w:lang w:val="en-US"/>
                            </w:rPr>
                            <w:t>(</w:t>
                          </w:r>
                          <w:proofErr w:type="spellStart"/>
                          <w:r w:rsidRPr="00C82F41">
                            <w:rPr>
                              <w:rFonts w:ascii="Courier New" w:hAnsi="Courier New" w:cs="Courier New"/>
                              <w:color w:val="000000"/>
                              <w:sz w:val="20"/>
                              <w:szCs w:val="20"/>
                              <w:lang w:val="en-US"/>
                            </w:rPr>
                            <w:t>pcb</w:t>
                          </w:r>
                          <w:proofErr w:type="spellEnd"/>
                          <w:r w:rsidRPr="00C82F41">
                            <w:rPr>
                              <w:rFonts w:ascii="Courier New" w:hAnsi="Courier New" w:cs="Courier New"/>
                              <w:color w:val="000000"/>
                              <w:sz w:val="20"/>
                              <w:szCs w:val="20"/>
                              <w:lang w:val="en-US"/>
                            </w:rPr>
                            <w:t>, accept_callback</w:t>
                          </w:r>
                          <w:ins w:id="5533" w:author="laca" w:date="2015-06-14T16:30:00Z">
                            <w:r w:rsidR="005A3170">
                              <w:rPr>
                                <w:rFonts w:ascii="Courier New" w:hAnsi="Courier New" w:cs="Courier New"/>
                                <w:color w:val="000000"/>
                                <w:sz w:val="20"/>
                                <w:szCs w:val="20"/>
                                <w:lang w:val="en-US"/>
                              </w:rPr>
                              <w:t>SV1</w:t>
                            </w:r>
                          </w:ins>
                          <w:del w:id="5534" w:author="laca" w:date="2015-06-14T16:30:00Z">
                            <w:r w:rsidRPr="00C82F41" w:rsidDel="005A3170">
                              <w:rPr>
                                <w:rFonts w:ascii="Courier New" w:hAnsi="Courier New" w:cs="Courier New"/>
                                <w:color w:val="000000"/>
                                <w:sz w:val="20"/>
                                <w:szCs w:val="20"/>
                                <w:lang w:val="en-US"/>
                              </w:rPr>
                              <w:delText>9</w:delText>
                            </w:r>
                          </w:del>
                          <w:r w:rsidRPr="00C82F41">
                            <w:rPr>
                              <w:rFonts w:ascii="Courier New" w:hAnsi="Courier New" w:cs="Courier New"/>
                              <w:color w:val="000000"/>
                              <w:sz w:val="20"/>
                              <w:szCs w:val="20"/>
                              <w:lang w:val="en-US"/>
                            </w:rPr>
                            <w:t>);</w:t>
                          </w:r>
                        </w:p>
                      </w:tc>
                    </w:tr>
                    <w:tr w:rsidR="00D601C6" w:rsidRPr="00C82F41" w14:paraId="437CB848" w14:textId="77777777" w:rsidTr="00D601C6">
                      <w:tc>
                        <w:tcPr>
                          <w:cnfStyle w:val="001000000000" w:firstRow="0" w:lastRow="0" w:firstColumn="1" w:lastColumn="0" w:oddVBand="0" w:evenVBand="0" w:oddHBand="0" w:evenHBand="0" w:firstRowFirstColumn="0" w:firstRowLastColumn="0" w:lastRowFirstColumn="0" w:lastRowLastColumn="0"/>
                          <w:tcW w:w="1008" w:type="dxa"/>
                          <w:tcPrChange w:id="5535" w:author="laca" w:date="2015-06-14T16:24:00Z">
                            <w:tcPr>
                              <w:tcW w:w="6588" w:type="dxa"/>
                            </w:tcPr>
                          </w:tcPrChange>
                        </w:tcPr>
                        <w:p w14:paraId="73AD9BD4" w14:textId="77777777" w:rsidR="00D601C6" w:rsidRPr="00D601C6" w:rsidRDefault="00D601C6" w:rsidP="00D601C6">
                          <w:pPr>
                            <w:pStyle w:val="ListParagraph"/>
                            <w:numPr>
                              <w:ilvl w:val="0"/>
                              <w:numId w:val="10"/>
                            </w:numPr>
                            <w:autoSpaceDE w:val="0"/>
                            <w:autoSpaceDN w:val="0"/>
                            <w:adjustRightInd w:val="0"/>
                            <w:rPr>
                              <w:ins w:id="5536" w:author="laca" w:date="2015-06-14T16:23:00Z"/>
                              <w:rFonts w:ascii="Courier New" w:hAnsi="Courier New" w:cs="Courier New"/>
                              <w:color w:val="000000"/>
                              <w:sz w:val="20"/>
                              <w:szCs w:val="20"/>
                              <w:lang w:val="en-US"/>
                              <w:rPrChange w:id="5537" w:author="laca" w:date="2015-06-14T16:24:00Z">
                                <w:rPr>
                                  <w:ins w:id="5538" w:author="laca" w:date="2015-06-14T16:23:00Z"/>
                                  <w:lang w:val="en-US"/>
                                </w:rPr>
                              </w:rPrChange>
                            </w:rPr>
                            <w:pPrChange w:id="5539" w:author="laca" w:date="2015-06-14T16:24:00Z">
                              <w:pPr>
                                <w:autoSpaceDE w:val="0"/>
                                <w:autoSpaceDN w:val="0"/>
                                <w:adjustRightInd w:val="0"/>
                              </w:pPr>
                            </w:pPrChange>
                          </w:pPr>
                        </w:p>
                      </w:tc>
                      <w:tc>
                        <w:tcPr>
                          <w:tcW w:w="6636" w:type="dxa"/>
                          <w:gridSpan w:val="2"/>
                          <w:tcPrChange w:id="5540" w:author="laca" w:date="2015-06-14T16:24:00Z">
                            <w:tcPr>
                              <w:tcW w:w="6588" w:type="dxa"/>
                            </w:tcPr>
                          </w:tcPrChange>
                        </w:tcPr>
                        <w:p w14:paraId="66401544" w14:textId="77777777" w:rsidR="00D601C6" w:rsidRPr="00C82F41" w:rsidRDefault="00D601C6"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proofErr w:type="spellStart"/>
                          <w:r w:rsidRPr="00C82F41">
                            <w:rPr>
                              <w:rFonts w:ascii="Courier New" w:hAnsi="Courier New" w:cs="Courier New"/>
                              <w:color w:val="000000"/>
                              <w:sz w:val="20"/>
                              <w:szCs w:val="20"/>
                              <w:lang w:val="en-US"/>
                            </w:rPr>
                            <w:t>xil_printf</w:t>
                          </w:r>
                          <w:proofErr w:type="spellEnd"/>
                          <w:r w:rsidRPr="00C82F41">
                            <w:rPr>
                              <w:rFonts w:ascii="Courier New" w:hAnsi="Courier New" w:cs="Courier New"/>
                              <w:color w:val="000000"/>
                              <w:sz w:val="20"/>
                              <w:szCs w:val="20"/>
                              <w:lang w:val="en-US"/>
                            </w:rPr>
                            <w:t>(</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D601C6" w:rsidRPr="00C82F41" w14:paraId="25DF6FCA" w14:textId="77777777" w:rsidTr="00D6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Change w:id="5541" w:author="laca" w:date="2015-06-14T16:24:00Z">
                            <w:tcPr>
                              <w:tcW w:w="6588" w:type="dxa"/>
                            </w:tcPr>
                          </w:tcPrChange>
                        </w:tcPr>
                        <w:p w14:paraId="22B66F2F" w14:textId="77777777" w:rsidR="00D601C6" w:rsidRPr="00D601C6" w:rsidRDefault="00D601C6" w:rsidP="00D601C6">
                          <w:pPr>
                            <w:pStyle w:val="ListParagraph"/>
                            <w:numPr>
                              <w:ilvl w:val="0"/>
                              <w:numId w:val="10"/>
                            </w:num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5542" w:author="laca" w:date="2015-06-14T16:23:00Z"/>
                              <w:rFonts w:ascii="Courier New" w:hAnsi="Courier New" w:cs="Courier New"/>
                              <w:color w:val="7F0055"/>
                              <w:sz w:val="20"/>
                              <w:szCs w:val="20"/>
                              <w:lang w:val="en-US"/>
                              <w:rPrChange w:id="5543" w:author="laca" w:date="2015-06-14T16:24:00Z">
                                <w:rPr>
                                  <w:ins w:id="5544" w:author="laca" w:date="2015-06-14T16:23:00Z"/>
                                  <w:lang w:val="en-US"/>
                                </w:rPr>
                              </w:rPrChange>
                            </w:rPr>
                            <w:pPrChange w:id="5545" w:author="laca" w:date="2015-06-14T16:24:00Z">
                              <w:pPr>
                                <w:autoSpaceDE w:val="0"/>
                                <w:autoSpaceDN w:val="0"/>
                                <w:adjustRightInd w:val="0"/>
                                <w:cnfStyle w:val="001000100000" w:firstRow="0" w:lastRow="0" w:firstColumn="1" w:lastColumn="0" w:oddVBand="0" w:evenVBand="0" w:oddHBand="1" w:evenHBand="0" w:firstRowFirstColumn="0" w:firstRowLastColumn="0" w:lastRowFirstColumn="0" w:lastRowLastColumn="0"/>
                              </w:pPr>
                            </w:pPrChange>
                          </w:pPr>
                        </w:p>
                      </w:tc>
                      <w:tc>
                        <w:tcPr>
                          <w:tcW w:w="6636" w:type="dxa"/>
                          <w:gridSpan w:val="2"/>
                          <w:tcPrChange w:id="5546" w:author="laca" w:date="2015-06-14T16:24:00Z">
                            <w:tcPr>
                              <w:tcW w:w="6588" w:type="dxa"/>
                            </w:tcPr>
                          </w:tcPrChange>
                        </w:tcPr>
                        <w:p w14:paraId="4BD42D6C" w14:textId="77777777" w:rsidR="00D601C6" w:rsidRPr="00C82F41" w:rsidRDefault="00D601C6"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D601C6" w:rsidRPr="00C82F41" w14:paraId="2D5F5314" w14:textId="77777777" w:rsidTr="00D601C6">
                      <w:tc>
                        <w:tcPr>
                          <w:cnfStyle w:val="001000000000" w:firstRow="0" w:lastRow="0" w:firstColumn="1" w:lastColumn="0" w:oddVBand="0" w:evenVBand="0" w:oddHBand="0" w:evenHBand="0" w:firstRowFirstColumn="0" w:firstRowLastColumn="0" w:lastRowFirstColumn="0" w:lastRowLastColumn="0"/>
                          <w:tcW w:w="3100" w:type="dxa"/>
                          <w:gridSpan w:val="2"/>
                          <w:tcPrChange w:id="5547" w:author="laca" w:date="2015-06-14T16:23:00Z">
                            <w:tcPr>
                              <w:tcW w:w="6588" w:type="dxa"/>
                            </w:tcPr>
                          </w:tcPrChange>
                        </w:tcPr>
                        <w:p w14:paraId="07D04CE9" w14:textId="77777777" w:rsidR="00D601C6" w:rsidRPr="00C82F41" w:rsidRDefault="00D601C6" w:rsidP="005828BA">
                          <w:pPr>
                            <w:keepNext/>
                            <w:autoSpaceDE w:val="0"/>
                            <w:autoSpaceDN w:val="0"/>
                            <w:adjustRightInd w:val="0"/>
                            <w:rPr>
                              <w:ins w:id="5548" w:author="laca" w:date="2015-06-14T16:23:00Z"/>
                              <w:rFonts w:ascii="Courier New" w:hAnsi="Courier New" w:cs="Courier New"/>
                              <w:color w:val="000000"/>
                              <w:sz w:val="20"/>
                              <w:szCs w:val="20"/>
                              <w:lang w:val="en-US"/>
                            </w:rPr>
                          </w:pPr>
                        </w:p>
                      </w:tc>
                      <w:tc>
                        <w:tcPr>
                          <w:tcW w:w="4544" w:type="dxa"/>
                          <w:tcPrChange w:id="5549" w:author="laca" w:date="2015-06-14T16:23:00Z">
                            <w:tcPr>
                              <w:tcW w:w="6588" w:type="dxa"/>
                            </w:tcPr>
                          </w:tcPrChange>
                        </w:tcPr>
                        <w:p w14:paraId="5D2346C8" w14:textId="77777777" w:rsidR="00D601C6" w:rsidRPr="00C82F41" w:rsidRDefault="00D601C6" w:rsidP="005828BA">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77777777" w:rsidR="00D601C6" w:rsidRDefault="00D601C6" w:rsidP="00D601C6">
                    <w:pPr>
                      <w:pStyle w:val="Caption"/>
                      <w:jc w:val="center"/>
                      <w:rPr>
                        <w:ins w:id="5550" w:author="laca" w:date="2015-06-14T16:40:00Z"/>
                      </w:rPr>
                    </w:pPr>
                    <w:r>
                      <w:t xml:space="preserve">Program.  </w:t>
                    </w:r>
                    <w:r>
                      <w:fldChar w:fldCharType="begin"/>
                    </w:r>
                    <w:r>
                      <w:instrText xml:space="preserve"> STYLEREF 2 \s </w:instrText>
                    </w:r>
                    <w:r>
                      <w:fldChar w:fldCharType="separate"/>
                    </w:r>
                    <w:r>
                      <w:rPr>
                        <w:noProof/>
                      </w:rPr>
                      <w:t>3.6</w:t>
                    </w:r>
                    <w:r>
                      <w:fldChar w:fldCharType="end"/>
                    </w:r>
                    <w:r>
                      <w:t>.</w:t>
                    </w:r>
                    <w:r>
                      <w:fldChar w:fldCharType="begin"/>
                    </w:r>
                    <w:r>
                      <w:instrText xml:space="preserve"> SEQ Program._ \* ARABIC \s 2 </w:instrText>
                    </w:r>
                    <w:r>
                      <w:fldChar w:fldCharType="separate"/>
                    </w:r>
                    <w:r>
                      <w:rPr>
                        <w:noProof/>
                      </w:rPr>
                      <w:t>1</w:t>
                    </w:r>
                    <w:r>
                      <w:fldChar w:fldCharType="end"/>
                    </w:r>
                    <w:r>
                      <w:t xml:space="preserve"> Server létrehozása C kód</w:t>
                    </w:r>
                  </w:p>
                  <w:p w14:paraId="36338879" w14:textId="77777777" w:rsidR="005A3170" w:rsidRPr="005A3170" w:rsidRDefault="005A3170" w:rsidP="003E0F58">
                    <w:pPr>
                      <w:rPr>
                        <w:rPrChange w:id="5551" w:author="laca" w:date="2015-06-14T16:31:00Z">
                          <w:rPr/>
                        </w:rPrChange>
                      </w:rPr>
                      <w:pPrChange w:id="5552" w:author="laca" w:date="2015-06-14T16:43:00Z">
                        <w:pPr>
                          <w:pStyle w:val="Caption"/>
                          <w:jc w:val="center"/>
                        </w:pPr>
                      </w:pPrChange>
                    </w:pPr>
                  </w:p>
                </w:txbxContent>
              </v:textbox>
              <w10:anchorlock/>
            </v:shape>
          </w:pict>
        </w:r>
      </w:moveTo>
      <w:moveToRangeEnd w:id="5412"/>
    </w:p>
    <w:p w14:paraId="6FD5B77E" w14:textId="6F82D626" w:rsidR="006405F3" w:rsidRPr="00FE5CC9" w:rsidDel="00B21CD3" w:rsidRDefault="00B21CD3" w:rsidP="0032221C">
      <w:pPr>
        <w:pStyle w:val="Caption"/>
        <w:rPr>
          <w:del w:id="5553" w:author="laca" w:date="2015-06-14T13:15:00Z"/>
          <w:rPrChange w:id="5554" w:author="laca" w:date="2015-06-14T16:50:00Z">
            <w:rPr>
              <w:del w:id="5555" w:author="laca" w:date="2015-06-14T13:15:00Z"/>
            </w:rPr>
          </w:rPrChange>
        </w:rPr>
        <w:pPrChange w:id="5556" w:author="laca" w:date="2015-06-14T15:53:00Z">
          <w:pPr>
            <w:pStyle w:val="Heading3"/>
            <w:jc w:val="both"/>
          </w:pPr>
        </w:pPrChange>
      </w:pPr>
      <w:ins w:id="5557" w:author="laca" w:date="2015-06-14T16:00:00Z">
        <w:r w:rsidRPr="00FE5CC9">
          <w:rPr>
            <w:rPrChange w:id="5558" w:author="laca" w:date="2015-06-14T16:50:00Z">
              <w:rPr/>
            </w:rPrChange>
          </w:rPr>
          <w:t xml:space="preserve"> </w:t>
        </w:r>
      </w:ins>
      <w:bookmarkStart w:id="5559" w:name="_Toc422064125"/>
      <w:bookmarkEnd w:id="5559"/>
    </w:p>
    <w:p w14:paraId="6A53D49E" w14:textId="78D94FFE" w:rsidR="008A5A7B" w:rsidRPr="00FE5CC9" w:rsidRDefault="00ED22AB" w:rsidP="0032221C">
      <w:pPr>
        <w:pStyle w:val="Heading3"/>
        <w:rPr>
          <w:ins w:id="5560" w:author="laca" w:date="2015-06-14T16:32:00Z"/>
          <w:rPrChange w:id="5561" w:author="laca" w:date="2015-06-14T16:50:00Z">
            <w:rPr>
              <w:ins w:id="5562" w:author="laca" w:date="2015-06-14T16:32:00Z"/>
            </w:rPr>
          </w:rPrChange>
        </w:rPr>
        <w:pPrChange w:id="5563" w:author="laca" w:date="2015-06-14T15:53:00Z">
          <w:pPr>
            <w:pStyle w:val="Heading3"/>
            <w:jc w:val="both"/>
          </w:pPr>
        </w:pPrChange>
      </w:pPr>
      <w:bookmarkStart w:id="5564" w:name="_Toc420421285"/>
      <w:bookmarkStart w:id="5565" w:name="_Toc420422950"/>
      <w:bookmarkStart w:id="5566" w:name="_Toc420501418"/>
      <w:bookmarkStart w:id="5567" w:name="_Toc420501796"/>
      <w:bookmarkStart w:id="5568" w:name="_Toc420501914"/>
      <w:bookmarkStart w:id="5569" w:name="_Toc420501972"/>
      <w:bookmarkStart w:id="5570" w:name="_Toc420524594"/>
      <w:bookmarkStart w:id="5571" w:name="_Toc420531027"/>
      <w:bookmarkStart w:id="5572" w:name="_Toc420421289"/>
      <w:bookmarkStart w:id="5573" w:name="_Toc420422954"/>
      <w:bookmarkStart w:id="5574" w:name="_Toc420501422"/>
      <w:bookmarkStart w:id="5575" w:name="_Toc420501800"/>
      <w:bookmarkStart w:id="5576" w:name="_Toc420501918"/>
      <w:bookmarkStart w:id="5577" w:name="_Toc420501976"/>
      <w:bookmarkStart w:id="5578" w:name="_Toc420524598"/>
      <w:bookmarkStart w:id="5579" w:name="_Toc420531031"/>
      <w:bookmarkStart w:id="5580" w:name="_Toc420421293"/>
      <w:bookmarkStart w:id="5581" w:name="_Toc420422958"/>
      <w:bookmarkStart w:id="5582" w:name="_Toc420501426"/>
      <w:bookmarkStart w:id="5583" w:name="_Toc420501804"/>
      <w:bookmarkStart w:id="5584" w:name="_Toc420501922"/>
      <w:bookmarkStart w:id="5585" w:name="_Toc420501980"/>
      <w:bookmarkStart w:id="5586" w:name="_Toc420524602"/>
      <w:bookmarkStart w:id="5587" w:name="_Toc420531035"/>
      <w:bookmarkStart w:id="5588" w:name="_Toc422064126"/>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r w:rsidRPr="00FE5CC9">
        <w:rPr>
          <w:rPrChange w:id="5589" w:author="laca" w:date="2015-06-14T16:50:00Z">
            <w:rPr/>
          </w:rPrChange>
        </w:rPr>
        <w:t>Feladatok Elosztása</w:t>
      </w:r>
      <w:bookmarkEnd w:id="5588"/>
    </w:p>
    <w:p w14:paraId="6DBFA1A1" w14:textId="77777777" w:rsidR="005A3170" w:rsidRPr="00FE5CC9" w:rsidRDefault="005A3170" w:rsidP="005A3170">
      <w:pPr>
        <w:rPr>
          <w:rPrChange w:id="5590" w:author="laca" w:date="2015-06-14T16:50:00Z">
            <w:rPr/>
          </w:rPrChange>
        </w:rPr>
        <w:pPrChange w:id="5591" w:author="laca" w:date="2015-06-14T16:32:00Z">
          <w:pPr>
            <w:pStyle w:val="Heading3"/>
            <w:jc w:val="both"/>
          </w:pPr>
        </w:pPrChange>
      </w:pPr>
    </w:p>
    <w:p w14:paraId="2D109521" w14:textId="77777777" w:rsidR="008D28CE" w:rsidRPr="00FE5CC9" w:rsidRDefault="00ED22AB" w:rsidP="0071433B">
      <w:pPr>
        <w:pStyle w:val="Heading4"/>
        <w:spacing w:line="360" w:lineRule="auto"/>
        <w:jc w:val="both"/>
        <w:rPr>
          <w:rPrChange w:id="5592" w:author="laca" w:date="2015-06-14T16:50:00Z">
            <w:rPr/>
          </w:rPrChange>
        </w:rPr>
        <w:pPrChange w:id="5593" w:author="laca" w:date="2015-06-14T14:00:00Z">
          <w:pPr>
            <w:pStyle w:val="Heading4"/>
            <w:jc w:val="both"/>
          </w:pPr>
        </w:pPrChange>
      </w:pPr>
      <w:bookmarkStart w:id="5594" w:name="_Toc422064127"/>
      <w:proofErr w:type="spellStart"/>
      <w:r w:rsidRPr="00FE5CC9">
        <w:rPr>
          <w:rPrChange w:id="5595" w:author="laca" w:date="2015-06-14T16:50:00Z">
            <w:rPr/>
          </w:rPrChange>
        </w:rPr>
        <w:t>Zybo</w:t>
      </w:r>
      <w:proofErr w:type="spellEnd"/>
      <w:r w:rsidRPr="00FE5CC9">
        <w:rPr>
          <w:rPrChange w:id="5596" w:author="laca" w:date="2015-06-14T16:50:00Z">
            <w:rPr/>
          </w:rPrChange>
        </w:rPr>
        <w:t xml:space="preserve"> fejlesztőlap</w:t>
      </w:r>
      <w:bookmarkEnd w:id="5594"/>
    </w:p>
    <w:p w14:paraId="7035E3C2" w14:textId="0C2A74B6" w:rsidR="008D28CE" w:rsidRPr="00FE5CC9" w:rsidDel="005C0641" w:rsidRDefault="00ED22AB" w:rsidP="0071433B">
      <w:pPr>
        <w:spacing w:after="0" w:line="360" w:lineRule="auto"/>
        <w:ind w:firstLine="432"/>
        <w:jc w:val="both"/>
        <w:rPr>
          <w:del w:id="5597" w:author="laca" w:date="2015-06-14T12:37:00Z"/>
          <w:rFonts w:ascii="Times New Roman" w:hAnsi="Times New Roman"/>
          <w:rPrChange w:id="5598" w:author="laca" w:date="2015-06-14T16:50:00Z">
            <w:rPr>
              <w:del w:id="5599" w:author="laca" w:date="2015-06-14T12:37:00Z"/>
              <w:rFonts w:ascii="Times New Roman" w:hAnsi="Times New Roman"/>
            </w:rPr>
          </w:rPrChange>
        </w:rPr>
        <w:pPrChange w:id="5600" w:author="laca" w:date="2015-06-14T14:00:00Z">
          <w:pPr>
            <w:spacing w:after="0" w:line="360" w:lineRule="auto"/>
            <w:ind w:firstLine="432"/>
            <w:jc w:val="both"/>
          </w:pPr>
        </w:pPrChange>
      </w:pPr>
      <w:commentRangeStart w:id="5601"/>
      <w:del w:id="5602" w:author="laca" w:date="2015-06-14T12:37:00Z">
        <w:r w:rsidRPr="00FE5CC9" w:rsidDel="005C0641">
          <w:rPr>
            <w:rFonts w:ascii="Times New Roman" w:hAnsi="Times New Roman"/>
            <w:highlight w:val="yellow"/>
            <w:rPrChange w:id="5603" w:author="laca" w:date="2015-06-14T16:50:00Z">
              <w:rPr>
                <w:rFonts w:ascii="Times New Roman" w:hAnsi="Times New Roman"/>
                <w:highlight w:val="yellow"/>
              </w:rPr>
            </w:rPrChange>
          </w:rPr>
          <w:delText>A két beépített processzorok (Core0, Core1) között munkamegosztást kell kialakítani a hatékonyabb működés elérése céljából</w:delText>
        </w:r>
        <w:r w:rsidR="008D28CE" w:rsidRPr="00FE5CC9" w:rsidDel="005C0641">
          <w:rPr>
            <w:rFonts w:ascii="Times New Roman" w:hAnsi="Times New Roman"/>
            <w:rPrChange w:id="5604" w:author="laca" w:date="2015-06-14T16:50:00Z">
              <w:rPr>
                <w:rFonts w:ascii="Times New Roman" w:hAnsi="Times New Roman"/>
              </w:rPr>
            </w:rPrChange>
          </w:rPr>
          <w:delText>.</w:delText>
        </w:r>
        <w:commentRangeEnd w:id="5601"/>
        <w:r w:rsidR="006E2D9E" w:rsidRPr="00FE5CC9" w:rsidDel="005C0641">
          <w:rPr>
            <w:rStyle w:val="CommentReference"/>
            <w:rPrChange w:id="5605" w:author="laca" w:date="2015-06-14T16:50:00Z">
              <w:rPr>
                <w:rStyle w:val="CommentReference"/>
              </w:rPr>
            </w:rPrChange>
          </w:rPr>
          <w:commentReference w:id="5601"/>
        </w:r>
      </w:del>
    </w:p>
    <w:p w14:paraId="5E6F8256" w14:textId="77777777" w:rsidR="008D28CE" w:rsidRPr="00FE5CC9" w:rsidRDefault="008D28CE" w:rsidP="0071433B">
      <w:pPr>
        <w:spacing w:after="0" w:line="360" w:lineRule="auto"/>
        <w:jc w:val="both"/>
        <w:rPr>
          <w:rFonts w:ascii="Times New Roman" w:hAnsi="Times New Roman"/>
          <w:highlight w:val="yellow"/>
          <w:rPrChange w:id="5606" w:author="laca" w:date="2015-06-14T16:50:00Z">
            <w:rPr>
              <w:rFonts w:ascii="Times New Roman" w:hAnsi="Times New Roman"/>
              <w:highlight w:val="yellow"/>
            </w:rPr>
          </w:rPrChange>
        </w:rPr>
      </w:pPr>
      <w:r w:rsidRPr="00FE5CC9">
        <w:rPr>
          <w:rFonts w:ascii="Times New Roman" w:hAnsi="Times New Roman"/>
          <w:rPrChange w:id="5607" w:author="laca" w:date="2015-06-14T16:50:00Z">
            <w:rPr>
              <w:rFonts w:ascii="Times New Roman" w:hAnsi="Times New Roman"/>
            </w:rPr>
          </w:rPrChange>
        </w:rPr>
        <w:tab/>
      </w:r>
      <w:r w:rsidR="00ED22AB" w:rsidRPr="00FE5CC9">
        <w:rPr>
          <w:rFonts w:ascii="Times New Roman" w:hAnsi="Times New Roman"/>
          <w:highlight w:val="yellow"/>
          <w:rPrChange w:id="5608" w:author="laca" w:date="2015-06-14T16:50:00Z">
            <w:rPr>
              <w:rFonts w:ascii="Times New Roman" w:hAnsi="Times New Roman"/>
              <w:highlight w:val="yellow"/>
            </w:rPr>
          </w:rPrChange>
        </w:rPr>
        <w:t xml:space="preserve">A Core0 processzor feladatai között szerepel a megszakítások lekezelése, a legfontosabb megszakítása a mintavételi periódust generáló számlálótól érkező megszakítás, amelynek bekövetkeztekor a processzor begyűjti, az adatokat az szenzoroktól (Giroszkóp 1 és 2). Lekezeli a megszakítást, amelyek az UART modultól érkezik és a GPS adatait tartalmazza. Az adatok begyűjtése után elindítja a matematikai modell kiszámítását, amely a Core1 processzoron történik. Az Ethernet kommunikációhoz Szükséges </w:t>
      </w:r>
      <w:proofErr w:type="spellStart"/>
      <w:r w:rsidR="00ED22AB" w:rsidRPr="00FE5CC9">
        <w:rPr>
          <w:rFonts w:ascii="Times New Roman" w:hAnsi="Times New Roman"/>
          <w:highlight w:val="yellow"/>
          <w:rPrChange w:id="5609" w:author="laca" w:date="2015-06-14T16:50:00Z">
            <w:rPr>
              <w:rFonts w:ascii="Times New Roman" w:hAnsi="Times New Roman"/>
              <w:highlight w:val="yellow"/>
            </w:rPr>
          </w:rPrChange>
        </w:rPr>
        <w:t>Socketeket</w:t>
      </w:r>
      <w:proofErr w:type="spellEnd"/>
      <w:r w:rsidR="00ED22AB" w:rsidRPr="00FE5CC9">
        <w:rPr>
          <w:rFonts w:ascii="Times New Roman" w:hAnsi="Times New Roman"/>
          <w:highlight w:val="yellow"/>
          <w:rPrChange w:id="5610" w:author="laca" w:date="2015-06-14T16:50:00Z">
            <w:rPr>
              <w:rFonts w:ascii="Times New Roman" w:hAnsi="Times New Roman"/>
              <w:highlight w:val="yellow"/>
            </w:rPr>
          </w:rPrChange>
        </w:rPr>
        <w:t xml:space="preserve"> is kezeli.</w:t>
      </w:r>
    </w:p>
    <w:p w14:paraId="76E7F6A1" w14:textId="77777777" w:rsidR="008D28CE" w:rsidRPr="00FE5CC9" w:rsidRDefault="00ED22AB" w:rsidP="00911B32">
      <w:pPr>
        <w:spacing w:after="0" w:line="360" w:lineRule="auto"/>
        <w:jc w:val="both"/>
        <w:rPr>
          <w:rFonts w:ascii="Times New Roman" w:hAnsi="Times New Roman"/>
          <w:rPrChange w:id="5611" w:author="laca" w:date="2015-06-14T16:50:00Z">
            <w:rPr>
              <w:rFonts w:ascii="Times New Roman" w:hAnsi="Times New Roman"/>
            </w:rPr>
          </w:rPrChange>
        </w:rPr>
      </w:pPr>
      <w:r w:rsidRPr="00FE5CC9">
        <w:rPr>
          <w:rFonts w:ascii="Times New Roman" w:hAnsi="Times New Roman"/>
          <w:highlight w:val="yellow"/>
          <w:rPrChange w:id="5612" w:author="laca" w:date="2015-06-14T16:50:00Z">
            <w:rPr>
              <w:rFonts w:ascii="Times New Roman" w:hAnsi="Times New Roman"/>
              <w:highlight w:val="yellow"/>
            </w:rPr>
          </w:rPrChange>
        </w:rPr>
        <w:t xml:space="preserve">Miután végzett a Core1 a matematikai számításokkal az SPI kommunikáción keresztül elküldi a szabályozók referencia értékeit a </w:t>
      </w:r>
      <w:proofErr w:type="spellStart"/>
      <w:r w:rsidRPr="00FE5CC9">
        <w:rPr>
          <w:rFonts w:ascii="Times New Roman" w:hAnsi="Times New Roman"/>
          <w:highlight w:val="yellow"/>
          <w:rPrChange w:id="5613" w:author="laca" w:date="2015-06-14T16:50:00Z">
            <w:rPr>
              <w:rFonts w:ascii="Times New Roman" w:hAnsi="Times New Roman"/>
              <w:highlight w:val="yellow"/>
            </w:rPr>
          </w:rPrChange>
        </w:rPr>
        <w:t>Spartan</w:t>
      </w:r>
      <w:proofErr w:type="spellEnd"/>
      <w:r w:rsidRPr="00FE5CC9">
        <w:rPr>
          <w:rFonts w:ascii="Times New Roman" w:hAnsi="Times New Roman"/>
          <w:highlight w:val="yellow"/>
          <w:rPrChange w:id="5614" w:author="laca" w:date="2015-06-14T16:50:00Z">
            <w:rPr>
              <w:rFonts w:ascii="Times New Roman" w:hAnsi="Times New Roman"/>
              <w:highlight w:val="yellow"/>
            </w:rPr>
          </w:rPrChange>
        </w:rPr>
        <w:t xml:space="preserve"> fejlesztőlapnak</w:t>
      </w:r>
      <w:r w:rsidR="00537169" w:rsidRPr="00FE5CC9">
        <w:rPr>
          <w:rFonts w:ascii="Times New Roman" w:hAnsi="Times New Roman"/>
          <w:rPrChange w:id="5615" w:author="laca" w:date="2015-06-14T16:50:00Z">
            <w:rPr>
              <w:rFonts w:ascii="Times New Roman" w:hAnsi="Times New Roman"/>
            </w:rPr>
          </w:rPrChange>
        </w:rPr>
        <w:t>.</w:t>
      </w:r>
    </w:p>
    <w:p w14:paraId="3BED7314" w14:textId="77777777" w:rsidR="00BD662A" w:rsidRPr="00FE5CC9" w:rsidRDefault="00ED22AB" w:rsidP="0071433B">
      <w:pPr>
        <w:pStyle w:val="Heading4"/>
        <w:spacing w:line="360" w:lineRule="auto"/>
        <w:jc w:val="both"/>
        <w:rPr>
          <w:rPrChange w:id="5616" w:author="laca" w:date="2015-06-14T16:50:00Z">
            <w:rPr/>
          </w:rPrChange>
        </w:rPr>
        <w:pPrChange w:id="5617" w:author="laca" w:date="2015-06-14T14:00:00Z">
          <w:pPr>
            <w:pStyle w:val="Heading4"/>
            <w:jc w:val="both"/>
          </w:pPr>
        </w:pPrChange>
      </w:pPr>
      <w:bookmarkStart w:id="5618" w:name="_Toc422064128"/>
      <w:proofErr w:type="spellStart"/>
      <w:r w:rsidRPr="00FE5CC9">
        <w:rPr>
          <w:rPrChange w:id="5619" w:author="laca" w:date="2015-06-14T16:50:00Z">
            <w:rPr/>
          </w:rPrChange>
        </w:rPr>
        <w:t>Spartan</w:t>
      </w:r>
      <w:proofErr w:type="spellEnd"/>
      <w:r w:rsidRPr="00FE5CC9">
        <w:rPr>
          <w:rPrChange w:id="5620" w:author="laca" w:date="2015-06-14T16:50:00Z">
            <w:rPr/>
          </w:rPrChange>
        </w:rPr>
        <w:t xml:space="preserve"> fejlesztőlap</w:t>
      </w:r>
      <w:bookmarkEnd w:id="5618"/>
    </w:p>
    <w:p w14:paraId="1F649205" w14:textId="77777777" w:rsidR="00BD662A" w:rsidRPr="00FE5CC9" w:rsidRDefault="00ED22AB" w:rsidP="0071433B">
      <w:pPr>
        <w:spacing w:after="0" w:line="360" w:lineRule="auto"/>
        <w:ind w:firstLine="432"/>
        <w:jc w:val="both"/>
        <w:rPr>
          <w:rFonts w:ascii="Times New Roman" w:hAnsi="Times New Roman"/>
          <w:rPrChange w:id="5621" w:author="laca" w:date="2015-06-14T16:50:00Z">
            <w:rPr>
              <w:rFonts w:ascii="Times New Roman" w:hAnsi="Times New Roman"/>
            </w:rPr>
          </w:rPrChange>
        </w:rPr>
      </w:pPr>
      <w:r w:rsidRPr="00FE5CC9">
        <w:rPr>
          <w:rFonts w:ascii="Times New Roman" w:hAnsi="Times New Roman"/>
          <w:rPrChange w:id="5622" w:author="laca" w:date="2015-06-14T16:50:00Z">
            <w:rPr>
              <w:rFonts w:ascii="Times New Roman" w:hAnsi="Times New Roman"/>
            </w:rPr>
          </w:rPrChange>
        </w:rPr>
        <w:t xml:space="preserve">Feladata kezeli a SPI kommunikáción beérkező adatokat és eljutatja a megfélő osztott regisztereken, valamint a visszaküldi a szabályozók adatait a </w:t>
      </w:r>
      <w:proofErr w:type="spellStart"/>
      <w:r w:rsidRPr="00FE5CC9">
        <w:rPr>
          <w:rFonts w:ascii="Times New Roman" w:hAnsi="Times New Roman"/>
          <w:rPrChange w:id="5623" w:author="laca" w:date="2015-06-14T16:50:00Z">
            <w:rPr>
              <w:rFonts w:ascii="Times New Roman" w:hAnsi="Times New Roman"/>
            </w:rPr>
          </w:rPrChange>
        </w:rPr>
        <w:t>Zybo</w:t>
      </w:r>
      <w:proofErr w:type="spellEnd"/>
      <w:r w:rsidRPr="00FE5CC9">
        <w:rPr>
          <w:rFonts w:ascii="Times New Roman" w:hAnsi="Times New Roman"/>
          <w:rPrChange w:id="5624" w:author="laca" w:date="2015-06-14T16:50:00Z">
            <w:rPr>
              <w:rFonts w:ascii="Times New Roman" w:hAnsi="Times New Roman"/>
            </w:rPr>
          </w:rPrChange>
        </w:rPr>
        <w:t xml:space="preserve"> rendszernek.</w:t>
      </w:r>
    </w:p>
    <w:p w14:paraId="704295CB" w14:textId="77777777" w:rsidR="0089273C" w:rsidRPr="00FE5CC9" w:rsidRDefault="00ED22AB" w:rsidP="0071433B">
      <w:pPr>
        <w:spacing w:after="0" w:line="360" w:lineRule="auto"/>
        <w:ind w:firstLine="432"/>
        <w:jc w:val="both"/>
        <w:rPr>
          <w:rFonts w:ascii="Times New Roman" w:hAnsi="Times New Roman"/>
          <w:rPrChange w:id="5625" w:author="laca" w:date="2015-06-14T16:50:00Z">
            <w:rPr>
              <w:rFonts w:ascii="Times New Roman" w:hAnsi="Times New Roman"/>
            </w:rPr>
          </w:rPrChange>
        </w:rPr>
      </w:pPr>
      <w:r w:rsidRPr="00FE5CC9">
        <w:rPr>
          <w:rFonts w:ascii="Times New Roman" w:hAnsi="Times New Roman"/>
          <w:rPrChange w:id="5626" w:author="laca" w:date="2015-06-14T16:50:00Z">
            <w:rPr>
              <w:rFonts w:ascii="Times New Roman" w:hAnsi="Times New Roman"/>
            </w:rPr>
          </w:rPrChange>
        </w:rPr>
        <w:t>Abban az esetben, ha megszakad az SPI kommunikáció egy adott időn belül letiltja a PWM modulok kimenetét így állítva meg a rendszert.</w:t>
      </w:r>
    </w:p>
    <w:p w14:paraId="45796DA1" w14:textId="77777777" w:rsidR="00DC3F2E" w:rsidRPr="00FE5CC9" w:rsidRDefault="00ED22AB" w:rsidP="0071433B">
      <w:pPr>
        <w:pStyle w:val="Heading2"/>
        <w:spacing w:line="360" w:lineRule="auto"/>
        <w:jc w:val="both"/>
        <w:rPr>
          <w:rPrChange w:id="5627" w:author="laca" w:date="2015-06-14T16:50:00Z">
            <w:rPr/>
          </w:rPrChange>
        </w:rPr>
        <w:pPrChange w:id="5628" w:author="laca" w:date="2015-06-14T14:00:00Z">
          <w:pPr>
            <w:pStyle w:val="Heading2"/>
            <w:jc w:val="both"/>
          </w:pPr>
        </w:pPrChange>
      </w:pPr>
      <w:bookmarkStart w:id="5629" w:name="_Toc422064129"/>
      <w:r w:rsidRPr="00FE5CC9">
        <w:rPr>
          <w:rPrChange w:id="5630" w:author="laca" w:date="2015-06-14T16:50:00Z">
            <w:rPr/>
          </w:rPrChange>
        </w:rPr>
        <w:lastRenderedPageBreak/>
        <w:t>GUI felépítése</w:t>
      </w:r>
      <w:bookmarkEnd w:id="5629"/>
    </w:p>
    <w:p w14:paraId="5E6F8E15" w14:textId="77777777" w:rsidR="00DC3F2E" w:rsidRPr="00FE5CC9" w:rsidRDefault="00ED22AB" w:rsidP="0071433B">
      <w:pPr>
        <w:pStyle w:val="Heading2"/>
        <w:spacing w:line="360" w:lineRule="auto"/>
        <w:jc w:val="both"/>
        <w:rPr>
          <w:rPrChange w:id="5631" w:author="laca" w:date="2015-06-14T16:50:00Z">
            <w:rPr/>
          </w:rPrChange>
        </w:rPr>
        <w:pPrChange w:id="5632" w:author="laca" w:date="2015-06-14T14:00:00Z">
          <w:pPr>
            <w:pStyle w:val="Heading2"/>
            <w:jc w:val="both"/>
          </w:pPr>
        </w:pPrChange>
      </w:pPr>
      <w:bookmarkStart w:id="5633" w:name="_Toc422064130"/>
      <w:r w:rsidRPr="00FE5CC9">
        <w:rPr>
          <w:rPrChange w:id="5634" w:author="laca" w:date="2015-06-14T16:50:00Z">
            <w:rPr/>
          </w:rPrChange>
        </w:rPr>
        <w:t>Teljesítmény elektronika</w:t>
      </w:r>
      <w:bookmarkEnd w:id="5633"/>
    </w:p>
    <w:p w14:paraId="78AA983D" w14:textId="1F8E46E2" w:rsidR="00981F90" w:rsidRPr="00FE5CC9" w:rsidRDefault="00ED22AB" w:rsidP="0071433B">
      <w:pPr>
        <w:keepNext/>
        <w:spacing w:after="0" w:line="360" w:lineRule="auto"/>
        <w:jc w:val="both"/>
        <w:rPr>
          <w:rPrChange w:id="5635" w:author="laca" w:date="2015-06-14T16:50:00Z">
            <w:rPr/>
          </w:rPrChange>
        </w:rPr>
      </w:pPr>
      <w:r w:rsidRPr="00FE5CC9">
        <w:rPr>
          <w:rPrChange w:id="5636" w:author="laca" w:date="2015-06-14T16:50:00Z">
            <w:rPr/>
          </w:rPrChange>
        </w:rPr>
        <w:tab/>
        <w:t xml:space="preserve">A DC motorok betáplálására 12V-16V egyenfeszültséget alkalmazunk a motorokat feszültségben </w:t>
      </w:r>
      <w:proofErr w:type="spellStart"/>
      <w:r w:rsidRPr="00FE5CC9">
        <w:rPr>
          <w:rPrChange w:id="5637" w:author="laca" w:date="2015-06-14T16:50:00Z">
            <w:rPr/>
          </w:rPrChange>
        </w:rPr>
        <w:t>pwm</w:t>
      </w:r>
      <w:proofErr w:type="spellEnd"/>
      <w:r w:rsidRPr="00FE5CC9">
        <w:rPr>
          <w:rPrChange w:id="5638" w:author="laca" w:date="2015-06-14T16:50:00Z">
            <w:rPr/>
          </w:rPrChange>
        </w:rPr>
        <w:t xml:space="preserve"> beavatkozó jel segítségével vezéreljük H-h</w:t>
      </w:r>
      <w:r w:rsidR="00813648" w:rsidRPr="00FE5CC9">
        <w:rPr>
          <w:rPrChange w:id="5639" w:author="laca" w:date="2015-06-14T16:50:00Z">
            <w:rPr/>
          </w:rPrChange>
        </w:rPr>
        <w:t>í</w:t>
      </w:r>
      <w:r w:rsidRPr="00FE5CC9">
        <w:rPr>
          <w:rPrChange w:id="5640" w:author="laca" w:date="2015-06-14T16:50:00Z">
            <w:rPr/>
          </w:rPrChange>
        </w:rPr>
        <w:t xml:space="preserve">don keresztül. A H-hidakat N-csatornás MOSFET tranzisztor segítségével valósítottam meg, mert az N csatornás MOSFET tranzisztornak kisebb az DS ellenállása kinyitott állapotban. </w:t>
      </w:r>
      <w:del w:id="5641" w:author="laca" w:date="2015-06-14T13:23:00Z">
        <w:r w:rsidRPr="00FE5CC9" w:rsidDel="007E502F">
          <w:rPr>
            <w:highlight w:val="yellow"/>
            <w:rPrChange w:id="5642" w:author="laca" w:date="2015-06-14T16:50:00Z">
              <w:rPr>
                <w:highlight w:val="yellow"/>
              </w:rPr>
            </w:rPrChange>
          </w:rPr>
          <w:delText>A tranzisztorokon nagy áramok is átfognak haladni akár 20A is.</w:delText>
        </w:r>
        <w:r w:rsidRPr="00FE5CC9" w:rsidDel="007E502F">
          <w:rPr>
            <w:rPrChange w:id="5643" w:author="laca" w:date="2015-06-14T16:50:00Z">
              <w:rPr/>
            </w:rPrChange>
          </w:rPr>
          <w:delText xml:space="preserve"> </w:delText>
        </w:r>
      </w:del>
      <w:r w:rsidRPr="00FE5CC9">
        <w:rPr>
          <w:rPrChange w:id="5644" w:author="laca" w:date="2015-06-14T16:50:00Z">
            <w:rPr/>
          </w:rPrChange>
        </w:rPr>
        <w:t>A tranzisztorok hűtése vízzel történik, a tranzisztorokat egy réz hűtőlemezre fogatva, amely közvetlen kapcsolatban van a hűtő folyadékkal. A tranzisztorok és a rézlemez között elektromos szigetelés van létesítve egy hővezető,</w:t>
      </w:r>
      <w:r w:rsidR="00813648" w:rsidRPr="00FE5CC9">
        <w:rPr>
          <w:rPrChange w:id="5645" w:author="laca" w:date="2015-06-14T16:50:00Z">
            <w:rPr/>
          </w:rPrChange>
        </w:rPr>
        <w:t xml:space="preserve"> </w:t>
      </w:r>
      <w:r w:rsidRPr="00FE5CC9">
        <w:rPr>
          <w:rPrChange w:id="5646" w:author="laca" w:date="2015-06-14T16:50:00Z">
            <w:rPr/>
          </w:rPrChange>
        </w:rPr>
        <w:t>de elektromos szigetelő segítségével.</w:t>
      </w:r>
      <w:r w:rsidR="00981F90" w:rsidRPr="00FE5CC9">
        <w:rPr>
          <w:noProof/>
          <w:rPrChange w:id="5647" w:author="laca" w:date="2015-06-14T16:50:00Z">
            <w:rPr>
              <w:noProof/>
              <w:lang w:val="en-US"/>
            </w:rPr>
          </w:rPrChange>
        </w:rPr>
        <w:drawing>
          <wp:inline distT="0" distB="0" distL="0" distR="0" wp14:anchorId="35577069" wp14:editId="76804C93">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11E3D6C9" w:rsidR="003B13CC" w:rsidRPr="00FE5CC9" w:rsidRDefault="00981F90" w:rsidP="0071433B">
      <w:pPr>
        <w:pStyle w:val="Caption"/>
        <w:spacing w:line="360" w:lineRule="auto"/>
        <w:jc w:val="both"/>
        <w:rPr>
          <w:rPrChange w:id="5648" w:author="laca" w:date="2015-06-14T16:50:00Z">
            <w:rPr/>
          </w:rPrChange>
        </w:rPr>
        <w:pPrChange w:id="5649" w:author="laca" w:date="2015-06-14T14:00:00Z">
          <w:pPr>
            <w:pStyle w:val="Caption"/>
            <w:jc w:val="both"/>
          </w:pPr>
        </w:pPrChange>
      </w:pPr>
      <w:bookmarkStart w:id="5650" w:name="_Toc422064066"/>
      <w:r w:rsidRPr="00FE5CC9">
        <w:rPr>
          <w:rPrChange w:id="5651" w:author="laca" w:date="2015-06-14T16:50:00Z">
            <w:rPr/>
          </w:rPrChange>
        </w:rPr>
        <w:t xml:space="preserve">Kép. </w:t>
      </w:r>
      <w:ins w:id="5652" w:author="laca" w:date="2015-06-14T12:08:00Z">
        <w:r w:rsidR="007F4544" w:rsidRPr="00FE5CC9">
          <w:rPr>
            <w:rPrChange w:id="5653" w:author="laca" w:date="2015-06-14T16:50:00Z">
              <w:rPr/>
            </w:rPrChange>
          </w:rPr>
          <w:fldChar w:fldCharType="begin"/>
        </w:r>
        <w:r w:rsidR="007F4544" w:rsidRPr="00FE5CC9">
          <w:rPr>
            <w:rPrChange w:id="5654" w:author="laca" w:date="2015-06-14T16:50:00Z">
              <w:rPr/>
            </w:rPrChange>
          </w:rPr>
          <w:instrText xml:space="preserve"> STYLEREF 1 \s </w:instrText>
        </w:r>
      </w:ins>
      <w:r w:rsidR="007F4544" w:rsidRPr="00FE5CC9">
        <w:rPr>
          <w:rPrChange w:id="5655" w:author="laca" w:date="2015-06-14T16:50:00Z">
            <w:rPr/>
          </w:rPrChange>
        </w:rPr>
        <w:fldChar w:fldCharType="separate"/>
      </w:r>
      <w:r w:rsidR="007F4544" w:rsidRPr="00FE5CC9">
        <w:rPr>
          <w:noProof/>
          <w:rPrChange w:id="5656" w:author="laca" w:date="2015-06-14T16:50:00Z">
            <w:rPr>
              <w:noProof/>
            </w:rPr>
          </w:rPrChange>
        </w:rPr>
        <w:t>3</w:t>
      </w:r>
      <w:ins w:id="5657" w:author="laca" w:date="2015-06-14T12:08:00Z">
        <w:r w:rsidR="007F4544" w:rsidRPr="00FE5CC9">
          <w:rPr>
            <w:rPrChange w:id="5658" w:author="laca" w:date="2015-06-14T16:50:00Z">
              <w:rPr/>
            </w:rPrChange>
          </w:rPr>
          <w:fldChar w:fldCharType="end"/>
        </w:r>
        <w:r w:rsidR="007F4544" w:rsidRPr="00FE5CC9">
          <w:rPr>
            <w:rPrChange w:id="5659" w:author="laca" w:date="2015-06-14T16:50:00Z">
              <w:rPr/>
            </w:rPrChange>
          </w:rPr>
          <w:t>.</w:t>
        </w:r>
        <w:r w:rsidR="007F4544" w:rsidRPr="00FE5CC9">
          <w:rPr>
            <w:rPrChange w:id="5660" w:author="laca" w:date="2015-06-14T16:50:00Z">
              <w:rPr/>
            </w:rPrChange>
          </w:rPr>
          <w:fldChar w:fldCharType="begin"/>
        </w:r>
        <w:r w:rsidR="007F4544" w:rsidRPr="00FE5CC9">
          <w:rPr>
            <w:rPrChange w:id="5661" w:author="laca" w:date="2015-06-14T16:50:00Z">
              <w:rPr/>
            </w:rPrChange>
          </w:rPr>
          <w:instrText xml:space="preserve"> SEQ Kép. \* ARABIC \s 1 </w:instrText>
        </w:r>
      </w:ins>
      <w:r w:rsidR="007F4544" w:rsidRPr="00FE5CC9">
        <w:rPr>
          <w:rPrChange w:id="5662" w:author="laca" w:date="2015-06-14T16:50:00Z">
            <w:rPr/>
          </w:rPrChange>
        </w:rPr>
        <w:fldChar w:fldCharType="separate"/>
      </w:r>
      <w:ins w:id="5663" w:author="laca" w:date="2015-06-14T12:08:00Z">
        <w:r w:rsidR="007F4544" w:rsidRPr="00FE5CC9">
          <w:rPr>
            <w:noProof/>
            <w:rPrChange w:id="5664" w:author="laca" w:date="2015-06-14T16:50:00Z">
              <w:rPr>
                <w:noProof/>
              </w:rPr>
            </w:rPrChange>
          </w:rPr>
          <w:t>38</w:t>
        </w:r>
        <w:r w:rsidR="007F4544" w:rsidRPr="00FE5CC9">
          <w:rPr>
            <w:rPrChange w:id="5665" w:author="laca" w:date="2015-06-14T16:50:00Z">
              <w:rPr/>
            </w:rPrChange>
          </w:rPr>
          <w:fldChar w:fldCharType="end"/>
        </w:r>
      </w:ins>
      <w:del w:id="5666" w:author="laca" w:date="2015-06-14T12:03:00Z">
        <w:r w:rsidR="00ED22AB" w:rsidRPr="00FE5CC9" w:rsidDel="002E2EC5">
          <w:rPr>
            <w:rPrChange w:id="5667" w:author="laca" w:date="2015-06-14T16:50:00Z">
              <w:rPr/>
            </w:rPrChange>
          </w:rPr>
          <w:fldChar w:fldCharType="begin"/>
        </w:r>
        <w:r w:rsidR="00ED22AB" w:rsidRPr="00FE5CC9" w:rsidDel="002E2EC5">
          <w:rPr>
            <w:rPrChange w:id="5668" w:author="laca" w:date="2015-06-14T16:50:00Z">
              <w:rPr/>
            </w:rPrChange>
          </w:rPr>
          <w:delInstrText xml:space="preserve"> STYLEREF 1 \s </w:delInstrText>
        </w:r>
        <w:r w:rsidR="00ED22AB" w:rsidRPr="00FE5CC9" w:rsidDel="002E2EC5">
          <w:rPr>
            <w:rPrChange w:id="5669" w:author="laca" w:date="2015-06-14T16:50:00Z">
              <w:rPr/>
            </w:rPrChange>
          </w:rPr>
          <w:fldChar w:fldCharType="separate"/>
        </w:r>
        <w:r w:rsidR="00ED22AB" w:rsidRPr="00FE5CC9" w:rsidDel="002E2EC5">
          <w:rPr>
            <w:noProof/>
            <w:rPrChange w:id="5670" w:author="laca" w:date="2015-06-14T16:50:00Z">
              <w:rPr>
                <w:noProof/>
              </w:rPr>
            </w:rPrChange>
          </w:rPr>
          <w:delText>3</w:delText>
        </w:r>
        <w:r w:rsidR="00ED22AB" w:rsidRPr="00FE5CC9" w:rsidDel="002E2EC5">
          <w:rPr>
            <w:rPrChange w:id="5671" w:author="laca" w:date="2015-06-14T16:50:00Z">
              <w:rPr/>
            </w:rPrChange>
          </w:rPr>
          <w:fldChar w:fldCharType="end"/>
        </w:r>
        <w:r w:rsidR="00ED22AB" w:rsidRPr="00FE5CC9" w:rsidDel="002E2EC5">
          <w:rPr>
            <w:rPrChange w:id="5672" w:author="laca" w:date="2015-06-14T16:50:00Z">
              <w:rPr/>
            </w:rPrChange>
          </w:rPr>
          <w:delText>.</w:delText>
        </w:r>
        <w:r w:rsidR="00ED22AB" w:rsidRPr="00FE5CC9" w:rsidDel="002E2EC5">
          <w:rPr>
            <w:rPrChange w:id="5673" w:author="laca" w:date="2015-06-14T16:50:00Z">
              <w:rPr/>
            </w:rPrChange>
          </w:rPr>
          <w:fldChar w:fldCharType="begin"/>
        </w:r>
        <w:r w:rsidR="00ED22AB" w:rsidRPr="00FE5CC9" w:rsidDel="002E2EC5">
          <w:rPr>
            <w:rPrChange w:id="5674" w:author="laca" w:date="2015-06-14T16:50:00Z">
              <w:rPr/>
            </w:rPrChange>
          </w:rPr>
          <w:delInstrText xml:space="preserve"> SEQ Kép. \* ARABIC \s 1 </w:delInstrText>
        </w:r>
        <w:r w:rsidR="00ED22AB" w:rsidRPr="00FE5CC9" w:rsidDel="002E2EC5">
          <w:rPr>
            <w:rPrChange w:id="5675" w:author="laca" w:date="2015-06-14T16:50:00Z">
              <w:rPr/>
            </w:rPrChange>
          </w:rPr>
          <w:fldChar w:fldCharType="separate"/>
        </w:r>
        <w:r w:rsidR="00ED22AB" w:rsidRPr="00FE5CC9" w:rsidDel="002E2EC5">
          <w:rPr>
            <w:noProof/>
            <w:rPrChange w:id="5676" w:author="laca" w:date="2015-06-14T16:50:00Z">
              <w:rPr>
                <w:noProof/>
              </w:rPr>
            </w:rPrChange>
          </w:rPr>
          <w:delText>37</w:delText>
        </w:r>
        <w:r w:rsidR="00ED22AB" w:rsidRPr="00FE5CC9" w:rsidDel="002E2EC5">
          <w:rPr>
            <w:rPrChange w:id="5677" w:author="laca" w:date="2015-06-14T16:50:00Z">
              <w:rPr/>
            </w:rPrChange>
          </w:rPr>
          <w:fldChar w:fldCharType="end"/>
        </w:r>
      </w:del>
      <w:r w:rsidR="00ED22AB" w:rsidRPr="00FE5CC9">
        <w:rPr>
          <w:rPrChange w:id="5678" w:author="laca" w:date="2015-06-14T16:50:00Z">
            <w:rPr/>
          </w:rPrChange>
        </w:rPr>
        <w:t xml:space="preserve">Hip4082 alkalmazása H híd kapcsolásban. Forrás: </w:t>
      </w:r>
      <w:r w:rsidR="00ED22AB" w:rsidRPr="00FE5CC9">
        <w:rPr>
          <w:rPrChange w:id="5679" w:author="laca" w:date="2015-06-14T16:50:00Z">
            <w:rPr/>
          </w:rPrChange>
        </w:rPr>
        <w:fldChar w:fldCharType="begin"/>
      </w:r>
      <w:r w:rsidR="00ED22AB" w:rsidRPr="00FE5CC9">
        <w:rPr>
          <w:rPrChange w:id="5680" w:author="laca" w:date="2015-06-14T16:50:00Z">
            <w:rPr/>
          </w:rPrChange>
        </w:rPr>
        <w:instrText xml:space="preserve"> HYPERLINK "http://www.intersil.com/en/products/space-and-harsh-environment/harsh-environment/half--full-bridge-and-three-phase-drivers/HIP4082.html" </w:instrText>
      </w:r>
      <w:r w:rsidR="00ED22AB" w:rsidRPr="00FE5CC9">
        <w:rPr>
          <w:rPrChange w:id="5681" w:author="laca" w:date="2015-06-14T16:50:00Z">
            <w:rPr/>
          </w:rPrChange>
        </w:rPr>
        <w:fldChar w:fldCharType="separate"/>
      </w:r>
      <w:r w:rsidR="00ED22AB" w:rsidRPr="00FE5CC9">
        <w:rPr>
          <w:rStyle w:val="Hyperlink"/>
          <w:rPrChange w:id="5682" w:author="laca" w:date="2015-06-14T16:50:00Z">
            <w:rPr>
              <w:rStyle w:val="Hyperlink"/>
            </w:rPr>
          </w:rPrChange>
        </w:rPr>
        <w:t>http://www.intersil.com/en/products/space-and-harsh-environment/harsh-environment/half--full-bridge-and-three-phase-drivers/HIP4082.html</w:t>
      </w:r>
      <w:bookmarkEnd w:id="5650"/>
      <w:r w:rsidR="00ED22AB" w:rsidRPr="00FE5CC9">
        <w:rPr>
          <w:rStyle w:val="Hyperlink"/>
          <w:rPrChange w:id="5683" w:author="laca" w:date="2015-06-14T16:50:00Z">
            <w:rPr>
              <w:rStyle w:val="Hyperlink"/>
            </w:rPr>
          </w:rPrChange>
        </w:rPr>
        <w:fldChar w:fldCharType="end"/>
      </w:r>
    </w:p>
    <w:p w14:paraId="50D2CE1F" w14:textId="77777777" w:rsidR="00B15B34" w:rsidRPr="00FE5CC9" w:rsidRDefault="00ED22AB" w:rsidP="0071433B">
      <w:pPr>
        <w:spacing w:after="0" w:line="360" w:lineRule="auto"/>
        <w:jc w:val="both"/>
        <w:rPr>
          <w:rFonts w:cstheme="minorHAnsi"/>
          <w:rPrChange w:id="5684" w:author="laca" w:date="2015-06-14T16:50:00Z">
            <w:rPr>
              <w:rFonts w:cstheme="minorHAnsi"/>
            </w:rPr>
          </w:rPrChange>
        </w:rPr>
      </w:pPr>
      <w:r w:rsidRPr="00FE5CC9">
        <w:rPr>
          <w:rPrChange w:id="5685" w:author="laca" w:date="2015-06-14T16:50:00Z">
            <w:rPr/>
          </w:rPrChange>
        </w:rPr>
        <w:lastRenderedPageBreak/>
        <w:tab/>
        <w:t xml:space="preserve">Az alkalmazott N csatornás MOSFET tranzisztorok </w:t>
      </w:r>
      <w:r w:rsidR="00813648" w:rsidRPr="00FE5CC9">
        <w:rPr>
          <w:rPrChange w:id="5686" w:author="laca" w:date="2015-06-14T16:50:00Z">
            <w:rPr/>
          </w:rPrChange>
        </w:rPr>
        <w:t xml:space="preserve">típusa </w:t>
      </w:r>
      <w:r w:rsidRPr="00FE5CC9">
        <w:rPr>
          <w:rPrChange w:id="5687" w:author="laca" w:date="2015-06-14T16:50:00Z">
            <w:rPr/>
          </w:rPrChange>
        </w:rPr>
        <w:t>IRFB7437, adatlapi adatok szerint az 195A áramot tud vezetni maximálisan, 40V feszültséget bír el, valamit a teljesen kinyitott állapotban az ellenállása kisebb, mint 2m</w:t>
      </w:r>
      <w:r w:rsidRPr="00FE5CC9">
        <w:rPr>
          <w:rFonts w:cstheme="minorHAnsi"/>
          <w:rPrChange w:id="5688" w:author="laca" w:date="2015-06-14T16:50:00Z">
            <w:rPr>
              <w:rFonts w:cstheme="minorHAnsi"/>
            </w:rPr>
          </w:rPrChange>
        </w:rPr>
        <w:t>Ω.</w:t>
      </w:r>
      <w:r w:rsidR="00F61364" w:rsidRPr="00FE5CC9">
        <w:rPr>
          <w:rFonts w:cstheme="minorHAnsi"/>
          <w:noProof/>
          <w:lang w:eastAsia="hu-HU"/>
          <w:rPrChange w:id="5689" w:author="laca" w:date="2015-06-14T16:50:00Z">
            <w:rPr>
              <w:rFonts w:cstheme="minorHAnsi"/>
              <w:noProof/>
              <w:lang w:eastAsia="hu-HU"/>
            </w:rPr>
          </w:rPrChange>
        </w:rPr>
        <w:pict w14:anchorId="252E6E67">
          <v:group id="Group 37" o:spid="_x0000_s1139" style="position:absolute;left:0;text-align:left;margin-left:-.15pt;margin-top:.3pt;width:438.3pt;height:464.95pt;z-index:251880448;mso-position-horizontal-relative:text;mso-position-vertical-relative:text" coordsize="55664,5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">
            <v:shape id="Picture 33" o:spid="_x0000_s1140" type="#_x0000_t75" style="position:absolute;width:55664;height:558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DDXFAAAA2wAAAA8AAABkcnMvZG93bnJldi54bWxEj0FrAjEUhO+F/ofwCt40a7WlbI0iRUFE&#10;FLe99PbYvO4u3bysSXTjvzcFocdhZr5hZotoWnEh5xvLCsajDARxaXXDlYKvz/XwDYQPyBpby6Tg&#10;Sh4W88eHGeba9nykSxEqkSDsc1RQh9DlUvqyJoN+ZDvi5P1YZzAk6SqpHfYJblr5nGWv0mDDaaHG&#10;jj5qKn+Ls1EQC3ty29Wy513cvBxW3/vpfnxWavAUl+8gAsXwH763N1rBZAJ/X9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pgw1xQAAANsAAAAPAAAAAAAAAAAAAAAA&#10;AJ8CAABkcnMvZG93bnJldi54bWxQSwUGAAAAAAQABAD3AAAAkQMAAAAA&#10;">
              <v:imagedata r:id="rId51" o:title=""/>
              <v:path arrowok="t"/>
            </v:shape>
            <v:shape id="Text Box 36" o:spid="_x0000_s1141" type="#_x0000_t202" style="position:absolute;top:56464;width:5566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next-textbox:#Text Box 36;mso-fit-shape-to-text:t" inset="0,0,0,0">
                <w:txbxContent>
                  <w:p w14:paraId="58FEA1E4" w14:textId="77777777" w:rsidR="00FC3556" w:rsidRPr="00C77717" w:rsidRDefault="00FC3556" w:rsidP="00EE74C7">
                    <w:pPr>
                      <w:pStyle w:val="Caption"/>
                      <w:jc w:val="center"/>
                      <w:rPr>
                        <w:rFonts w:cstheme="minorHAnsi"/>
                      </w:rPr>
                    </w:pPr>
                    <w:bookmarkStart w:id="5690" w:name="_Ref421811829"/>
                    <w:bookmarkStart w:id="5691" w:name="_Toc422064067"/>
                    <w:r>
                      <w:t xml:space="preserve">Kép. </w:t>
                    </w:r>
                    <w:ins w:id="5692" w:author="laca" w:date="2015-06-14T12:08:00Z">
                      <w:r>
                        <w:fldChar w:fldCharType="begin"/>
                      </w:r>
                      <w:r>
                        <w:instrText xml:space="preserve"> STYLEREF 1 \s </w:instrText>
                      </w:r>
                    </w:ins>
                    <w:r>
                      <w:fldChar w:fldCharType="separate"/>
                    </w:r>
                    <w:r>
                      <w:rPr>
                        <w:noProof/>
                      </w:rPr>
                      <w:t>3</w:t>
                    </w:r>
                    <w:ins w:id="5693" w:author="laca" w:date="2015-06-14T12:08:00Z">
                      <w:r>
                        <w:fldChar w:fldCharType="end"/>
                      </w:r>
                      <w:r>
                        <w:t>.</w:t>
                      </w:r>
                      <w:r>
                        <w:fldChar w:fldCharType="begin"/>
                      </w:r>
                      <w:r>
                        <w:instrText xml:space="preserve"> SEQ Kép. \* ARABIC \s 1 </w:instrText>
                      </w:r>
                    </w:ins>
                    <w:r>
                      <w:fldChar w:fldCharType="separate"/>
                    </w:r>
                    <w:ins w:id="5694" w:author="laca" w:date="2015-06-14T12:08:00Z">
                      <w:r>
                        <w:rPr>
                          <w:noProof/>
                        </w:rPr>
                        <w:t>39</w:t>
                      </w:r>
                      <w:r>
                        <w:fldChar w:fldCharType="end"/>
                      </w:r>
                    </w:ins>
                    <w:del w:id="5695"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38</w:delText>
                      </w:r>
                      <w:r w:rsidDel="002E2EC5">
                        <w:rPr>
                          <w:noProof/>
                        </w:rPr>
                        <w:fldChar w:fldCharType="end"/>
                      </w:r>
                    </w:del>
                    <w:bookmarkEnd w:id="5690"/>
                    <w:r>
                      <w:t xml:space="preserve"> Két hídvezérlő árak kör kapcsolási rajza HIP4082 integrált áramkörrel megvalósítva</w:t>
                    </w:r>
                    <w:bookmarkEnd w:id="5691"/>
                  </w:p>
                </w:txbxContent>
              </v:textbox>
            </v:shape>
            <w10:wrap type="square"/>
          </v:group>
        </w:pict>
      </w:r>
    </w:p>
    <w:p w14:paraId="423A5E51" w14:textId="31670A08" w:rsidR="00B15B34" w:rsidRPr="00FE5CC9" w:rsidRDefault="00B15B34" w:rsidP="0071433B">
      <w:pPr>
        <w:keepNext/>
        <w:spacing w:after="0" w:line="360" w:lineRule="auto"/>
        <w:jc w:val="both"/>
        <w:rPr>
          <w:ins w:id="5696" w:author="laca" w:date="2015-06-14T13:58:00Z"/>
          <w:rFonts w:cstheme="minorHAnsi"/>
          <w:rPrChange w:id="5697" w:author="laca" w:date="2015-06-14T16:50:00Z">
            <w:rPr>
              <w:ins w:id="5698" w:author="laca" w:date="2015-06-14T13:58:00Z"/>
              <w:rFonts w:cstheme="minorHAnsi"/>
            </w:rPr>
          </w:rPrChange>
        </w:rPr>
      </w:pPr>
      <w:r w:rsidRPr="00FE5CC9">
        <w:rPr>
          <w:rFonts w:cstheme="minorHAnsi"/>
          <w:rPrChange w:id="5699" w:author="laca" w:date="2015-06-14T16:50:00Z">
            <w:rPr>
              <w:rFonts w:cstheme="minorHAnsi"/>
            </w:rPr>
          </w:rPrChange>
        </w:rPr>
        <w:tab/>
        <w:t xml:space="preserve">Az N csatornás </w:t>
      </w:r>
      <w:proofErr w:type="gramStart"/>
      <w:r w:rsidRPr="00FE5CC9">
        <w:rPr>
          <w:rFonts w:cstheme="minorHAnsi"/>
          <w:rPrChange w:id="5700" w:author="laca" w:date="2015-06-14T16:50:00Z">
            <w:rPr>
              <w:rFonts w:cstheme="minorHAnsi"/>
            </w:rPr>
          </w:rPrChange>
        </w:rPr>
        <w:t>MOS</w:t>
      </w:r>
      <w:proofErr w:type="gramEnd"/>
      <w:r w:rsidRPr="00FE5CC9">
        <w:rPr>
          <w:rFonts w:cstheme="minorHAnsi"/>
          <w:rPrChange w:id="5701" w:author="laca" w:date="2015-06-14T16:50:00Z">
            <w:rPr>
              <w:rFonts w:cstheme="minorHAnsi"/>
            </w:rPr>
          </w:rPrChange>
        </w:rPr>
        <w:t xml:space="preserve"> tranzisztorokat pozitív feszültséggel tudjuk bekapcsolni </w:t>
      </w:r>
      <w:commentRangeStart w:id="5702"/>
      <w:r w:rsidRPr="00FE5CC9">
        <w:rPr>
          <w:rFonts w:cstheme="minorHAnsi"/>
          <w:highlight w:val="yellow"/>
          <w:rPrChange w:id="5703" w:author="laca" w:date="2015-06-14T16:50:00Z">
            <w:rPr>
              <w:rFonts w:cstheme="minorHAnsi"/>
              <w:highlight w:val="yellow"/>
            </w:rPr>
          </w:rPrChange>
        </w:rPr>
        <w:t>a S (</w:t>
      </w:r>
      <w:proofErr w:type="spellStart"/>
      <w:r w:rsidRPr="00FE5CC9">
        <w:rPr>
          <w:rFonts w:cstheme="minorHAnsi"/>
          <w:highlight w:val="yellow"/>
          <w:rPrChange w:id="5704" w:author="laca" w:date="2015-06-14T16:50:00Z">
            <w:rPr>
              <w:rFonts w:cstheme="minorHAnsi"/>
              <w:highlight w:val="yellow"/>
            </w:rPr>
          </w:rPrChange>
        </w:rPr>
        <w:t>Source</w:t>
      </w:r>
      <w:proofErr w:type="spellEnd"/>
      <w:r w:rsidRPr="00FE5CC9">
        <w:rPr>
          <w:rFonts w:cstheme="minorHAnsi"/>
          <w:highlight w:val="yellow"/>
          <w:rPrChange w:id="5705" w:author="laca" w:date="2015-06-14T16:50:00Z">
            <w:rPr>
              <w:rFonts w:cstheme="minorHAnsi"/>
              <w:highlight w:val="yellow"/>
            </w:rPr>
          </w:rPrChange>
        </w:rPr>
        <w:t xml:space="preserve">) </w:t>
      </w:r>
      <w:ins w:id="5706" w:author="laca" w:date="2015-06-14T13:23:00Z">
        <w:r w:rsidR="007E502F" w:rsidRPr="00FE5CC9">
          <w:rPr>
            <w:rFonts w:cstheme="minorHAnsi"/>
            <w:highlight w:val="yellow"/>
            <w:rPrChange w:id="5707" w:author="laca" w:date="2015-06-14T16:50:00Z">
              <w:rPr>
                <w:rFonts w:cstheme="minorHAnsi"/>
                <w:highlight w:val="yellow"/>
              </w:rPr>
            </w:rPrChange>
          </w:rPr>
          <w:t xml:space="preserve">kivezetéséhez képest 10V feszültséggel. </w:t>
        </w:r>
        <w:proofErr w:type="gramStart"/>
        <w:r w:rsidR="007E502F" w:rsidRPr="00FE5CC9">
          <w:rPr>
            <w:rFonts w:cstheme="minorHAnsi"/>
            <w:highlight w:val="yellow"/>
            <w:rPrChange w:id="5708" w:author="laca" w:date="2015-06-14T16:50:00Z">
              <w:rPr>
                <w:rFonts w:cstheme="minorHAnsi"/>
                <w:highlight w:val="yellow"/>
              </w:rPr>
            </w:rPrChange>
          </w:rPr>
          <w:t xml:space="preserve">A </w:t>
        </w:r>
        <w:proofErr w:type="spellStart"/>
        <w:r w:rsidR="00710904" w:rsidRPr="00FE5CC9">
          <w:rPr>
            <w:rFonts w:cstheme="minorHAnsi"/>
            <w:highlight w:val="yellow"/>
            <w:rPrChange w:id="5709" w:author="laca" w:date="2015-06-14T16:50:00Z">
              <w:rPr>
                <w:rFonts w:cstheme="minorHAnsi"/>
                <w:highlight w:val="yellow"/>
              </w:rPr>
            </w:rPrChange>
          </w:rPr>
          <w:t>felso</w:t>
        </w:r>
        <w:proofErr w:type="spellEnd"/>
        <w:r w:rsidR="00710904" w:rsidRPr="00FE5CC9">
          <w:rPr>
            <w:rFonts w:cstheme="minorHAnsi"/>
            <w:highlight w:val="yellow"/>
            <w:rPrChange w:id="5710" w:author="laca" w:date="2015-06-14T16:50:00Z">
              <w:rPr>
                <w:rFonts w:cstheme="minorHAnsi"/>
                <w:highlight w:val="yellow"/>
              </w:rPr>
            </w:rPrChange>
          </w:rPr>
          <w:t xml:space="preserve"> két tranzisztor </w:t>
        </w:r>
      </w:ins>
      <w:ins w:id="5711" w:author="laca" w:date="2015-06-14T13:39:00Z">
        <w:r w:rsidR="00710904" w:rsidRPr="00FE5CC9">
          <w:rPr>
            <w:rFonts w:cstheme="minorHAnsi"/>
            <w:highlight w:val="yellow"/>
            <w:rPrChange w:id="5712" w:author="laca" w:date="2015-06-14T16:50:00Z">
              <w:rPr>
                <w:rFonts w:cstheme="minorHAnsi"/>
                <w:highlight w:val="yellow"/>
              </w:rPr>
            </w:rPrChange>
          </w:rPr>
          <w:t>S</w:t>
        </w:r>
      </w:ins>
      <w:ins w:id="5713" w:author="laca" w:date="2015-06-14T13:23:00Z">
        <w:r w:rsidR="00710904" w:rsidRPr="00FE5CC9">
          <w:rPr>
            <w:rFonts w:cstheme="minorHAnsi"/>
            <w:highlight w:val="yellow"/>
            <w:rPrChange w:id="5714" w:author="laca" w:date="2015-06-14T16:50:00Z">
              <w:rPr>
                <w:rFonts w:cstheme="minorHAnsi"/>
                <w:highlight w:val="yellow"/>
              </w:rPr>
            </w:rPrChange>
          </w:rPr>
          <w:t xml:space="preserve"> kiv</w:t>
        </w:r>
        <w:r w:rsidR="007E502F" w:rsidRPr="00FE5CC9">
          <w:rPr>
            <w:rFonts w:cstheme="minorHAnsi"/>
            <w:highlight w:val="yellow"/>
            <w:rPrChange w:id="5715" w:author="laca" w:date="2015-06-14T16:50:00Z">
              <w:rPr>
                <w:rFonts w:cstheme="minorHAnsi"/>
                <w:highlight w:val="yellow"/>
              </w:rPr>
            </w:rPrChange>
          </w:rPr>
          <w:t xml:space="preserve">ezetésének a feszültség szintjét </w:t>
        </w:r>
      </w:ins>
      <w:ins w:id="5716" w:author="laca" w:date="2015-06-14T13:25:00Z">
        <w:r w:rsidR="007E502F" w:rsidRPr="00FE5CC9">
          <w:rPr>
            <w:rFonts w:cstheme="minorHAnsi"/>
            <w:highlight w:val="yellow"/>
            <w:rPrChange w:id="5717" w:author="laca" w:date="2015-06-14T16:50:00Z">
              <w:rPr>
                <w:rFonts w:cstheme="minorHAnsi"/>
                <w:highlight w:val="yellow"/>
              </w:rPr>
            </w:rPrChange>
          </w:rPr>
          <w:t>nagyon</w:t>
        </w:r>
      </w:ins>
      <w:ins w:id="5718" w:author="laca" w:date="2015-06-14T13:23:00Z">
        <w:r w:rsidR="007E502F" w:rsidRPr="00FE5CC9">
          <w:rPr>
            <w:rFonts w:cstheme="minorHAnsi"/>
            <w:highlight w:val="yellow"/>
            <w:rPrChange w:id="5719" w:author="laca" w:date="2015-06-14T16:50:00Z">
              <w:rPr>
                <w:rFonts w:cstheme="minorHAnsi"/>
                <w:highlight w:val="yellow"/>
              </w:rPr>
            </w:rPrChange>
          </w:rPr>
          <w:t xml:space="preserve"> </w:t>
        </w:r>
      </w:ins>
      <w:ins w:id="5720" w:author="laca" w:date="2015-06-14T13:25:00Z">
        <w:r w:rsidR="007E502F" w:rsidRPr="00FE5CC9">
          <w:rPr>
            <w:rFonts w:cstheme="minorHAnsi"/>
            <w:highlight w:val="yellow"/>
            <w:rPrChange w:id="5721" w:author="laca" w:date="2015-06-14T16:50:00Z">
              <w:rPr>
                <w:rFonts w:cstheme="minorHAnsi"/>
                <w:highlight w:val="yellow"/>
              </w:rPr>
            </w:rPrChange>
          </w:rPr>
          <w:t>befolyásolja a terhelés</w:t>
        </w:r>
      </w:ins>
      <w:ins w:id="5722" w:author="laca" w:date="2015-06-14T13:42:00Z">
        <w:r w:rsidR="00710904" w:rsidRPr="00FE5CC9">
          <w:rPr>
            <w:rFonts w:cstheme="minorHAnsi"/>
            <w:highlight w:val="yellow"/>
            <w:rPrChange w:id="5723" w:author="laca" w:date="2015-06-14T16:50:00Z">
              <w:rPr>
                <w:rFonts w:cstheme="minorHAnsi"/>
                <w:highlight w:val="yellow"/>
              </w:rPr>
            </w:rPrChange>
          </w:rPr>
          <w:t>, ezért szinteltolást alkalmazunk a S kivezetéstől</w:t>
        </w:r>
      </w:ins>
      <w:ins w:id="5724" w:author="laca" w:date="2015-06-14T13:43:00Z">
        <w:r w:rsidR="00B74771" w:rsidRPr="00FE5CC9">
          <w:rPr>
            <w:rFonts w:cstheme="minorHAnsi"/>
            <w:highlight w:val="yellow"/>
            <w:rPrChange w:id="5725" w:author="laca" w:date="2015-06-14T16:50:00Z">
              <w:rPr>
                <w:rFonts w:cstheme="minorHAnsi"/>
                <w:highlight w:val="yellow"/>
              </w:rPr>
            </w:rPrChange>
          </w:rPr>
          <w:t xml:space="preserve"> </w:t>
        </w:r>
        <w:proofErr w:type="spellStart"/>
        <w:r w:rsidR="00B74771" w:rsidRPr="00FE5CC9">
          <w:rPr>
            <w:rFonts w:cstheme="minorHAnsi"/>
            <w:highlight w:val="yellow"/>
            <w:rPrChange w:id="5726" w:author="laca" w:date="2015-06-14T16:50:00Z">
              <w:rPr>
                <w:rFonts w:cstheme="minorHAnsi"/>
                <w:highlight w:val="yellow"/>
              </w:rPr>
            </w:rPrChange>
          </w:rPr>
          <w:t>B</w:t>
        </w:r>
      </w:ins>
      <w:del w:id="5727" w:author="laca" w:date="2015-06-14T13:25:00Z">
        <w:r w:rsidRPr="00FE5CC9" w:rsidDel="007E502F">
          <w:rPr>
            <w:rFonts w:cstheme="minorHAnsi"/>
            <w:highlight w:val="yellow"/>
            <w:rPrChange w:id="5728" w:author="laca" w:date="2015-06-14T16:50:00Z">
              <w:rPr>
                <w:rFonts w:cstheme="minorHAnsi"/>
                <w:highlight w:val="yellow"/>
              </w:rPr>
            </w:rPrChange>
          </w:rPr>
          <w:delText>nagyon befolyásolja</w:delText>
        </w:r>
      </w:del>
      <w:del w:id="5729" w:author="laca" w:date="2015-06-14T13:42:00Z">
        <w:r w:rsidRPr="00FE5CC9" w:rsidDel="00710904">
          <w:rPr>
            <w:rFonts w:cstheme="minorHAnsi"/>
            <w:highlight w:val="yellow"/>
            <w:rPrChange w:id="5730" w:author="laca" w:date="2015-06-14T16:50:00Z">
              <w:rPr>
                <w:rFonts w:cstheme="minorHAnsi"/>
                <w:highlight w:val="yellow"/>
              </w:rPr>
            </w:rPrChange>
          </w:rPr>
          <w:delText>.</w:delText>
        </w:r>
        <w:commentRangeEnd w:id="5702"/>
        <w:r w:rsidR="00813648" w:rsidRPr="00FE5CC9" w:rsidDel="00710904">
          <w:rPr>
            <w:rStyle w:val="CommentReference"/>
            <w:rPrChange w:id="5731" w:author="laca" w:date="2015-06-14T16:50:00Z">
              <w:rPr>
                <w:rStyle w:val="CommentReference"/>
              </w:rPr>
            </w:rPrChange>
          </w:rPr>
          <w:commentReference w:id="5702"/>
        </w:r>
      </w:del>
      <w:del w:id="5732" w:author="laca" w:date="2015-06-14T13:39:00Z">
        <w:r w:rsidRPr="00FE5CC9" w:rsidDel="00710904">
          <w:rPr>
            <w:rFonts w:cstheme="minorHAnsi"/>
            <w:rPrChange w:id="5733" w:author="laca" w:date="2015-06-14T16:50:00Z">
              <w:rPr>
                <w:rFonts w:cstheme="minorHAnsi"/>
              </w:rPr>
            </w:rPrChange>
          </w:rPr>
          <w:delText xml:space="preserve"> Ezért egy szinteltolást kell alkalmazni a felső tranzisztorok meghajtására </w:delText>
        </w:r>
        <w:commentRangeStart w:id="5734"/>
        <w:r w:rsidR="00813648" w:rsidRPr="00FE5CC9" w:rsidDel="00710904">
          <w:rPr>
            <w:rFonts w:cstheme="minorHAnsi"/>
            <w:highlight w:val="yellow"/>
            <w:rPrChange w:id="5735" w:author="laca" w:date="2015-06-14T16:50:00Z">
              <w:rPr>
                <w:rFonts w:cstheme="minorHAnsi"/>
                <w:highlight w:val="yellow"/>
              </w:rPr>
            </w:rPrChange>
          </w:rPr>
          <w:delText>(</w:delText>
        </w:r>
        <w:r w:rsidRPr="00FE5CC9" w:rsidDel="00710904">
          <w:rPr>
            <w:rFonts w:cstheme="minorHAnsi"/>
            <w:highlight w:val="yellow"/>
            <w:rPrChange w:id="5736" w:author="laca" w:date="2015-06-14T16:50:00Z">
              <w:rPr>
                <w:rFonts w:cstheme="minorHAnsi"/>
                <w:highlight w:val="yellow"/>
              </w:rPr>
            </w:rPrChange>
          </w:rPr>
          <w:delText>Bootstrap megvalósítás).</w:delText>
        </w:r>
        <w:r w:rsidR="00813648" w:rsidRPr="00FE5CC9" w:rsidDel="00710904">
          <w:rPr>
            <w:rFonts w:cstheme="minorHAnsi"/>
            <w:rPrChange w:id="5737" w:author="laca" w:date="2015-06-14T16:50:00Z">
              <w:rPr>
                <w:rFonts w:cstheme="minorHAnsi"/>
              </w:rPr>
            </w:rPrChange>
          </w:rPr>
          <w:delText xml:space="preserve"> </w:delText>
        </w:r>
        <w:commentRangeEnd w:id="5734"/>
        <w:r w:rsidR="00813648" w:rsidRPr="00FE5CC9" w:rsidDel="00710904">
          <w:rPr>
            <w:rStyle w:val="CommentReference"/>
            <w:rPrChange w:id="5738" w:author="laca" w:date="2015-06-14T16:50:00Z">
              <w:rPr>
                <w:rStyle w:val="CommentReference"/>
              </w:rPr>
            </w:rPrChange>
          </w:rPr>
          <w:commentReference w:id="5734"/>
        </w:r>
        <w:commentRangeStart w:id="5739"/>
        <w:r w:rsidRPr="00FE5CC9" w:rsidDel="00710904">
          <w:rPr>
            <w:rFonts w:cstheme="minorHAnsi"/>
            <w:highlight w:val="yellow"/>
            <w:rPrChange w:id="5740" w:author="laca" w:date="2015-06-14T16:50:00Z">
              <w:rPr>
                <w:rFonts w:cstheme="minorHAnsi"/>
                <w:highlight w:val="yellow"/>
              </w:rPr>
            </w:rPrChange>
          </w:rPr>
          <w:delText>Kivezetéséhez viszonyítva.</w:delText>
        </w:r>
        <w:commentRangeEnd w:id="5739"/>
        <w:r w:rsidR="00813648" w:rsidRPr="00FE5CC9" w:rsidDel="00710904">
          <w:rPr>
            <w:rStyle w:val="CommentReference"/>
            <w:rPrChange w:id="5741" w:author="laca" w:date="2015-06-14T16:50:00Z">
              <w:rPr>
                <w:rStyle w:val="CommentReference"/>
              </w:rPr>
            </w:rPrChange>
          </w:rPr>
          <w:commentReference w:id="5739"/>
        </w:r>
      </w:del>
      <w:del w:id="5742" w:author="laca" w:date="2015-06-14T13:42:00Z">
        <w:r w:rsidRPr="00FE5CC9" w:rsidDel="00710904">
          <w:rPr>
            <w:rFonts w:cstheme="minorHAnsi"/>
            <w:rPrChange w:id="5743" w:author="laca" w:date="2015-06-14T16:50:00Z">
              <w:rPr>
                <w:rFonts w:cstheme="minorHAnsi"/>
              </w:rPr>
            </w:rPrChange>
          </w:rPr>
          <w:delText xml:space="preserve"> </w:delText>
        </w:r>
      </w:del>
      <w:del w:id="5744" w:author="laca" w:date="2015-06-14T13:40:00Z">
        <w:r w:rsidRPr="00FE5CC9" w:rsidDel="00710904">
          <w:rPr>
            <w:rFonts w:cstheme="minorHAnsi"/>
            <w:rPrChange w:id="5745" w:author="laca" w:date="2015-06-14T16:50:00Z">
              <w:rPr>
                <w:rFonts w:cstheme="minorHAnsi"/>
              </w:rPr>
            </w:rPrChange>
          </w:rPr>
          <w:delText>Mivel a felső két tranzisztor S kivezetése a földhöz képest l</w:delText>
        </w:r>
        <w:r w:rsidR="00813648" w:rsidRPr="00FE5CC9" w:rsidDel="00710904">
          <w:rPr>
            <w:rFonts w:cstheme="minorHAnsi"/>
            <w:rPrChange w:id="5746" w:author="laca" w:date="2015-06-14T16:50:00Z">
              <w:rPr>
                <w:rFonts w:cstheme="minorHAnsi"/>
              </w:rPr>
            </w:rPrChange>
          </w:rPr>
          <w:delText>e</w:delText>
        </w:r>
        <w:r w:rsidRPr="00FE5CC9" w:rsidDel="00710904">
          <w:rPr>
            <w:rFonts w:cstheme="minorHAnsi"/>
            <w:rPrChange w:id="5747" w:author="laca" w:date="2015-06-14T16:50:00Z">
              <w:rPr>
                <w:rFonts w:cstheme="minorHAnsi"/>
              </w:rPr>
            </w:rPrChange>
          </w:rPr>
          <w:delText xml:space="preserve">beg, a terhelés miatt, ezért </w:delText>
        </w:r>
      </w:del>
      <w:del w:id="5748" w:author="laca" w:date="2015-06-14T13:42:00Z">
        <w:r w:rsidRPr="00FE5CC9" w:rsidDel="00710904">
          <w:rPr>
            <w:rFonts w:cstheme="minorHAnsi"/>
            <w:rPrChange w:id="5749" w:author="laca" w:date="2015-06-14T16:50:00Z">
              <w:rPr>
                <w:rFonts w:cstheme="minorHAnsi"/>
              </w:rPr>
            </w:rPrChange>
          </w:rPr>
          <w:delText>B</w:delText>
        </w:r>
      </w:del>
      <w:r w:rsidRPr="00FE5CC9">
        <w:rPr>
          <w:rFonts w:cstheme="minorHAnsi"/>
          <w:rPrChange w:id="5750" w:author="laca" w:date="2015-06-14T16:50:00Z">
            <w:rPr>
              <w:rFonts w:cstheme="minorHAnsi"/>
            </w:rPr>
          </w:rPrChange>
        </w:rPr>
        <w:t>oost</w:t>
      </w:r>
      <w:proofErr w:type="spellEnd"/>
      <w:r w:rsidRPr="00FE5CC9">
        <w:rPr>
          <w:rFonts w:cstheme="minorHAnsi"/>
          <w:rPrChange w:id="5751" w:author="laca" w:date="2015-06-14T16:50:00Z">
            <w:rPr>
              <w:rFonts w:cstheme="minorHAnsi"/>
            </w:rPr>
          </w:rPrChange>
        </w:rPr>
        <w:t xml:space="preserve"> megoldás</w:t>
      </w:r>
      <w:ins w:id="5752" w:author="laca" w:date="2015-06-14T13:43:00Z">
        <w:r w:rsidR="00B74771" w:rsidRPr="00FE5CC9">
          <w:rPr>
            <w:rFonts w:cstheme="minorHAnsi"/>
            <w:rPrChange w:id="5753" w:author="laca" w:date="2015-06-14T16:50:00Z">
              <w:rPr>
                <w:rFonts w:cstheme="minorHAnsi"/>
              </w:rPr>
            </w:rPrChange>
          </w:rPr>
          <w:t>sal</w:t>
        </w:r>
      </w:ins>
      <w:del w:id="5754" w:author="laca" w:date="2015-06-14T13:43:00Z">
        <w:r w:rsidRPr="00FE5CC9" w:rsidDel="00B74771">
          <w:rPr>
            <w:rFonts w:cstheme="minorHAnsi"/>
            <w:rPrChange w:id="5755" w:author="laca" w:date="2015-06-14T16:50:00Z">
              <w:rPr>
                <w:rFonts w:cstheme="minorHAnsi"/>
              </w:rPr>
            </w:rPrChange>
          </w:rPr>
          <w:delText xml:space="preserve">t alkalmazunk a felső két </w:delText>
        </w:r>
        <w:r w:rsidR="00CC1D46" w:rsidRPr="00FE5CC9" w:rsidDel="00B74771">
          <w:rPr>
            <w:rFonts w:cstheme="minorHAnsi"/>
            <w:rPrChange w:id="5756" w:author="laca" w:date="2015-06-14T16:50:00Z">
              <w:rPr>
                <w:rFonts w:cstheme="minorHAnsi"/>
              </w:rPr>
            </w:rPrChange>
          </w:rPr>
          <w:delText xml:space="preserve">MOSFET </w:delText>
        </w:r>
        <w:r w:rsidRPr="00FE5CC9" w:rsidDel="00B74771">
          <w:rPr>
            <w:rFonts w:cstheme="minorHAnsi"/>
            <w:rPrChange w:id="5757" w:author="laca" w:date="2015-06-14T16:50:00Z">
              <w:rPr>
                <w:rFonts w:cstheme="minorHAnsi"/>
              </w:rPr>
            </w:rPrChange>
          </w:rPr>
          <w:delText xml:space="preserve">tranzisztor Gate bementének a vezérlésére. A </w:delText>
        </w:r>
      </w:del>
      <w:ins w:id="5758" w:author="laca" w:date="2015-06-14T13:43:00Z">
        <w:r w:rsidR="00B74771" w:rsidRPr="00FE5CC9">
          <w:rPr>
            <w:rFonts w:cstheme="minorHAnsi"/>
            <w:rPrChange w:id="5759" w:author="laca" w:date="2015-06-14T16:50:00Z">
              <w:rPr>
                <w:rFonts w:cstheme="minorHAnsi"/>
              </w:rPr>
            </w:rPrChange>
          </w:rPr>
          <w:t xml:space="preserve"> amely </w:t>
        </w:r>
      </w:ins>
      <w:del w:id="5760" w:author="laca" w:date="2015-06-14T13:43:00Z">
        <w:r w:rsidRPr="00FE5CC9" w:rsidDel="00B74771">
          <w:rPr>
            <w:rFonts w:cstheme="minorHAnsi"/>
            <w:rPrChange w:id="5761" w:author="laca" w:date="2015-06-14T16:50:00Z">
              <w:rPr>
                <w:rFonts w:cstheme="minorHAnsi"/>
              </w:rPr>
            </w:rPrChange>
          </w:rPr>
          <w:delText xml:space="preserve">megoldás </w:delText>
        </w:r>
      </w:del>
      <w:r w:rsidRPr="00FE5CC9">
        <w:rPr>
          <w:rFonts w:cstheme="minorHAnsi"/>
          <w:rPrChange w:id="5762" w:author="laca" w:date="2015-06-14T16:50:00Z">
            <w:rPr>
              <w:rFonts w:cstheme="minorHAnsi"/>
            </w:rPr>
          </w:rPrChange>
        </w:rPr>
        <w:t>egy diódát és egy kondenzátort tartalmaz, és feltételezi a szaggatást így oldva, meg hogy a kondenzátor</w:t>
      </w:r>
      <w:proofErr w:type="gramEnd"/>
      <w:r w:rsidRPr="00FE5CC9">
        <w:rPr>
          <w:rFonts w:cstheme="minorHAnsi"/>
          <w:rPrChange w:id="5763" w:author="laca" w:date="2015-06-14T16:50:00Z">
            <w:rPr>
              <w:rFonts w:cstheme="minorHAnsi"/>
            </w:rPr>
          </w:rPrChange>
        </w:rPr>
        <w:t xml:space="preserve"> </w:t>
      </w:r>
      <w:proofErr w:type="gramStart"/>
      <w:r w:rsidRPr="00FE5CC9">
        <w:rPr>
          <w:rFonts w:cstheme="minorHAnsi"/>
          <w:rPrChange w:id="5764" w:author="laca" w:date="2015-06-14T16:50:00Z">
            <w:rPr>
              <w:rFonts w:cstheme="minorHAnsi"/>
            </w:rPr>
          </w:rPrChange>
        </w:rPr>
        <w:t>töltődjön</w:t>
      </w:r>
      <w:proofErr w:type="gramEnd"/>
      <w:r w:rsidRPr="00FE5CC9">
        <w:rPr>
          <w:rFonts w:cstheme="minorHAnsi"/>
          <w:rPrChange w:id="5765" w:author="laca" w:date="2015-06-14T16:50:00Z">
            <w:rPr>
              <w:rFonts w:cstheme="minorHAnsi"/>
            </w:rPr>
          </w:rPrChange>
        </w:rPr>
        <w:t xml:space="preserve"> fel és majd a HIP4082 </w:t>
      </w:r>
      <w:r w:rsidR="00CC1D46" w:rsidRPr="00FE5CC9">
        <w:rPr>
          <w:rFonts w:cstheme="minorHAnsi"/>
          <w:rPrChange w:id="5766" w:author="laca" w:date="2015-06-14T16:50:00Z">
            <w:rPr>
              <w:rFonts w:cstheme="minorHAnsi"/>
            </w:rPr>
          </w:rPrChange>
        </w:rPr>
        <w:t>integrált áramkörön</w:t>
      </w:r>
      <w:r w:rsidRPr="00FE5CC9">
        <w:rPr>
          <w:rFonts w:cstheme="minorHAnsi"/>
          <w:rPrChange w:id="5767" w:author="laca" w:date="2015-06-14T16:50:00Z">
            <w:rPr>
              <w:rFonts w:cstheme="minorHAnsi"/>
            </w:rPr>
          </w:rPrChange>
        </w:rPr>
        <w:t xml:space="preserve"> keresztül tudjuk rákapcsolni a felső tranzisztorok Gate bemenetére. A </w:t>
      </w:r>
      <w:sdt>
        <w:sdtPr>
          <w:rPr>
            <w:rFonts w:cstheme="minorHAnsi"/>
            <w:rPrChange w:id="5768" w:author="laca" w:date="2015-06-14T16:50:00Z">
              <w:rPr>
                <w:rFonts w:cstheme="minorHAnsi"/>
              </w:rPr>
            </w:rPrChange>
          </w:rPr>
          <w:id w:val="3028391"/>
          <w:citation/>
        </w:sdtPr>
        <w:sdtContent>
          <w:r w:rsidR="00ED22AB" w:rsidRPr="00FE5CC9">
            <w:rPr>
              <w:rFonts w:cstheme="minorHAnsi"/>
              <w:rPrChange w:id="5769" w:author="laca" w:date="2015-06-14T16:50:00Z">
                <w:rPr>
                  <w:rFonts w:cstheme="minorHAnsi"/>
                </w:rPr>
              </w:rPrChange>
            </w:rPr>
            <w:fldChar w:fldCharType="begin"/>
          </w:r>
          <w:r w:rsidR="00ED22AB" w:rsidRPr="00FE5CC9">
            <w:rPr>
              <w:rFonts w:cstheme="minorHAnsi"/>
              <w:rPrChange w:id="5770" w:author="laca" w:date="2015-06-14T16:50:00Z">
                <w:rPr>
                  <w:rFonts w:cstheme="minorHAnsi"/>
                </w:rPr>
              </w:rPrChange>
            </w:rPr>
            <w:instrText xml:space="preserve"> CITATION int15 \l 1038 </w:instrText>
          </w:r>
          <w:r w:rsidR="00ED22AB" w:rsidRPr="00FE5CC9">
            <w:rPr>
              <w:rFonts w:cstheme="minorHAnsi"/>
              <w:rPrChange w:id="5771" w:author="laca" w:date="2015-06-14T16:50:00Z">
                <w:rPr>
                  <w:rFonts w:cstheme="minorHAnsi"/>
                </w:rPr>
              </w:rPrChange>
            </w:rPr>
            <w:fldChar w:fldCharType="separate"/>
          </w:r>
          <w:r w:rsidR="00096DBB" w:rsidRPr="00FE5CC9">
            <w:rPr>
              <w:rFonts w:cstheme="minorHAnsi"/>
              <w:noProof/>
              <w:rPrChange w:id="5772" w:author="laca" w:date="2015-06-14T16:50:00Z">
                <w:rPr>
                  <w:rFonts w:cstheme="minorHAnsi"/>
                  <w:noProof/>
                </w:rPr>
              </w:rPrChange>
            </w:rPr>
            <w:t>[9]</w:t>
          </w:r>
          <w:r w:rsidR="00ED22AB" w:rsidRPr="00FE5CC9">
            <w:rPr>
              <w:rFonts w:cstheme="minorHAnsi"/>
              <w:rPrChange w:id="5773" w:author="laca" w:date="2015-06-14T16:50:00Z">
                <w:rPr>
                  <w:rFonts w:cstheme="minorHAnsi"/>
                </w:rPr>
              </w:rPrChange>
            </w:rPr>
            <w:fldChar w:fldCharType="end"/>
          </w:r>
        </w:sdtContent>
      </w:sdt>
      <w:r w:rsidRPr="00FE5CC9">
        <w:rPr>
          <w:rFonts w:cstheme="minorHAnsi"/>
          <w:rPrChange w:id="5774" w:author="laca" w:date="2015-06-14T16:50:00Z">
            <w:rPr>
              <w:rFonts w:cstheme="minorHAnsi"/>
            </w:rPr>
          </w:rPrChange>
        </w:rPr>
        <w:t xml:space="preserve"> adatlap alapján AHB, BHB az </w:t>
      </w:r>
      <w:r w:rsidR="00CC1D46" w:rsidRPr="00FE5CC9">
        <w:rPr>
          <w:rFonts w:cstheme="minorHAnsi"/>
          <w:rPrChange w:id="5775" w:author="laca" w:date="2015-06-14T16:50:00Z">
            <w:rPr>
              <w:rFonts w:cstheme="minorHAnsi"/>
            </w:rPr>
          </w:rPrChange>
        </w:rPr>
        <w:t>integrált áramkör</w:t>
      </w:r>
      <w:r w:rsidRPr="00FE5CC9">
        <w:rPr>
          <w:rFonts w:cstheme="minorHAnsi"/>
          <w:rPrChange w:id="5776" w:author="laca" w:date="2015-06-14T16:50:00Z">
            <w:rPr>
              <w:rFonts w:cstheme="minorHAnsi"/>
            </w:rPr>
          </w:rPrChange>
        </w:rPr>
        <w:t xml:space="preserve"> azon bemenetei, amelyeknek feszültsége elvan tolva az AHS,</w:t>
      </w:r>
      <w:r w:rsidR="00CC1D46" w:rsidRPr="00FE5CC9">
        <w:rPr>
          <w:rFonts w:cstheme="minorHAnsi"/>
          <w:rPrChange w:id="5777" w:author="laca" w:date="2015-06-14T16:50:00Z">
            <w:rPr>
              <w:rFonts w:cstheme="minorHAnsi"/>
            </w:rPr>
          </w:rPrChange>
        </w:rPr>
        <w:t xml:space="preserve"> </w:t>
      </w:r>
      <w:r w:rsidRPr="00FE5CC9">
        <w:rPr>
          <w:rFonts w:cstheme="minorHAnsi"/>
          <w:rPrChange w:id="5778" w:author="laca" w:date="2015-06-14T16:50:00Z">
            <w:rPr>
              <w:rFonts w:cstheme="minorHAnsi"/>
            </w:rPr>
          </w:rPrChange>
        </w:rPr>
        <w:t xml:space="preserve">BHS közös pontokhoz képest, a H hídban </w:t>
      </w:r>
      <w:del w:id="5779" w:author="laca" w:date="2015-06-14T13:44:00Z">
        <w:r w:rsidRPr="00FE5CC9" w:rsidDel="00B74771">
          <w:rPr>
            <w:rFonts w:cstheme="minorHAnsi"/>
            <w:highlight w:val="yellow"/>
            <w:rPrChange w:id="5780" w:author="laca" w:date="2015-06-14T16:50:00Z">
              <w:rPr>
                <w:rFonts w:cstheme="minorHAnsi"/>
                <w:highlight w:val="yellow"/>
              </w:rPr>
            </w:rPrChange>
          </w:rPr>
          <w:delText xml:space="preserve">egy </w:delText>
        </w:r>
      </w:del>
      <w:ins w:id="5781" w:author="laca" w:date="2015-06-14T13:44:00Z">
        <w:r w:rsidR="00B74771" w:rsidRPr="00FE5CC9">
          <w:rPr>
            <w:rFonts w:cstheme="minorHAnsi"/>
            <w:highlight w:val="yellow"/>
            <w:rPrChange w:id="5782" w:author="laca" w:date="2015-06-14T16:50:00Z">
              <w:rPr>
                <w:rFonts w:cstheme="minorHAnsi"/>
                <w:highlight w:val="yellow"/>
              </w:rPr>
            </w:rPrChange>
          </w:rPr>
          <w:t xml:space="preserve">10V feszültséggel feltöltött </w:t>
        </w:r>
      </w:ins>
      <w:r w:rsidRPr="00FE5CC9">
        <w:rPr>
          <w:rFonts w:cstheme="minorHAnsi"/>
          <w:highlight w:val="yellow"/>
          <w:rPrChange w:id="5783" w:author="laca" w:date="2015-06-14T16:50:00Z">
            <w:rPr>
              <w:rFonts w:cstheme="minorHAnsi"/>
              <w:highlight w:val="yellow"/>
            </w:rPr>
          </w:rPrChange>
        </w:rPr>
        <w:t>kondenzátor feszültségével.</w:t>
      </w:r>
      <w:r w:rsidRPr="00FE5CC9">
        <w:rPr>
          <w:rFonts w:cstheme="minorHAnsi"/>
          <w:rPrChange w:id="5784" w:author="laca" w:date="2015-06-14T16:50:00Z">
            <w:rPr>
              <w:rFonts w:cstheme="minorHAnsi"/>
            </w:rPr>
          </w:rPrChange>
        </w:rPr>
        <w:t xml:space="preserve"> </w:t>
      </w:r>
      <w:r w:rsidR="00FB2E76" w:rsidRPr="00FE5CC9">
        <w:rPr>
          <w:rFonts w:cstheme="minorHAnsi"/>
          <w:rPrChange w:id="5785" w:author="laca" w:date="2015-06-14T16:50:00Z">
            <w:rPr>
              <w:rFonts w:cstheme="minorHAnsi"/>
            </w:rPr>
          </w:rPrChange>
        </w:rPr>
        <w:t>Az</w:t>
      </w:r>
      <w:r w:rsidRPr="00FE5CC9">
        <w:rPr>
          <w:rFonts w:cstheme="minorHAnsi"/>
          <w:rPrChange w:id="5786" w:author="laca" w:date="2015-06-14T16:50:00Z">
            <w:rPr>
              <w:rFonts w:cstheme="minorHAnsi"/>
            </w:rPr>
          </w:rPrChange>
        </w:rPr>
        <w:t xml:space="preserve"> AHO, BHO azok a </w:t>
      </w:r>
      <w:r w:rsidR="00CC1D46" w:rsidRPr="00FE5CC9">
        <w:rPr>
          <w:rFonts w:cstheme="minorHAnsi"/>
          <w:rPrChange w:id="5787" w:author="laca" w:date="2015-06-14T16:50:00Z">
            <w:rPr>
              <w:rFonts w:cstheme="minorHAnsi"/>
            </w:rPr>
          </w:rPrChange>
        </w:rPr>
        <w:t>kimenetek,</w:t>
      </w:r>
      <w:r w:rsidRPr="00FE5CC9">
        <w:rPr>
          <w:rFonts w:cstheme="minorHAnsi"/>
          <w:rPrChange w:id="5788" w:author="laca" w:date="2015-06-14T16:50:00Z">
            <w:rPr>
              <w:rFonts w:cstheme="minorHAnsi"/>
            </w:rPr>
          </w:rPrChange>
        </w:rPr>
        <w:t xml:space="preserve"> amel</w:t>
      </w:r>
      <w:r w:rsidR="00ED22AB" w:rsidRPr="00FE5CC9">
        <w:rPr>
          <w:rFonts w:cstheme="minorHAnsi"/>
          <w:rPrChange w:id="5789" w:author="laca" w:date="2015-06-14T16:50:00Z">
            <w:rPr>
              <w:rFonts w:cstheme="minorHAnsi"/>
            </w:rPr>
          </w:rPrChange>
        </w:rPr>
        <w:t>yek a felső tranzisztorokat vezérli</w:t>
      </w:r>
      <w:r w:rsidR="00CC1D46" w:rsidRPr="00FE5CC9">
        <w:rPr>
          <w:rFonts w:cstheme="minorHAnsi"/>
          <w:rPrChange w:id="5790" w:author="laca" w:date="2015-06-14T16:50:00Z">
            <w:rPr>
              <w:rFonts w:cstheme="minorHAnsi"/>
            </w:rPr>
          </w:rPrChange>
        </w:rPr>
        <w:t>k</w:t>
      </w:r>
      <w:r w:rsidR="00ED22AB" w:rsidRPr="00FE5CC9">
        <w:rPr>
          <w:rFonts w:cstheme="minorHAnsi"/>
          <w:rPrChange w:id="5791" w:author="laca" w:date="2015-06-14T16:50:00Z">
            <w:rPr>
              <w:rFonts w:cstheme="minorHAnsi"/>
            </w:rPr>
          </w:rPrChange>
        </w:rPr>
        <w:t xml:space="preserve">, az ALO, BLO az alsó tranzisztorok vezérlő </w:t>
      </w:r>
      <w:r w:rsidR="00ED22AB" w:rsidRPr="00FE5CC9">
        <w:rPr>
          <w:rFonts w:cstheme="minorHAnsi"/>
          <w:rPrChange w:id="5792" w:author="laca" w:date="2015-06-14T16:50:00Z">
            <w:rPr>
              <w:rFonts w:cstheme="minorHAnsi"/>
            </w:rPr>
          </w:rPrChange>
        </w:rPr>
        <w:lastRenderedPageBreak/>
        <w:t xml:space="preserve">kivezetései. A HIP4082 </w:t>
      </w:r>
      <w:r w:rsidR="00CC1D46" w:rsidRPr="00FE5CC9">
        <w:rPr>
          <w:rFonts w:cstheme="minorHAnsi"/>
          <w:rPrChange w:id="5793" w:author="laca" w:date="2015-06-14T16:50:00Z">
            <w:rPr>
              <w:rFonts w:cstheme="minorHAnsi"/>
            </w:rPr>
          </w:rPrChange>
        </w:rPr>
        <w:t>áramkörben</w:t>
      </w:r>
      <w:r w:rsidR="00ED22AB" w:rsidRPr="00FE5CC9">
        <w:rPr>
          <w:rFonts w:cstheme="minorHAnsi"/>
          <w:rPrChange w:id="5794" w:author="laca" w:date="2015-06-14T16:50:00Z">
            <w:rPr>
              <w:rFonts w:cstheme="minorHAnsi"/>
            </w:rPr>
          </w:rPrChange>
        </w:rPr>
        <w:t xml:space="preserve"> megtalálható beépítve egy késleltető,</w:t>
      </w:r>
      <w:r w:rsidR="00CC1D46" w:rsidRPr="00FE5CC9">
        <w:rPr>
          <w:rFonts w:cstheme="minorHAnsi"/>
          <w:rPrChange w:id="5795" w:author="laca" w:date="2015-06-14T16:50:00Z">
            <w:rPr>
              <w:rFonts w:cstheme="minorHAnsi"/>
            </w:rPr>
          </w:rPrChange>
        </w:rPr>
        <w:t xml:space="preserve"> </w:t>
      </w:r>
      <w:r w:rsidR="00ED22AB" w:rsidRPr="00FE5CC9">
        <w:rPr>
          <w:rFonts w:cstheme="minorHAnsi"/>
          <w:rPrChange w:id="5796" w:author="laca" w:date="2015-06-14T16:50:00Z">
            <w:rPr>
              <w:rFonts w:cstheme="minorHAnsi"/>
            </w:rPr>
          </w:rPrChange>
        </w:rPr>
        <w:t>amely garantálja, hogy ne alakuljon ki rövidzárás a hídban, abban az esetben, amikor a felső és az alsó tranzisztorokat kapcsoljuk át ugyan azon a f</w:t>
      </w:r>
      <w:r w:rsidR="00CC1D46" w:rsidRPr="00FE5CC9">
        <w:rPr>
          <w:rFonts w:cstheme="minorHAnsi"/>
          <w:rPrChange w:id="5797" w:author="laca" w:date="2015-06-14T16:50:00Z">
            <w:rPr>
              <w:rFonts w:cstheme="minorHAnsi"/>
            </w:rPr>
          </w:rPrChange>
        </w:rPr>
        <w:t>é</w:t>
      </w:r>
      <w:r w:rsidR="00ED22AB" w:rsidRPr="00FE5CC9">
        <w:rPr>
          <w:rFonts w:cstheme="minorHAnsi"/>
          <w:rPrChange w:id="5798" w:author="laca" w:date="2015-06-14T16:50:00Z">
            <w:rPr>
              <w:rFonts w:cstheme="minorHAnsi"/>
            </w:rPr>
          </w:rPrChange>
        </w:rPr>
        <w:t>l híd oldalon.</w:t>
      </w:r>
    </w:p>
    <w:p w14:paraId="01DFECBB" w14:textId="132FBD8B" w:rsidR="0071433B" w:rsidRPr="00FE5CC9" w:rsidRDefault="0071433B" w:rsidP="00911B32">
      <w:pPr>
        <w:keepNext/>
        <w:spacing w:after="0" w:line="360" w:lineRule="auto"/>
        <w:jc w:val="both"/>
        <w:rPr>
          <w:ins w:id="5799" w:author="laca" w:date="2015-06-14T13:58:00Z"/>
          <w:rFonts w:cstheme="minorHAnsi"/>
          <w:noProof/>
          <w:rPrChange w:id="5800" w:author="laca" w:date="2015-06-14T16:50:00Z">
            <w:rPr>
              <w:ins w:id="5801" w:author="laca" w:date="2015-06-14T13:58:00Z"/>
              <w:rFonts w:cstheme="minorHAnsi"/>
              <w:noProof/>
              <w:lang w:val="en-US"/>
            </w:rPr>
          </w:rPrChange>
        </w:rPr>
      </w:pPr>
      <w:ins w:id="5802" w:author="laca" w:date="2015-06-14T13:59:00Z">
        <w:r w:rsidRPr="00FE5CC9">
          <w:rPr>
            <w:rPrChange w:id="5803" w:author="laca" w:date="2015-06-14T16:50:00Z">
              <w:rPr/>
            </w:rPrChange>
          </w:rPr>
          <w:tab/>
        </w:r>
      </w:ins>
      <w:ins w:id="5804" w:author="laca" w:date="2015-06-14T13:58:00Z">
        <w:r w:rsidRPr="00FE5CC9">
          <w:rPr>
            <w:rPrChange w:id="5805" w:author="laca" w:date="2015-06-14T16:50:00Z">
              <w:rPr/>
            </w:rPrChange>
          </w:rPr>
          <w:t>A</w:t>
        </w:r>
      </w:ins>
      <w:customXmlInsRangeStart w:id="5806" w:author="laca" w:date="2015-06-14T13:58:00Z"/>
      <w:sdt>
        <w:sdtPr>
          <w:rPr>
            <w:rPrChange w:id="5807" w:author="laca" w:date="2015-06-14T16:50:00Z">
              <w:rPr/>
            </w:rPrChange>
          </w:rPr>
          <w:id w:val="1826396887"/>
          <w:citation/>
        </w:sdtPr>
        <w:sdtContent>
          <w:customXmlInsRangeEnd w:id="5806"/>
          <w:ins w:id="5808" w:author="laca" w:date="2015-06-14T13:58:00Z">
            <w:r w:rsidRPr="00FE5CC9">
              <w:rPr>
                <w:rPrChange w:id="5809" w:author="laca" w:date="2015-06-14T16:50:00Z">
                  <w:rPr/>
                </w:rPrChange>
              </w:rPr>
              <w:fldChar w:fldCharType="begin"/>
            </w:r>
            <w:r w:rsidRPr="00FE5CC9">
              <w:rPr>
                <w:rPrChange w:id="5810" w:author="laca" w:date="2015-06-14T16:50:00Z">
                  <w:rPr/>
                </w:rPrChange>
              </w:rPr>
              <w:instrText xml:space="preserve"> CITATION int15 \l 1038 </w:instrText>
            </w:r>
            <w:r w:rsidRPr="00FE5CC9">
              <w:rPr>
                <w:rPrChange w:id="5811" w:author="laca" w:date="2015-06-14T16:50:00Z">
                  <w:rPr/>
                </w:rPrChange>
              </w:rPr>
              <w:fldChar w:fldCharType="separate"/>
            </w:r>
            <w:r w:rsidRPr="00FE5CC9">
              <w:rPr>
                <w:noProof/>
                <w:rPrChange w:id="5812" w:author="laca" w:date="2015-06-14T16:50:00Z">
                  <w:rPr>
                    <w:noProof/>
                  </w:rPr>
                </w:rPrChange>
              </w:rPr>
              <w:t xml:space="preserve"> [9]</w:t>
            </w:r>
            <w:r w:rsidRPr="00FE5CC9">
              <w:rPr>
                <w:rPrChange w:id="5813" w:author="laca" w:date="2015-06-14T16:50:00Z">
                  <w:rPr/>
                </w:rPrChange>
              </w:rPr>
              <w:fldChar w:fldCharType="end"/>
            </w:r>
          </w:ins>
          <w:customXmlInsRangeStart w:id="5814" w:author="laca" w:date="2015-06-14T13:58:00Z"/>
        </w:sdtContent>
      </w:sdt>
      <w:customXmlInsRangeEnd w:id="5814"/>
      <w:ins w:id="5815" w:author="laca" w:date="2015-06-14T13:58:00Z">
        <w:r w:rsidRPr="00FE5CC9">
          <w:rPr>
            <w:rPrChange w:id="5816" w:author="laca" w:date="2015-06-14T16:50:00Z">
              <w:rPr/>
            </w:rPrChange>
          </w:rPr>
          <w:t xml:space="preserve"> adatlap alapján az, ha ALI, AHI, BLI, BHI bemeneteket, amelyek segítségével vezérelni tudjuk a tranzisztorokat. Az alsó két tranzisztor az ALO, BLO prioritást élveznek a felső AHO, BHO tranzisztorokkal szemben. Ami abból áll, ha bekapcsoljuk az alsó tranzisztorokat a felső tranzisztorok, ha bekapcsolt állapotban vannak, akkor kikapcsolja, és ha kikapcsolt állapotban vannak, és beszeretnénk kapcsolni akkor nem, engedi a bekapcsolásukat.</w:t>
        </w:r>
      </w:ins>
    </w:p>
    <w:p w14:paraId="5D294F23" w14:textId="6270DB0C" w:rsidR="0071433B" w:rsidRPr="00FE5CC9" w:rsidRDefault="0071433B" w:rsidP="00A05E75">
      <w:pPr>
        <w:keepNext/>
        <w:spacing w:after="0" w:line="360" w:lineRule="auto"/>
        <w:jc w:val="both"/>
        <w:rPr>
          <w:ins w:id="5817" w:author="laca" w:date="2015-06-14T14:27:00Z"/>
          <w:rFonts w:cstheme="minorHAnsi"/>
          <w:rPrChange w:id="5818" w:author="laca" w:date="2015-06-14T16:50:00Z">
            <w:rPr>
              <w:ins w:id="5819" w:author="laca" w:date="2015-06-14T14:27:00Z"/>
              <w:rFonts w:cstheme="minorHAnsi"/>
            </w:rPr>
          </w:rPrChange>
        </w:rPr>
      </w:pPr>
      <w:ins w:id="5820" w:author="laca" w:date="2015-06-14T13:58:00Z">
        <w:r w:rsidRPr="00FE5CC9">
          <w:rPr>
            <w:noProof/>
            <w:rPrChange w:id="5821" w:author="laca" w:date="2015-06-14T16:50:00Z">
              <w:rPr>
                <w:noProof/>
              </w:rPr>
            </w:rPrChange>
          </w:rPr>
        </w:r>
      </w:ins>
      <w:r w:rsidRPr="00FE5CC9">
        <w:rPr>
          <w:rPrChange w:id="5822" w:author="laca" w:date="2015-06-14T16:50:00Z">
            <w:rPr/>
          </w:rPrChange>
        </w:rPr>
        <w:pict w14:anchorId="10C999C1">
          <v:group id="Group 148" o:spid="_x0000_s1240" style="width:438.25pt;height:199.15pt;mso-position-horizontal-relative:char;mso-position-vertical-relative:line" coordsize="5565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4P+1W4cEAIBAAANfkJP+kgg4&#10;KjBxl2By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">
            <v:shape id="Picture 146" o:spid="_x0000_s1241"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lubHEAAAA3AAAAA8AAABkcnMvZG93bnJldi54bWxET9tqwkAQfRf8h2WEvummRUVSN6EKhaIg&#10;aNPSxyE7ubTZ2TS71ejXu4LQtzmc6yzT3jTiSJ2rLSt4nEQgiHOray4VZO+v4wUI55E1NpZJwZkc&#10;pMlwsMRY2xPv6XjwpQgh7GJUUHnfxlK6vCKDbmJb4sAVtjPoA+xKqTs8hXDTyKcomkuDNYeGClta&#10;V5T/HP6Mgq/LVG9/Z8Ui230WxfeWUH6sNko9jPqXZxCeev8vvrvfdJg/ncPtmXCBTK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lubHEAAAA3AAAAA8AAAAAAAAAAAAAAAAA&#10;nwIAAGRycy9kb3ducmV2LnhtbFBLBQYAAAAABAAEAPcAAACQAwAAAAA=&#10;">
              <v:imagedata r:id="rId52" o:title="" croptop="9386f" cropbottom="37702f"/>
              <v:path arrowok="t"/>
            </v:shape>
            <v:shape id="Text Box 147" o:spid="_x0000_s1242" type="#_x0000_t202" style="position:absolute;top:22707;width:5565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next-textbox:#Text Box 147;mso-fit-shape-to-text:t" inset="0,0,0,0">
                <w:txbxContent>
                  <w:p w14:paraId="725FC5FF" w14:textId="77777777" w:rsidR="00FC3556" w:rsidRPr="00230037" w:rsidRDefault="00FC3556" w:rsidP="0071433B">
                    <w:pPr>
                      <w:pStyle w:val="Caption"/>
                      <w:jc w:val="center"/>
                      <w:rPr>
                        <w:rFonts w:cstheme="minorHAnsi"/>
                        <w:noProof/>
                      </w:rPr>
                    </w:pPr>
                    <w:bookmarkStart w:id="5823" w:name="_Ref422006374"/>
                    <w:bookmarkStart w:id="5824" w:name="_Toc42206406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ins w:id="5825" w:author="laca" w:date="2015-06-14T13:59:00Z">
                      <w:r>
                        <w:rPr>
                          <w:noProof/>
                        </w:rPr>
                        <w:t>42</w:t>
                      </w:r>
                    </w:ins>
                    <w:del w:id="5826" w:author="laca" w:date="2015-06-14T13:59:00Z">
                      <w:r w:rsidDel="0071433B">
                        <w:rPr>
                          <w:noProof/>
                        </w:rPr>
                        <w:delText>39</w:delText>
                      </w:r>
                    </w:del>
                    <w:r>
                      <w:fldChar w:fldCharType="end"/>
                    </w:r>
                    <w:bookmarkEnd w:id="5823"/>
                    <w:r>
                      <w:t xml:space="preserve"> PWM és a tranzisztorok kapcsolása</w:t>
                    </w:r>
                    <w:bookmarkEnd w:id="5824"/>
                  </w:p>
                </w:txbxContent>
              </v:textbox>
            </v:shape>
            <w10:anchorlock/>
          </v:group>
        </w:pict>
      </w:r>
      <w:ins w:id="5827" w:author="laca" w:date="2015-06-14T13:58:00Z">
        <w:r w:rsidRPr="00FE5CC9">
          <w:rPr>
            <w:rFonts w:cstheme="minorHAnsi"/>
            <w:rPrChange w:id="5828" w:author="laca" w:date="2015-06-14T16:50:00Z">
              <w:rPr>
                <w:rFonts w:cstheme="minorHAnsi"/>
              </w:rPr>
            </w:rPrChange>
          </w:rPr>
          <w:tab/>
          <w:t xml:space="preserve">A </w:t>
        </w:r>
        <w:r w:rsidRPr="00FE5CC9">
          <w:rPr>
            <w:rFonts w:cstheme="minorHAnsi"/>
            <w:rPrChange w:id="5829" w:author="laca" w:date="2015-06-14T16:50:00Z">
              <w:rPr>
                <w:rFonts w:cstheme="minorHAnsi"/>
              </w:rPr>
            </w:rPrChange>
          </w:rPr>
          <w:fldChar w:fldCharType="begin"/>
        </w:r>
        <w:r w:rsidRPr="00FE5CC9">
          <w:rPr>
            <w:rFonts w:cstheme="minorHAnsi"/>
            <w:rPrChange w:id="5830" w:author="laca" w:date="2015-06-14T16:50:00Z">
              <w:rPr>
                <w:rFonts w:cstheme="minorHAnsi"/>
              </w:rPr>
            </w:rPrChange>
          </w:rPr>
          <w:instrText xml:space="preserve"> REF _Ref422006374 \h </w:instrText>
        </w:r>
        <w:r w:rsidRPr="00FE5CC9">
          <w:rPr>
            <w:rFonts w:cstheme="minorHAnsi"/>
            <w:rPrChange w:id="5831" w:author="laca" w:date="2015-06-14T16:50:00Z">
              <w:rPr>
                <w:rFonts w:cstheme="minorHAnsi"/>
              </w:rPr>
            </w:rPrChange>
          </w:rPr>
        </w:r>
      </w:ins>
      <w:r w:rsidRPr="00FE5CC9">
        <w:rPr>
          <w:rFonts w:cstheme="minorHAnsi"/>
          <w:rPrChange w:id="5832" w:author="laca" w:date="2015-06-14T16:50:00Z">
            <w:rPr>
              <w:rFonts w:cstheme="minorHAnsi"/>
            </w:rPr>
          </w:rPrChange>
        </w:rPr>
        <w:instrText xml:space="preserve"> \* MERGEFORMAT </w:instrText>
      </w:r>
      <w:ins w:id="5833" w:author="laca" w:date="2015-06-14T13:58:00Z">
        <w:r w:rsidRPr="00FE5CC9">
          <w:rPr>
            <w:rFonts w:cstheme="minorHAnsi"/>
            <w:rPrChange w:id="5834" w:author="laca" w:date="2015-06-14T16:50:00Z">
              <w:rPr>
                <w:rFonts w:cstheme="minorHAnsi"/>
              </w:rPr>
            </w:rPrChange>
          </w:rPr>
          <w:fldChar w:fldCharType="separate"/>
        </w:r>
      </w:ins>
      <w:ins w:id="5835" w:author="laca" w:date="2015-06-14T13:59:00Z">
        <w:r w:rsidRPr="00FE5CC9">
          <w:rPr>
            <w:rPrChange w:id="5836" w:author="laca" w:date="2015-06-14T16:50:00Z">
              <w:rPr/>
            </w:rPrChange>
          </w:rPr>
          <w:t xml:space="preserve">Kép. </w:t>
        </w:r>
        <w:r w:rsidRPr="00FE5CC9">
          <w:rPr>
            <w:noProof/>
            <w:rPrChange w:id="5837" w:author="laca" w:date="2015-06-14T16:50:00Z">
              <w:rPr>
                <w:noProof/>
              </w:rPr>
            </w:rPrChange>
          </w:rPr>
          <w:t>3</w:t>
        </w:r>
        <w:r w:rsidRPr="00FE5CC9">
          <w:rPr>
            <w:rPrChange w:id="5838" w:author="laca" w:date="2015-06-14T16:50:00Z">
              <w:rPr/>
            </w:rPrChange>
          </w:rPr>
          <w:t>.</w:t>
        </w:r>
        <w:r w:rsidRPr="00FE5CC9">
          <w:rPr>
            <w:noProof/>
            <w:rPrChange w:id="5839" w:author="laca" w:date="2015-06-14T16:50:00Z">
              <w:rPr>
                <w:noProof/>
              </w:rPr>
            </w:rPrChange>
          </w:rPr>
          <w:t>42</w:t>
        </w:r>
      </w:ins>
      <w:ins w:id="5840" w:author="laca" w:date="2015-06-14T13:58:00Z">
        <w:r w:rsidRPr="00FE5CC9">
          <w:rPr>
            <w:rFonts w:cstheme="minorHAnsi"/>
            <w:rPrChange w:id="5841" w:author="laca" w:date="2015-06-14T16:50:00Z">
              <w:rPr>
                <w:rFonts w:cstheme="minorHAnsi"/>
              </w:rPr>
            </w:rPrChange>
          </w:rPr>
          <w:fldChar w:fldCharType="end"/>
        </w:r>
        <w:r w:rsidRPr="00FE5CC9">
          <w:rPr>
            <w:rFonts w:cstheme="minorHAnsi"/>
            <w:rPrChange w:id="5842" w:author="laca" w:date="2015-06-14T16:50:00Z">
              <w:rPr>
                <w:rFonts w:cstheme="minorHAnsi"/>
              </w:rPr>
            </w:rPrChange>
          </w:rPr>
          <w:t xml:space="preserve"> látható a </w:t>
        </w:r>
        <w:proofErr w:type="spellStart"/>
        <w:r w:rsidRPr="00FE5CC9">
          <w:rPr>
            <w:rFonts w:cstheme="minorHAnsi"/>
            <w:rPrChange w:id="5843" w:author="laca" w:date="2015-06-14T16:50:00Z">
              <w:rPr>
                <w:rFonts w:cstheme="minorHAnsi"/>
              </w:rPr>
            </w:rPrChange>
          </w:rPr>
          <w:t>pwm</w:t>
        </w:r>
        <w:proofErr w:type="spellEnd"/>
        <w:r w:rsidRPr="00FE5CC9">
          <w:rPr>
            <w:rFonts w:cstheme="minorHAnsi"/>
            <w:rPrChange w:id="5844" w:author="laca" w:date="2015-06-14T16:50:00Z">
              <w:rPr>
                <w:rFonts w:cstheme="minorHAnsi"/>
              </w:rPr>
            </w:rPrChange>
          </w:rPr>
          <w:t xml:space="preserve"> jel egy periódusának a felbontása. A </w:t>
        </w:r>
        <w:proofErr w:type="spellStart"/>
        <w:r w:rsidRPr="00FE5CC9">
          <w:rPr>
            <w:rFonts w:cstheme="minorHAnsi"/>
            <w:rPrChange w:id="5845" w:author="laca" w:date="2015-06-14T16:50:00Z">
              <w:rPr>
                <w:rFonts w:cstheme="minorHAnsi"/>
              </w:rPr>
            </w:rPrChange>
          </w:rPr>
          <w:t>pwm</w:t>
        </w:r>
        <w:proofErr w:type="spellEnd"/>
        <w:r w:rsidRPr="00FE5CC9">
          <w:rPr>
            <w:rFonts w:cstheme="minorHAnsi"/>
            <w:rPrChange w:id="5846" w:author="laca" w:date="2015-06-14T16:50:00Z">
              <w:rPr>
                <w:rFonts w:cstheme="minorHAnsi"/>
              </w:rPr>
            </w:rPrChange>
          </w:rPr>
          <w:t xml:space="preserve"> jel alapfrekvenciája 700Hz, így a T3=1,42ms. T1=0.5%T3=71us. A </w:t>
        </w:r>
        <w:proofErr w:type="spellStart"/>
        <w:r w:rsidRPr="00FE5CC9">
          <w:rPr>
            <w:rFonts w:cstheme="minorHAnsi"/>
            <w:rPrChange w:id="5847" w:author="laca" w:date="2015-06-14T16:50:00Z">
              <w:rPr>
                <w:rFonts w:cstheme="minorHAnsi"/>
              </w:rPr>
            </w:rPrChange>
          </w:rPr>
          <w:t>pwm</w:t>
        </w:r>
        <w:proofErr w:type="spellEnd"/>
        <w:r w:rsidRPr="00FE5CC9">
          <w:rPr>
            <w:rFonts w:cstheme="minorHAnsi"/>
            <w:rPrChange w:id="5848" w:author="laca" w:date="2015-06-14T16:50:00Z">
              <w:rPr>
                <w:rFonts w:cstheme="minorHAnsi"/>
              </w:rPr>
            </w:rPrChange>
          </w:rPr>
          <w:t xml:space="preserve"> jel </w:t>
        </w:r>
        <w:proofErr w:type="spellStart"/>
        <w:r w:rsidRPr="00FE5CC9">
          <w:rPr>
            <w:rFonts w:cstheme="minorHAnsi"/>
            <w:rPrChange w:id="5849" w:author="laca" w:date="2015-06-14T16:50:00Z">
              <w:rPr>
                <w:rFonts w:cstheme="minorHAnsi"/>
              </w:rPr>
            </w:rPrChange>
          </w:rPr>
          <w:t>kitőltése</w:t>
        </w:r>
        <w:proofErr w:type="spellEnd"/>
        <w:r w:rsidRPr="00FE5CC9">
          <w:rPr>
            <w:rFonts w:cstheme="minorHAnsi"/>
            <w:rPrChange w:id="5850" w:author="laca" w:date="2015-06-14T16:50:00Z">
              <w:rPr>
                <w:rFonts w:cstheme="minorHAnsi"/>
              </w:rPr>
            </w:rPrChange>
          </w:rPr>
          <w:t xml:space="preserve"> </w:t>
        </w:r>
        <w:proofErr w:type="spellStart"/>
        <w:r w:rsidRPr="00FE5CC9">
          <w:rPr>
            <w:rFonts w:cstheme="minorHAnsi"/>
            <w:rPrChange w:id="5851" w:author="laca" w:date="2015-06-14T16:50:00Z">
              <w:rPr>
                <w:rFonts w:cstheme="minorHAnsi"/>
              </w:rPr>
            </w:rPrChange>
          </w:rPr>
          <w:t>Duty</w:t>
        </w:r>
        <w:proofErr w:type="spellEnd"/>
        <w:r w:rsidRPr="00FE5CC9">
          <w:rPr>
            <w:rFonts w:cstheme="minorHAnsi"/>
            <w:rPrChange w:id="5852" w:author="laca" w:date="2015-06-14T16:50:00Z">
              <w:rPr>
                <w:rFonts w:cstheme="minorHAnsi"/>
              </w:rPr>
            </w:rPrChange>
          </w:rPr>
          <w:t>=T1+T2.</w:t>
        </w:r>
      </w:ins>
    </w:p>
    <w:p w14:paraId="2CFF868D" w14:textId="5EB80D9E" w:rsidR="0023168B" w:rsidRPr="00FE5CC9" w:rsidRDefault="0023168B" w:rsidP="00A05E75">
      <w:pPr>
        <w:keepNext/>
        <w:spacing w:after="0" w:line="360" w:lineRule="auto"/>
        <w:jc w:val="both"/>
        <w:rPr>
          <w:rFonts w:cstheme="minorHAnsi"/>
          <w:rPrChange w:id="5853" w:author="laca" w:date="2015-06-14T16:50:00Z">
            <w:rPr>
              <w:rFonts w:cstheme="minorHAnsi"/>
            </w:rPr>
          </w:rPrChange>
        </w:rPr>
      </w:pPr>
      <w:ins w:id="5854" w:author="laca" w:date="2015-06-14T14:27:00Z">
        <w:r w:rsidRPr="00FE5CC9">
          <w:rPr>
            <w:rFonts w:cstheme="minorHAnsi"/>
            <w:rPrChange w:id="5855" w:author="laca" w:date="2015-06-14T16:50:00Z">
              <w:rPr>
                <w:rFonts w:cstheme="minorHAnsi"/>
              </w:rPr>
            </w:rPrChange>
          </w:rPr>
          <w:t xml:space="preserve">A kívánt kapcsolási sorendet </w:t>
        </w:r>
      </w:ins>
      <w:ins w:id="5856" w:author="laca" w:date="2015-06-14T14:28:00Z">
        <w:r w:rsidRPr="00FE5CC9">
          <w:rPr>
            <w:rFonts w:cstheme="minorHAnsi"/>
            <w:rPrChange w:id="5857" w:author="laca" w:date="2015-06-14T16:50:00Z">
              <w:rPr>
                <w:rFonts w:cstheme="minorHAnsi"/>
              </w:rPr>
            </w:rPrChange>
          </w:rPr>
          <w:t>úgy</w:t>
        </w:r>
      </w:ins>
      <w:ins w:id="5858" w:author="laca" w:date="2015-06-14T14:27:00Z">
        <w:r w:rsidRPr="00FE5CC9">
          <w:rPr>
            <w:rFonts w:cstheme="minorHAnsi"/>
            <w:rPrChange w:id="5859" w:author="laca" w:date="2015-06-14T16:50:00Z">
              <w:rPr>
                <w:rFonts w:cstheme="minorHAnsi"/>
              </w:rPr>
            </w:rPrChange>
          </w:rPr>
          <w:t xml:space="preserve"> tudjuk elérni hogy </w:t>
        </w:r>
        <w:proofErr w:type="gramStart"/>
        <w:r w:rsidRPr="00FE5CC9">
          <w:rPr>
            <w:rFonts w:cstheme="minorHAnsi"/>
            <w:rPrChange w:id="5860" w:author="laca" w:date="2015-06-14T16:50:00Z">
              <w:rPr>
                <w:rFonts w:cstheme="minorHAnsi"/>
              </w:rPr>
            </w:rPrChange>
          </w:rPr>
          <w:t>a</w:t>
        </w:r>
        <w:proofErr w:type="gramEnd"/>
        <w:r w:rsidRPr="00FE5CC9">
          <w:rPr>
            <w:rFonts w:cstheme="minorHAnsi"/>
            <w:rPrChange w:id="5861" w:author="laca" w:date="2015-06-14T16:50:00Z">
              <w:rPr>
                <w:rFonts w:cstheme="minorHAnsi"/>
              </w:rPr>
            </w:rPrChange>
          </w:rPr>
          <w:t xml:space="preserve"> </w:t>
        </w:r>
      </w:ins>
    </w:p>
    <w:p w14:paraId="54412836" w14:textId="77777777" w:rsidR="00DE0804" w:rsidRPr="00FE5CC9" w:rsidRDefault="00ED22AB" w:rsidP="00A05E75">
      <w:pPr>
        <w:spacing w:after="0" w:line="360" w:lineRule="auto"/>
        <w:jc w:val="both"/>
        <w:rPr>
          <w:rFonts w:cstheme="minorHAnsi"/>
          <w:rPrChange w:id="5862" w:author="laca" w:date="2015-06-14T16:50:00Z">
            <w:rPr>
              <w:rFonts w:cstheme="minorHAnsi"/>
            </w:rPr>
          </w:rPrChange>
        </w:rPr>
      </w:pPr>
      <w:r w:rsidRPr="00FE5CC9">
        <w:rPr>
          <w:rFonts w:cstheme="minorHAnsi"/>
          <w:rPrChange w:id="5863" w:author="laca" w:date="2015-06-14T16:50:00Z">
            <w:rPr>
              <w:rFonts w:cstheme="minorHAnsi"/>
            </w:rPr>
          </w:rPrChange>
        </w:rPr>
        <w:tab/>
        <w:t xml:space="preserve">A DIS bemeneten áramkorlát vagy más védelmeket iktathatunk be a rendszerbe, a </w:t>
      </w:r>
      <w:sdt>
        <w:sdtPr>
          <w:rPr>
            <w:rFonts w:cstheme="minorHAnsi"/>
            <w:rPrChange w:id="5864" w:author="laca" w:date="2015-06-14T16:50:00Z">
              <w:rPr>
                <w:rFonts w:cstheme="minorHAnsi"/>
              </w:rPr>
            </w:rPrChange>
          </w:rPr>
          <w:id w:val="121428869"/>
          <w:citation/>
        </w:sdtPr>
        <w:sdtContent>
          <w:r w:rsidRPr="00FE5CC9">
            <w:rPr>
              <w:rFonts w:cstheme="minorHAnsi"/>
              <w:rPrChange w:id="5865" w:author="laca" w:date="2015-06-14T16:50:00Z">
                <w:rPr>
                  <w:rFonts w:cstheme="minorHAnsi"/>
                </w:rPr>
              </w:rPrChange>
            </w:rPr>
            <w:fldChar w:fldCharType="begin"/>
          </w:r>
          <w:r w:rsidRPr="00FE5CC9">
            <w:rPr>
              <w:rFonts w:cstheme="minorHAnsi"/>
              <w:rPrChange w:id="5866" w:author="laca" w:date="2015-06-14T16:50:00Z">
                <w:rPr>
                  <w:rFonts w:cstheme="minorHAnsi"/>
                </w:rPr>
              </w:rPrChange>
            </w:rPr>
            <w:instrText xml:space="preserve"> CITATION int15 \l 1038 </w:instrText>
          </w:r>
          <w:r w:rsidRPr="00FE5CC9">
            <w:rPr>
              <w:rFonts w:cstheme="minorHAnsi"/>
              <w:rPrChange w:id="5867" w:author="laca" w:date="2015-06-14T16:50:00Z">
                <w:rPr>
                  <w:rFonts w:cstheme="minorHAnsi"/>
                </w:rPr>
              </w:rPrChange>
            </w:rPr>
            <w:fldChar w:fldCharType="separate"/>
          </w:r>
          <w:r w:rsidR="00096DBB" w:rsidRPr="00FE5CC9">
            <w:rPr>
              <w:rFonts w:cstheme="minorHAnsi"/>
              <w:noProof/>
              <w:rPrChange w:id="5868" w:author="laca" w:date="2015-06-14T16:50:00Z">
                <w:rPr>
                  <w:rFonts w:cstheme="minorHAnsi"/>
                  <w:noProof/>
                </w:rPr>
              </w:rPrChange>
            </w:rPr>
            <w:t>[9]</w:t>
          </w:r>
          <w:r w:rsidRPr="00FE5CC9">
            <w:rPr>
              <w:rFonts w:cstheme="minorHAnsi"/>
              <w:rPrChange w:id="5869" w:author="laca" w:date="2015-06-14T16:50:00Z">
                <w:rPr>
                  <w:rFonts w:cstheme="minorHAnsi"/>
                </w:rPr>
              </w:rPrChange>
            </w:rPr>
            <w:fldChar w:fldCharType="end"/>
          </w:r>
        </w:sdtContent>
      </w:sdt>
      <w:r w:rsidR="00204576" w:rsidRPr="00FE5CC9">
        <w:rPr>
          <w:rFonts w:cstheme="minorHAnsi"/>
          <w:rPrChange w:id="5870" w:author="laca" w:date="2015-06-14T16:50:00Z">
            <w:rPr>
              <w:rFonts w:cstheme="minorHAnsi"/>
            </w:rPr>
          </w:rPrChange>
        </w:rPr>
        <w:t xml:space="preserve"> adatlapban ajánlott megoldás szerint méri az áramot az </w:t>
      </w:r>
      <m:oMath>
        <m:sSub>
          <m:sSubPr>
            <m:ctrlPr>
              <w:rPr>
                <w:rFonts w:ascii="Cambria Math" w:hAnsi="Cambria Math" w:cstheme="minorHAnsi"/>
                <w:i/>
                <w:rPrChange w:id="5871" w:author="laca" w:date="2015-06-14T16:50:00Z">
                  <w:rPr>
                    <w:rFonts w:ascii="Cambria Math" w:hAnsi="Cambria Math" w:cstheme="minorHAnsi"/>
                    <w:i/>
                  </w:rPr>
                </w:rPrChange>
              </w:rPr>
            </m:ctrlPr>
          </m:sSubPr>
          <m:e>
            <m:r>
              <w:rPr>
                <w:rFonts w:ascii="Cambria Math" w:hAnsi="Cambria Math" w:cstheme="minorHAnsi"/>
                <w:rPrChange w:id="5872" w:author="laca" w:date="2015-06-14T16:50:00Z">
                  <w:rPr>
                    <w:rFonts w:ascii="Cambria Math" w:hAnsi="Cambria Math" w:cstheme="minorHAnsi"/>
                  </w:rPr>
                </w:rPrChange>
              </w:rPr>
              <m:t>R</m:t>
            </m:r>
          </m:e>
          <m:sub>
            <m:r>
              <w:rPr>
                <w:rFonts w:ascii="Cambria Math" w:hAnsi="Cambria Math" w:cstheme="minorHAnsi"/>
                <w:rPrChange w:id="5873" w:author="laca" w:date="2015-06-14T16:50:00Z">
                  <w:rPr>
                    <w:rFonts w:ascii="Cambria Math" w:hAnsi="Cambria Math" w:cstheme="minorHAnsi"/>
                  </w:rPr>
                </w:rPrChange>
              </w:rPr>
              <m:t>SH</m:t>
            </m:r>
          </m:sub>
        </m:sSub>
      </m:oMath>
      <w:r w:rsidR="00204576" w:rsidRPr="00FE5CC9">
        <w:rPr>
          <w:rFonts w:cstheme="minorHAnsi"/>
          <w:rPrChange w:id="5874" w:author="laca" w:date="2015-06-14T16:50:00Z">
            <w:rPr>
              <w:rFonts w:cstheme="minorHAnsi"/>
            </w:rPr>
          </w:rPrChange>
        </w:rPr>
        <w:t xml:space="preserve"> ellenálláson k</w:t>
      </w:r>
      <w:proofErr w:type="spellStart"/>
      <w:r w:rsidR="00204576" w:rsidRPr="00FE5CC9">
        <w:rPr>
          <w:rFonts w:cstheme="minorHAnsi"/>
          <w:rPrChange w:id="5875" w:author="laca" w:date="2015-06-14T16:50:00Z">
            <w:rPr>
              <w:rFonts w:cstheme="minorHAnsi"/>
            </w:rPr>
          </w:rPrChange>
        </w:rPr>
        <w:t>eresztül</w:t>
      </w:r>
      <w:proofErr w:type="spellEnd"/>
      <w:r w:rsidR="00204576" w:rsidRPr="00FE5CC9">
        <w:rPr>
          <w:rFonts w:cstheme="minorHAnsi"/>
          <w:rPrChange w:id="5876" w:author="laca" w:date="2015-06-14T16:50:00Z">
            <w:rPr>
              <w:rFonts w:cstheme="minorHAnsi"/>
            </w:rPr>
          </w:rPrChange>
        </w:rPr>
        <w:t>, egy műveleti erősítő segítségével, amelyet nem invertáló erősítő alapkapcsolásban használ</w:t>
      </w:r>
      <w:r w:rsidR="00CC1D46" w:rsidRPr="00FE5CC9">
        <w:rPr>
          <w:rFonts w:cstheme="minorHAnsi"/>
          <w:rPrChange w:id="5877" w:author="laca" w:date="2015-06-14T16:50:00Z">
            <w:rPr>
              <w:rFonts w:cstheme="minorHAnsi"/>
            </w:rPr>
          </w:rPrChange>
        </w:rPr>
        <w:t>,</w:t>
      </w:r>
      <w:r w:rsidR="00204576" w:rsidRPr="00FE5CC9">
        <w:rPr>
          <w:rFonts w:cstheme="minorHAnsi"/>
          <w:rPrChange w:id="5878" w:author="laca" w:date="2015-06-14T16:50:00Z">
            <w:rPr>
              <w:rFonts w:cstheme="minorHAnsi"/>
            </w:rPr>
          </w:rPrChange>
        </w:rPr>
        <w:t xml:space="preserve"> így dönti </w:t>
      </w:r>
      <w:r w:rsidR="00FB2E76" w:rsidRPr="00FE5CC9">
        <w:rPr>
          <w:rFonts w:cstheme="minorHAnsi"/>
          <w:rPrChange w:id="5879" w:author="laca" w:date="2015-06-14T16:50:00Z">
            <w:rPr>
              <w:rFonts w:cstheme="minorHAnsi"/>
            </w:rPr>
          </w:rPrChange>
        </w:rPr>
        <w:t>el,</w:t>
      </w:r>
      <w:r w:rsidR="00204576" w:rsidRPr="00FE5CC9">
        <w:rPr>
          <w:rFonts w:cstheme="minorHAnsi"/>
          <w:rPrChange w:id="5880" w:author="laca" w:date="2015-06-14T16:50:00Z">
            <w:rPr>
              <w:rFonts w:cstheme="minorHAnsi"/>
            </w:rPr>
          </w:rPrChange>
        </w:rPr>
        <w:t xml:space="preserve"> hogy áramkorlátban van vagy nincs.</w:t>
      </w:r>
      <w:r w:rsidRPr="00FE5CC9">
        <w:rPr>
          <w:rFonts w:cstheme="minorHAnsi"/>
          <w:rPrChange w:id="5881" w:author="laca" w:date="2015-06-14T16:50:00Z">
            <w:rPr>
              <w:rFonts w:cstheme="minorHAnsi"/>
            </w:rPr>
          </w:rPrChange>
        </w:rPr>
        <w:t xml:space="preserve"> A DIS bemenet logikai 1 </w:t>
      </w:r>
      <w:proofErr w:type="spellStart"/>
      <w:r w:rsidRPr="00FE5CC9">
        <w:rPr>
          <w:rFonts w:cstheme="minorHAnsi"/>
          <w:rPrChange w:id="5882" w:author="laca" w:date="2015-06-14T16:50:00Z">
            <w:rPr>
              <w:rFonts w:cstheme="minorHAnsi"/>
            </w:rPr>
          </w:rPrChange>
        </w:rPr>
        <w:t>ben</w:t>
      </w:r>
      <w:proofErr w:type="spellEnd"/>
      <w:r w:rsidR="00CC1D46" w:rsidRPr="00FE5CC9">
        <w:rPr>
          <w:rFonts w:cstheme="minorHAnsi"/>
          <w:rPrChange w:id="5883" w:author="laca" w:date="2015-06-14T16:50:00Z">
            <w:rPr>
              <w:rFonts w:cstheme="minorHAnsi"/>
            </w:rPr>
          </w:rPrChange>
        </w:rPr>
        <w:t xml:space="preserve"> </w:t>
      </w:r>
      <w:r w:rsidRPr="00FE5CC9">
        <w:rPr>
          <w:rFonts w:cstheme="minorHAnsi"/>
          <w:rPrChange w:id="5884" w:author="laca" w:date="2015-06-14T16:50:00Z">
            <w:rPr>
              <w:rFonts w:cstheme="minorHAnsi"/>
            </w:rPr>
          </w:rPrChange>
        </w:rPr>
        <w:t>van, ha 2.5V fölött van, illetve logikai 0, ha 1V alatt van.</w:t>
      </w:r>
    </w:p>
    <w:p w14:paraId="62B070D6" w14:textId="1E904AB5" w:rsidR="004E263B" w:rsidRPr="00FE5CC9" w:rsidRDefault="00F61364" w:rsidP="00A05E75">
      <w:pPr>
        <w:spacing w:after="0" w:line="360" w:lineRule="auto"/>
        <w:jc w:val="both"/>
        <w:rPr>
          <w:rFonts w:cstheme="minorHAnsi"/>
          <w:rPrChange w:id="5885" w:author="laca" w:date="2015-06-14T16:50:00Z">
            <w:rPr>
              <w:rFonts w:cstheme="minorHAnsi"/>
            </w:rPr>
          </w:rPrChange>
        </w:rPr>
      </w:pPr>
      <w:r w:rsidRPr="00FE5CC9">
        <w:rPr>
          <w:rFonts w:cstheme="minorHAnsi"/>
          <w:noProof/>
          <w:lang w:eastAsia="hu-HU"/>
          <w:rPrChange w:id="5886" w:author="laca" w:date="2015-06-14T16:50:00Z">
            <w:rPr>
              <w:rFonts w:cstheme="minorHAnsi"/>
              <w:noProof/>
              <w:lang w:eastAsia="hu-HU"/>
            </w:rPr>
          </w:rPrChange>
        </w:rPr>
        <w:pict w14:anchorId="014E2DBA">
          <v:group id="Group 63" o:spid="_x0000_s1142" style="position:absolute;left:0;text-align:left;margin-left:0;margin-top:.15pt;width:232.3pt;height:169.8pt;z-index:251884544;mso-position-horizontal:left;mso-position-horizontal-relative:margin;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">
            <v:shape id="Picture 60" o:spid="_x0000_s1143" type="#_x0000_t75" style="position:absolute;width:46234;height:285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Oka/AAAA2wAAAA8AAABkcnMvZG93bnJldi54bWxET82KwjAQvgu+QxjBm6Yurmg1iiwK7l7U&#10;6gMMzdgGm0ltou2+/eaw4PHj+19tOluJFzXeOFYwGScgiHOnDRcKrpf9aA7CB2SNlWNS8EseNut+&#10;b4Wpdi2f6ZWFQsQQ9ikqKEOoUyl9XpJFP3Y1ceRurrEYImwKqRtsY7it5EeSzKRFw7GhxJq+Ssrv&#10;2dMq4Oq+6/h0br/Nz8NMs0+5KLZHpYaDbrsEEagLb/G/+6AVzOL6+CX+ALn+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jjpGvwAAANsAAAAPAAAAAAAAAAAAAAAAAJ8CAABk&#10;cnMvZG93bnJldi54bWxQSwUGAAAAAAQABAD3AAAAiwMAAAAA&#10;">
              <v:imagedata r:id="rId53" o:title=""/>
              <v:path arrowok="t"/>
            </v:shape>
            <v:shape id="Text Box 62" o:spid="_x0000_s1144" type="#_x0000_t202" style="position:absolute;top:29070;width:4623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style="mso-next-textbox:#Text Box 62" inset="0,0,0,0">
                <w:txbxContent>
                  <w:p w14:paraId="08A8C3D8" w14:textId="77777777" w:rsidR="00FC3556" w:rsidRPr="00537F8B" w:rsidRDefault="00FC3556" w:rsidP="00DE0804">
                    <w:pPr>
                      <w:pStyle w:val="Caption"/>
                      <w:jc w:val="center"/>
                      <w:rPr>
                        <w:rFonts w:cstheme="minorHAnsi"/>
                        <w:noProof/>
                      </w:rPr>
                    </w:pPr>
                    <w:bookmarkStart w:id="5887" w:name="_Ref421810979"/>
                    <w:bookmarkStart w:id="5888" w:name="_Toc422064069"/>
                    <w:r>
                      <w:t xml:space="preserve">Kép. </w:t>
                    </w:r>
                    <w:ins w:id="5889" w:author="laca" w:date="2015-06-14T12:08:00Z">
                      <w:r>
                        <w:fldChar w:fldCharType="begin"/>
                      </w:r>
                      <w:r>
                        <w:instrText xml:space="preserve"> STYLEREF 1 \s </w:instrText>
                      </w:r>
                    </w:ins>
                    <w:r>
                      <w:fldChar w:fldCharType="separate"/>
                    </w:r>
                    <w:r>
                      <w:rPr>
                        <w:noProof/>
                      </w:rPr>
                      <w:t>3</w:t>
                    </w:r>
                    <w:ins w:id="5890" w:author="laca" w:date="2015-06-14T12:08:00Z">
                      <w:r>
                        <w:fldChar w:fldCharType="end"/>
                      </w:r>
                      <w:r>
                        <w:t>.</w:t>
                      </w:r>
                      <w:r>
                        <w:fldChar w:fldCharType="begin"/>
                      </w:r>
                      <w:r>
                        <w:instrText xml:space="preserve"> SEQ Kép. \* ARABIC \s 1 </w:instrText>
                      </w:r>
                    </w:ins>
                    <w:r>
                      <w:fldChar w:fldCharType="separate"/>
                    </w:r>
                    <w:ins w:id="5891" w:author="laca" w:date="2015-06-14T12:08:00Z">
                      <w:r>
                        <w:rPr>
                          <w:noProof/>
                        </w:rPr>
                        <w:t>40</w:t>
                      </w:r>
                      <w:r>
                        <w:fldChar w:fldCharType="end"/>
                      </w:r>
                    </w:ins>
                    <w:del w:id="5892"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39</w:delText>
                      </w:r>
                      <w:r w:rsidDel="002E2EC5">
                        <w:rPr>
                          <w:noProof/>
                        </w:rPr>
                        <w:fldChar w:fldCharType="end"/>
                      </w:r>
                    </w:del>
                    <w:bookmarkEnd w:id="5887"/>
                    <w:r>
                      <w:t xml:space="preserve"> Nem invertáló erősítő forrás </w:t>
                    </w:r>
                    <w:sdt>
                      <w:sdtPr>
                        <w:id w:val="590971989"/>
                        <w:citation/>
                      </w:sdtPr>
                      <w:sdtContent>
                        <w:r>
                          <w:fldChar w:fldCharType="begin"/>
                        </w:r>
                        <w:r>
                          <w:instrText xml:space="preserve"> CITATION Los15 \l 1038 </w:instrText>
                        </w:r>
                        <w:r>
                          <w:fldChar w:fldCharType="separate"/>
                        </w:r>
                        <w:r w:rsidRPr="00096DBB">
                          <w:rPr>
                            <w:noProof/>
                          </w:rPr>
                          <w:t>[13]</w:t>
                        </w:r>
                        <w:r>
                          <w:rPr>
                            <w:noProof/>
                          </w:rPr>
                          <w:fldChar w:fldCharType="end"/>
                        </w:r>
                      </w:sdtContent>
                    </w:sdt>
                    <w:bookmarkEnd w:id="5888"/>
                  </w:p>
                </w:txbxContent>
              </v:textbox>
            </v:shape>
            <w10:wrap type="square" anchorx="margin"/>
          </v:group>
        </w:pict>
      </w:r>
      <w:r w:rsidR="00DE0804" w:rsidRPr="00FE5CC9">
        <w:rPr>
          <w:rFonts w:cstheme="minorHAnsi"/>
          <w:rPrChange w:id="5893" w:author="laca" w:date="2015-06-14T16:50:00Z">
            <w:rPr>
              <w:rFonts w:cstheme="minorHAnsi"/>
            </w:rPr>
          </w:rPrChange>
        </w:rPr>
        <w:tab/>
        <w:t xml:space="preserve">A </w:t>
      </w:r>
      <w:r w:rsidR="00ED22AB" w:rsidRPr="00FE5CC9">
        <w:rPr>
          <w:rFonts w:cstheme="minorHAnsi"/>
          <w:rPrChange w:id="5894" w:author="laca" w:date="2015-06-14T16:50:00Z">
            <w:rPr>
              <w:rFonts w:cstheme="minorHAnsi"/>
            </w:rPr>
          </w:rPrChange>
        </w:rPr>
        <w:fldChar w:fldCharType="begin"/>
      </w:r>
      <w:r w:rsidR="00ED22AB" w:rsidRPr="00FE5CC9">
        <w:rPr>
          <w:rFonts w:cstheme="minorHAnsi"/>
          <w:rPrChange w:id="5895" w:author="laca" w:date="2015-06-14T16:50:00Z">
            <w:rPr>
              <w:rFonts w:cstheme="minorHAnsi"/>
            </w:rPr>
          </w:rPrChange>
        </w:rPr>
        <w:instrText xml:space="preserve"> REF _Ref421810979 \h </w:instrText>
      </w:r>
      <w:r w:rsidR="00ED22AB" w:rsidRPr="00FE5CC9">
        <w:rPr>
          <w:rFonts w:cstheme="minorHAnsi"/>
          <w:rPrChange w:id="5896" w:author="laca" w:date="2015-06-14T16:50:00Z">
            <w:rPr>
              <w:rFonts w:cstheme="minorHAnsi"/>
            </w:rPr>
          </w:rPrChange>
        </w:rPr>
      </w:r>
      <w:r w:rsidR="0071433B" w:rsidRPr="00FE5CC9">
        <w:rPr>
          <w:rFonts w:cstheme="minorHAnsi"/>
          <w:rPrChange w:id="5897" w:author="laca" w:date="2015-06-14T16:50:00Z">
            <w:rPr>
              <w:rFonts w:cstheme="minorHAnsi"/>
            </w:rPr>
          </w:rPrChange>
        </w:rPr>
        <w:instrText xml:space="preserve"> \* MERGEFORMAT </w:instrText>
      </w:r>
      <w:r w:rsidR="00ED22AB" w:rsidRPr="00FE5CC9">
        <w:rPr>
          <w:rFonts w:cstheme="minorHAnsi"/>
          <w:rPrChange w:id="5898" w:author="laca" w:date="2015-06-14T16:50:00Z">
            <w:rPr>
              <w:rFonts w:cstheme="minorHAnsi"/>
            </w:rPr>
          </w:rPrChange>
        </w:rPr>
        <w:fldChar w:fldCharType="separate"/>
      </w:r>
      <w:ins w:id="5899" w:author="laca" w:date="2015-06-14T13:58:00Z">
        <w:r w:rsidR="0071433B" w:rsidRPr="00FE5CC9">
          <w:rPr>
            <w:rPrChange w:id="5900" w:author="laca" w:date="2015-06-14T16:50:00Z">
              <w:rPr/>
            </w:rPrChange>
          </w:rPr>
          <w:t xml:space="preserve">Kép. </w:t>
        </w:r>
        <w:r w:rsidR="0071433B" w:rsidRPr="00FE5CC9">
          <w:rPr>
            <w:noProof/>
            <w:rPrChange w:id="5901" w:author="laca" w:date="2015-06-14T16:50:00Z">
              <w:rPr>
                <w:noProof/>
              </w:rPr>
            </w:rPrChange>
          </w:rPr>
          <w:t>3</w:t>
        </w:r>
        <w:r w:rsidR="0071433B" w:rsidRPr="00FE5CC9">
          <w:rPr>
            <w:rPrChange w:id="5902" w:author="laca" w:date="2015-06-14T16:50:00Z">
              <w:rPr/>
            </w:rPrChange>
          </w:rPr>
          <w:t>.</w:t>
        </w:r>
        <w:r w:rsidR="0071433B" w:rsidRPr="00FE5CC9">
          <w:rPr>
            <w:noProof/>
            <w:rPrChange w:id="5903" w:author="laca" w:date="2015-06-14T16:50:00Z">
              <w:rPr>
                <w:noProof/>
              </w:rPr>
            </w:rPrChange>
          </w:rPr>
          <w:t>40</w:t>
        </w:r>
      </w:ins>
      <w:del w:id="5904" w:author="laca" w:date="2015-06-14T13:58:00Z">
        <w:r w:rsidR="00096DBB" w:rsidRPr="00FE5CC9" w:rsidDel="0071433B">
          <w:rPr>
            <w:rPrChange w:id="5905" w:author="laca" w:date="2015-06-14T16:50:00Z">
              <w:rPr/>
            </w:rPrChange>
          </w:rPr>
          <w:delText xml:space="preserve">Kép. </w:delText>
        </w:r>
        <w:r w:rsidR="00096DBB" w:rsidRPr="00FE5CC9" w:rsidDel="0071433B">
          <w:rPr>
            <w:noProof/>
            <w:rPrChange w:id="5906" w:author="laca" w:date="2015-06-14T16:50:00Z">
              <w:rPr>
                <w:noProof/>
              </w:rPr>
            </w:rPrChange>
          </w:rPr>
          <w:delText>3</w:delText>
        </w:r>
        <w:r w:rsidR="00096DBB" w:rsidRPr="00FE5CC9" w:rsidDel="0071433B">
          <w:rPr>
            <w:rPrChange w:id="5907" w:author="laca" w:date="2015-06-14T16:50:00Z">
              <w:rPr/>
            </w:rPrChange>
          </w:rPr>
          <w:delText>.</w:delText>
        </w:r>
        <w:r w:rsidR="00ED22AB" w:rsidRPr="00FE5CC9" w:rsidDel="0071433B">
          <w:rPr>
            <w:noProof/>
            <w:rPrChange w:id="5908" w:author="laca" w:date="2015-06-14T16:50:00Z">
              <w:rPr>
                <w:noProof/>
              </w:rPr>
            </w:rPrChange>
          </w:rPr>
          <w:delText>39</w:delText>
        </w:r>
      </w:del>
      <w:r w:rsidR="00ED22AB" w:rsidRPr="00FE5CC9">
        <w:rPr>
          <w:rFonts w:cstheme="minorHAnsi"/>
          <w:rPrChange w:id="5909" w:author="laca" w:date="2015-06-14T16:50:00Z">
            <w:rPr>
              <w:rFonts w:cstheme="minorHAnsi"/>
            </w:rPr>
          </w:rPrChange>
        </w:rPr>
        <w:fldChar w:fldCharType="end"/>
      </w:r>
      <w:r w:rsidR="00DE0804" w:rsidRPr="00FE5CC9">
        <w:rPr>
          <w:rFonts w:cstheme="minorHAnsi"/>
          <w:rPrChange w:id="5910" w:author="laca" w:date="2015-06-14T16:50:00Z">
            <w:rPr>
              <w:rFonts w:cstheme="minorHAnsi"/>
            </w:rPr>
          </w:rPrChange>
        </w:rPr>
        <w:t xml:space="preserve"> látható a nem invertáló erősítő kapcsolás a</w:t>
      </w:r>
      <w:r w:rsidR="00CC1D46" w:rsidRPr="00FE5CC9">
        <w:rPr>
          <w:rFonts w:cstheme="minorHAnsi"/>
          <w:rPrChange w:id="5911" w:author="laca" w:date="2015-06-14T16:50:00Z">
            <w:rPr>
              <w:rFonts w:cstheme="minorHAnsi"/>
            </w:rPr>
          </w:rPrChange>
        </w:rPr>
        <w:t xml:space="preserve">z </w:t>
      </w:r>
      <w:proofErr w:type="spellStart"/>
      <w:r w:rsidR="00DE0804" w:rsidRPr="00FE5CC9">
        <w:rPr>
          <w:rFonts w:cstheme="minorHAnsi"/>
          <w:rPrChange w:id="5912" w:author="laca" w:date="2015-06-14T16:50:00Z">
            <w:rPr>
              <w:rFonts w:cstheme="minorHAnsi"/>
            </w:rPr>
          </w:rPrChange>
        </w:rPr>
        <w:t>Ube</w:t>
      </w:r>
      <w:proofErr w:type="spellEnd"/>
      <w:r w:rsidR="00DE0804" w:rsidRPr="00FE5CC9">
        <w:rPr>
          <w:rFonts w:cstheme="minorHAnsi"/>
          <w:rPrChange w:id="5913" w:author="laca" w:date="2015-06-14T16:50:00Z">
            <w:rPr>
              <w:rFonts w:cstheme="minorHAnsi"/>
            </w:rPr>
          </w:rPrChange>
        </w:rPr>
        <w:t xml:space="preserve"> bemeneti feszültség az áram</w:t>
      </w:r>
      <w:r w:rsidR="00CC1D46" w:rsidRPr="00FE5CC9">
        <w:rPr>
          <w:rFonts w:cstheme="minorHAnsi"/>
          <w:rPrChange w:id="5914" w:author="laca" w:date="2015-06-14T16:50:00Z">
            <w:rPr>
              <w:rFonts w:cstheme="minorHAnsi"/>
            </w:rPr>
          </w:rPrChange>
        </w:rPr>
        <w:t>m</w:t>
      </w:r>
      <w:r w:rsidR="00DE0804" w:rsidRPr="00FE5CC9">
        <w:rPr>
          <w:rFonts w:cstheme="minorHAnsi"/>
          <w:rPrChange w:id="5915" w:author="laca" w:date="2015-06-14T16:50:00Z">
            <w:rPr>
              <w:rFonts w:cstheme="minorHAnsi"/>
            </w:rPr>
          </w:rPrChange>
        </w:rPr>
        <w:t xml:space="preserve">érő ellenállástól érkező feszültség. A kapcsolás erősítése: </w:t>
      </w:r>
      <m:oMath>
        <m:r>
          <w:rPr>
            <w:rFonts w:ascii="Cambria Math" w:hAnsi="Cambria Math" w:cstheme="minorHAnsi"/>
            <w:rPrChange w:id="5916" w:author="laca" w:date="2015-06-14T16:50:00Z">
              <w:rPr>
                <w:rFonts w:ascii="Cambria Math" w:hAnsi="Cambria Math" w:cstheme="minorHAnsi"/>
              </w:rPr>
            </w:rPrChange>
          </w:rPr>
          <m:t>A=1+</m:t>
        </m:r>
        <m:f>
          <m:fPr>
            <m:ctrlPr>
              <w:rPr>
                <w:rFonts w:ascii="Cambria Math" w:hAnsi="Cambria Math" w:cstheme="minorHAnsi"/>
                <w:i/>
                <w:rPrChange w:id="5917" w:author="laca" w:date="2015-06-14T16:50:00Z">
                  <w:rPr>
                    <w:rFonts w:ascii="Cambria Math" w:hAnsi="Cambria Math" w:cstheme="minorHAnsi"/>
                    <w:i/>
                  </w:rPr>
                </w:rPrChange>
              </w:rPr>
            </m:ctrlPr>
          </m:fPr>
          <m:num>
            <m:sSub>
              <m:sSubPr>
                <m:ctrlPr>
                  <w:rPr>
                    <w:rFonts w:ascii="Cambria Math" w:hAnsi="Cambria Math" w:cstheme="minorHAnsi"/>
                    <w:i/>
                    <w:rPrChange w:id="5918" w:author="laca" w:date="2015-06-14T16:50:00Z">
                      <w:rPr>
                        <w:rFonts w:ascii="Cambria Math" w:hAnsi="Cambria Math" w:cstheme="minorHAnsi"/>
                        <w:i/>
                      </w:rPr>
                    </w:rPrChange>
                  </w:rPr>
                </m:ctrlPr>
              </m:sSubPr>
              <m:e>
                <m:r>
                  <w:rPr>
                    <w:rFonts w:ascii="Cambria Math" w:hAnsi="Cambria Math" w:cstheme="minorHAnsi"/>
                    <w:rPrChange w:id="5919" w:author="laca" w:date="2015-06-14T16:50:00Z">
                      <w:rPr>
                        <w:rFonts w:ascii="Cambria Math" w:hAnsi="Cambria Math" w:cstheme="minorHAnsi"/>
                      </w:rPr>
                    </w:rPrChange>
                  </w:rPr>
                  <m:t>R</m:t>
                </m:r>
              </m:e>
              <m:sub>
                <m:r>
                  <w:rPr>
                    <w:rFonts w:ascii="Cambria Math" w:hAnsi="Cambria Math" w:cstheme="minorHAnsi"/>
                    <w:rPrChange w:id="5920" w:author="laca" w:date="2015-06-14T16:50:00Z">
                      <w:rPr>
                        <w:rFonts w:ascii="Cambria Math" w:hAnsi="Cambria Math" w:cstheme="minorHAnsi"/>
                      </w:rPr>
                    </w:rPrChange>
                  </w:rPr>
                  <m:t>v</m:t>
                </m:r>
              </m:sub>
            </m:sSub>
          </m:num>
          <m:den>
            <m:sSub>
              <m:sSubPr>
                <m:ctrlPr>
                  <w:rPr>
                    <w:rFonts w:ascii="Cambria Math" w:hAnsi="Cambria Math" w:cstheme="minorHAnsi"/>
                    <w:i/>
                    <w:rPrChange w:id="5921" w:author="laca" w:date="2015-06-14T16:50:00Z">
                      <w:rPr>
                        <w:rFonts w:ascii="Cambria Math" w:hAnsi="Cambria Math" w:cstheme="minorHAnsi"/>
                        <w:i/>
                      </w:rPr>
                    </w:rPrChange>
                  </w:rPr>
                </m:ctrlPr>
              </m:sSubPr>
              <m:e>
                <m:r>
                  <w:rPr>
                    <w:rFonts w:ascii="Cambria Math" w:hAnsi="Cambria Math" w:cstheme="minorHAnsi"/>
                    <w:rPrChange w:id="5922" w:author="laca" w:date="2015-06-14T16:50:00Z">
                      <w:rPr>
                        <w:rFonts w:ascii="Cambria Math" w:hAnsi="Cambria Math" w:cstheme="minorHAnsi"/>
                      </w:rPr>
                    </w:rPrChange>
                  </w:rPr>
                  <m:t>R</m:t>
                </m:r>
              </m:e>
              <m:sub>
                <m:r>
                  <w:rPr>
                    <w:rFonts w:ascii="Cambria Math" w:hAnsi="Cambria Math" w:cstheme="minorHAnsi"/>
                    <w:rPrChange w:id="5923" w:author="laca" w:date="2015-06-14T16:50:00Z">
                      <w:rPr>
                        <w:rFonts w:ascii="Cambria Math" w:hAnsi="Cambria Math" w:cstheme="minorHAnsi"/>
                      </w:rPr>
                    </w:rPrChange>
                  </w:rPr>
                  <m:t>1</m:t>
                </m:r>
              </m:sub>
            </m:sSub>
          </m:den>
        </m:f>
      </m:oMath>
    </w:p>
    <w:p w14:paraId="25E5BE0D" w14:textId="77777777" w:rsidR="00DE0804" w:rsidRPr="00FE5CC9" w:rsidRDefault="00DE0804" w:rsidP="00BC64C7">
      <w:pPr>
        <w:spacing w:line="360" w:lineRule="auto"/>
        <w:jc w:val="both"/>
        <w:rPr>
          <w:rFonts w:cstheme="minorHAnsi"/>
          <w:rPrChange w:id="5924" w:author="laca" w:date="2015-06-14T16:50:00Z">
            <w:rPr>
              <w:rFonts w:cstheme="minorHAnsi"/>
            </w:rPr>
          </w:rPrChange>
        </w:rPr>
      </w:pPr>
      <w:r w:rsidRPr="00FE5CC9">
        <w:rPr>
          <w:rFonts w:cstheme="minorHAnsi"/>
          <w:rPrChange w:id="5925" w:author="laca" w:date="2015-06-14T16:50:00Z">
            <w:rPr>
              <w:rFonts w:cstheme="minorHAnsi"/>
            </w:rPr>
          </w:rPrChange>
        </w:rPr>
        <w:tab/>
        <w:t xml:space="preserve">Ha </w:t>
      </w:r>
      <m:oMath>
        <m:sSub>
          <m:sSubPr>
            <m:ctrlPr>
              <w:rPr>
                <w:rFonts w:ascii="Cambria Math" w:hAnsi="Cambria Math" w:cstheme="minorHAnsi"/>
                <w:i/>
                <w:rPrChange w:id="5926" w:author="laca" w:date="2015-06-14T16:50:00Z">
                  <w:rPr>
                    <w:rFonts w:ascii="Cambria Math" w:hAnsi="Cambria Math" w:cstheme="minorHAnsi"/>
                    <w:i/>
                  </w:rPr>
                </w:rPrChange>
              </w:rPr>
            </m:ctrlPr>
          </m:sSubPr>
          <m:e>
            <m:r>
              <w:rPr>
                <w:rFonts w:ascii="Cambria Math" w:hAnsi="Cambria Math" w:cstheme="minorHAnsi"/>
                <w:rPrChange w:id="5927" w:author="laca" w:date="2015-06-14T16:50:00Z">
                  <w:rPr>
                    <w:rFonts w:ascii="Cambria Math" w:hAnsi="Cambria Math" w:cstheme="minorHAnsi"/>
                  </w:rPr>
                </w:rPrChange>
              </w:rPr>
              <m:t>R</m:t>
            </m:r>
          </m:e>
          <m:sub>
            <m:r>
              <w:rPr>
                <w:rFonts w:ascii="Cambria Math" w:hAnsi="Cambria Math" w:cstheme="minorHAnsi"/>
                <w:rPrChange w:id="5928" w:author="laca" w:date="2015-06-14T16:50:00Z">
                  <w:rPr>
                    <w:rFonts w:ascii="Cambria Math" w:hAnsi="Cambria Math" w:cstheme="minorHAnsi"/>
                  </w:rPr>
                </w:rPrChange>
              </w:rPr>
              <m:t>SH</m:t>
            </m:r>
          </m:sub>
        </m:sSub>
        <m:r>
          <w:rPr>
            <w:rFonts w:ascii="Cambria Math" w:hAnsi="Cambria Math" w:cstheme="minorHAnsi"/>
            <w:rPrChange w:id="5929" w:author="laca" w:date="2015-06-14T16:50:00Z">
              <w:rPr>
                <w:rFonts w:ascii="Cambria Math" w:hAnsi="Cambria Math" w:cstheme="minorHAnsi"/>
              </w:rPr>
            </w:rPrChange>
          </w:rPr>
          <m:t>=0.1 Ohm</m:t>
        </m:r>
      </m:oMath>
      <w:r w:rsidR="00ED22AB" w:rsidRPr="00FE5CC9">
        <w:rPr>
          <w:rFonts w:cstheme="minorHAnsi"/>
          <w:rPrChange w:id="5930" w:author="laca" w:date="2015-06-14T16:50:00Z">
            <w:rPr>
              <w:rFonts w:cstheme="minorHAnsi"/>
            </w:rPr>
          </w:rPrChange>
        </w:rPr>
        <w:t xml:space="preserve">, 10A szeretnénk az áramot korlátozni akkor a </w:t>
      </w:r>
      <m:oMath>
        <m:sSub>
          <m:sSubPr>
            <m:ctrlPr>
              <w:rPr>
                <w:rFonts w:ascii="Cambria Math" w:hAnsi="Cambria Math" w:cstheme="minorHAnsi"/>
                <w:i/>
                <w:rPrChange w:id="5931" w:author="laca" w:date="2015-06-14T16:50:00Z">
                  <w:rPr>
                    <w:rFonts w:ascii="Cambria Math" w:hAnsi="Cambria Math" w:cstheme="minorHAnsi"/>
                    <w:i/>
                  </w:rPr>
                </w:rPrChange>
              </w:rPr>
            </m:ctrlPr>
          </m:sSubPr>
          <m:e>
            <m:r>
              <w:rPr>
                <w:rFonts w:ascii="Cambria Math" w:hAnsi="Cambria Math" w:cstheme="minorHAnsi"/>
                <w:rPrChange w:id="5932" w:author="laca" w:date="2015-06-14T16:50:00Z">
                  <w:rPr>
                    <w:rFonts w:ascii="Cambria Math" w:hAnsi="Cambria Math" w:cstheme="minorHAnsi"/>
                  </w:rPr>
                </w:rPrChange>
              </w:rPr>
              <m:t>U</m:t>
            </m:r>
          </m:e>
          <m:sub>
            <m:r>
              <w:rPr>
                <w:rFonts w:ascii="Cambria Math" w:hAnsi="Cambria Math" w:cstheme="minorHAnsi"/>
                <w:rPrChange w:id="5933" w:author="laca" w:date="2015-06-14T16:50:00Z">
                  <w:rPr>
                    <w:rFonts w:ascii="Cambria Math" w:hAnsi="Cambria Math" w:cstheme="minorHAnsi"/>
                  </w:rPr>
                </w:rPrChange>
              </w:rPr>
              <m:t>be</m:t>
            </m:r>
          </m:sub>
        </m:sSub>
        <m:r>
          <w:rPr>
            <w:rFonts w:ascii="Cambria Math" w:hAnsi="Cambria Math" w:cstheme="minorHAnsi"/>
            <w:rPrChange w:id="5934" w:author="laca" w:date="2015-06-14T16:50:00Z">
              <w:rPr>
                <w:rFonts w:ascii="Cambria Math" w:hAnsi="Cambria Math" w:cstheme="minorHAnsi"/>
              </w:rPr>
            </w:rPrChange>
          </w:rPr>
          <m:t>=</m:t>
        </m:r>
        <m:sSub>
          <m:sSubPr>
            <m:ctrlPr>
              <w:rPr>
                <w:rFonts w:ascii="Cambria Math" w:hAnsi="Cambria Math" w:cstheme="minorHAnsi"/>
                <w:i/>
                <w:rPrChange w:id="5935" w:author="laca" w:date="2015-06-14T16:50:00Z">
                  <w:rPr>
                    <w:rFonts w:ascii="Cambria Math" w:hAnsi="Cambria Math" w:cstheme="minorHAnsi"/>
                    <w:i/>
                  </w:rPr>
                </w:rPrChange>
              </w:rPr>
            </m:ctrlPr>
          </m:sSubPr>
          <m:e>
            <m:r>
              <w:rPr>
                <w:rFonts w:ascii="Cambria Math" w:hAnsi="Cambria Math" w:cstheme="minorHAnsi"/>
                <w:rPrChange w:id="5936" w:author="laca" w:date="2015-06-14T16:50:00Z">
                  <w:rPr>
                    <w:rFonts w:ascii="Cambria Math" w:hAnsi="Cambria Math" w:cstheme="minorHAnsi"/>
                  </w:rPr>
                </w:rPrChange>
              </w:rPr>
              <m:t>R</m:t>
            </m:r>
          </m:e>
          <m:sub>
            <m:r>
              <w:rPr>
                <w:rFonts w:ascii="Cambria Math" w:hAnsi="Cambria Math" w:cstheme="minorHAnsi"/>
                <w:rPrChange w:id="5937" w:author="laca" w:date="2015-06-14T16:50:00Z">
                  <w:rPr>
                    <w:rFonts w:ascii="Cambria Math" w:hAnsi="Cambria Math" w:cstheme="minorHAnsi"/>
                  </w:rPr>
                </w:rPrChange>
              </w:rPr>
              <m:t>HS</m:t>
            </m:r>
          </m:sub>
        </m:sSub>
        <m:r>
          <w:rPr>
            <w:rFonts w:ascii="Cambria Math" w:hAnsi="Cambria Math" w:cstheme="minorHAnsi"/>
            <w:rPrChange w:id="5938" w:author="laca" w:date="2015-06-14T16:50:00Z">
              <w:rPr>
                <w:rFonts w:ascii="Cambria Math" w:hAnsi="Cambria Math" w:cstheme="minorHAnsi"/>
              </w:rPr>
            </w:rPrChange>
          </w:rPr>
          <m:t>I=1V</m:t>
        </m:r>
      </m:oMath>
      <w:r w:rsidRPr="00FE5CC9">
        <w:rPr>
          <w:rFonts w:cstheme="minorHAnsi"/>
          <w:rPrChange w:id="5939" w:author="laca" w:date="2015-06-14T16:50:00Z">
            <w:rPr>
              <w:rFonts w:cstheme="minorHAnsi"/>
            </w:rPr>
          </w:rPrChange>
        </w:rPr>
        <w:t xml:space="preserve">, ahol az </w:t>
      </w:r>
      <m:oMath>
        <m:r>
          <w:rPr>
            <w:rFonts w:ascii="Cambria Math" w:hAnsi="Cambria Math" w:cstheme="minorHAnsi"/>
            <w:rPrChange w:id="5940" w:author="laca" w:date="2015-06-14T16:50:00Z">
              <w:rPr>
                <w:rFonts w:ascii="Cambria Math" w:hAnsi="Cambria Math" w:cstheme="minorHAnsi"/>
              </w:rPr>
            </w:rPrChange>
          </w:rPr>
          <m:t>I</m:t>
        </m:r>
      </m:oMath>
      <w:r w:rsidR="00ED22AB" w:rsidRPr="00FE5CC9">
        <w:rPr>
          <w:rFonts w:cstheme="minorHAnsi"/>
          <w:rPrChange w:id="5941" w:author="laca" w:date="2015-06-14T16:50:00Z">
            <w:rPr>
              <w:rFonts w:cstheme="minorHAnsi"/>
            </w:rPr>
          </w:rPrChange>
        </w:rPr>
        <w:t xml:space="preserve"> a H hídon átfolyó áram.</w:t>
      </w:r>
    </w:p>
    <w:p w14:paraId="79B8B94F" w14:textId="1D52AF8A" w:rsidR="00DE0804" w:rsidRPr="00FE5CC9" w:rsidRDefault="00F61364" w:rsidP="00BC64C7">
      <w:pPr>
        <w:spacing w:after="0" w:line="360" w:lineRule="auto"/>
        <w:jc w:val="both"/>
        <w:rPr>
          <w:rFonts w:cstheme="minorHAnsi"/>
          <w:rPrChange w:id="5942" w:author="laca" w:date="2015-06-14T16:50:00Z">
            <w:rPr>
              <w:rFonts w:cstheme="minorHAnsi"/>
            </w:rPr>
          </w:rPrChange>
        </w:rPr>
      </w:pPr>
      <m:oMath>
        <m:sSub>
          <m:sSubPr>
            <m:ctrlPr>
              <w:rPr>
                <w:rFonts w:ascii="Cambria Math" w:hAnsi="Cambria Math" w:cstheme="minorHAnsi"/>
                <w:i/>
                <w:rPrChange w:id="5943" w:author="laca" w:date="2015-06-14T16:50:00Z">
                  <w:rPr>
                    <w:rFonts w:ascii="Cambria Math" w:hAnsi="Cambria Math" w:cstheme="minorHAnsi"/>
                    <w:i/>
                  </w:rPr>
                </w:rPrChange>
              </w:rPr>
            </m:ctrlPr>
          </m:sSubPr>
          <m:e>
            <m:r>
              <w:rPr>
                <w:rFonts w:ascii="Cambria Math" w:hAnsi="Cambria Math" w:cstheme="minorHAnsi"/>
                <w:rPrChange w:id="5944" w:author="laca" w:date="2015-06-14T16:50:00Z">
                  <w:rPr>
                    <w:rFonts w:ascii="Cambria Math" w:hAnsi="Cambria Math" w:cstheme="minorHAnsi"/>
                  </w:rPr>
                </w:rPrChange>
              </w:rPr>
              <m:t>U</m:t>
            </m:r>
          </m:e>
          <m:sub>
            <m:r>
              <w:rPr>
                <w:rFonts w:ascii="Cambria Math" w:hAnsi="Cambria Math" w:cstheme="minorHAnsi"/>
                <w:rPrChange w:id="5945" w:author="laca" w:date="2015-06-14T16:50:00Z">
                  <w:rPr>
                    <w:rFonts w:ascii="Cambria Math" w:hAnsi="Cambria Math" w:cstheme="minorHAnsi"/>
                  </w:rPr>
                </w:rPrChange>
              </w:rPr>
              <m:t>Ki</m:t>
            </m:r>
          </m:sub>
        </m:sSub>
        <m:r>
          <w:rPr>
            <w:rFonts w:ascii="Cambria Math" w:hAnsi="Cambria Math" w:cstheme="minorHAnsi"/>
            <w:rPrChange w:id="5946" w:author="laca" w:date="2015-06-14T16:50:00Z">
              <w:rPr>
                <w:rFonts w:ascii="Cambria Math" w:hAnsi="Cambria Math" w:cstheme="minorHAnsi"/>
              </w:rPr>
            </w:rPrChange>
          </w:rPr>
          <m:t>=2,5V ha áramkorlát van.</m:t>
        </m:r>
      </m:oMath>
      <w:r w:rsidR="00ED22AB" w:rsidRPr="00FE5CC9">
        <w:rPr>
          <w:rFonts w:cstheme="minorHAnsi"/>
          <w:rPrChange w:id="5947" w:author="laca" w:date="2015-06-14T16:50:00Z">
            <w:rPr>
              <w:rFonts w:cstheme="minorHAnsi"/>
            </w:rPr>
          </w:rPrChange>
        </w:rPr>
        <w:t xml:space="preserve"> Az erősítés: </w:t>
      </w:r>
      <m:oMath>
        <m:r>
          <w:rPr>
            <w:rFonts w:ascii="Cambria Math" w:hAnsi="Cambria Math" w:cstheme="minorHAnsi"/>
            <w:rPrChange w:id="5948" w:author="laca" w:date="2015-06-14T16:50:00Z">
              <w:rPr>
                <w:rFonts w:ascii="Cambria Math" w:hAnsi="Cambria Math" w:cstheme="minorHAnsi"/>
              </w:rPr>
            </w:rPrChange>
          </w:rPr>
          <m:t>A=</m:t>
        </m:r>
        <m:f>
          <m:fPr>
            <m:ctrlPr>
              <w:rPr>
                <w:rFonts w:ascii="Cambria Math" w:hAnsi="Cambria Math" w:cstheme="minorHAnsi"/>
                <w:i/>
                <w:rPrChange w:id="5949" w:author="laca" w:date="2015-06-14T16:50:00Z">
                  <w:rPr>
                    <w:rFonts w:ascii="Cambria Math" w:hAnsi="Cambria Math" w:cstheme="minorHAnsi"/>
                    <w:i/>
                  </w:rPr>
                </w:rPrChange>
              </w:rPr>
            </m:ctrlPr>
          </m:fPr>
          <m:num>
            <m:r>
              <w:rPr>
                <w:rFonts w:ascii="Cambria Math" w:hAnsi="Cambria Math" w:cstheme="minorHAnsi"/>
                <w:rPrChange w:id="5950" w:author="laca" w:date="2015-06-14T16:50:00Z">
                  <w:rPr>
                    <w:rFonts w:ascii="Cambria Math" w:hAnsi="Cambria Math" w:cstheme="minorHAnsi"/>
                  </w:rPr>
                </w:rPrChange>
              </w:rPr>
              <m:t>Uki</m:t>
            </m:r>
          </m:num>
          <m:den>
            <m:r>
              <w:rPr>
                <w:rFonts w:ascii="Cambria Math" w:hAnsi="Cambria Math" w:cstheme="minorHAnsi"/>
                <w:rPrChange w:id="5951" w:author="laca" w:date="2015-06-14T16:50:00Z">
                  <w:rPr>
                    <w:rFonts w:ascii="Cambria Math" w:hAnsi="Cambria Math" w:cstheme="minorHAnsi"/>
                  </w:rPr>
                </w:rPrChange>
              </w:rPr>
              <m:t>Ube</m:t>
            </m:r>
          </m:den>
        </m:f>
        <m:r>
          <w:rPr>
            <w:rFonts w:ascii="Cambria Math" w:hAnsi="Cambria Math" w:cstheme="minorHAnsi"/>
            <w:rPrChange w:id="5952" w:author="laca" w:date="2015-06-14T16:50:00Z">
              <w:rPr>
                <w:rFonts w:ascii="Cambria Math" w:hAnsi="Cambria Math" w:cstheme="minorHAnsi"/>
              </w:rPr>
            </w:rPrChange>
          </w:rPr>
          <m:t>=</m:t>
        </m:r>
        <m:f>
          <m:fPr>
            <m:ctrlPr>
              <w:rPr>
                <w:rFonts w:ascii="Cambria Math" w:hAnsi="Cambria Math" w:cstheme="minorHAnsi"/>
                <w:i/>
                <w:rPrChange w:id="5953" w:author="laca" w:date="2015-06-14T16:50:00Z">
                  <w:rPr>
                    <w:rFonts w:ascii="Cambria Math" w:hAnsi="Cambria Math" w:cstheme="minorHAnsi"/>
                    <w:i/>
                  </w:rPr>
                </w:rPrChange>
              </w:rPr>
            </m:ctrlPr>
          </m:fPr>
          <m:num>
            <m:r>
              <w:rPr>
                <w:rFonts w:ascii="Cambria Math" w:hAnsi="Cambria Math" w:cstheme="minorHAnsi"/>
                <w:rPrChange w:id="5954" w:author="laca" w:date="2015-06-14T16:50:00Z">
                  <w:rPr>
                    <w:rFonts w:ascii="Cambria Math" w:hAnsi="Cambria Math" w:cstheme="minorHAnsi"/>
                  </w:rPr>
                </w:rPrChange>
              </w:rPr>
              <m:t>2,5V</m:t>
            </m:r>
          </m:num>
          <m:den>
            <m:r>
              <w:rPr>
                <w:rFonts w:ascii="Cambria Math" w:hAnsi="Cambria Math" w:cstheme="minorHAnsi"/>
                <w:rPrChange w:id="5955" w:author="laca" w:date="2015-06-14T16:50:00Z">
                  <w:rPr>
                    <w:rFonts w:ascii="Cambria Math" w:hAnsi="Cambria Math" w:cstheme="minorHAnsi"/>
                  </w:rPr>
                </w:rPrChange>
              </w:rPr>
              <m:t>1V</m:t>
            </m:r>
          </m:den>
        </m:f>
        <m:r>
          <w:rPr>
            <w:rFonts w:ascii="Cambria Math" w:hAnsi="Cambria Math" w:cstheme="minorHAnsi"/>
            <w:rPrChange w:id="5956" w:author="laca" w:date="2015-06-14T16:50:00Z">
              <w:rPr>
                <w:rFonts w:ascii="Cambria Math" w:hAnsi="Cambria Math" w:cstheme="minorHAnsi"/>
              </w:rPr>
            </w:rPrChange>
          </w:rPr>
          <m:t>=2,5</m:t>
        </m:r>
      </m:oMath>
      <w:r w:rsidR="00DE0804" w:rsidRPr="00FE5CC9">
        <w:rPr>
          <w:rFonts w:cstheme="minorHAnsi"/>
          <w:rPrChange w:id="5957" w:author="laca" w:date="2015-06-14T16:50:00Z">
            <w:rPr>
              <w:rFonts w:cstheme="minorHAnsi"/>
            </w:rPr>
          </w:rPrChange>
        </w:rPr>
        <w:t>.</w:t>
      </w:r>
      <w:r w:rsidR="00BD1CD1" w:rsidRPr="00FE5CC9">
        <w:rPr>
          <w:rFonts w:cstheme="minorHAnsi"/>
          <w:rPrChange w:id="5958" w:author="laca" w:date="2015-06-14T16:50:00Z">
            <w:rPr>
              <w:rFonts w:cstheme="minorHAnsi"/>
            </w:rPr>
          </w:rPrChange>
        </w:rPr>
        <w:t xml:space="preserve"> A műveleti erősítős áramkorlát nem jelenik meg a megvalósításba</w:t>
      </w:r>
      <w:r w:rsidR="00CC1D46" w:rsidRPr="00FE5CC9">
        <w:rPr>
          <w:rFonts w:cstheme="minorHAnsi"/>
          <w:rPrChange w:id="5959" w:author="laca" w:date="2015-06-14T16:50:00Z">
            <w:rPr>
              <w:rFonts w:cstheme="minorHAnsi"/>
            </w:rPr>
          </w:rPrChange>
        </w:rPr>
        <w:t>n</w:t>
      </w:r>
      <w:r w:rsidR="00BD1CD1" w:rsidRPr="00FE5CC9">
        <w:rPr>
          <w:rFonts w:cstheme="minorHAnsi"/>
          <w:rPrChange w:id="5960" w:author="laca" w:date="2015-06-14T16:50:00Z">
            <w:rPr>
              <w:rFonts w:cstheme="minorHAnsi"/>
            </w:rPr>
          </w:rPrChange>
        </w:rPr>
        <w:t xml:space="preserve">, de a továbbfejlesztési lehetőség megvan rá. A </w:t>
      </w:r>
      <w:r w:rsidR="00ED22AB" w:rsidRPr="00FE5CC9">
        <w:rPr>
          <w:rFonts w:cstheme="minorHAnsi"/>
          <w:rPrChange w:id="5961" w:author="laca" w:date="2015-06-14T16:50:00Z">
            <w:rPr>
              <w:rFonts w:cstheme="minorHAnsi"/>
            </w:rPr>
          </w:rPrChange>
        </w:rPr>
        <w:fldChar w:fldCharType="begin"/>
      </w:r>
      <w:r w:rsidR="00ED22AB" w:rsidRPr="00FE5CC9">
        <w:rPr>
          <w:rFonts w:cstheme="minorHAnsi"/>
          <w:rPrChange w:id="5962" w:author="laca" w:date="2015-06-14T16:50:00Z">
            <w:rPr>
              <w:rFonts w:cstheme="minorHAnsi"/>
            </w:rPr>
          </w:rPrChange>
        </w:rPr>
        <w:instrText xml:space="preserve"> REF _Ref421811829 \h </w:instrText>
      </w:r>
      <w:r w:rsidR="00ED22AB" w:rsidRPr="00FE5CC9">
        <w:rPr>
          <w:rFonts w:cstheme="minorHAnsi"/>
          <w:rPrChange w:id="5963" w:author="laca" w:date="2015-06-14T16:50:00Z">
            <w:rPr>
              <w:rFonts w:cstheme="minorHAnsi"/>
            </w:rPr>
          </w:rPrChange>
        </w:rPr>
      </w:r>
      <w:r w:rsidR="0071433B" w:rsidRPr="00FE5CC9">
        <w:rPr>
          <w:rFonts w:cstheme="minorHAnsi"/>
          <w:rPrChange w:id="5964" w:author="laca" w:date="2015-06-14T16:50:00Z">
            <w:rPr>
              <w:rFonts w:cstheme="minorHAnsi"/>
            </w:rPr>
          </w:rPrChange>
        </w:rPr>
        <w:instrText xml:space="preserve"> \* MERGEFORMAT </w:instrText>
      </w:r>
      <w:r w:rsidR="00ED22AB" w:rsidRPr="00FE5CC9">
        <w:rPr>
          <w:rFonts w:cstheme="minorHAnsi"/>
          <w:rPrChange w:id="5965" w:author="laca" w:date="2015-06-14T16:50:00Z">
            <w:rPr>
              <w:rFonts w:cstheme="minorHAnsi"/>
            </w:rPr>
          </w:rPrChange>
        </w:rPr>
        <w:fldChar w:fldCharType="separate"/>
      </w:r>
      <w:r w:rsidR="00096DBB" w:rsidRPr="00FE5CC9">
        <w:rPr>
          <w:rPrChange w:id="5966" w:author="laca" w:date="2015-06-14T16:50:00Z">
            <w:rPr/>
          </w:rPrChange>
        </w:rPr>
        <w:t xml:space="preserve">Kép. </w:t>
      </w:r>
      <w:r w:rsidR="00096DBB" w:rsidRPr="00FE5CC9">
        <w:rPr>
          <w:noProof/>
          <w:rPrChange w:id="5967" w:author="laca" w:date="2015-06-14T16:50:00Z">
            <w:rPr>
              <w:noProof/>
            </w:rPr>
          </w:rPrChange>
        </w:rPr>
        <w:t>3</w:t>
      </w:r>
      <w:r w:rsidR="00096DBB" w:rsidRPr="00FE5CC9">
        <w:rPr>
          <w:rPrChange w:id="5968" w:author="laca" w:date="2015-06-14T16:50:00Z">
            <w:rPr/>
          </w:rPrChange>
        </w:rPr>
        <w:t>.</w:t>
      </w:r>
      <w:r w:rsidR="00ED22AB" w:rsidRPr="00FE5CC9">
        <w:rPr>
          <w:noProof/>
          <w:rPrChange w:id="5969" w:author="laca" w:date="2015-06-14T16:50:00Z">
            <w:rPr>
              <w:noProof/>
            </w:rPr>
          </w:rPrChange>
        </w:rPr>
        <w:t>38</w:t>
      </w:r>
      <w:r w:rsidR="00ED22AB" w:rsidRPr="00FE5CC9">
        <w:rPr>
          <w:rFonts w:cstheme="minorHAnsi"/>
          <w:rPrChange w:id="5970" w:author="laca" w:date="2015-06-14T16:50:00Z">
            <w:rPr>
              <w:rFonts w:cstheme="minorHAnsi"/>
            </w:rPr>
          </w:rPrChange>
        </w:rPr>
        <w:fldChar w:fldCharType="end"/>
      </w:r>
      <w:r w:rsidR="00BD1CD1" w:rsidRPr="00FE5CC9">
        <w:rPr>
          <w:rFonts w:cstheme="minorHAnsi"/>
          <w:rPrChange w:id="5971" w:author="laca" w:date="2015-06-14T16:50:00Z">
            <w:rPr>
              <w:rFonts w:cstheme="minorHAnsi"/>
            </w:rPr>
          </w:rPrChange>
        </w:rPr>
        <w:t xml:space="preserve"> képen látható JP4 és JP5</w:t>
      </w:r>
      <w:r w:rsidR="00CC1D46" w:rsidRPr="00FE5CC9">
        <w:rPr>
          <w:rFonts w:cstheme="minorHAnsi"/>
          <w:rPrChange w:id="5972" w:author="laca" w:date="2015-06-14T16:50:00Z">
            <w:rPr>
              <w:rFonts w:cstheme="minorHAnsi"/>
            </w:rPr>
          </w:rPrChange>
        </w:rPr>
        <w:t xml:space="preserve"> </w:t>
      </w:r>
      <w:proofErr w:type="spellStart"/>
      <w:r w:rsidR="00FB2E76" w:rsidRPr="00FE5CC9">
        <w:rPr>
          <w:rFonts w:cstheme="minorHAnsi"/>
          <w:rPrChange w:id="5973" w:author="laca" w:date="2015-06-14T16:50:00Z">
            <w:rPr>
              <w:rFonts w:cstheme="minorHAnsi"/>
            </w:rPr>
          </w:rPrChange>
        </w:rPr>
        <w:t>jumper</w:t>
      </w:r>
      <w:proofErr w:type="spellEnd"/>
      <w:r w:rsidR="00FB2E76" w:rsidRPr="00FE5CC9">
        <w:rPr>
          <w:rFonts w:cstheme="minorHAnsi"/>
          <w:rPrChange w:id="5974" w:author="laca" w:date="2015-06-14T16:50:00Z">
            <w:rPr>
              <w:rFonts w:cstheme="minorHAnsi"/>
            </w:rPr>
          </w:rPrChange>
        </w:rPr>
        <w:t xml:space="preserve"> segítségével elengedhetjük a DIS bennetet földhöz képest</w:t>
      </w:r>
      <w:r w:rsidR="00CC1D46" w:rsidRPr="00FE5CC9">
        <w:rPr>
          <w:rFonts w:cstheme="minorHAnsi"/>
          <w:rPrChange w:id="5975" w:author="laca" w:date="2015-06-14T16:50:00Z">
            <w:rPr>
              <w:rFonts w:cstheme="minorHAnsi"/>
            </w:rPr>
          </w:rPrChange>
        </w:rPr>
        <w:t xml:space="preserve"> </w:t>
      </w:r>
      <w:r w:rsidR="00FB2E76" w:rsidRPr="00FE5CC9">
        <w:rPr>
          <w:rFonts w:cstheme="minorHAnsi"/>
          <w:rPrChange w:id="5976" w:author="laca" w:date="2015-06-14T16:50:00Z">
            <w:rPr>
              <w:rFonts w:cstheme="minorHAnsi"/>
            </w:rPr>
          </w:rPrChange>
        </w:rPr>
        <w:t>így kiiktatva</w:t>
      </w:r>
      <w:r w:rsidR="00ED22AB" w:rsidRPr="00FE5CC9">
        <w:rPr>
          <w:rFonts w:cstheme="minorHAnsi"/>
          <w:rPrChange w:id="5977" w:author="laca" w:date="2015-06-14T16:50:00Z">
            <w:rPr>
              <w:rFonts w:cstheme="minorHAnsi"/>
            </w:rPr>
          </w:rPrChange>
        </w:rPr>
        <w:t xml:space="preserve"> az áramkorlátot, de illeszthető hozzá a </w:t>
      </w:r>
      <w:proofErr w:type="spellStart"/>
      <w:r w:rsidR="00ED22AB" w:rsidRPr="00FE5CC9">
        <w:rPr>
          <w:rFonts w:cstheme="minorHAnsi"/>
          <w:rPrChange w:id="5978" w:author="laca" w:date="2015-06-14T16:50:00Z">
            <w:rPr>
              <w:rFonts w:cstheme="minorHAnsi"/>
            </w:rPr>
          </w:rPrChange>
        </w:rPr>
        <w:t>jumperek</w:t>
      </w:r>
      <w:proofErr w:type="spellEnd"/>
      <w:r w:rsidR="00ED22AB" w:rsidRPr="00FE5CC9">
        <w:rPr>
          <w:rFonts w:cstheme="minorHAnsi"/>
          <w:rPrChange w:id="5979" w:author="laca" w:date="2015-06-14T16:50:00Z">
            <w:rPr>
              <w:rFonts w:cstheme="minorHAnsi"/>
            </w:rPr>
          </w:rPrChange>
        </w:rPr>
        <w:t xml:space="preserve"> helyére</w:t>
      </w:r>
      <w:r w:rsidR="00CC1D46" w:rsidRPr="00FE5CC9">
        <w:rPr>
          <w:rFonts w:cstheme="minorHAnsi"/>
          <w:rPrChange w:id="5980" w:author="laca" w:date="2015-06-14T16:50:00Z">
            <w:rPr>
              <w:rFonts w:cstheme="minorHAnsi"/>
            </w:rPr>
          </w:rPrChange>
        </w:rPr>
        <w:t xml:space="preserve"> </w:t>
      </w:r>
      <w:r w:rsidR="00ED22AB" w:rsidRPr="00FE5CC9">
        <w:rPr>
          <w:rFonts w:cstheme="minorHAnsi"/>
          <w:rPrChange w:id="5981" w:author="laca" w:date="2015-06-14T16:50:00Z">
            <w:rPr>
              <w:rFonts w:cstheme="minorHAnsi"/>
            </w:rPr>
          </w:rPrChange>
        </w:rPr>
        <w:fldChar w:fldCharType="begin"/>
      </w:r>
      <w:r w:rsidR="00ED22AB" w:rsidRPr="00FE5CC9">
        <w:rPr>
          <w:rFonts w:cstheme="minorHAnsi"/>
          <w:rPrChange w:id="5982" w:author="laca" w:date="2015-06-14T16:50:00Z">
            <w:rPr>
              <w:rFonts w:cstheme="minorHAnsi"/>
            </w:rPr>
          </w:rPrChange>
        </w:rPr>
        <w:instrText xml:space="preserve"> REF _Ref421810979 \h </w:instrText>
      </w:r>
      <w:r w:rsidR="00ED22AB" w:rsidRPr="00FE5CC9">
        <w:rPr>
          <w:rFonts w:cstheme="minorHAnsi"/>
          <w:rPrChange w:id="5983" w:author="laca" w:date="2015-06-14T16:50:00Z">
            <w:rPr>
              <w:rFonts w:cstheme="minorHAnsi"/>
            </w:rPr>
          </w:rPrChange>
        </w:rPr>
      </w:r>
      <w:r w:rsidR="0071433B" w:rsidRPr="00FE5CC9">
        <w:rPr>
          <w:rFonts w:cstheme="minorHAnsi"/>
          <w:rPrChange w:id="5984" w:author="laca" w:date="2015-06-14T16:50:00Z">
            <w:rPr>
              <w:rFonts w:cstheme="minorHAnsi"/>
            </w:rPr>
          </w:rPrChange>
        </w:rPr>
        <w:instrText xml:space="preserve"> \* MERGEFORMAT </w:instrText>
      </w:r>
      <w:r w:rsidR="00ED22AB" w:rsidRPr="00FE5CC9">
        <w:rPr>
          <w:rFonts w:cstheme="minorHAnsi"/>
          <w:rPrChange w:id="5985" w:author="laca" w:date="2015-06-14T16:50:00Z">
            <w:rPr>
              <w:rFonts w:cstheme="minorHAnsi"/>
            </w:rPr>
          </w:rPrChange>
        </w:rPr>
        <w:fldChar w:fldCharType="separate"/>
      </w:r>
      <w:r w:rsidR="00096DBB" w:rsidRPr="00FE5CC9">
        <w:rPr>
          <w:rPrChange w:id="5986" w:author="laca" w:date="2015-06-14T16:50:00Z">
            <w:rPr/>
          </w:rPrChange>
        </w:rPr>
        <w:t xml:space="preserve">Kép. </w:t>
      </w:r>
      <w:r w:rsidR="00096DBB" w:rsidRPr="00FE5CC9">
        <w:rPr>
          <w:noProof/>
          <w:rPrChange w:id="5987" w:author="laca" w:date="2015-06-14T16:50:00Z">
            <w:rPr>
              <w:noProof/>
            </w:rPr>
          </w:rPrChange>
        </w:rPr>
        <w:t>3</w:t>
      </w:r>
      <w:r w:rsidR="00096DBB" w:rsidRPr="00FE5CC9">
        <w:rPr>
          <w:rPrChange w:id="5988" w:author="laca" w:date="2015-06-14T16:50:00Z">
            <w:rPr/>
          </w:rPrChange>
        </w:rPr>
        <w:t>.</w:t>
      </w:r>
      <w:r w:rsidR="00ED22AB" w:rsidRPr="00FE5CC9">
        <w:rPr>
          <w:noProof/>
          <w:rPrChange w:id="5989" w:author="laca" w:date="2015-06-14T16:50:00Z">
            <w:rPr>
              <w:noProof/>
            </w:rPr>
          </w:rPrChange>
        </w:rPr>
        <w:t>39</w:t>
      </w:r>
      <w:r w:rsidR="00ED22AB" w:rsidRPr="00FE5CC9">
        <w:rPr>
          <w:rFonts w:cstheme="minorHAnsi"/>
          <w:rPrChange w:id="5990" w:author="laca" w:date="2015-06-14T16:50:00Z">
            <w:rPr>
              <w:rFonts w:cstheme="minorHAnsi"/>
            </w:rPr>
          </w:rPrChange>
        </w:rPr>
        <w:fldChar w:fldCharType="end"/>
      </w:r>
      <w:r w:rsidR="00BD1CD1" w:rsidRPr="00FE5CC9">
        <w:rPr>
          <w:rFonts w:cstheme="minorHAnsi"/>
          <w:rPrChange w:id="5991" w:author="laca" w:date="2015-06-14T16:50:00Z">
            <w:rPr>
              <w:rFonts w:cstheme="minorHAnsi"/>
            </w:rPr>
          </w:rPrChange>
        </w:rPr>
        <w:t xml:space="preserve"> képen látható áramérő és áramkorlátozó kialakítás.</w:t>
      </w:r>
    </w:p>
    <w:p w14:paraId="3EA9FB91" w14:textId="082507CB" w:rsidR="00974A5C" w:rsidRPr="00FE5CC9" w:rsidRDefault="00974A5C" w:rsidP="00BC64C7">
      <w:pPr>
        <w:spacing w:line="360" w:lineRule="auto"/>
        <w:jc w:val="both"/>
        <w:rPr>
          <w:rFonts w:cstheme="minorHAnsi"/>
          <w:rPrChange w:id="5992" w:author="laca" w:date="2015-06-14T16:50:00Z">
            <w:rPr>
              <w:rFonts w:cstheme="minorHAnsi"/>
            </w:rPr>
          </w:rPrChange>
        </w:rPr>
      </w:pPr>
      <w:r w:rsidRPr="00FE5CC9">
        <w:rPr>
          <w:rFonts w:cstheme="minorHAnsi"/>
          <w:rPrChange w:id="5993" w:author="laca" w:date="2015-06-14T16:50:00Z">
            <w:rPr>
              <w:rFonts w:cstheme="minorHAnsi"/>
            </w:rPr>
          </w:rPrChange>
        </w:rPr>
        <w:tab/>
        <w:t xml:space="preserve">A </w:t>
      </w:r>
      <w:r w:rsidR="00ED22AB" w:rsidRPr="00FE5CC9">
        <w:rPr>
          <w:rFonts w:cstheme="minorHAnsi"/>
          <w:rPrChange w:id="5994" w:author="laca" w:date="2015-06-14T16:50:00Z">
            <w:rPr>
              <w:rFonts w:cstheme="minorHAnsi"/>
            </w:rPr>
          </w:rPrChange>
        </w:rPr>
        <w:fldChar w:fldCharType="begin"/>
      </w:r>
      <w:r w:rsidR="00ED22AB" w:rsidRPr="00FE5CC9">
        <w:rPr>
          <w:rFonts w:cstheme="minorHAnsi"/>
          <w:rPrChange w:id="5995" w:author="laca" w:date="2015-06-14T16:50:00Z">
            <w:rPr>
              <w:rFonts w:cstheme="minorHAnsi"/>
            </w:rPr>
          </w:rPrChange>
        </w:rPr>
        <w:instrText xml:space="preserve"> REF _Ref421811829 \h </w:instrText>
      </w:r>
      <w:r w:rsidR="00ED22AB" w:rsidRPr="00FE5CC9">
        <w:rPr>
          <w:rFonts w:cstheme="minorHAnsi"/>
          <w:rPrChange w:id="5996" w:author="laca" w:date="2015-06-14T16:50:00Z">
            <w:rPr>
              <w:rFonts w:cstheme="minorHAnsi"/>
            </w:rPr>
          </w:rPrChange>
        </w:rPr>
      </w:r>
      <w:r w:rsidR="0071433B" w:rsidRPr="00FE5CC9">
        <w:rPr>
          <w:rFonts w:cstheme="minorHAnsi"/>
          <w:rPrChange w:id="5997" w:author="laca" w:date="2015-06-14T16:50:00Z">
            <w:rPr>
              <w:rFonts w:cstheme="minorHAnsi"/>
            </w:rPr>
          </w:rPrChange>
        </w:rPr>
        <w:instrText xml:space="preserve"> \* MERGEFORMAT </w:instrText>
      </w:r>
      <w:r w:rsidR="00ED22AB" w:rsidRPr="00FE5CC9">
        <w:rPr>
          <w:rFonts w:cstheme="minorHAnsi"/>
          <w:rPrChange w:id="5998" w:author="laca" w:date="2015-06-14T16:50:00Z">
            <w:rPr>
              <w:rFonts w:cstheme="minorHAnsi"/>
            </w:rPr>
          </w:rPrChange>
        </w:rPr>
        <w:fldChar w:fldCharType="separate"/>
      </w:r>
      <w:r w:rsidR="00096DBB" w:rsidRPr="00FE5CC9">
        <w:rPr>
          <w:rPrChange w:id="5999" w:author="laca" w:date="2015-06-14T16:50:00Z">
            <w:rPr/>
          </w:rPrChange>
        </w:rPr>
        <w:t xml:space="preserve">Kép. </w:t>
      </w:r>
      <w:r w:rsidR="00096DBB" w:rsidRPr="00FE5CC9">
        <w:rPr>
          <w:noProof/>
          <w:rPrChange w:id="6000" w:author="laca" w:date="2015-06-14T16:50:00Z">
            <w:rPr>
              <w:noProof/>
            </w:rPr>
          </w:rPrChange>
        </w:rPr>
        <w:t>3</w:t>
      </w:r>
      <w:r w:rsidR="00096DBB" w:rsidRPr="00FE5CC9">
        <w:rPr>
          <w:rPrChange w:id="6001" w:author="laca" w:date="2015-06-14T16:50:00Z">
            <w:rPr/>
          </w:rPrChange>
        </w:rPr>
        <w:t>.</w:t>
      </w:r>
      <w:r w:rsidR="00ED22AB" w:rsidRPr="00FE5CC9">
        <w:rPr>
          <w:noProof/>
          <w:rPrChange w:id="6002" w:author="laca" w:date="2015-06-14T16:50:00Z">
            <w:rPr>
              <w:noProof/>
            </w:rPr>
          </w:rPrChange>
        </w:rPr>
        <w:t>38</w:t>
      </w:r>
      <w:r w:rsidR="00ED22AB" w:rsidRPr="00FE5CC9">
        <w:rPr>
          <w:rFonts w:cstheme="minorHAnsi"/>
          <w:rPrChange w:id="6003" w:author="laca" w:date="2015-06-14T16:50:00Z">
            <w:rPr>
              <w:rFonts w:cstheme="minorHAnsi"/>
            </w:rPr>
          </w:rPrChange>
        </w:rPr>
        <w:fldChar w:fldCharType="end"/>
      </w:r>
      <w:r w:rsidRPr="00FE5CC9">
        <w:rPr>
          <w:rFonts w:cstheme="minorHAnsi"/>
          <w:rPrChange w:id="6004" w:author="laca" w:date="2015-06-14T16:50:00Z">
            <w:rPr>
              <w:rFonts w:cstheme="minorHAnsi"/>
            </w:rPr>
          </w:rPrChange>
        </w:rPr>
        <w:t xml:space="preserve"> képen látható kapcsolási rajz tartalmaz két HIP4082 hídvezérlő áramkört, az áramköre a bemenet a JP2 bemeneten történik, amelyen keresztül betápláljuk 12V feszültséggel, és 4 PWM jelet segítségével meg</w:t>
      </w:r>
      <w:r w:rsidR="00CC1D46" w:rsidRPr="00FE5CC9">
        <w:rPr>
          <w:rFonts w:cstheme="minorHAnsi"/>
          <w:rPrChange w:id="6005" w:author="laca" w:date="2015-06-14T16:50:00Z">
            <w:rPr>
              <w:rFonts w:cstheme="minorHAnsi"/>
            </w:rPr>
          </w:rPrChange>
        </w:rPr>
        <w:t xml:space="preserve"> </w:t>
      </w:r>
      <w:r w:rsidRPr="00FE5CC9">
        <w:rPr>
          <w:rFonts w:cstheme="minorHAnsi"/>
          <w:rPrChange w:id="6006" w:author="laca" w:date="2015-06-14T16:50:00Z">
            <w:rPr>
              <w:rFonts w:cstheme="minorHAnsi"/>
            </w:rPr>
          </w:rPrChange>
        </w:rPr>
        <w:t>tudjuk hajtani a két hidat. A jeleket szalagkábel segítségével csatoljuk az áramkörhöz. A szalagkábel 8 vezetékből tevődik össze, rendeltetésük szerint:</w:t>
      </w:r>
    </w:p>
    <w:p w14:paraId="1A24CADC" w14:textId="77777777" w:rsidR="00BD1CD1" w:rsidRPr="00FE5CC9" w:rsidRDefault="00974A5C" w:rsidP="00BC64C7">
      <w:pPr>
        <w:keepNext/>
        <w:spacing w:line="360" w:lineRule="auto"/>
        <w:jc w:val="both"/>
        <w:rPr>
          <w:rPrChange w:id="6007" w:author="laca" w:date="2015-06-14T16:50:00Z">
            <w:rPr/>
          </w:rPrChange>
        </w:rPr>
      </w:pPr>
      <w:r w:rsidRPr="00FE5CC9">
        <w:rPr>
          <w:rFonts w:cstheme="minorHAnsi"/>
          <w:noProof/>
          <w:rPrChange w:id="6008" w:author="laca" w:date="2015-06-14T16:50:00Z">
            <w:rPr>
              <w:rFonts w:cstheme="minorHAnsi"/>
              <w:noProof/>
              <w:lang w:val="en-US"/>
            </w:rPr>
          </w:rPrChange>
        </w:rPr>
        <w:drawing>
          <wp:inline distT="0" distB="0" distL="0" distR="0" wp14:anchorId="7E50CB1A" wp14:editId="7C8CB1AF">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108723F4" w14:textId="0FA8B53D" w:rsidR="00974A5C" w:rsidRPr="00FE5CC9" w:rsidRDefault="00BD1CD1" w:rsidP="0071433B">
      <w:pPr>
        <w:pStyle w:val="Caption"/>
        <w:spacing w:line="360" w:lineRule="auto"/>
        <w:jc w:val="center"/>
        <w:rPr>
          <w:rFonts w:cstheme="minorHAnsi"/>
          <w:rPrChange w:id="6009" w:author="laca" w:date="2015-06-14T16:50:00Z">
            <w:rPr>
              <w:rFonts w:cstheme="minorHAnsi"/>
            </w:rPr>
          </w:rPrChange>
        </w:rPr>
        <w:pPrChange w:id="6010" w:author="laca" w:date="2015-06-14T14:00:00Z">
          <w:pPr>
            <w:pStyle w:val="Caption"/>
            <w:jc w:val="center"/>
          </w:pPr>
        </w:pPrChange>
      </w:pPr>
      <w:bookmarkStart w:id="6011" w:name="_Toc422064070"/>
      <w:r w:rsidRPr="00FE5CC9">
        <w:rPr>
          <w:rPrChange w:id="6012" w:author="laca" w:date="2015-06-14T16:50:00Z">
            <w:rPr/>
          </w:rPrChange>
        </w:rPr>
        <w:t xml:space="preserve">Kép. </w:t>
      </w:r>
      <w:ins w:id="6013" w:author="laca" w:date="2015-06-14T12:08:00Z">
        <w:r w:rsidR="007F4544" w:rsidRPr="00FE5CC9">
          <w:rPr>
            <w:rPrChange w:id="6014" w:author="laca" w:date="2015-06-14T16:50:00Z">
              <w:rPr/>
            </w:rPrChange>
          </w:rPr>
          <w:fldChar w:fldCharType="begin"/>
        </w:r>
        <w:r w:rsidR="007F4544" w:rsidRPr="00FE5CC9">
          <w:rPr>
            <w:rPrChange w:id="6015" w:author="laca" w:date="2015-06-14T16:50:00Z">
              <w:rPr/>
            </w:rPrChange>
          </w:rPr>
          <w:instrText xml:space="preserve"> STYLEREF 1 \s </w:instrText>
        </w:r>
      </w:ins>
      <w:r w:rsidR="007F4544" w:rsidRPr="00FE5CC9">
        <w:rPr>
          <w:rPrChange w:id="6016" w:author="laca" w:date="2015-06-14T16:50:00Z">
            <w:rPr/>
          </w:rPrChange>
        </w:rPr>
        <w:fldChar w:fldCharType="separate"/>
      </w:r>
      <w:r w:rsidR="007F4544" w:rsidRPr="00FE5CC9">
        <w:rPr>
          <w:noProof/>
          <w:rPrChange w:id="6017" w:author="laca" w:date="2015-06-14T16:50:00Z">
            <w:rPr>
              <w:noProof/>
            </w:rPr>
          </w:rPrChange>
        </w:rPr>
        <w:t>3</w:t>
      </w:r>
      <w:ins w:id="6018" w:author="laca" w:date="2015-06-14T12:08:00Z">
        <w:r w:rsidR="007F4544" w:rsidRPr="00FE5CC9">
          <w:rPr>
            <w:rPrChange w:id="6019" w:author="laca" w:date="2015-06-14T16:50:00Z">
              <w:rPr/>
            </w:rPrChange>
          </w:rPr>
          <w:fldChar w:fldCharType="end"/>
        </w:r>
        <w:r w:rsidR="007F4544" w:rsidRPr="00FE5CC9">
          <w:rPr>
            <w:rPrChange w:id="6020" w:author="laca" w:date="2015-06-14T16:50:00Z">
              <w:rPr/>
            </w:rPrChange>
          </w:rPr>
          <w:t>.</w:t>
        </w:r>
        <w:r w:rsidR="007F4544" w:rsidRPr="00FE5CC9">
          <w:rPr>
            <w:rPrChange w:id="6021" w:author="laca" w:date="2015-06-14T16:50:00Z">
              <w:rPr/>
            </w:rPrChange>
          </w:rPr>
          <w:fldChar w:fldCharType="begin"/>
        </w:r>
        <w:r w:rsidR="007F4544" w:rsidRPr="00FE5CC9">
          <w:rPr>
            <w:rPrChange w:id="6022" w:author="laca" w:date="2015-06-14T16:50:00Z">
              <w:rPr/>
            </w:rPrChange>
          </w:rPr>
          <w:instrText xml:space="preserve"> SEQ Kép. \* ARABIC \s 1 </w:instrText>
        </w:r>
      </w:ins>
      <w:r w:rsidR="007F4544" w:rsidRPr="00FE5CC9">
        <w:rPr>
          <w:rPrChange w:id="6023" w:author="laca" w:date="2015-06-14T16:50:00Z">
            <w:rPr/>
          </w:rPrChange>
        </w:rPr>
        <w:fldChar w:fldCharType="separate"/>
      </w:r>
      <w:ins w:id="6024" w:author="laca" w:date="2015-06-14T12:08:00Z">
        <w:r w:rsidR="007F4544" w:rsidRPr="00FE5CC9">
          <w:rPr>
            <w:noProof/>
            <w:rPrChange w:id="6025" w:author="laca" w:date="2015-06-14T16:50:00Z">
              <w:rPr>
                <w:noProof/>
              </w:rPr>
            </w:rPrChange>
          </w:rPr>
          <w:t>41</w:t>
        </w:r>
        <w:r w:rsidR="007F4544" w:rsidRPr="00FE5CC9">
          <w:rPr>
            <w:rPrChange w:id="6026" w:author="laca" w:date="2015-06-14T16:50:00Z">
              <w:rPr/>
            </w:rPrChange>
          </w:rPr>
          <w:fldChar w:fldCharType="end"/>
        </w:r>
      </w:ins>
      <w:del w:id="6027" w:author="laca" w:date="2015-06-14T12:03:00Z">
        <w:r w:rsidR="00ED22AB" w:rsidRPr="00FE5CC9" w:rsidDel="002E2EC5">
          <w:rPr>
            <w:rPrChange w:id="6028" w:author="laca" w:date="2015-06-14T16:50:00Z">
              <w:rPr/>
            </w:rPrChange>
          </w:rPr>
          <w:fldChar w:fldCharType="begin"/>
        </w:r>
        <w:r w:rsidR="00ED22AB" w:rsidRPr="00FE5CC9" w:rsidDel="002E2EC5">
          <w:rPr>
            <w:rPrChange w:id="6029" w:author="laca" w:date="2015-06-14T16:50:00Z">
              <w:rPr/>
            </w:rPrChange>
          </w:rPr>
          <w:delInstrText xml:space="preserve"> STYLEREF 1 \s </w:delInstrText>
        </w:r>
        <w:r w:rsidR="00ED22AB" w:rsidRPr="00FE5CC9" w:rsidDel="002E2EC5">
          <w:rPr>
            <w:rPrChange w:id="6030" w:author="laca" w:date="2015-06-14T16:50:00Z">
              <w:rPr/>
            </w:rPrChange>
          </w:rPr>
          <w:fldChar w:fldCharType="separate"/>
        </w:r>
        <w:r w:rsidR="00ED22AB" w:rsidRPr="00FE5CC9" w:rsidDel="002E2EC5">
          <w:rPr>
            <w:noProof/>
            <w:rPrChange w:id="6031" w:author="laca" w:date="2015-06-14T16:50:00Z">
              <w:rPr>
                <w:noProof/>
              </w:rPr>
            </w:rPrChange>
          </w:rPr>
          <w:delText>3</w:delText>
        </w:r>
        <w:r w:rsidR="00ED22AB" w:rsidRPr="00FE5CC9" w:rsidDel="002E2EC5">
          <w:rPr>
            <w:rPrChange w:id="6032" w:author="laca" w:date="2015-06-14T16:50:00Z">
              <w:rPr/>
            </w:rPrChange>
          </w:rPr>
          <w:fldChar w:fldCharType="end"/>
        </w:r>
        <w:r w:rsidR="00ED22AB" w:rsidRPr="00FE5CC9" w:rsidDel="002E2EC5">
          <w:rPr>
            <w:rPrChange w:id="6033" w:author="laca" w:date="2015-06-14T16:50:00Z">
              <w:rPr/>
            </w:rPrChange>
          </w:rPr>
          <w:delText>.</w:delText>
        </w:r>
        <w:r w:rsidR="00ED22AB" w:rsidRPr="00FE5CC9" w:rsidDel="002E2EC5">
          <w:rPr>
            <w:rPrChange w:id="6034" w:author="laca" w:date="2015-06-14T16:50:00Z">
              <w:rPr/>
            </w:rPrChange>
          </w:rPr>
          <w:fldChar w:fldCharType="begin"/>
        </w:r>
        <w:r w:rsidR="00ED22AB" w:rsidRPr="00FE5CC9" w:rsidDel="002E2EC5">
          <w:rPr>
            <w:rPrChange w:id="6035" w:author="laca" w:date="2015-06-14T16:50:00Z">
              <w:rPr/>
            </w:rPrChange>
          </w:rPr>
          <w:delInstrText xml:space="preserve"> SEQ Kép. \* ARABIC \s 1 </w:delInstrText>
        </w:r>
        <w:r w:rsidR="00ED22AB" w:rsidRPr="00FE5CC9" w:rsidDel="002E2EC5">
          <w:rPr>
            <w:rPrChange w:id="6036" w:author="laca" w:date="2015-06-14T16:50:00Z">
              <w:rPr/>
            </w:rPrChange>
          </w:rPr>
          <w:fldChar w:fldCharType="separate"/>
        </w:r>
        <w:r w:rsidR="00ED22AB" w:rsidRPr="00FE5CC9" w:rsidDel="002E2EC5">
          <w:rPr>
            <w:noProof/>
            <w:rPrChange w:id="6037" w:author="laca" w:date="2015-06-14T16:50:00Z">
              <w:rPr>
                <w:noProof/>
              </w:rPr>
            </w:rPrChange>
          </w:rPr>
          <w:delText>40</w:delText>
        </w:r>
        <w:r w:rsidR="00ED22AB" w:rsidRPr="00FE5CC9" w:rsidDel="002E2EC5">
          <w:rPr>
            <w:rPrChange w:id="6038" w:author="laca" w:date="2015-06-14T16:50:00Z">
              <w:rPr/>
            </w:rPrChange>
          </w:rPr>
          <w:fldChar w:fldCharType="end"/>
        </w:r>
      </w:del>
      <w:r w:rsidR="00ED22AB" w:rsidRPr="00FE5CC9">
        <w:rPr>
          <w:rPrChange w:id="6039" w:author="laca" w:date="2015-06-14T16:50:00Z">
            <w:rPr/>
          </w:rPrChange>
        </w:rPr>
        <w:t xml:space="preserve"> Dupla hídvezérlő áramkor vezérlő jelei JP2 csatlakozó a </w:t>
      </w:r>
      <w:r w:rsidR="00ED22AB" w:rsidRPr="00FE5CC9">
        <w:rPr>
          <w:rPrChange w:id="6040" w:author="laca" w:date="2015-06-14T16:50:00Z">
            <w:rPr/>
          </w:rPrChange>
        </w:rPr>
        <w:fldChar w:fldCharType="begin"/>
      </w:r>
      <w:r w:rsidR="00ED22AB" w:rsidRPr="00FE5CC9">
        <w:rPr>
          <w:rPrChange w:id="6041" w:author="laca" w:date="2015-06-14T16:50:00Z">
            <w:rPr/>
          </w:rPrChange>
        </w:rPr>
        <w:instrText xml:space="preserve"> REF _Ref421811829 \h </w:instrText>
      </w:r>
      <w:r w:rsidR="00ED22AB" w:rsidRPr="00FE5CC9">
        <w:rPr>
          <w:rPrChange w:id="6042" w:author="laca" w:date="2015-06-14T16:50:00Z">
            <w:rPr/>
          </w:rPrChange>
        </w:rPr>
      </w:r>
      <w:r w:rsidR="0071433B" w:rsidRPr="00FE5CC9">
        <w:rPr>
          <w:rPrChange w:id="6043" w:author="laca" w:date="2015-06-14T16:50:00Z">
            <w:rPr/>
          </w:rPrChange>
        </w:rPr>
        <w:instrText xml:space="preserve"> \* MERGEFORMAT </w:instrText>
      </w:r>
      <w:r w:rsidR="00ED22AB" w:rsidRPr="00FE5CC9">
        <w:rPr>
          <w:rPrChange w:id="6044" w:author="laca" w:date="2015-06-14T16:50:00Z">
            <w:rPr/>
          </w:rPrChange>
        </w:rPr>
        <w:fldChar w:fldCharType="separate"/>
      </w:r>
      <w:r w:rsidR="00ED22AB" w:rsidRPr="00FE5CC9">
        <w:rPr>
          <w:rPrChange w:id="6045" w:author="laca" w:date="2015-06-14T16:50:00Z">
            <w:rPr/>
          </w:rPrChange>
        </w:rPr>
        <w:t xml:space="preserve">Kép. </w:t>
      </w:r>
      <w:r w:rsidR="00ED22AB" w:rsidRPr="00FE5CC9">
        <w:rPr>
          <w:noProof/>
          <w:rPrChange w:id="6046" w:author="laca" w:date="2015-06-14T16:50:00Z">
            <w:rPr>
              <w:noProof/>
            </w:rPr>
          </w:rPrChange>
        </w:rPr>
        <w:t>3</w:t>
      </w:r>
      <w:r w:rsidR="00ED22AB" w:rsidRPr="00FE5CC9">
        <w:rPr>
          <w:rPrChange w:id="6047" w:author="laca" w:date="2015-06-14T16:50:00Z">
            <w:rPr/>
          </w:rPrChange>
        </w:rPr>
        <w:t>.</w:t>
      </w:r>
      <w:r w:rsidR="00ED22AB" w:rsidRPr="00FE5CC9">
        <w:rPr>
          <w:noProof/>
          <w:rPrChange w:id="6048" w:author="laca" w:date="2015-06-14T16:50:00Z">
            <w:rPr>
              <w:noProof/>
            </w:rPr>
          </w:rPrChange>
        </w:rPr>
        <w:t>38</w:t>
      </w:r>
      <w:r w:rsidR="00ED22AB" w:rsidRPr="00FE5CC9">
        <w:rPr>
          <w:rPrChange w:id="6049" w:author="laca" w:date="2015-06-14T16:50:00Z">
            <w:rPr/>
          </w:rPrChange>
        </w:rPr>
        <w:fldChar w:fldCharType="end"/>
      </w:r>
      <w:r w:rsidR="00ED22AB" w:rsidRPr="00FE5CC9">
        <w:rPr>
          <w:rPrChange w:id="6050" w:author="laca" w:date="2015-06-14T16:50:00Z">
            <w:rPr/>
          </w:rPrChange>
        </w:rPr>
        <w:t>-n.</w:t>
      </w:r>
      <w:bookmarkEnd w:id="6011"/>
    </w:p>
    <w:p w14:paraId="2B7B0CCD" w14:textId="312191E1" w:rsidR="00974A5C" w:rsidRPr="00FE5CC9" w:rsidRDefault="00ED22AB" w:rsidP="0071433B">
      <w:pPr>
        <w:spacing w:line="360" w:lineRule="auto"/>
        <w:jc w:val="both"/>
        <w:rPr>
          <w:rFonts w:cstheme="minorHAnsi"/>
          <w:rPrChange w:id="6051" w:author="laca" w:date="2015-06-14T16:50:00Z">
            <w:rPr>
              <w:rFonts w:cstheme="minorHAnsi"/>
            </w:rPr>
          </w:rPrChange>
        </w:rPr>
      </w:pPr>
      <w:r w:rsidRPr="00FE5CC9">
        <w:rPr>
          <w:rFonts w:cstheme="minorHAnsi"/>
          <w:rPrChange w:id="6052" w:author="laca" w:date="2015-06-14T16:50:00Z">
            <w:rPr>
              <w:rFonts w:cstheme="minorHAnsi"/>
            </w:rPr>
          </w:rPrChange>
        </w:rPr>
        <w:t>A pirossal megjelölt vezeték az 1 számú. A PWM4 egy 3,3V</w:t>
      </w:r>
      <w:r w:rsidR="00CC1D46" w:rsidRPr="00FE5CC9">
        <w:rPr>
          <w:rFonts w:cstheme="minorHAnsi"/>
          <w:rPrChange w:id="6053" w:author="laca" w:date="2015-06-14T16:50:00Z">
            <w:rPr>
              <w:rFonts w:cstheme="minorHAnsi"/>
            </w:rPr>
          </w:rPrChange>
        </w:rPr>
        <w:t xml:space="preserve"> </w:t>
      </w:r>
      <w:proofErr w:type="spellStart"/>
      <w:r w:rsidRPr="00FE5CC9">
        <w:rPr>
          <w:rFonts w:cstheme="minorHAnsi"/>
          <w:rPrChange w:id="6054" w:author="laca" w:date="2015-06-14T16:50:00Z">
            <w:rPr>
              <w:rFonts w:cstheme="minorHAnsi"/>
            </w:rPr>
          </w:rPrChange>
        </w:rPr>
        <w:t>pwm</w:t>
      </w:r>
      <w:proofErr w:type="spellEnd"/>
      <w:r w:rsidRPr="00FE5CC9">
        <w:rPr>
          <w:rFonts w:cstheme="minorHAnsi"/>
          <w:rPrChange w:id="6055" w:author="laca" w:date="2015-06-14T16:50:00Z">
            <w:rPr>
              <w:rFonts w:cstheme="minorHAnsi"/>
            </w:rPr>
          </w:rPrChange>
        </w:rPr>
        <w:t xml:space="preserve"> jel, amely egy NPN (Q2) tranzisztoron keresztül kapcsolja az BLI, AHI bemeneteket, a t</w:t>
      </w:r>
      <w:r w:rsidR="00CC1D46" w:rsidRPr="00FE5CC9">
        <w:rPr>
          <w:rFonts w:cstheme="minorHAnsi"/>
          <w:rPrChange w:id="6056" w:author="laca" w:date="2015-06-14T16:50:00Z">
            <w:rPr>
              <w:rFonts w:cstheme="minorHAnsi"/>
            </w:rPr>
          </w:rPrChange>
        </w:rPr>
        <w:t>ra</w:t>
      </w:r>
      <w:r w:rsidRPr="00FE5CC9">
        <w:rPr>
          <w:rFonts w:cstheme="minorHAnsi"/>
          <w:rPrChange w:id="6057" w:author="laca" w:date="2015-06-14T16:50:00Z">
            <w:rPr>
              <w:rFonts w:cstheme="minorHAnsi"/>
            </w:rPr>
          </w:rPrChange>
        </w:rPr>
        <w:t>n</w:t>
      </w:r>
      <w:r w:rsidR="00CC1D46" w:rsidRPr="00FE5CC9">
        <w:rPr>
          <w:rFonts w:cstheme="minorHAnsi"/>
          <w:rPrChange w:id="6058" w:author="laca" w:date="2015-06-14T16:50:00Z">
            <w:rPr>
              <w:rFonts w:cstheme="minorHAnsi"/>
            </w:rPr>
          </w:rPrChange>
        </w:rPr>
        <w:t>z</w:t>
      </w:r>
      <w:r w:rsidRPr="00FE5CC9">
        <w:rPr>
          <w:rFonts w:cstheme="minorHAnsi"/>
          <w:rPrChange w:id="6059" w:author="laca" w:date="2015-06-14T16:50:00Z">
            <w:rPr>
              <w:rFonts w:cstheme="minorHAnsi"/>
            </w:rPr>
          </w:rPrChange>
        </w:rPr>
        <w:t xml:space="preserve">isztor a jelet megtagadja, ezért majd a FPGA </w:t>
      </w:r>
      <w:proofErr w:type="spellStart"/>
      <w:r w:rsidRPr="00FE5CC9">
        <w:rPr>
          <w:rFonts w:cstheme="minorHAnsi"/>
          <w:rPrChange w:id="6060" w:author="laca" w:date="2015-06-14T16:50:00Z">
            <w:rPr>
              <w:rFonts w:cstheme="minorHAnsi"/>
            </w:rPr>
          </w:rPrChange>
        </w:rPr>
        <w:t>pwm</w:t>
      </w:r>
      <w:proofErr w:type="spellEnd"/>
      <w:r w:rsidRPr="00FE5CC9">
        <w:rPr>
          <w:rFonts w:cstheme="minorHAnsi"/>
          <w:rPrChange w:id="6061" w:author="laca" w:date="2015-06-14T16:50:00Z">
            <w:rPr>
              <w:rFonts w:cstheme="minorHAnsi"/>
            </w:rPr>
          </w:rPrChange>
        </w:rPr>
        <w:t xml:space="preserve"> moduljába illesztünk egy tagadó, kaput</w:t>
      </w:r>
      <w:r w:rsidR="00CC1D46" w:rsidRPr="00FE5CC9">
        <w:rPr>
          <w:rFonts w:cstheme="minorHAnsi"/>
          <w:rPrChange w:id="6062" w:author="laca" w:date="2015-06-14T16:50:00Z">
            <w:rPr>
              <w:rFonts w:cstheme="minorHAnsi"/>
            </w:rPr>
          </w:rPrChange>
        </w:rPr>
        <w:t>,</w:t>
      </w:r>
      <w:r w:rsidRPr="00FE5CC9">
        <w:rPr>
          <w:rFonts w:cstheme="minorHAnsi"/>
          <w:rPrChange w:id="6063" w:author="laca" w:date="2015-06-14T16:50:00Z">
            <w:rPr>
              <w:rFonts w:cstheme="minorHAnsi"/>
            </w:rPr>
          </w:rPrChange>
        </w:rPr>
        <w:t xml:space="preserve"> </w:t>
      </w:r>
      <w:commentRangeStart w:id="6064"/>
      <w:r w:rsidRPr="00FE5CC9">
        <w:rPr>
          <w:rPrChange w:id="6065" w:author="laca" w:date="2015-06-14T16:50:00Z">
            <w:rPr>
              <w:rFonts w:cstheme="minorHAnsi"/>
              <w:highlight w:val="yellow"/>
            </w:rPr>
          </w:rPrChange>
        </w:rPr>
        <w:t xml:space="preserve">hogy </w:t>
      </w:r>
      <w:ins w:id="6066" w:author="laca" w:date="2015-06-14T13:48:00Z">
        <w:r w:rsidR="00B74771" w:rsidRPr="00FE5CC9">
          <w:rPr>
            <w:rPrChange w:id="6067" w:author="laca" w:date="2015-06-14T16:50:00Z">
              <w:rPr>
                <w:rFonts w:cstheme="minorHAnsi"/>
                <w:highlight w:val="yellow"/>
              </w:rPr>
            </w:rPrChange>
          </w:rPr>
          <w:t>semlegesítse</w:t>
        </w:r>
      </w:ins>
      <w:del w:id="6068" w:author="laca" w:date="2015-06-14T13:48:00Z">
        <w:r w:rsidRPr="00FE5CC9" w:rsidDel="00B74771">
          <w:rPr>
            <w:rPrChange w:id="6069" w:author="laca" w:date="2015-06-14T16:50:00Z">
              <w:rPr>
                <w:rFonts w:cstheme="minorHAnsi"/>
                <w:highlight w:val="yellow"/>
              </w:rPr>
            </w:rPrChange>
          </w:rPr>
          <w:delText>o</w:delText>
        </w:r>
      </w:del>
      <w:del w:id="6070" w:author="laca" w:date="2015-06-14T13:47:00Z">
        <w:r w:rsidRPr="00FE5CC9" w:rsidDel="00B74771">
          <w:rPr>
            <w:rPrChange w:id="6071" w:author="laca" w:date="2015-06-14T16:50:00Z">
              <w:rPr>
                <w:rFonts w:cstheme="minorHAnsi"/>
                <w:highlight w:val="yellow"/>
              </w:rPr>
            </w:rPrChange>
          </w:rPr>
          <w:delText>ltsa</w:delText>
        </w:r>
      </w:del>
      <w:r w:rsidRPr="00FE5CC9">
        <w:rPr>
          <w:rPrChange w:id="6072" w:author="laca" w:date="2015-06-14T16:50:00Z">
            <w:rPr>
              <w:rFonts w:cstheme="minorHAnsi"/>
              <w:highlight w:val="yellow"/>
            </w:rPr>
          </w:rPrChange>
        </w:rPr>
        <w:t xml:space="preserve"> ki egymást a két kapu</w:t>
      </w:r>
      <w:commentRangeEnd w:id="6064"/>
      <w:r w:rsidR="00CC1D46" w:rsidRPr="00FE5CC9">
        <w:rPr>
          <w:rPrChange w:id="6073" w:author="laca" w:date="2015-06-14T16:50:00Z">
            <w:rPr>
              <w:rStyle w:val="CommentReference"/>
            </w:rPr>
          </w:rPrChange>
        </w:rPr>
        <w:commentReference w:id="6064"/>
      </w:r>
      <w:r w:rsidRPr="00FE5CC9">
        <w:rPr>
          <w:rFonts w:cstheme="minorHAnsi"/>
          <w:rPrChange w:id="6074" w:author="laca" w:date="2015-06-14T16:50:00Z">
            <w:rPr>
              <w:rFonts w:cstheme="minorHAnsi"/>
            </w:rPr>
          </w:rPrChange>
        </w:rPr>
        <w:t>. A</w:t>
      </w:r>
      <w:commentRangeStart w:id="6075"/>
      <w:r w:rsidRPr="00FE5CC9">
        <w:rPr>
          <w:rPrChange w:id="6076" w:author="laca" w:date="2015-06-14T16:50:00Z">
            <w:rPr>
              <w:rFonts w:cstheme="minorHAnsi"/>
              <w:highlight w:val="yellow"/>
            </w:rPr>
          </w:rPrChange>
        </w:rPr>
        <w:t xml:space="preserve"> </w:t>
      </w:r>
      <w:r w:rsidR="00B74771" w:rsidRPr="00FE5CC9">
        <w:rPr>
          <w:rPrChange w:id="6077" w:author="laca" w:date="2015-06-14T16:50:00Z">
            <w:rPr>
              <w:noProof/>
              <w:lang w:eastAsia="hu-HU"/>
            </w:rPr>
          </w:rPrChange>
        </w:rPr>
        <w:pict w14:anchorId="35C4C3F2">
          <v:group id="Group 67" o:spid="_x0000_s1145" style="position:absolute;left:0;text-align:left;margin-left:92.95pt;margin-top:92pt;width:409.55pt;height:83.25pt;z-index:251888640;mso-position-horizontal-relative:page;mso-position-vertical-relative:text" coordsize="52012,1057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">
            <v:shape id="Diagram 65" o:spid="_x0000_s1146" type="#_x0000_t75" style="position:absolute;left:8839;top:1402;width:35174;height:46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">
              <v:imagedata r:id="rId59" o:title=""/>
              <o:lock v:ext="edit" aspectratio="f"/>
            </v:shape>
            <v:shape id="Text Box 66" o:spid="_x0000_s1147" type="#_x0000_t202" style="position:absolute;top:7988;width:52012;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LVVMUA&#10;AADbAAAADwAAAGRycy9kb3ducmV2LnhtbESPQWsCMRSE70L/Q3iFXkSzrbKUrVFEFGov0q0Xb4/N&#10;c7Pt5mVJsrr9940g9DjMzDfMYjXYVlzIh8axgudpBoK4crrhWsHxazd5BREissbWMSn4pQCr5cNo&#10;gYV2V/6kSxlrkSAcClRgYuwKKUNlyGKYuo44eWfnLcYkfS21x2uC21a+ZFkuLTacFgx2tDFU/ZS9&#10;VXCYnw5m3J+3H+v5zO+P/Sb/rkulnh6H9RuISEP8D9/b71pBnsPtS/o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0tVUxQAAANsAAAAPAAAAAAAAAAAAAAAAAJgCAABkcnMv&#10;ZG93bnJldi54bWxQSwUGAAAAAAQABAD1AAAAigMAAAAA&#10;" stroked="f">
              <v:textbox style="mso-next-textbox:#Text Box 66;mso-fit-shape-to-text:t" inset="0,0,0,0">
                <w:txbxContent>
                  <w:p w14:paraId="0F825B94" w14:textId="77777777" w:rsidR="00FC3556" w:rsidRPr="00592F9A" w:rsidRDefault="00FC3556" w:rsidP="00BD1CD1">
                    <w:pPr>
                      <w:pStyle w:val="Caption"/>
                      <w:jc w:val="center"/>
                      <w:rPr>
                        <w:rFonts w:cstheme="minorHAnsi"/>
                        <w:noProof/>
                      </w:rPr>
                    </w:pPr>
                    <w:bookmarkStart w:id="6078" w:name="_Ref421815576"/>
                    <w:bookmarkStart w:id="6079" w:name="_Toc422064071"/>
                    <w:r>
                      <w:t xml:space="preserve">Kép. </w:t>
                    </w:r>
                    <w:ins w:id="6080" w:author="laca" w:date="2015-06-14T12:08:00Z">
                      <w:r>
                        <w:fldChar w:fldCharType="begin"/>
                      </w:r>
                      <w:r>
                        <w:instrText xml:space="preserve"> STYLEREF 1 \s </w:instrText>
                      </w:r>
                    </w:ins>
                    <w:r>
                      <w:fldChar w:fldCharType="separate"/>
                    </w:r>
                    <w:r>
                      <w:rPr>
                        <w:noProof/>
                      </w:rPr>
                      <w:t>3</w:t>
                    </w:r>
                    <w:ins w:id="6081" w:author="laca" w:date="2015-06-14T12:08:00Z">
                      <w:r>
                        <w:fldChar w:fldCharType="end"/>
                      </w:r>
                      <w:r>
                        <w:t>.</w:t>
                      </w:r>
                      <w:r>
                        <w:fldChar w:fldCharType="begin"/>
                      </w:r>
                      <w:r>
                        <w:instrText xml:space="preserve"> SEQ Kép. \* ARABIC \s 1 </w:instrText>
                      </w:r>
                    </w:ins>
                    <w:r>
                      <w:fldChar w:fldCharType="separate"/>
                    </w:r>
                    <w:ins w:id="6082" w:author="laca" w:date="2015-06-14T12:08:00Z">
                      <w:r>
                        <w:rPr>
                          <w:noProof/>
                        </w:rPr>
                        <w:t>42</w:t>
                      </w:r>
                      <w:r>
                        <w:fldChar w:fldCharType="end"/>
                      </w:r>
                    </w:ins>
                    <w:del w:id="6083"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41</w:delText>
                      </w:r>
                      <w:r w:rsidDel="002E2EC5">
                        <w:rPr>
                          <w:noProof/>
                        </w:rPr>
                        <w:fldChar w:fldCharType="end"/>
                      </w:r>
                    </w:del>
                    <w:bookmarkEnd w:id="6078"/>
                    <w:r>
                      <w:t xml:space="preserve"> H híd tranzisztorainak a Gate vezetékei</w:t>
                    </w:r>
                    <w:bookmarkEnd w:id="6079"/>
                  </w:p>
                </w:txbxContent>
              </v:textbox>
            </v:shape>
            <w10:wrap type="square" anchorx="page"/>
          </v:group>
        </w:pict>
      </w:r>
      <w:r w:rsidRPr="00FE5CC9">
        <w:rPr>
          <w:rPrChange w:id="6084" w:author="laca" w:date="2015-06-14T16:50:00Z">
            <w:rPr>
              <w:rFonts w:cstheme="minorHAnsi"/>
              <w:highlight w:val="yellow"/>
            </w:rPr>
          </w:rPrChange>
        </w:rPr>
        <w:t xml:space="preserve">PWM3 hasonlok épen az előzőhöz csak </w:t>
      </w:r>
      <w:proofErr w:type="gramStart"/>
      <w:r w:rsidRPr="00FE5CC9">
        <w:rPr>
          <w:rPrChange w:id="6085" w:author="laca" w:date="2015-06-14T16:50:00Z">
            <w:rPr>
              <w:rFonts w:cstheme="minorHAnsi"/>
              <w:highlight w:val="yellow"/>
            </w:rPr>
          </w:rPrChange>
        </w:rPr>
        <w:t>a</w:t>
      </w:r>
      <w:proofErr w:type="gramEnd"/>
      <w:r w:rsidRPr="00FE5CC9">
        <w:rPr>
          <w:rPrChange w:id="6086" w:author="laca" w:date="2015-06-14T16:50:00Z">
            <w:rPr>
              <w:rFonts w:cstheme="minorHAnsi"/>
              <w:highlight w:val="yellow"/>
            </w:rPr>
          </w:rPrChange>
        </w:rPr>
        <w:t xml:space="preserve"> ALI, és BHI bementeket vezérli a (Q1) tranzisztorokon keresztül.</w:t>
      </w:r>
      <w:commentRangeEnd w:id="6075"/>
      <w:r w:rsidR="00F75C4D" w:rsidRPr="00FE5CC9">
        <w:rPr>
          <w:rPrChange w:id="6087" w:author="laca" w:date="2015-06-14T16:50:00Z">
            <w:rPr>
              <w:rStyle w:val="CommentReference"/>
            </w:rPr>
          </w:rPrChange>
        </w:rPr>
        <w:commentReference w:id="6075"/>
      </w:r>
    </w:p>
    <w:p w14:paraId="2AA6E10D" w14:textId="16E4168F" w:rsidR="00BD1CD1" w:rsidRPr="00FE5CC9" w:rsidRDefault="00BD1CD1" w:rsidP="0071433B">
      <w:pPr>
        <w:spacing w:after="0" w:line="360" w:lineRule="auto"/>
        <w:jc w:val="both"/>
        <w:rPr>
          <w:rFonts w:cstheme="minorHAnsi"/>
          <w:rPrChange w:id="6088" w:author="laca" w:date="2015-06-14T16:50:00Z">
            <w:rPr>
              <w:rFonts w:cstheme="minorHAnsi"/>
            </w:rPr>
          </w:rPrChange>
        </w:rPr>
      </w:pPr>
      <w:r w:rsidRPr="00FE5CC9">
        <w:rPr>
          <w:rFonts w:cstheme="minorHAnsi"/>
          <w:rPrChange w:id="6089" w:author="laca" w:date="2015-06-14T16:50:00Z">
            <w:rPr>
              <w:rFonts w:cstheme="minorHAnsi"/>
            </w:rPr>
          </w:rPrChange>
        </w:rPr>
        <w:tab/>
        <w:t xml:space="preserve">A </w:t>
      </w:r>
      <w:r w:rsidR="00ED22AB" w:rsidRPr="00FE5CC9">
        <w:rPr>
          <w:rFonts w:cstheme="minorHAnsi"/>
          <w:rPrChange w:id="6090" w:author="laca" w:date="2015-06-14T16:50:00Z">
            <w:rPr>
              <w:rFonts w:cstheme="minorHAnsi"/>
            </w:rPr>
          </w:rPrChange>
        </w:rPr>
        <w:fldChar w:fldCharType="begin"/>
      </w:r>
      <w:r w:rsidR="00ED22AB" w:rsidRPr="00FE5CC9">
        <w:rPr>
          <w:rFonts w:cstheme="minorHAnsi"/>
          <w:rPrChange w:id="6091" w:author="laca" w:date="2015-06-14T16:50:00Z">
            <w:rPr>
              <w:rFonts w:cstheme="minorHAnsi"/>
            </w:rPr>
          </w:rPrChange>
        </w:rPr>
        <w:instrText xml:space="preserve"> REF _Ref421805220 \h </w:instrText>
      </w:r>
      <w:r w:rsidR="00ED22AB" w:rsidRPr="00FE5CC9">
        <w:rPr>
          <w:rFonts w:cstheme="minorHAnsi"/>
          <w:rPrChange w:id="6092" w:author="laca" w:date="2015-06-14T16:50:00Z">
            <w:rPr>
              <w:rFonts w:cstheme="minorHAnsi"/>
            </w:rPr>
          </w:rPrChange>
        </w:rPr>
      </w:r>
      <w:r w:rsidR="0071433B" w:rsidRPr="00FE5CC9">
        <w:rPr>
          <w:rFonts w:cstheme="minorHAnsi"/>
          <w:rPrChange w:id="6093" w:author="laca" w:date="2015-06-14T16:50:00Z">
            <w:rPr>
              <w:rFonts w:cstheme="minorHAnsi"/>
            </w:rPr>
          </w:rPrChange>
        </w:rPr>
        <w:instrText xml:space="preserve"> \* MERGEFORMAT </w:instrText>
      </w:r>
      <w:r w:rsidR="00ED22AB" w:rsidRPr="00FE5CC9">
        <w:rPr>
          <w:rFonts w:cstheme="minorHAnsi"/>
          <w:rPrChange w:id="6094" w:author="laca" w:date="2015-06-14T16:50:00Z">
            <w:rPr>
              <w:rFonts w:cstheme="minorHAnsi"/>
            </w:rPr>
          </w:rPrChange>
        </w:rPr>
        <w:fldChar w:fldCharType="separate"/>
      </w:r>
      <w:r w:rsidR="00096DBB" w:rsidRPr="00FE5CC9">
        <w:rPr>
          <w:rPrChange w:id="6095" w:author="laca" w:date="2015-06-14T16:50:00Z">
            <w:rPr/>
          </w:rPrChange>
        </w:rPr>
        <w:t xml:space="preserve">Kép. </w:t>
      </w:r>
      <w:r w:rsidR="00096DBB" w:rsidRPr="00FE5CC9">
        <w:rPr>
          <w:noProof/>
          <w:rPrChange w:id="6096" w:author="laca" w:date="2015-06-14T16:50:00Z">
            <w:rPr>
              <w:noProof/>
            </w:rPr>
          </w:rPrChange>
        </w:rPr>
        <w:t>3</w:t>
      </w:r>
      <w:r w:rsidR="00096DBB" w:rsidRPr="00FE5CC9">
        <w:rPr>
          <w:rPrChange w:id="6097" w:author="laca" w:date="2015-06-14T16:50:00Z">
            <w:rPr/>
          </w:rPrChange>
        </w:rPr>
        <w:t>.</w:t>
      </w:r>
      <w:r w:rsidR="00096DBB" w:rsidRPr="00FE5CC9">
        <w:rPr>
          <w:noProof/>
          <w:rPrChange w:id="6098" w:author="laca" w:date="2015-06-14T16:50:00Z">
            <w:rPr>
              <w:noProof/>
            </w:rPr>
          </w:rPrChange>
        </w:rPr>
        <w:t>44</w:t>
      </w:r>
      <w:r w:rsidR="00ED22AB" w:rsidRPr="00FE5CC9">
        <w:rPr>
          <w:rFonts w:cstheme="minorHAnsi"/>
          <w:rPrChange w:id="6099" w:author="laca" w:date="2015-06-14T16:50:00Z">
            <w:rPr>
              <w:rFonts w:cstheme="minorHAnsi"/>
            </w:rPr>
          </w:rPrChange>
        </w:rPr>
        <w:fldChar w:fldCharType="end"/>
      </w:r>
      <w:r w:rsidRPr="00FE5CC9">
        <w:rPr>
          <w:rFonts w:cstheme="minorHAnsi"/>
          <w:rPrChange w:id="6100" w:author="laca" w:date="2015-06-14T16:50:00Z">
            <w:rPr>
              <w:rFonts w:cstheme="minorHAnsi"/>
            </w:rPr>
          </w:rPrChange>
        </w:rPr>
        <w:t>látható 4H-híd B és A dobozok tartalmaznak négy H hidat, a hidak k</w:t>
      </w:r>
      <w:r w:rsidR="00F75C4D" w:rsidRPr="00FE5CC9">
        <w:rPr>
          <w:rFonts w:cstheme="minorHAnsi"/>
          <w:rPrChange w:id="6101" w:author="laca" w:date="2015-06-14T16:50:00Z">
            <w:rPr>
              <w:rFonts w:cstheme="minorHAnsi"/>
            </w:rPr>
          </w:rPrChange>
        </w:rPr>
        <w:t>et</w:t>
      </w:r>
      <w:r w:rsidRPr="00FE5CC9">
        <w:rPr>
          <w:rFonts w:cstheme="minorHAnsi"/>
          <w:rPrChange w:id="6102" w:author="laca" w:date="2015-06-14T16:50:00Z">
            <w:rPr>
              <w:rFonts w:cstheme="minorHAnsi"/>
            </w:rPr>
          </w:rPrChange>
        </w:rPr>
        <w:t xml:space="preserve">tesével rögzítve vannak egy rézlemezre, amelyeken keresztül </w:t>
      </w:r>
      <w:proofErr w:type="gramStart"/>
      <w:r w:rsidRPr="00FE5CC9">
        <w:rPr>
          <w:rFonts w:cstheme="minorHAnsi"/>
          <w:rPrChange w:id="6103" w:author="laca" w:date="2015-06-14T16:50:00Z">
            <w:rPr>
              <w:rFonts w:cstheme="minorHAnsi"/>
            </w:rPr>
          </w:rPrChange>
        </w:rPr>
        <w:t xml:space="preserve">tudunk  </w:t>
      </w:r>
      <w:r w:rsidR="00E74A8B" w:rsidRPr="00FE5CC9">
        <w:rPr>
          <w:rFonts w:cstheme="minorHAnsi"/>
          <w:rPrChange w:id="6104" w:author="laca" w:date="2015-06-14T16:50:00Z">
            <w:rPr>
              <w:rFonts w:cstheme="minorHAnsi"/>
            </w:rPr>
          </w:rPrChange>
        </w:rPr>
        <w:t>vizet</w:t>
      </w:r>
      <w:proofErr w:type="gramEnd"/>
      <w:r w:rsidR="00E74A8B" w:rsidRPr="00FE5CC9">
        <w:rPr>
          <w:rFonts w:cstheme="minorHAnsi"/>
          <w:rPrChange w:id="6105" w:author="laca" w:date="2015-06-14T16:50:00Z">
            <w:rPr>
              <w:rFonts w:cstheme="minorHAnsi"/>
            </w:rPr>
          </w:rPrChange>
        </w:rPr>
        <w:t xml:space="preserve"> keringetni egy </w:t>
      </w:r>
      <w:r w:rsidRPr="00FE5CC9">
        <w:rPr>
          <w:rFonts w:cstheme="minorHAnsi"/>
          <w:rPrChange w:id="6106" w:author="laca" w:date="2015-06-14T16:50:00Z">
            <w:rPr>
              <w:rFonts w:cstheme="minorHAnsi"/>
            </w:rPr>
          </w:rPrChange>
        </w:rPr>
        <w:t>réz csővezeték segítségével így hűtve a tranzisztorokat. A tranzisztorok galvanikusan levannak választva a lemeztől egy elek</w:t>
      </w:r>
      <w:r w:rsidR="00ED22AB" w:rsidRPr="00FE5CC9">
        <w:rPr>
          <w:rFonts w:cstheme="minorHAnsi"/>
          <w:rPrChange w:id="6107" w:author="laca" w:date="2015-06-14T16:50:00Z">
            <w:rPr>
              <w:rFonts w:cstheme="minorHAnsi"/>
            </w:rPr>
          </w:rPrChange>
        </w:rPr>
        <w:t xml:space="preserve">tromos szigetelő segítségedével, de ugyanakkor a szigetelő jó hővezető is. Egy hídban megtalálható tranzisztorok vezérléséhez szükséges vezetékek a </w:t>
      </w:r>
      <w:r w:rsidR="00ED22AB" w:rsidRPr="00FE5CC9">
        <w:rPr>
          <w:rFonts w:cstheme="minorHAnsi"/>
          <w:rPrChange w:id="6108" w:author="laca" w:date="2015-06-14T16:50:00Z">
            <w:rPr>
              <w:rFonts w:cstheme="minorHAnsi"/>
            </w:rPr>
          </w:rPrChange>
        </w:rPr>
        <w:fldChar w:fldCharType="begin"/>
      </w:r>
      <w:r w:rsidR="00ED22AB" w:rsidRPr="00FE5CC9">
        <w:rPr>
          <w:rFonts w:cstheme="minorHAnsi"/>
          <w:rPrChange w:id="6109" w:author="laca" w:date="2015-06-14T16:50:00Z">
            <w:rPr>
              <w:rFonts w:cstheme="minorHAnsi"/>
            </w:rPr>
          </w:rPrChange>
        </w:rPr>
        <w:instrText xml:space="preserve"> REF _Ref421815576 \h </w:instrText>
      </w:r>
      <w:r w:rsidR="00ED22AB" w:rsidRPr="00FE5CC9">
        <w:rPr>
          <w:rFonts w:cstheme="minorHAnsi"/>
          <w:rPrChange w:id="6110" w:author="laca" w:date="2015-06-14T16:50:00Z">
            <w:rPr>
              <w:rFonts w:cstheme="minorHAnsi"/>
            </w:rPr>
          </w:rPrChange>
        </w:rPr>
      </w:r>
      <w:r w:rsidR="0071433B" w:rsidRPr="00FE5CC9">
        <w:rPr>
          <w:rFonts w:cstheme="minorHAnsi"/>
          <w:rPrChange w:id="6111" w:author="laca" w:date="2015-06-14T16:50:00Z">
            <w:rPr>
              <w:rFonts w:cstheme="minorHAnsi"/>
            </w:rPr>
          </w:rPrChange>
        </w:rPr>
        <w:instrText xml:space="preserve"> \* MERGEFORMAT </w:instrText>
      </w:r>
      <w:r w:rsidR="00ED22AB" w:rsidRPr="00FE5CC9">
        <w:rPr>
          <w:rFonts w:cstheme="minorHAnsi"/>
          <w:rPrChange w:id="6112" w:author="laca" w:date="2015-06-14T16:50:00Z">
            <w:rPr>
              <w:rFonts w:cstheme="minorHAnsi"/>
            </w:rPr>
          </w:rPrChange>
        </w:rPr>
        <w:fldChar w:fldCharType="separate"/>
      </w:r>
      <w:r w:rsidR="00096DBB" w:rsidRPr="00FE5CC9">
        <w:rPr>
          <w:rPrChange w:id="6113" w:author="laca" w:date="2015-06-14T16:50:00Z">
            <w:rPr/>
          </w:rPrChange>
        </w:rPr>
        <w:t xml:space="preserve">Kép. </w:t>
      </w:r>
      <w:r w:rsidR="00096DBB" w:rsidRPr="00FE5CC9">
        <w:rPr>
          <w:noProof/>
          <w:rPrChange w:id="6114" w:author="laca" w:date="2015-06-14T16:50:00Z">
            <w:rPr>
              <w:noProof/>
            </w:rPr>
          </w:rPrChange>
        </w:rPr>
        <w:t>3</w:t>
      </w:r>
      <w:r w:rsidR="00096DBB" w:rsidRPr="00FE5CC9">
        <w:rPr>
          <w:rPrChange w:id="6115" w:author="laca" w:date="2015-06-14T16:50:00Z">
            <w:rPr/>
          </w:rPrChange>
        </w:rPr>
        <w:t>.</w:t>
      </w:r>
      <w:r w:rsidR="00096DBB" w:rsidRPr="00FE5CC9">
        <w:rPr>
          <w:noProof/>
          <w:rPrChange w:id="6116" w:author="laca" w:date="2015-06-14T16:50:00Z">
            <w:rPr>
              <w:noProof/>
            </w:rPr>
          </w:rPrChange>
        </w:rPr>
        <w:t>41</w:t>
      </w:r>
      <w:r w:rsidR="00ED22AB" w:rsidRPr="00FE5CC9">
        <w:rPr>
          <w:rFonts w:cstheme="minorHAnsi"/>
          <w:rPrChange w:id="6117" w:author="laca" w:date="2015-06-14T16:50:00Z">
            <w:rPr>
              <w:rFonts w:cstheme="minorHAnsi"/>
            </w:rPr>
          </w:rPrChange>
        </w:rPr>
        <w:fldChar w:fldCharType="end"/>
      </w:r>
      <w:r w:rsidR="00E74A8B" w:rsidRPr="00FE5CC9">
        <w:rPr>
          <w:rFonts w:cstheme="minorHAnsi"/>
          <w:rPrChange w:id="6118" w:author="laca" w:date="2015-06-14T16:50:00Z">
            <w:rPr>
              <w:rFonts w:cstheme="minorHAnsi"/>
            </w:rPr>
          </w:rPrChange>
        </w:rPr>
        <w:t xml:space="preserve"> láthatok.</w:t>
      </w:r>
    </w:p>
    <w:p w14:paraId="1886E63B" w14:textId="77777777" w:rsidR="00A05E75" w:rsidRPr="00FE5CC9" w:rsidRDefault="00A05E75" w:rsidP="00A05E75">
      <w:pPr>
        <w:spacing w:after="0" w:line="360" w:lineRule="auto"/>
        <w:jc w:val="both"/>
        <w:rPr>
          <w:ins w:id="6119" w:author="laca" w:date="2015-06-14T14:20:00Z"/>
          <w:rFonts w:cstheme="minorHAnsi"/>
          <w:rPrChange w:id="6120" w:author="laca" w:date="2015-06-14T16:50:00Z">
            <w:rPr>
              <w:ins w:id="6121" w:author="laca" w:date="2015-06-14T14:20:00Z"/>
              <w:rFonts w:cstheme="minorHAnsi"/>
            </w:rPr>
          </w:rPrChange>
        </w:rPr>
        <w:pPrChange w:id="6122" w:author="laca" w:date="2015-06-14T14:20:00Z">
          <w:pPr>
            <w:keepNext/>
            <w:spacing w:after="0" w:line="360" w:lineRule="auto"/>
            <w:jc w:val="both"/>
          </w:pPr>
        </w:pPrChange>
      </w:pPr>
      <w:r w:rsidRPr="00FE5CC9">
        <w:rPr>
          <w:rFonts w:cstheme="minorHAnsi"/>
          <w:noProof/>
          <w:lang w:eastAsia="hu-HU"/>
          <w:rPrChange w:id="6123" w:author="laca" w:date="2015-06-14T16:50:00Z">
            <w:rPr>
              <w:rFonts w:cstheme="minorHAnsi"/>
              <w:noProof/>
              <w:lang w:eastAsia="hu-HU"/>
            </w:rPr>
          </w:rPrChange>
        </w:rPr>
        <w:lastRenderedPageBreak/>
        <w:pict w14:anchorId="3BDAE348">
          <v:group id="Group 72" o:spid="_x0000_s1154" style="position:absolute;left:0;text-align:left;margin-left:.3pt;margin-top:345.65pt;width:221.4pt;height:146.9pt;z-index:251889664;mso-position-horizontal-relative:margin"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">
            <v:shape id="Picture 70" o:spid="_x0000_s1155" type="#_x0000_t75" style="position:absolute;left:857;top:6038;width:35147;height:172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ayy3AAAAA2wAAAA8AAABkcnMvZG93bnJldi54bWxETz1vwjAQ3SvxH6xDYqkaByoVGmIQBKqy&#10;Euh+jY8kIj6H2IT039dDpY5P7ztdD6YRPXWutqxgGsUgiAuray4VnE8fLwsQziNrbCyTgh9ysF6N&#10;nlJMtH3wkfrclyKEsEtQQeV9m0jpiooMusi2xIG72M6gD7Arpe7wEcJNI2dx/CYN1hwaKmwpq6i4&#10;5nejIPvaPl/xbHf5/nvKzg+f5fvtVanJeNgsQXga/L/4z33QCuZhffgSfoBc/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rLLcAAAADbAAAADwAAAAAAAAAAAAAAAACfAgAA&#10;ZHJzL2Rvd25yZXYueG1sUEsFBgAAAAAEAAQA9wAAAIwDAAAAAA==&#10;">
              <v:imagedata r:id="rId60" o:title=""/>
              <v:path arrowok="t"/>
            </v:shape>
            <v:shape id="Text Box 71" o:spid="_x0000_s1156" type="#_x0000_t202" style="position:absolute;top:23831;width:36004;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style="mso-next-textbox:#Text Box 71" inset="0,0,0,0">
                <w:txbxContent>
                  <w:p w14:paraId="722C3DA7" w14:textId="77777777" w:rsidR="00FC3556" w:rsidRPr="00E336AA" w:rsidRDefault="00FC3556" w:rsidP="00E077BC">
                    <w:pPr>
                      <w:pStyle w:val="Caption"/>
                      <w:jc w:val="center"/>
                      <w:rPr>
                        <w:rFonts w:cstheme="minorHAnsi"/>
                        <w:noProof/>
                      </w:rPr>
                    </w:pPr>
                    <w:bookmarkStart w:id="6124" w:name="_Ref421817189"/>
                    <w:bookmarkStart w:id="6125" w:name="_Toc422064072"/>
                    <w:r>
                      <w:t xml:space="preserve">Kép. </w:t>
                    </w:r>
                    <w:ins w:id="6126" w:author="laca" w:date="2015-06-14T12:08:00Z">
                      <w:r>
                        <w:fldChar w:fldCharType="begin"/>
                      </w:r>
                      <w:r>
                        <w:instrText xml:space="preserve"> STYLEREF 1 \s </w:instrText>
                      </w:r>
                    </w:ins>
                    <w:r>
                      <w:fldChar w:fldCharType="separate"/>
                    </w:r>
                    <w:r>
                      <w:rPr>
                        <w:noProof/>
                      </w:rPr>
                      <w:t>3</w:t>
                    </w:r>
                    <w:ins w:id="6127" w:author="laca" w:date="2015-06-14T12:08:00Z">
                      <w:r>
                        <w:fldChar w:fldCharType="end"/>
                      </w:r>
                      <w:r>
                        <w:t>.</w:t>
                      </w:r>
                      <w:r>
                        <w:fldChar w:fldCharType="begin"/>
                      </w:r>
                      <w:r>
                        <w:instrText xml:space="preserve"> SEQ Kép. \* ARABIC \s 1 </w:instrText>
                      </w:r>
                    </w:ins>
                    <w:r>
                      <w:fldChar w:fldCharType="separate"/>
                    </w:r>
                    <w:ins w:id="6128" w:author="laca" w:date="2015-06-14T12:08:00Z">
                      <w:r>
                        <w:rPr>
                          <w:noProof/>
                        </w:rPr>
                        <w:t>44</w:t>
                      </w:r>
                      <w:r>
                        <w:fldChar w:fldCharType="end"/>
                      </w:r>
                    </w:ins>
                    <w:del w:id="6129"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43</w:delText>
                      </w:r>
                      <w:r w:rsidDel="002E2EC5">
                        <w:rPr>
                          <w:noProof/>
                        </w:rPr>
                        <w:fldChar w:fldCharType="end"/>
                      </w:r>
                    </w:del>
                    <w:bookmarkEnd w:id="6124"/>
                    <w:r>
                      <w:t>FPGA kimentének a védelme</w:t>
                    </w:r>
                    <w:bookmarkEnd w:id="6125"/>
                  </w:p>
                </w:txbxContent>
              </v:textbox>
            </v:shape>
            <w10:wrap type="square" anchorx="margin"/>
          </v:group>
        </w:pict>
      </w:r>
      <w:r w:rsidR="00F61364" w:rsidRPr="00FE5CC9">
        <w:rPr>
          <w:noProof/>
          <w:lang w:eastAsia="hu-HU"/>
          <w:rPrChange w:id="6130" w:author="laca" w:date="2015-06-14T16:50:00Z">
            <w:rPr>
              <w:noProof/>
              <w:lang w:eastAsia="hu-HU"/>
            </w:rPr>
          </w:rPrChange>
        </w:rPr>
        <w:pict w14:anchorId="589DE158">
          <v:group id="Group 58" o:spid="_x0000_s1148" style="position:absolute;left:0;text-align:left;margin-left:177.5pt;margin-top:41pt;width:253.4pt;height:275.2pt;z-index:251879424;mso-position-horizontal-relative:page" coordsize="32181,34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">
            <v:group id="Group 30" o:spid="_x0000_s1149"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icture 18" o:spid="_x0000_s1150" type="#_x0000_t75" style="position:absolute;top:4750;width:32181;height:257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2x7EAAAA2wAAAA8AAABkcnMvZG93bnJldi54bWxEj91qwkAQhe8LvsMyQu/qpgr9SV1FRYtQ&#10;EbR9gGF3moRmZ0N2TdK3dy4E72Y4Z875Zr4cfK06amMV2MDzJANFbIOruDDw8717egMVE7LDOjAZ&#10;+KcIy8XoYY65Cz2fqDunQkkIxxwNlCk1udbRluQxTkJDLNpvaD0mWdtCuxZ7Cfe1nmbZi/ZYsTSU&#10;2NCmJPt3vngDW23dpf+0r+/r7ezrcAyn9a4bjHkcD6sPUImGdDffrvdO8AVWfpEB9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e2x7EAAAA2wAAAA8AAAAAAAAAAAAAAAAA&#10;nwIAAGRycy9kb3ducmV2LnhtbFBLBQYAAAAABAAEAPcAAACQAwAAAAA=&#10;">
                <v:imagedata r:id="rId6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51" type="#_x0000_t61" style="position:absolute;left:2731;top:534;width:12586;height:368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bUOcQA&#10;AADbAAAADwAAAGRycy9kb3ducmV2LnhtbESPQWvCQBSE7wX/w/IEb3WTHKSkriKiIAiB2iL29sw+&#10;k2D2bdhdTfTXdwuFHoeZ+YaZLwfTijs531hWkE4TEMSl1Q1XCr4+t69vIHxA1thaJgUP8rBcjF7m&#10;mGvb8wfdD6ESEcI+RwV1CF0upS9rMuintiOO3sU6gyFKV0ntsI9w08osSWbSYMNxocaO1jWV18PN&#10;KED5PJ+8m92q4/q4eXwXe/cszkpNxsPqHUSgIfyH/9o7rSBL4fdL/AF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G1DnEAAAA2wAAAA8AAAAAAAAAAAAAAAAAmAIAAGRycy9k&#10;b3ducmV2LnhtbFBLBQYAAAAABAAEAPUAAACJAwAAAAA=&#10;" adj="8270,35724" fillcolor="#5b9bd5 [3204]" strokecolor="#1f4d78 [1604]" strokeweight="1pt">
                <v:textbox style="mso-next-textbox:#Rectangular Callout 21">
                  <w:txbxContent>
                    <w:p w14:paraId="6AB91196" w14:textId="77777777" w:rsidR="00FC3556" w:rsidRDefault="00FC3556" w:rsidP="003F1754">
                      <w:pPr>
                        <w:jc w:val="center"/>
                      </w:pPr>
                      <w:r>
                        <w:t>Műanyag szigetelő</w:t>
                      </w:r>
                    </w:p>
                  </w:txbxContent>
                </v:textbox>
              </v:shape>
              <v:shape id="Rectangular Callout 28" o:spid="_x0000_s1152" type="#_x0000_t61" style="position:absolute;left:17159;width:12586;height:45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pMAA&#10;AADbAAAADwAAAGRycy9kb3ducmV2LnhtbERPzYrCMBC+C75DGMGLaGoXpNSmIsKiF1lXfYChGdtq&#10;M+k2Uevbm4Owx4/vP1v1phEP6lxtWcF8FoEgLqyuuVRwPn1PExDOI2tsLJOCFzlY5cNBhqm2T/6l&#10;x9GXIoSwS1FB5X2bSumKigy6mW2JA3exnUEfYFdK3eEzhJtGxlG0kAZrDg0VtrSpqLgd70YB/i3q&#10;pJgcopu+zn++ksv2tY9ZqfGoXy9BeOr9v/jj3mkFcRgbvoQf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Z/pMAAAADbAAAADwAAAAAAAAAAAAAAAACYAgAAZHJzL2Rvd25y&#10;ZXYueG1sUEsFBgAAAAAEAAQA9QAAAIUDAAAAAA==&#10;" adj="10614,38019" fillcolor="#5b9bd5 [3204]" strokecolor="#1f4d78 [1604]" strokeweight="1pt">
                <v:textbox style="mso-next-textbox:#Rectangular Callout 28">
                  <w:txbxContent>
                    <w:p w14:paraId="537E71D0" w14:textId="77777777" w:rsidR="00FC3556" w:rsidRDefault="00FC3556" w:rsidP="003F1754">
                      <w:pPr>
                        <w:jc w:val="center"/>
                      </w:pPr>
                      <w:r>
                        <w:t xml:space="preserve">Alumínium fólia árnyékolás </w:t>
                      </w:r>
                    </w:p>
                  </w:txbxContent>
                </v:textbox>
              </v:shape>
            </v:group>
            <v:shape id="Text Box 56" o:spid="_x0000_s1153" type="#_x0000_t202" style="position:absolute;top:31051;width:32181;height:3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next-textbox:#Text Box 56;mso-fit-shape-to-text:t" inset="0,0,0,0">
                <w:txbxContent>
                  <w:p w14:paraId="3D0F829C" w14:textId="77777777" w:rsidR="00FC3556" w:rsidRDefault="00FC3556" w:rsidP="00E077BC">
                    <w:pPr>
                      <w:pStyle w:val="Caption"/>
                      <w:jc w:val="center"/>
                      <w:rPr>
                        <w:noProof/>
                      </w:rPr>
                    </w:pPr>
                    <w:bookmarkStart w:id="6131" w:name="_Ref421815658"/>
                    <w:bookmarkStart w:id="6132" w:name="_Toc422064073"/>
                    <w:r>
                      <w:t xml:space="preserve">Kép. </w:t>
                    </w:r>
                    <w:ins w:id="6133" w:author="laca" w:date="2015-06-14T12:08:00Z">
                      <w:r>
                        <w:fldChar w:fldCharType="begin"/>
                      </w:r>
                      <w:r>
                        <w:instrText xml:space="preserve"> STYLEREF 1 \s </w:instrText>
                      </w:r>
                    </w:ins>
                    <w:r>
                      <w:fldChar w:fldCharType="separate"/>
                    </w:r>
                    <w:r>
                      <w:rPr>
                        <w:noProof/>
                      </w:rPr>
                      <w:t>3</w:t>
                    </w:r>
                    <w:ins w:id="6134" w:author="laca" w:date="2015-06-14T12:08:00Z">
                      <w:r>
                        <w:fldChar w:fldCharType="end"/>
                      </w:r>
                      <w:r>
                        <w:t>.</w:t>
                      </w:r>
                      <w:r>
                        <w:fldChar w:fldCharType="begin"/>
                      </w:r>
                      <w:r>
                        <w:instrText xml:space="preserve"> SEQ Kép. \* ARABIC \s 1 </w:instrText>
                      </w:r>
                    </w:ins>
                    <w:r>
                      <w:fldChar w:fldCharType="separate"/>
                    </w:r>
                    <w:ins w:id="6135" w:author="laca" w:date="2015-06-14T12:08:00Z">
                      <w:r>
                        <w:rPr>
                          <w:noProof/>
                        </w:rPr>
                        <w:t>43</w:t>
                      </w:r>
                      <w:r>
                        <w:fldChar w:fldCharType="end"/>
                      </w:r>
                    </w:ins>
                    <w:del w:id="6136"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42</w:delText>
                      </w:r>
                      <w:r w:rsidDel="002E2EC5">
                        <w:rPr>
                          <w:noProof/>
                        </w:rPr>
                        <w:fldChar w:fldCharType="end"/>
                      </w:r>
                    </w:del>
                    <w:bookmarkEnd w:id="6131"/>
                    <w:r>
                      <w:t xml:space="preserve"> A négy </w:t>
                    </w:r>
                    <w:r>
                      <w:fldChar w:fldCharType="begin"/>
                    </w:r>
                    <w:r>
                      <w:instrText xml:space="preserve"> REF _Ref421815576 \h </w:instrText>
                    </w:r>
                    <w:r>
                      <w:fldChar w:fldCharType="separate"/>
                    </w:r>
                    <w:r>
                      <w:t xml:space="preserve">Kép. </w:t>
                    </w:r>
                    <w:r>
                      <w:rPr>
                        <w:noProof/>
                      </w:rPr>
                      <w:t>3</w:t>
                    </w:r>
                    <w:r>
                      <w:t>.</w:t>
                    </w:r>
                    <w:r>
                      <w:rPr>
                        <w:noProof/>
                      </w:rPr>
                      <w:t>41</w:t>
                    </w:r>
                    <w:r>
                      <w:fldChar w:fldCharType="end"/>
                    </w:r>
                    <w:r>
                      <w:t xml:space="preserve"> látható szalagvezeték jelenik meg a Buszvezetékben.</w:t>
                    </w:r>
                    <w:bookmarkEnd w:id="6132"/>
                  </w:p>
                </w:txbxContent>
              </v:textbox>
            </v:shape>
            <w10:wrap type="topAndBottom" anchorx="page"/>
          </v:group>
        </w:pict>
      </w:r>
      <w:r w:rsidR="00E74A8B" w:rsidRPr="00FE5CC9">
        <w:rPr>
          <w:rFonts w:cstheme="minorHAnsi"/>
          <w:rPrChange w:id="6137" w:author="laca" w:date="2015-06-14T16:50:00Z">
            <w:rPr>
              <w:rFonts w:cstheme="minorHAnsi"/>
            </w:rPr>
          </w:rPrChange>
        </w:rPr>
        <w:tab/>
        <w:t xml:space="preserve">A négy híd vezérlésére </w:t>
      </w:r>
      <w:proofErr w:type="spellStart"/>
      <w:r w:rsidR="00E74A8B" w:rsidRPr="00FE5CC9">
        <w:rPr>
          <w:rFonts w:cstheme="minorHAnsi"/>
          <w:rPrChange w:id="6138" w:author="laca" w:date="2015-06-14T16:50:00Z">
            <w:rPr>
              <w:rFonts w:cstheme="minorHAnsi"/>
            </w:rPr>
          </w:rPrChange>
        </w:rPr>
        <w:t>négy</w:t>
      </w:r>
      <w:r w:rsidR="00ED22AB" w:rsidRPr="00FE5CC9">
        <w:rPr>
          <w:rFonts w:cstheme="minorHAnsi"/>
          <w:rPrChange w:id="6139" w:author="laca" w:date="2015-06-14T16:50:00Z">
            <w:rPr>
              <w:rFonts w:cstheme="minorHAnsi"/>
            </w:rPr>
          </w:rPrChange>
        </w:rPr>
        <w:fldChar w:fldCharType="begin"/>
      </w:r>
      <w:r w:rsidR="00ED22AB" w:rsidRPr="00FE5CC9">
        <w:rPr>
          <w:rFonts w:cstheme="minorHAnsi"/>
          <w:rPrChange w:id="6140" w:author="laca" w:date="2015-06-14T16:50:00Z">
            <w:rPr>
              <w:rFonts w:cstheme="minorHAnsi"/>
            </w:rPr>
          </w:rPrChange>
        </w:rPr>
        <w:instrText xml:space="preserve"> REF _Ref421815576 \h </w:instrText>
      </w:r>
      <w:r w:rsidR="00ED22AB" w:rsidRPr="00FE5CC9">
        <w:rPr>
          <w:rFonts w:cstheme="minorHAnsi"/>
          <w:rPrChange w:id="6141" w:author="laca" w:date="2015-06-14T16:50:00Z">
            <w:rPr>
              <w:rFonts w:cstheme="minorHAnsi"/>
            </w:rPr>
          </w:rPrChange>
        </w:rPr>
      </w:r>
      <w:r w:rsidR="0071433B" w:rsidRPr="00FE5CC9">
        <w:rPr>
          <w:rFonts w:cstheme="minorHAnsi"/>
          <w:rPrChange w:id="6142" w:author="laca" w:date="2015-06-14T16:50:00Z">
            <w:rPr>
              <w:rFonts w:cstheme="minorHAnsi"/>
            </w:rPr>
          </w:rPrChange>
        </w:rPr>
        <w:instrText xml:space="preserve"> \* MERGEFORMAT </w:instrText>
      </w:r>
      <w:r w:rsidR="00ED22AB" w:rsidRPr="00FE5CC9">
        <w:rPr>
          <w:rFonts w:cstheme="minorHAnsi"/>
          <w:rPrChange w:id="6143" w:author="laca" w:date="2015-06-14T16:50:00Z">
            <w:rPr>
              <w:rFonts w:cstheme="minorHAnsi"/>
            </w:rPr>
          </w:rPrChange>
        </w:rPr>
        <w:fldChar w:fldCharType="separate"/>
      </w:r>
      <w:r w:rsidR="00096DBB" w:rsidRPr="00FE5CC9">
        <w:rPr>
          <w:rPrChange w:id="6144" w:author="laca" w:date="2015-06-14T16:50:00Z">
            <w:rPr/>
          </w:rPrChange>
        </w:rPr>
        <w:t>Kép</w:t>
      </w:r>
      <w:proofErr w:type="spellEnd"/>
      <w:r w:rsidR="00096DBB" w:rsidRPr="00FE5CC9">
        <w:rPr>
          <w:rPrChange w:id="6145" w:author="laca" w:date="2015-06-14T16:50:00Z">
            <w:rPr/>
          </w:rPrChange>
        </w:rPr>
        <w:t xml:space="preserve">. </w:t>
      </w:r>
      <w:r w:rsidR="00096DBB" w:rsidRPr="00FE5CC9">
        <w:rPr>
          <w:noProof/>
          <w:rPrChange w:id="6146" w:author="laca" w:date="2015-06-14T16:50:00Z">
            <w:rPr>
              <w:noProof/>
            </w:rPr>
          </w:rPrChange>
        </w:rPr>
        <w:t>3</w:t>
      </w:r>
      <w:r w:rsidR="00096DBB" w:rsidRPr="00FE5CC9">
        <w:rPr>
          <w:rPrChange w:id="6147" w:author="laca" w:date="2015-06-14T16:50:00Z">
            <w:rPr/>
          </w:rPrChange>
        </w:rPr>
        <w:t>.</w:t>
      </w:r>
      <w:r w:rsidR="00096DBB" w:rsidRPr="00FE5CC9">
        <w:rPr>
          <w:noProof/>
          <w:rPrChange w:id="6148" w:author="laca" w:date="2015-06-14T16:50:00Z">
            <w:rPr>
              <w:noProof/>
            </w:rPr>
          </w:rPrChange>
        </w:rPr>
        <w:t>41</w:t>
      </w:r>
      <w:r w:rsidR="00ED22AB" w:rsidRPr="00FE5CC9">
        <w:rPr>
          <w:rFonts w:cstheme="minorHAnsi"/>
          <w:rPrChange w:id="6149" w:author="laca" w:date="2015-06-14T16:50:00Z">
            <w:rPr>
              <w:rFonts w:cstheme="minorHAnsi"/>
            </w:rPr>
          </w:rPrChange>
        </w:rPr>
        <w:fldChar w:fldCharType="end"/>
      </w:r>
      <w:r w:rsidR="00E74A8B" w:rsidRPr="00FE5CC9">
        <w:rPr>
          <w:rFonts w:cstheme="minorHAnsi"/>
          <w:rPrChange w:id="6150" w:author="laca" w:date="2015-06-14T16:50:00Z">
            <w:rPr>
              <w:rFonts w:cstheme="minorHAnsi"/>
            </w:rPr>
          </w:rPrChange>
        </w:rPr>
        <w:t xml:space="preserve"> szalagkábelre van szükségünk, amelyeket a </w:t>
      </w:r>
      <w:r w:rsidR="00ED22AB" w:rsidRPr="00FE5CC9">
        <w:rPr>
          <w:rFonts w:cstheme="minorHAnsi"/>
          <w:rPrChange w:id="6151" w:author="laca" w:date="2015-06-14T16:50:00Z">
            <w:rPr>
              <w:rFonts w:cstheme="minorHAnsi"/>
            </w:rPr>
          </w:rPrChange>
        </w:rPr>
        <w:fldChar w:fldCharType="begin"/>
      </w:r>
      <w:r w:rsidR="00ED22AB" w:rsidRPr="00FE5CC9">
        <w:rPr>
          <w:rFonts w:cstheme="minorHAnsi"/>
          <w:rPrChange w:id="6152" w:author="laca" w:date="2015-06-14T16:50:00Z">
            <w:rPr>
              <w:rFonts w:cstheme="minorHAnsi"/>
            </w:rPr>
          </w:rPrChange>
        </w:rPr>
        <w:instrText xml:space="preserve"> REF _Ref421815658 \h </w:instrText>
      </w:r>
      <w:r w:rsidR="00ED22AB" w:rsidRPr="00FE5CC9">
        <w:rPr>
          <w:rFonts w:cstheme="minorHAnsi"/>
          <w:rPrChange w:id="6153" w:author="laca" w:date="2015-06-14T16:50:00Z">
            <w:rPr>
              <w:rFonts w:cstheme="minorHAnsi"/>
            </w:rPr>
          </w:rPrChange>
        </w:rPr>
      </w:r>
      <w:r w:rsidR="0071433B" w:rsidRPr="00FE5CC9">
        <w:rPr>
          <w:rFonts w:cstheme="minorHAnsi"/>
          <w:rPrChange w:id="6154" w:author="laca" w:date="2015-06-14T16:50:00Z">
            <w:rPr>
              <w:rFonts w:cstheme="minorHAnsi"/>
            </w:rPr>
          </w:rPrChange>
        </w:rPr>
        <w:instrText xml:space="preserve"> \* MERGEFORMAT </w:instrText>
      </w:r>
      <w:r w:rsidR="00ED22AB" w:rsidRPr="00FE5CC9">
        <w:rPr>
          <w:rFonts w:cstheme="minorHAnsi"/>
          <w:rPrChange w:id="6155" w:author="laca" w:date="2015-06-14T16:50:00Z">
            <w:rPr>
              <w:rFonts w:cstheme="minorHAnsi"/>
            </w:rPr>
          </w:rPrChange>
        </w:rPr>
        <w:fldChar w:fldCharType="separate"/>
      </w:r>
      <w:r w:rsidR="00096DBB" w:rsidRPr="00FE5CC9">
        <w:rPr>
          <w:rPrChange w:id="6156" w:author="laca" w:date="2015-06-14T16:50:00Z">
            <w:rPr/>
          </w:rPrChange>
        </w:rPr>
        <w:t xml:space="preserve">Kép. </w:t>
      </w:r>
      <w:r w:rsidR="00096DBB" w:rsidRPr="00FE5CC9">
        <w:rPr>
          <w:noProof/>
          <w:rPrChange w:id="6157" w:author="laca" w:date="2015-06-14T16:50:00Z">
            <w:rPr>
              <w:noProof/>
            </w:rPr>
          </w:rPrChange>
        </w:rPr>
        <w:t>3</w:t>
      </w:r>
      <w:r w:rsidR="00096DBB" w:rsidRPr="00FE5CC9">
        <w:rPr>
          <w:rPrChange w:id="6158" w:author="laca" w:date="2015-06-14T16:50:00Z">
            <w:rPr/>
          </w:rPrChange>
        </w:rPr>
        <w:t>.</w:t>
      </w:r>
      <w:r w:rsidR="00096DBB" w:rsidRPr="00FE5CC9">
        <w:rPr>
          <w:noProof/>
          <w:rPrChange w:id="6159" w:author="laca" w:date="2015-06-14T16:50:00Z">
            <w:rPr>
              <w:noProof/>
            </w:rPr>
          </w:rPrChange>
        </w:rPr>
        <w:t>42</w:t>
      </w:r>
      <w:r w:rsidR="00ED22AB" w:rsidRPr="00FE5CC9">
        <w:rPr>
          <w:rFonts w:cstheme="minorHAnsi"/>
          <w:rPrChange w:id="6160" w:author="laca" w:date="2015-06-14T16:50:00Z">
            <w:rPr>
              <w:rFonts w:cstheme="minorHAnsi"/>
            </w:rPr>
          </w:rPrChange>
        </w:rPr>
        <w:fldChar w:fldCharType="end"/>
      </w:r>
      <w:r w:rsidR="00E74A8B" w:rsidRPr="00FE5CC9">
        <w:rPr>
          <w:rFonts w:cstheme="minorHAnsi"/>
          <w:rPrChange w:id="6161" w:author="laca" w:date="2015-06-14T16:50:00Z">
            <w:rPr>
              <w:rFonts w:cstheme="minorHAnsi"/>
            </w:rPr>
          </w:rPrChange>
        </w:rPr>
        <w:t xml:space="preserve"> látható módon rendeztem el és árnyékoltam le a zavarforrásoktól. A szalagvezetékek között és körül alumínium fólia található, amelyek földpotenciálon vannak. </w:t>
      </w:r>
      <w:ins w:id="6162" w:author="laca" w:date="2015-06-14T13:50:00Z">
        <w:r w:rsidR="00B74771" w:rsidRPr="00FE5CC9">
          <w:rPr>
            <w:rFonts w:cstheme="minorHAnsi"/>
            <w:rPrChange w:id="6163" w:author="laca" w:date="2015-06-14T16:50:00Z">
              <w:rPr>
                <w:rFonts w:cstheme="minorHAnsi"/>
              </w:rPr>
            </w:rPrChange>
          </w:rPr>
          <w:t>A külső műanyag szigetelés véd a fizikai behatásoktól.</w:t>
        </w:r>
      </w:ins>
    </w:p>
    <w:p w14:paraId="5F147BA0" w14:textId="0A3B232E" w:rsidR="00E74A8B" w:rsidRPr="00FE5CC9" w:rsidDel="00A05E75" w:rsidRDefault="00E74A8B" w:rsidP="0071433B">
      <w:pPr>
        <w:spacing w:line="360" w:lineRule="auto"/>
        <w:jc w:val="both"/>
        <w:rPr>
          <w:del w:id="6164" w:author="laca" w:date="2015-06-14T14:20:00Z"/>
          <w:rFonts w:cstheme="minorHAnsi"/>
          <w:rPrChange w:id="6165" w:author="laca" w:date="2015-06-14T16:50:00Z">
            <w:rPr>
              <w:del w:id="6166" w:author="laca" w:date="2015-06-14T14:20:00Z"/>
              <w:rFonts w:cstheme="minorHAnsi"/>
            </w:rPr>
          </w:rPrChange>
        </w:rPr>
      </w:pPr>
      <w:del w:id="6167" w:author="laca" w:date="2015-06-14T13:50:00Z">
        <w:r w:rsidRPr="00FE5CC9" w:rsidDel="00B74771">
          <w:rPr>
            <w:rFonts w:cstheme="minorHAnsi"/>
            <w:highlight w:val="yellow"/>
            <w:rPrChange w:id="6168" w:author="laca" w:date="2015-06-14T16:50:00Z">
              <w:rPr>
                <w:rFonts w:cstheme="minorHAnsi"/>
                <w:highlight w:val="yellow"/>
              </w:rPr>
            </w:rPrChange>
          </w:rPr>
          <w:delText>A legkívül borítás műanyag szigetelő, amely véd a fizikai behatásoktól.</w:delText>
        </w:r>
      </w:del>
    </w:p>
    <w:p w14:paraId="0FBE1A91" w14:textId="3204C781" w:rsidR="00A05E75" w:rsidRPr="00FE5CC9" w:rsidRDefault="00E74A8B" w:rsidP="00A05E75">
      <w:pPr>
        <w:spacing w:after="0" w:line="360" w:lineRule="auto"/>
        <w:jc w:val="both"/>
        <w:rPr>
          <w:ins w:id="6169" w:author="laca" w:date="2015-06-14T14:19:00Z"/>
          <w:rPrChange w:id="6170" w:author="laca" w:date="2015-06-14T16:50:00Z">
            <w:rPr>
              <w:ins w:id="6171" w:author="laca" w:date="2015-06-14T14:19:00Z"/>
            </w:rPr>
          </w:rPrChange>
        </w:rPr>
        <w:pPrChange w:id="6172" w:author="laca" w:date="2015-06-14T14:21:00Z">
          <w:pPr>
            <w:keepNext/>
            <w:spacing w:after="0" w:line="360" w:lineRule="auto"/>
            <w:jc w:val="both"/>
          </w:pPr>
        </w:pPrChange>
      </w:pPr>
      <w:r w:rsidRPr="00FE5CC9">
        <w:rPr>
          <w:rFonts w:cstheme="minorHAnsi"/>
          <w:rPrChange w:id="6173" w:author="laca" w:date="2015-06-14T16:50:00Z">
            <w:rPr>
              <w:rFonts w:cstheme="minorHAnsi"/>
            </w:rPr>
          </w:rPrChange>
        </w:rPr>
        <w:tab/>
      </w:r>
      <w:del w:id="6174" w:author="laca" w:date="2015-06-14T14:19:00Z">
        <w:r w:rsidRPr="00FE5CC9" w:rsidDel="00A05E75">
          <w:rPr>
            <w:rFonts w:cstheme="minorHAnsi"/>
            <w:rPrChange w:id="6175" w:author="laca" w:date="2015-06-14T16:50:00Z">
              <w:rPr>
                <w:rFonts w:cstheme="minorHAnsi"/>
              </w:rPr>
            </w:rPrChange>
          </w:rPr>
          <w:delText xml:space="preserve">A </w:delText>
        </w:r>
        <w:r w:rsidR="00ED22AB" w:rsidRPr="00FE5CC9" w:rsidDel="00A05E75">
          <w:rPr>
            <w:rFonts w:cstheme="minorHAnsi"/>
            <w:highlight w:val="yellow"/>
            <w:rPrChange w:id="6176" w:author="laca" w:date="2015-06-14T16:50:00Z">
              <w:rPr>
                <w:rFonts w:cstheme="minorHAnsi"/>
                <w:highlight w:val="yellow"/>
              </w:rPr>
            </w:rPrChange>
          </w:rPr>
          <w:fldChar w:fldCharType="begin"/>
        </w:r>
        <w:r w:rsidR="00ED22AB" w:rsidRPr="00FE5CC9" w:rsidDel="00A05E75">
          <w:rPr>
            <w:rFonts w:cstheme="minorHAnsi"/>
            <w:highlight w:val="yellow"/>
            <w:rPrChange w:id="6177" w:author="laca" w:date="2015-06-14T16:50:00Z">
              <w:rPr>
                <w:rFonts w:cstheme="minorHAnsi"/>
                <w:highlight w:val="yellow"/>
              </w:rPr>
            </w:rPrChange>
          </w:rPr>
          <w:delInstrText xml:space="preserve"> REF _Ref421805220 \h </w:delInstrText>
        </w:r>
        <w:r w:rsidR="00F75C4D" w:rsidRPr="00FE5CC9" w:rsidDel="00A05E75">
          <w:rPr>
            <w:rFonts w:cstheme="minorHAnsi"/>
            <w:highlight w:val="yellow"/>
            <w:rPrChange w:id="6178" w:author="laca" w:date="2015-06-14T16:50:00Z">
              <w:rPr>
                <w:rFonts w:cstheme="minorHAnsi"/>
                <w:highlight w:val="yellow"/>
              </w:rPr>
            </w:rPrChange>
          </w:rPr>
          <w:delInstrText xml:space="preserve"> \* MERGEFORMAT </w:delInstrText>
        </w:r>
        <w:r w:rsidR="00ED22AB" w:rsidRPr="00FE5CC9" w:rsidDel="00A05E75">
          <w:rPr>
            <w:rFonts w:cstheme="minorHAnsi"/>
            <w:highlight w:val="yellow"/>
            <w:rPrChange w:id="6179" w:author="laca" w:date="2015-06-14T16:50:00Z">
              <w:rPr>
                <w:rFonts w:cstheme="minorHAnsi"/>
                <w:highlight w:val="yellow"/>
              </w:rPr>
            </w:rPrChange>
          </w:rPr>
        </w:r>
        <w:r w:rsidR="00ED22AB" w:rsidRPr="00FE5CC9" w:rsidDel="00A05E75">
          <w:rPr>
            <w:rFonts w:cstheme="minorHAnsi"/>
            <w:highlight w:val="yellow"/>
            <w:rPrChange w:id="6180" w:author="laca" w:date="2015-06-14T16:50:00Z">
              <w:rPr>
                <w:rFonts w:cstheme="minorHAnsi"/>
                <w:highlight w:val="yellow"/>
              </w:rPr>
            </w:rPrChange>
          </w:rPr>
          <w:fldChar w:fldCharType="separate"/>
        </w:r>
        <w:r w:rsidR="00096DBB" w:rsidRPr="00FE5CC9" w:rsidDel="00A05E75">
          <w:rPr>
            <w:highlight w:val="yellow"/>
            <w:rPrChange w:id="6181" w:author="laca" w:date="2015-06-14T16:50:00Z">
              <w:rPr>
                <w:highlight w:val="yellow"/>
              </w:rPr>
            </w:rPrChange>
          </w:rPr>
          <w:delText xml:space="preserve">Kép. </w:delText>
        </w:r>
        <w:r w:rsidR="00096DBB" w:rsidRPr="00FE5CC9" w:rsidDel="00A05E75">
          <w:rPr>
            <w:noProof/>
            <w:highlight w:val="yellow"/>
            <w:rPrChange w:id="6182" w:author="laca" w:date="2015-06-14T16:50:00Z">
              <w:rPr>
                <w:noProof/>
                <w:highlight w:val="yellow"/>
              </w:rPr>
            </w:rPrChange>
          </w:rPr>
          <w:delText>3</w:delText>
        </w:r>
        <w:r w:rsidR="00096DBB" w:rsidRPr="00FE5CC9" w:rsidDel="00A05E75">
          <w:rPr>
            <w:highlight w:val="yellow"/>
            <w:rPrChange w:id="6183" w:author="laca" w:date="2015-06-14T16:50:00Z">
              <w:rPr>
                <w:highlight w:val="yellow"/>
              </w:rPr>
            </w:rPrChange>
          </w:rPr>
          <w:delText>.</w:delText>
        </w:r>
        <w:r w:rsidR="00096DBB" w:rsidRPr="00FE5CC9" w:rsidDel="00A05E75">
          <w:rPr>
            <w:noProof/>
            <w:highlight w:val="yellow"/>
            <w:rPrChange w:id="6184" w:author="laca" w:date="2015-06-14T16:50:00Z">
              <w:rPr>
                <w:noProof/>
                <w:highlight w:val="yellow"/>
              </w:rPr>
            </w:rPrChange>
          </w:rPr>
          <w:delText>44</w:delText>
        </w:r>
        <w:r w:rsidR="00ED22AB" w:rsidRPr="00FE5CC9" w:rsidDel="00A05E75">
          <w:rPr>
            <w:rFonts w:cstheme="minorHAnsi"/>
            <w:highlight w:val="yellow"/>
            <w:rPrChange w:id="6185" w:author="laca" w:date="2015-06-14T16:50:00Z">
              <w:rPr>
                <w:rFonts w:cstheme="minorHAnsi"/>
                <w:highlight w:val="yellow"/>
              </w:rPr>
            </w:rPrChange>
          </w:rPr>
          <w:fldChar w:fldCharType="end"/>
        </w:r>
        <w:r w:rsidRPr="00FE5CC9" w:rsidDel="00A05E75">
          <w:rPr>
            <w:rFonts w:cstheme="minorHAnsi"/>
            <w:rPrChange w:id="6186" w:author="laca" w:date="2015-06-14T16:50:00Z">
              <w:rPr>
                <w:rFonts w:cstheme="minorHAnsi"/>
              </w:rPr>
            </w:rPrChange>
          </w:rPr>
          <w:delTex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w:delText>
        </w:r>
        <w:r w:rsidR="00F75C4D" w:rsidRPr="00FE5CC9" w:rsidDel="00A05E75">
          <w:rPr>
            <w:rFonts w:cstheme="minorHAnsi"/>
            <w:rPrChange w:id="6187" w:author="laca" w:date="2015-06-14T16:50:00Z">
              <w:rPr>
                <w:rFonts w:cstheme="minorHAnsi"/>
              </w:rPr>
            </w:rPrChange>
          </w:rPr>
          <w:delText>,</w:delText>
        </w:r>
        <w:r w:rsidRPr="00FE5CC9" w:rsidDel="00A05E75">
          <w:rPr>
            <w:rFonts w:cstheme="minorHAnsi"/>
            <w:rPrChange w:id="6188" w:author="laca" w:date="2015-06-14T16:50:00Z">
              <w:rPr>
                <w:rFonts w:cstheme="minorHAnsi"/>
              </w:rPr>
            </w:rPrChange>
          </w:rPr>
          <w:delText xml:space="preserve"> amely megvédi az FPGA rendszert az esetleges </w:delText>
        </w:r>
        <w:r w:rsidR="00E077BC" w:rsidRPr="00FE5CC9" w:rsidDel="00A05E75">
          <w:rPr>
            <w:rFonts w:cstheme="minorHAnsi"/>
            <w:rPrChange w:id="6189" w:author="laca" w:date="2015-06-14T16:50:00Z">
              <w:rPr>
                <w:rFonts w:cstheme="minorHAnsi"/>
              </w:rPr>
            </w:rPrChange>
          </w:rPr>
          <w:delText>visszahatásoktól</w:delText>
        </w:r>
        <w:r w:rsidR="00ED22AB" w:rsidRPr="00FE5CC9" w:rsidDel="00A05E75">
          <w:rPr>
            <w:rFonts w:cstheme="minorHAnsi"/>
            <w:rPrChange w:id="6190" w:author="laca" w:date="2015-06-14T16:50:00Z">
              <w:rPr>
                <w:rFonts w:cstheme="minorHAnsi"/>
              </w:rPr>
            </w:rPrChange>
          </w:rPr>
          <w:delText>. A</w:delText>
        </w:r>
        <w:r w:rsidR="00F75C4D" w:rsidRPr="00FE5CC9" w:rsidDel="00A05E75">
          <w:rPr>
            <w:rFonts w:cstheme="minorHAnsi"/>
            <w:rPrChange w:id="6191" w:author="laca" w:date="2015-06-14T16:50:00Z">
              <w:rPr>
                <w:rFonts w:cstheme="minorHAnsi"/>
              </w:rPr>
            </w:rPrChange>
          </w:rPr>
          <w:delText xml:space="preserve"> </w:delText>
        </w:r>
        <w:r w:rsidR="00ED22AB" w:rsidRPr="00FE5CC9" w:rsidDel="00A05E75">
          <w:rPr>
            <w:rFonts w:cstheme="minorHAnsi"/>
            <w:rPrChange w:id="6192" w:author="laca" w:date="2015-06-14T16:50:00Z">
              <w:rPr>
                <w:rFonts w:cstheme="minorHAnsi"/>
              </w:rPr>
            </w:rPrChange>
          </w:rPr>
          <w:delText>védelem</w:delText>
        </w:r>
        <w:r w:rsidR="00F75C4D" w:rsidRPr="00FE5CC9" w:rsidDel="00A05E75">
          <w:rPr>
            <w:rFonts w:cstheme="minorHAnsi"/>
            <w:rPrChange w:id="6193" w:author="laca" w:date="2015-06-14T16:50:00Z">
              <w:rPr>
                <w:rFonts w:cstheme="minorHAnsi"/>
              </w:rPr>
            </w:rPrChange>
          </w:rPr>
          <w:delText xml:space="preserve"> </w:delText>
        </w:r>
        <w:r w:rsidR="00ED22AB" w:rsidRPr="00FE5CC9" w:rsidDel="00A05E75">
          <w:rPr>
            <w:rFonts w:cstheme="minorHAnsi"/>
            <w:rPrChange w:id="6194" w:author="laca" w:date="2015-06-14T16:50:00Z">
              <w:rPr>
                <w:rFonts w:cstheme="minorHAnsi"/>
              </w:rPr>
            </w:rPrChange>
          </w:rPr>
          <w:fldChar w:fldCharType="begin"/>
        </w:r>
        <w:r w:rsidR="00ED22AB" w:rsidRPr="00FE5CC9" w:rsidDel="00A05E75">
          <w:rPr>
            <w:rFonts w:cstheme="minorHAnsi"/>
            <w:rPrChange w:id="6195" w:author="laca" w:date="2015-06-14T16:50:00Z">
              <w:rPr>
                <w:rFonts w:cstheme="minorHAnsi"/>
              </w:rPr>
            </w:rPrChange>
          </w:rPr>
          <w:delInstrText xml:space="preserve"> REF _Ref421817189 \h </w:delInstrText>
        </w:r>
        <w:r w:rsidR="00ED22AB" w:rsidRPr="00FE5CC9" w:rsidDel="00A05E75">
          <w:rPr>
            <w:rFonts w:cstheme="minorHAnsi"/>
            <w:rPrChange w:id="6196" w:author="laca" w:date="2015-06-14T16:50:00Z">
              <w:rPr>
                <w:rFonts w:cstheme="minorHAnsi"/>
              </w:rPr>
            </w:rPrChange>
          </w:rPr>
        </w:r>
        <w:r w:rsidR="0071433B" w:rsidRPr="00FE5CC9" w:rsidDel="00A05E75">
          <w:rPr>
            <w:rFonts w:cstheme="minorHAnsi"/>
            <w:rPrChange w:id="6197" w:author="laca" w:date="2015-06-14T16:50:00Z">
              <w:rPr>
                <w:rFonts w:cstheme="minorHAnsi"/>
              </w:rPr>
            </w:rPrChange>
          </w:rPr>
          <w:delInstrText xml:space="preserve"> \* MERGEFORMAT </w:delInstrText>
        </w:r>
        <w:r w:rsidR="00ED22AB" w:rsidRPr="00FE5CC9" w:rsidDel="00A05E75">
          <w:rPr>
            <w:rFonts w:cstheme="minorHAnsi"/>
            <w:rPrChange w:id="6198" w:author="laca" w:date="2015-06-14T16:50:00Z">
              <w:rPr>
                <w:rFonts w:cstheme="minorHAnsi"/>
              </w:rPr>
            </w:rPrChange>
          </w:rPr>
          <w:fldChar w:fldCharType="separate"/>
        </w:r>
        <w:r w:rsidR="00096DBB" w:rsidRPr="00FE5CC9" w:rsidDel="00A05E75">
          <w:rPr>
            <w:rPrChange w:id="6199" w:author="laca" w:date="2015-06-14T16:50:00Z">
              <w:rPr/>
            </w:rPrChange>
          </w:rPr>
          <w:delText xml:space="preserve">Kép. </w:delText>
        </w:r>
        <w:r w:rsidR="00096DBB" w:rsidRPr="00FE5CC9" w:rsidDel="00A05E75">
          <w:rPr>
            <w:noProof/>
            <w:rPrChange w:id="6200" w:author="laca" w:date="2015-06-14T16:50:00Z">
              <w:rPr>
                <w:noProof/>
              </w:rPr>
            </w:rPrChange>
          </w:rPr>
          <w:delText>3</w:delText>
        </w:r>
        <w:r w:rsidR="00096DBB" w:rsidRPr="00FE5CC9" w:rsidDel="00A05E75">
          <w:rPr>
            <w:rPrChange w:id="6201" w:author="laca" w:date="2015-06-14T16:50:00Z">
              <w:rPr/>
            </w:rPrChange>
          </w:rPr>
          <w:delText>.</w:delText>
        </w:r>
        <w:r w:rsidR="00096DBB" w:rsidRPr="00FE5CC9" w:rsidDel="00A05E75">
          <w:rPr>
            <w:noProof/>
            <w:rPrChange w:id="6202" w:author="laca" w:date="2015-06-14T16:50:00Z">
              <w:rPr>
                <w:noProof/>
              </w:rPr>
            </w:rPrChange>
          </w:rPr>
          <w:delText>43</w:delText>
        </w:r>
        <w:r w:rsidR="00ED22AB" w:rsidRPr="00FE5CC9" w:rsidDel="00A05E75">
          <w:rPr>
            <w:rFonts w:cstheme="minorHAnsi"/>
            <w:rPrChange w:id="6203" w:author="laca" w:date="2015-06-14T16:50:00Z">
              <w:rPr>
                <w:rFonts w:cstheme="minorHAnsi"/>
              </w:rPr>
            </w:rPrChange>
          </w:rPr>
          <w:fldChar w:fldCharType="end"/>
        </w:r>
        <w:r w:rsidR="00E077BC" w:rsidRPr="00FE5CC9" w:rsidDel="00A05E75">
          <w:rPr>
            <w:rFonts w:cstheme="minorHAnsi"/>
            <w:rPrChange w:id="6204" w:author="laca" w:date="2015-06-14T16:50:00Z">
              <w:rPr>
                <w:rFonts w:cstheme="minorHAnsi"/>
              </w:rPr>
            </w:rPrChange>
          </w:rPr>
          <w:delTex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w:delText>
        </w:r>
      </w:del>
      <w:ins w:id="6205" w:author="laca" w:date="2015-06-14T14:18:00Z">
        <w:r w:rsidR="00A05E75" w:rsidRPr="00FE5CC9">
          <w:rPr>
            <w:rFonts w:cstheme="minorHAnsi"/>
            <w:rPrChange w:id="6206" w:author="laca" w:date="2015-06-14T16:50:00Z">
              <w:rPr>
                <w:rFonts w:cstheme="minorHAnsi"/>
              </w:rPr>
            </w:rPrChange>
          </w:rPr>
          <w:t xml:space="preserve"> </w:t>
        </w:r>
      </w:ins>
      <w:ins w:id="6207" w:author="laca" w:date="2015-06-14T14:19:00Z">
        <w:r w:rsidR="00A05E75" w:rsidRPr="00FE5CC9">
          <w:rPr>
            <w:rFonts w:cstheme="minorHAnsi"/>
            <w:rPrChange w:id="6208" w:author="laca" w:date="2015-06-14T16:50:00Z">
              <w:rPr>
                <w:rFonts w:cstheme="minorHAnsi"/>
              </w:rPr>
            </w:rPrChange>
          </w:rPr>
          <w:t xml:space="preserve">A </w:t>
        </w:r>
        <w:r w:rsidR="00A05E75" w:rsidRPr="00FE5CC9">
          <w:rPr>
            <w:rFonts w:cstheme="minorHAnsi"/>
            <w:highlight w:val="yellow"/>
            <w:rPrChange w:id="6209" w:author="laca" w:date="2015-06-14T16:50:00Z">
              <w:rPr>
                <w:rFonts w:cstheme="minorHAnsi"/>
                <w:highlight w:val="yellow"/>
              </w:rPr>
            </w:rPrChange>
          </w:rPr>
          <w:fldChar w:fldCharType="begin"/>
        </w:r>
        <w:r w:rsidR="00A05E75" w:rsidRPr="00FE5CC9">
          <w:rPr>
            <w:rFonts w:cstheme="minorHAnsi"/>
            <w:highlight w:val="yellow"/>
            <w:rPrChange w:id="6210" w:author="laca" w:date="2015-06-14T16:50:00Z">
              <w:rPr>
                <w:rFonts w:cstheme="minorHAnsi"/>
                <w:highlight w:val="yellow"/>
              </w:rPr>
            </w:rPrChange>
          </w:rPr>
          <w:instrText xml:space="preserve"> REF _Ref421805220 \h  \* MERGEFORMAT </w:instrText>
        </w:r>
        <w:r w:rsidR="00A05E75" w:rsidRPr="00FE5CC9">
          <w:rPr>
            <w:rFonts w:cstheme="minorHAnsi"/>
            <w:highlight w:val="yellow"/>
            <w:rPrChange w:id="6211" w:author="laca" w:date="2015-06-14T16:50:00Z">
              <w:rPr>
                <w:rFonts w:cstheme="minorHAnsi"/>
                <w:highlight w:val="yellow"/>
              </w:rPr>
            </w:rPrChange>
          </w:rPr>
        </w:r>
        <w:r w:rsidR="00A05E75" w:rsidRPr="00FE5CC9">
          <w:rPr>
            <w:rFonts w:cstheme="minorHAnsi"/>
            <w:highlight w:val="yellow"/>
            <w:rPrChange w:id="6212" w:author="laca" w:date="2015-06-14T16:50:00Z">
              <w:rPr>
                <w:rFonts w:cstheme="minorHAnsi"/>
                <w:highlight w:val="yellow"/>
              </w:rPr>
            </w:rPrChange>
          </w:rPr>
          <w:fldChar w:fldCharType="separate"/>
        </w:r>
        <w:r w:rsidR="00A05E75" w:rsidRPr="00FE5CC9">
          <w:rPr>
            <w:highlight w:val="yellow"/>
            <w:rPrChange w:id="6213" w:author="laca" w:date="2015-06-14T16:50:00Z">
              <w:rPr>
                <w:highlight w:val="yellow"/>
              </w:rPr>
            </w:rPrChange>
          </w:rPr>
          <w:t xml:space="preserve">Kép. </w:t>
        </w:r>
        <w:r w:rsidR="00A05E75" w:rsidRPr="00FE5CC9">
          <w:rPr>
            <w:noProof/>
            <w:highlight w:val="yellow"/>
            <w:rPrChange w:id="6214" w:author="laca" w:date="2015-06-14T16:50:00Z">
              <w:rPr>
                <w:noProof/>
                <w:highlight w:val="yellow"/>
              </w:rPr>
            </w:rPrChange>
          </w:rPr>
          <w:t>3</w:t>
        </w:r>
        <w:r w:rsidR="00A05E75" w:rsidRPr="00FE5CC9">
          <w:rPr>
            <w:highlight w:val="yellow"/>
            <w:rPrChange w:id="6215" w:author="laca" w:date="2015-06-14T16:50:00Z">
              <w:rPr>
                <w:highlight w:val="yellow"/>
              </w:rPr>
            </w:rPrChange>
          </w:rPr>
          <w:t>.</w:t>
        </w:r>
        <w:r w:rsidR="00A05E75" w:rsidRPr="00FE5CC9">
          <w:rPr>
            <w:noProof/>
            <w:highlight w:val="yellow"/>
            <w:rPrChange w:id="6216" w:author="laca" w:date="2015-06-14T16:50:00Z">
              <w:rPr>
                <w:noProof/>
                <w:highlight w:val="yellow"/>
              </w:rPr>
            </w:rPrChange>
          </w:rPr>
          <w:t>44</w:t>
        </w:r>
        <w:r w:rsidR="00A05E75" w:rsidRPr="00FE5CC9">
          <w:rPr>
            <w:rFonts w:cstheme="minorHAnsi"/>
            <w:highlight w:val="yellow"/>
            <w:rPrChange w:id="6217" w:author="laca" w:date="2015-06-14T16:50:00Z">
              <w:rPr>
                <w:rFonts w:cstheme="minorHAnsi"/>
                <w:highlight w:val="yellow"/>
              </w:rPr>
            </w:rPrChange>
          </w:rPr>
          <w:fldChar w:fldCharType="end"/>
        </w:r>
        <w:r w:rsidR="00A05E75" w:rsidRPr="00FE5CC9">
          <w:rPr>
            <w:rFonts w:cstheme="minorHAnsi"/>
            <w:rPrChange w:id="6218" w:author="laca" w:date="2015-06-14T16:50:00Z">
              <w:rPr>
                <w:rFonts w:cstheme="minorHAnsi"/>
              </w:rPr>
            </w:rPrChange>
          </w:rPr>
          <w:t xml:space="preserve"> látható 32 bites buszvezeték, amely az FPGA rendszertől érkezik, és megtalálható benne a 8 motor hajtásához szükséges </w:t>
        </w:r>
        <w:proofErr w:type="spellStart"/>
        <w:r w:rsidR="00A05E75" w:rsidRPr="00FE5CC9">
          <w:rPr>
            <w:rFonts w:cstheme="minorHAnsi"/>
            <w:rPrChange w:id="6219" w:author="laca" w:date="2015-06-14T16:50:00Z">
              <w:rPr>
                <w:rFonts w:cstheme="minorHAnsi"/>
              </w:rPr>
            </w:rPrChange>
          </w:rPr>
          <w:t>pwm</w:t>
        </w:r>
        <w:proofErr w:type="spellEnd"/>
        <w:r w:rsidR="00A05E75" w:rsidRPr="00FE5CC9">
          <w:rPr>
            <w:rFonts w:cstheme="minorHAnsi"/>
            <w:rPrChange w:id="6220" w:author="laca" w:date="2015-06-14T16:50:00Z">
              <w:rPr>
                <w:rFonts w:cstheme="minorHAnsi"/>
              </w:rPr>
            </w:rPrChange>
          </w:rPr>
          <w:t xml:space="preserve"> beavatkozó jelek, amelyek az amplitúdója 3,3V. A busz szalagvezeték segítségével van kialakítva, és megtalálható benne egy védelem is, amely megvédi az FPGA rendszert az esetleges visszahatásoktól. A védelem </w:t>
        </w:r>
        <w:r w:rsidR="00A05E75" w:rsidRPr="00FE5CC9">
          <w:rPr>
            <w:rFonts w:cstheme="minorHAnsi"/>
            <w:rPrChange w:id="6221" w:author="laca" w:date="2015-06-14T16:50:00Z">
              <w:rPr>
                <w:rFonts w:cstheme="minorHAnsi"/>
              </w:rPr>
            </w:rPrChange>
          </w:rPr>
          <w:fldChar w:fldCharType="begin"/>
        </w:r>
        <w:r w:rsidR="00A05E75" w:rsidRPr="00FE5CC9">
          <w:rPr>
            <w:rFonts w:cstheme="minorHAnsi"/>
            <w:rPrChange w:id="6222" w:author="laca" w:date="2015-06-14T16:50:00Z">
              <w:rPr>
                <w:rFonts w:cstheme="minorHAnsi"/>
              </w:rPr>
            </w:rPrChange>
          </w:rPr>
          <w:instrText xml:space="preserve"> REF _Ref421817189 \h </w:instrText>
        </w:r>
        <w:r w:rsidR="00A05E75" w:rsidRPr="00FE5CC9">
          <w:rPr>
            <w:rFonts w:cstheme="minorHAnsi"/>
            <w:rPrChange w:id="6223" w:author="laca" w:date="2015-06-14T16:50:00Z">
              <w:rPr>
                <w:rFonts w:cstheme="minorHAnsi"/>
              </w:rPr>
            </w:rPrChange>
          </w:rPr>
        </w:r>
        <w:r w:rsidR="00A05E75" w:rsidRPr="00FE5CC9">
          <w:rPr>
            <w:rFonts w:cstheme="minorHAnsi"/>
            <w:rPrChange w:id="6224" w:author="laca" w:date="2015-06-14T16:50:00Z">
              <w:rPr>
                <w:rFonts w:cstheme="minorHAnsi"/>
              </w:rPr>
            </w:rPrChange>
          </w:rPr>
          <w:instrText xml:space="preserve"> \* MERGEFORMAT </w:instrText>
        </w:r>
        <w:r w:rsidR="00A05E75" w:rsidRPr="00FE5CC9">
          <w:rPr>
            <w:rFonts w:cstheme="minorHAnsi"/>
            <w:rPrChange w:id="6225" w:author="laca" w:date="2015-06-14T16:50:00Z">
              <w:rPr>
                <w:rFonts w:cstheme="minorHAnsi"/>
              </w:rPr>
            </w:rPrChange>
          </w:rPr>
          <w:fldChar w:fldCharType="separate"/>
        </w:r>
        <w:r w:rsidR="00A05E75" w:rsidRPr="00FE5CC9">
          <w:rPr>
            <w:rPrChange w:id="6226" w:author="laca" w:date="2015-06-14T16:50:00Z">
              <w:rPr/>
            </w:rPrChange>
          </w:rPr>
          <w:t xml:space="preserve">Kép. </w:t>
        </w:r>
        <w:r w:rsidR="00A05E75" w:rsidRPr="00FE5CC9">
          <w:rPr>
            <w:noProof/>
            <w:rPrChange w:id="6227" w:author="laca" w:date="2015-06-14T16:50:00Z">
              <w:rPr>
                <w:noProof/>
              </w:rPr>
            </w:rPrChange>
          </w:rPr>
          <w:t>3</w:t>
        </w:r>
        <w:r w:rsidR="00A05E75" w:rsidRPr="00FE5CC9">
          <w:rPr>
            <w:rPrChange w:id="6228" w:author="laca" w:date="2015-06-14T16:50:00Z">
              <w:rPr/>
            </w:rPrChange>
          </w:rPr>
          <w:t>.</w:t>
        </w:r>
        <w:r w:rsidR="00A05E75" w:rsidRPr="00FE5CC9">
          <w:rPr>
            <w:noProof/>
            <w:rPrChange w:id="6229" w:author="laca" w:date="2015-06-14T16:50:00Z">
              <w:rPr>
                <w:noProof/>
              </w:rPr>
            </w:rPrChange>
          </w:rPr>
          <w:t>43</w:t>
        </w:r>
        <w:r w:rsidR="00A05E75" w:rsidRPr="00FE5CC9">
          <w:rPr>
            <w:rFonts w:cstheme="minorHAnsi"/>
            <w:rPrChange w:id="6230" w:author="laca" w:date="2015-06-14T16:50:00Z">
              <w:rPr>
                <w:rFonts w:cstheme="minorHAnsi"/>
              </w:rPr>
            </w:rPrChange>
          </w:rPr>
          <w:fldChar w:fldCharType="end"/>
        </w:r>
        <w:r w:rsidR="00A05E75" w:rsidRPr="00FE5CC9">
          <w:rPr>
            <w:rFonts w:cstheme="minorHAnsi"/>
            <w:rPrChange w:id="6231" w:author="laca" w:date="2015-06-14T16:50:00Z">
              <w:rPr>
                <w:rFonts w:cstheme="minorHAnsi"/>
              </w:rPr>
            </w:rPrChange>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w:t>
        </w:r>
      </w:ins>
      <w:ins w:id="6232" w:author="laca" w:date="2015-06-14T14:21:00Z">
        <w:r w:rsidR="00A05E75" w:rsidRPr="00FE5CC9">
          <w:rPr>
            <w:rFonts w:cstheme="minorHAnsi"/>
            <w:rPrChange w:id="6233" w:author="laca" w:date="2015-06-14T16:50:00Z">
              <w:rPr>
                <w:rFonts w:cstheme="minorHAnsi"/>
              </w:rPr>
            </w:rPrChange>
          </w:rPr>
          <w:t xml:space="preserve"> </w:t>
        </w:r>
      </w:ins>
      <w:ins w:id="6234" w:author="laca" w:date="2015-06-14T14:19:00Z">
        <w:r w:rsidR="00A05E75" w:rsidRPr="00FE5CC9">
          <w:rPr>
            <w:rPrChange w:id="6235" w:author="laca" w:date="2015-06-14T16:50:00Z">
              <w:rPr/>
            </w:rPrChange>
          </w:rPr>
          <w:t xml:space="preserve">A </w:t>
        </w:r>
        <w:r w:rsidR="00A05E75" w:rsidRPr="00FE5CC9">
          <w:rPr>
            <w:rPrChange w:id="6236" w:author="laca" w:date="2015-06-14T16:50:00Z">
              <w:rPr/>
            </w:rPrChange>
          </w:rPr>
          <w:fldChar w:fldCharType="begin"/>
        </w:r>
        <w:r w:rsidR="00A05E75" w:rsidRPr="00FE5CC9">
          <w:rPr>
            <w:rPrChange w:id="6237" w:author="laca" w:date="2015-06-14T16:50:00Z">
              <w:rPr/>
            </w:rPrChange>
          </w:rPr>
          <w:instrText xml:space="preserve"> REF _Ref421805220 \h </w:instrText>
        </w:r>
        <w:r w:rsidR="00A05E75" w:rsidRPr="00FE5CC9">
          <w:rPr>
            <w:rPrChange w:id="6238" w:author="laca" w:date="2015-06-14T16:50:00Z">
              <w:rPr/>
            </w:rPrChange>
          </w:rPr>
        </w:r>
        <w:r w:rsidR="00A05E75" w:rsidRPr="00FE5CC9">
          <w:rPr>
            <w:rPrChange w:id="6239" w:author="laca" w:date="2015-06-14T16:50:00Z">
              <w:rPr/>
            </w:rPrChange>
          </w:rPr>
          <w:instrText xml:space="preserve"> \* MERGEFORMAT </w:instrText>
        </w:r>
        <w:r w:rsidR="00A05E75" w:rsidRPr="00FE5CC9">
          <w:rPr>
            <w:rPrChange w:id="6240" w:author="laca" w:date="2015-06-14T16:50:00Z">
              <w:rPr/>
            </w:rPrChange>
          </w:rPr>
          <w:fldChar w:fldCharType="separate"/>
        </w:r>
        <w:r w:rsidR="00A05E75" w:rsidRPr="00FE5CC9">
          <w:rPr>
            <w:rPrChange w:id="6241" w:author="laca" w:date="2015-06-14T16:50:00Z">
              <w:rPr/>
            </w:rPrChange>
          </w:rPr>
          <w:t xml:space="preserve">Kép. </w:t>
        </w:r>
        <w:r w:rsidR="00A05E75" w:rsidRPr="00FE5CC9">
          <w:rPr>
            <w:noProof/>
            <w:rPrChange w:id="6242" w:author="laca" w:date="2015-06-14T16:50:00Z">
              <w:rPr>
                <w:noProof/>
              </w:rPr>
            </w:rPrChange>
          </w:rPr>
          <w:t>3</w:t>
        </w:r>
        <w:r w:rsidR="00A05E75" w:rsidRPr="00FE5CC9">
          <w:rPr>
            <w:rPrChange w:id="6243" w:author="laca" w:date="2015-06-14T16:50:00Z">
              <w:rPr/>
            </w:rPrChange>
          </w:rPr>
          <w:t>.</w:t>
        </w:r>
        <w:r w:rsidR="00A05E75" w:rsidRPr="00FE5CC9">
          <w:rPr>
            <w:noProof/>
            <w:rPrChange w:id="6244" w:author="laca" w:date="2015-06-14T16:50:00Z">
              <w:rPr>
                <w:noProof/>
              </w:rPr>
            </w:rPrChange>
          </w:rPr>
          <w:t>44</w:t>
        </w:r>
        <w:r w:rsidR="00A05E75" w:rsidRPr="00FE5CC9">
          <w:rPr>
            <w:rPrChange w:id="6245" w:author="laca" w:date="2015-06-14T16:50:00Z">
              <w:rPr/>
            </w:rPrChange>
          </w:rPr>
          <w:fldChar w:fldCharType="end"/>
        </w:r>
        <w:r w:rsidR="00A05E75" w:rsidRPr="00FE5CC9">
          <w:rPr>
            <w:rPrChange w:id="6246" w:author="laca" w:date="2015-06-14T16:50:00Z">
              <w:rPr/>
            </w:rPrChange>
          </w:rPr>
          <w:t xml:space="preserve"> látható a robot energiaellátásának a terve. Az energia ellátás akkumulátorokkal fog történi, rendeltetésük szerint két csoportba oszthatók: egy 12V akkumulátor gondoskodik a rendszer digitális áramköreinek az ellátásáról. A digitális elemeket DC-DC konverteren keresztül táplálom be melyeknek a feszültsége </w:t>
        </w:r>
        <w:r w:rsidR="00A05E75" w:rsidRPr="00FE5CC9">
          <w:rPr>
            <w:highlight w:val="yellow"/>
            <w:rPrChange w:id="6247" w:author="laca" w:date="2015-06-14T16:50:00Z">
              <w:rPr>
                <w:highlight w:val="yellow"/>
              </w:rPr>
            </w:rPrChange>
          </w:rPr>
          <w:t xml:space="preserve">állítható. A minimális </w:t>
        </w:r>
        <w:proofErr w:type="gramStart"/>
        <w:r w:rsidR="00A05E75" w:rsidRPr="00FE5CC9">
          <w:rPr>
            <w:highlight w:val="yellow"/>
            <w:rPrChange w:id="6248" w:author="laca" w:date="2015-06-14T16:50:00Z">
              <w:rPr>
                <w:highlight w:val="yellow"/>
              </w:rPr>
            </w:rPrChange>
          </w:rPr>
          <w:t>feszültség</w:t>
        </w:r>
        <w:proofErr w:type="gramEnd"/>
        <w:r w:rsidR="00A05E75" w:rsidRPr="00FE5CC9">
          <w:rPr>
            <w:highlight w:val="yellow"/>
            <w:rPrChange w:id="6249" w:author="laca" w:date="2015-06-14T16:50:00Z">
              <w:rPr>
                <w:highlight w:val="yellow"/>
              </w:rPr>
            </w:rPrChange>
          </w:rPr>
          <w:t xml:space="preserve"> ami szükséges a konvertereknek 3V, és a kimeneti feszültséget állíthatjuk 3-30V-ig. A konverterek maximálisan 2A</w:t>
        </w:r>
        <w:r w:rsidR="00A05E75" w:rsidRPr="00FE5CC9">
          <w:rPr>
            <w:rPrChange w:id="6250" w:author="laca" w:date="2015-06-14T16:50:00Z">
              <w:rPr/>
            </w:rPrChange>
          </w:rPr>
          <w:t xml:space="preserve"> tudnak leadni.</w:t>
        </w:r>
      </w:ins>
    </w:p>
    <w:p w14:paraId="0B0DE6D3" w14:textId="77777777" w:rsidR="00A05E75" w:rsidRPr="00FE5CC9" w:rsidRDefault="00A05E75" w:rsidP="00A05E75">
      <w:pPr>
        <w:keepNext/>
        <w:spacing w:after="0" w:line="360" w:lineRule="auto"/>
        <w:jc w:val="both"/>
        <w:rPr>
          <w:ins w:id="6251" w:author="laca" w:date="2015-06-14T14:19:00Z"/>
          <w:rPrChange w:id="6252" w:author="laca" w:date="2015-06-14T16:50:00Z">
            <w:rPr>
              <w:ins w:id="6253" w:author="laca" w:date="2015-06-14T14:19:00Z"/>
            </w:rPr>
          </w:rPrChange>
        </w:rPr>
      </w:pPr>
      <w:ins w:id="6254" w:author="laca" w:date="2015-06-14T14:19:00Z">
        <w:r w:rsidRPr="00FE5CC9">
          <w:rPr>
            <w:rPrChange w:id="6255" w:author="laca" w:date="2015-06-14T16:50:00Z">
              <w:rPr/>
            </w:rPrChange>
          </w:rPr>
          <w:lastRenderedPageBreak/>
          <w:tab/>
          <w:t xml:space="preserve">A </w:t>
        </w:r>
        <w:proofErr w:type="spellStart"/>
        <w:r w:rsidRPr="00FE5CC9">
          <w:rPr>
            <w:rPrChange w:id="6256" w:author="laca" w:date="2015-06-14T16:50:00Z">
              <w:rPr/>
            </w:rPrChange>
          </w:rPr>
          <w:t>wifirouter</w:t>
        </w:r>
        <w:proofErr w:type="spellEnd"/>
        <w:r w:rsidRPr="00FE5CC9">
          <w:rPr>
            <w:rPrChange w:id="6257" w:author="laca" w:date="2015-06-14T16:50:00Z">
              <w:rPr/>
            </w:rPrChange>
          </w:rPr>
          <w:t xml:space="preserve"> modulban megtalálható a beépített konverter.</w:t>
        </w:r>
      </w:ins>
    </w:p>
    <w:p w14:paraId="2F5CDE55" w14:textId="3567CB94" w:rsidR="00A05E75" w:rsidRPr="00FE5CC9" w:rsidRDefault="00A05E75" w:rsidP="00A05E75">
      <w:pPr>
        <w:keepNext/>
        <w:spacing w:after="0" w:line="360" w:lineRule="auto"/>
        <w:jc w:val="both"/>
        <w:rPr>
          <w:ins w:id="6258" w:author="laca" w:date="2015-06-14T14:19:00Z"/>
          <w:rPrChange w:id="6259" w:author="laca" w:date="2015-06-14T16:50:00Z">
            <w:rPr>
              <w:ins w:id="6260" w:author="laca" w:date="2015-06-14T14:19:00Z"/>
            </w:rPr>
          </w:rPrChange>
        </w:rPr>
      </w:pPr>
      <w:r w:rsidRPr="00FE5CC9">
        <w:rPr>
          <w:noProof/>
          <w:lang w:eastAsia="hu-HU"/>
          <w:rPrChange w:id="6261" w:author="laca" w:date="2015-06-14T16:50:00Z">
            <w:rPr>
              <w:noProof/>
              <w:lang w:eastAsia="hu-HU"/>
            </w:rPr>
          </w:rPrChange>
        </w:rPr>
        <w:pict w14:anchorId="574E13BA">
          <v:group id="Group 42" o:spid="_x0000_s1157" style="position:absolute;left:0;text-align:left;margin-left:85.7pt;margin-top:43.25pt;width:484.45pt;height:578.25pt;z-index:251890688;mso-position-horizontal-relative:page" coordorigin=",-517" coordsize="56692,56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">
            <v:shape id="Picture 8" o:spid="_x0000_s1158" type="#_x0000_t75" style="position:absolute;left:1035;top:-517;width:55657;height:524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MqFHBAAAA2gAAAA8AAABkcnMvZG93bnJldi54bWxET01rwkAQvQv9D8sUetONUlTSbESLAb1E&#10;YnvocchOk9DsbJpdTfz37kHw+HjfyWY0rbhS7xrLCuazCARxaXXDlYLvr2y6BuE8ssbWMim4kYNN&#10;+jJJMNZ24IKuZ1+JEMIuRgW1910spStrMuhmtiMO3K/tDfoA+0rqHocQblq5iKKlNNhwaKixo8+a&#10;yr/zxSgwu/y06pos2o+Z/D/mi/dit/pR6u113H6A8DT6p/jhPmgFYWu4Em6ATO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MqFHBAAAA2gAAAA8AAAAAAAAAAAAAAAAAnwIA&#10;AGRycy9kb3ducmV2LnhtbFBLBQYAAAAABAAEAPcAAACNAwAAAAA=&#10;">
              <v:imagedata r:id="rId62" o:title=""/>
              <v:path arrowok="t"/>
            </v:shape>
            <v:shape id="Text Box 38" o:spid="_x0000_s1159" type="#_x0000_t202" style="position:absolute;top:53022;width:55657;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next-textbox:#Text Box 38" inset="0,0,0,0">
                <w:txbxContent>
                  <w:p w14:paraId="3C261F14" w14:textId="77777777" w:rsidR="00FC3556" w:rsidRDefault="00FC3556" w:rsidP="00EE74C7">
                    <w:pPr>
                      <w:pStyle w:val="Caption"/>
                      <w:jc w:val="center"/>
                      <w:rPr>
                        <w:noProof/>
                      </w:rPr>
                    </w:pPr>
                    <w:bookmarkStart w:id="6262" w:name="_Ref421805220"/>
                    <w:bookmarkStart w:id="6263" w:name="_Ref421805194"/>
                    <w:bookmarkStart w:id="6264" w:name="_Toc422064074"/>
                    <w:r>
                      <w:t xml:space="preserve">Kép. </w:t>
                    </w:r>
                    <w:ins w:id="6265" w:author="laca" w:date="2015-06-14T12:08:00Z">
                      <w:r>
                        <w:fldChar w:fldCharType="begin"/>
                      </w:r>
                      <w:r>
                        <w:instrText xml:space="preserve"> STYLEREF 1 \s </w:instrText>
                      </w:r>
                    </w:ins>
                    <w:r>
                      <w:fldChar w:fldCharType="separate"/>
                    </w:r>
                    <w:r>
                      <w:rPr>
                        <w:noProof/>
                      </w:rPr>
                      <w:t>3</w:t>
                    </w:r>
                    <w:ins w:id="6266" w:author="laca" w:date="2015-06-14T12:08:00Z">
                      <w:r>
                        <w:fldChar w:fldCharType="end"/>
                      </w:r>
                      <w:r>
                        <w:t>.</w:t>
                      </w:r>
                      <w:r>
                        <w:fldChar w:fldCharType="begin"/>
                      </w:r>
                      <w:r>
                        <w:instrText xml:space="preserve"> SEQ Kép. \* ARABIC \s 1 </w:instrText>
                      </w:r>
                    </w:ins>
                    <w:r>
                      <w:fldChar w:fldCharType="separate"/>
                    </w:r>
                    <w:ins w:id="6267" w:author="laca" w:date="2015-06-14T12:08:00Z">
                      <w:r>
                        <w:rPr>
                          <w:noProof/>
                        </w:rPr>
                        <w:t>45</w:t>
                      </w:r>
                      <w:r>
                        <w:fldChar w:fldCharType="end"/>
                      </w:r>
                    </w:ins>
                    <w:del w:id="626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44</w:delText>
                      </w:r>
                      <w:r w:rsidDel="002E2EC5">
                        <w:rPr>
                          <w:noProof/>
                        </w:rPr>
                        <w:fldChar w:fldCharType="end"/>
                      </w:r>
                    </w:del>
                    <w:bookmarkEnd w:id="6262"/>
                    <w:r>
                      <w:t>A robot energia ellátása valamint a hűtő rendszer elvi felépítése</w:t>
                    </w:r>
                    <w:bookmarkEnd w:id="6263"/>
                    <w:bookmarkEnd w:id="6264"/>
                  </w:p>
                </w:txbxContent>
              </v:textbox>
            </v:shape>
            <w10:wrap type="square" anchorx="page"/>
          </v:group>
        </w:pict>
      </w:r>
      <w:ins w:id="6269" w:author="laca" w:date="2015-06-14T14:19:00Z">
        <w:r w:rsidRPr="00FE5CC9">
          <w:rPr>
            <w:rPrChange w:id="6270" w:author="laca" w:date="2015-06-14T16:50:00Z">
              <w:rPr/>
            </w:rPrChange>
          </w:rPr>
          <w:t>A másik energiaforrás egy több akkumulátorból álló telep lesz, amelyek párhuzamosan lesznek kapcsolva, és a H hidakat táplálják be energiával.</w:t>
        </w:r>
      </w:ins>
    </w:p>
    <w:p w14:paraId="2FD7830A" w14:textId="7835721D" w:rsidR="00E077BC" w:rsidRPr="00FE5CC9" w:rsidRDefault="00E077BC" w:rsidP="0071433B">
      <w:pPr>
        <w:spacing w:after="0" w:line="360" w:lineRule="auto"/>
        <w:jc w:val="both"/>
        <w:rPr>
          <w:noProof/>
          <w:rPrChange w:id="6271" w:author="laca" w:date="2015-06-14T16:50:00Z">
            <w:rPr>
              <w:noProof/>
            </w:rPr>
          </w:rPrChange>
        </w:rPr>
      </w:pPr>
    </w:p>
    <w:p w14:paraId="79CAEF45" w14:textId="21F8BF71" w:rsidR="00685C33" w:rsidRPr="00FE5CC9" w:rsidDel="000D18FA" w:rsidRDefault="00FB2E76" w:rsidP="00A05E75">
      <w:pPr>
        <w:keepNext/>
        <w:spacing w:after="0" w:line="360" w:lineRule="auto"/>
        <w:jc w:val="both"/>
        <w:rPr>
          <w:del w:id="6272" w:author="laca" w:date="2015-06-14T13:52:00Z"/>
          <w:rPrChange w:id="6273" w:author="laca" w:date="2015-06-14T16:50:00Z">
            <w:rPr>
              <w:del w:id="6274" w:author="laca" w:date="2015-06-14T13:52:00Z"/>
            </w:rPr>
          </w:rPrChange>
        </w:rPr>
        <w:pPrChange w:id="6275" w:author="laca" w:date="2015-06-14T14:18:00Z">
          <w:pPr>
            <w:keepNext/>
            <w:spacing w:after="0" w:line="360" w:lineRule="auto"/>
            <w:jc w:val="both"/>
          </w:pPr>
        </w:pPrChange>
      </w:pPr>
      <w:del w:id="6276" w:author="laca" w:date="2015-06-14T14:23:00Z">
        <w:r w:rsidRPr="00FE5CC9" w:rsidDel="00A05E75">
          <w:rPr>
            <w:rPrChange w:id="6277" w:author="laca" w:date="2015-06-14T16:50:00Z">
              <w:rPr/>
            </w:rPrChange>
          </w:rPr>
          <w:lastRenderedPageBreak/>
          <w:tab/>
        </w:r>
      </w:del>
      <w:del w:id="6278" w:author="laca" w:date="2015-06-14T14:18:00Z">
        <w:r w:rsidR="00685C33" w:rsidRPr="00FE5CC9" w:rsidDel="00A05E75">
          <w:rPr>
            <w:rPrChange w:id="6279" w:author="laca" w:date="2015-06-14T16:50:00Z">
              <w:rPr/>
            </w:rPrChange>
          </w:rPr>
          <w:delText xml:space="preserve">A </w:delText>
        </w:r>
        <w:r w:rsidR="00ED22AB" w:rsidRPr="00FE5CC9" w:rsidDel="00A05E75">
          <w:rPr>
            <w:rPrChange w:id="6280" w:author="laca" w:date="2015-06-14T16:50:00Z">
              <w:rPr/>
            </w:rPrChange>
          </w:rPr>
          <w:fldChar w:fldCharType="begin"/>
        </w:r>
        <w:r w:rsidR="00ED22AB" w:rsidRPr="00FE5CC9" w:rsidDel="00A05E75">
          <w:rPr>
            <w:rPrChange w:id="6281" w:author="laca" w:date="2015-06-14T16:50:00Z">
              <w:rPr/>
            </w:rPrChange>
          </w:rPr>
          <w:delInstrText xml:space="preserve"> REF _Ref421805220 \h </w:delInstrText>
        </w:r>
        <w:r w:rsidR="00ED22AB" w:rsidRPr="00FE5CC9" w:rsidDel="00A05E75">
          <w:rPr>
            <w:rPrChange w:id="6282" w:author="laca" w:date="2015-06-14T16:50:00Z">
              <w:rPr/>
            </w:rPrChange>
          </w:rPr>
        </w:r>
        <w:r w:rsidR="0071433B" w:rsidRPr="00FE5CC9" w:rsidDel="00A05E75">
          <w:rPr>
            <w:rPrChange w:id="6283" w:author="laca" w:date="2015-06-14T16:50:00Z">
              <w:rPr/>
            </w:rPrChange>
          </w:rPr>
          <w:delInstrText xml:space="preserve"> \* MERGEFORMAT </w:delInstrText>
        </w:r>
        <w:r w:rsidR="00ED22AB" w:rsidRPr="00FE5CC9" w:rsidDel="00A05E75">
          <w:rPr>
            <w:rPrChange w:id="6284" w:author="laca" w:date="2015-06-14T16:50:00Z">
              <w:rPr/>
            </w:rPrChange>
          </w:rPr>
          <w:fldChar w:fldCharType="separate"/>
        </w:r>
        <w:r w:rsidR="00096DBB" w:rsidRPr="00FE5CC9" w:rsidDel="00A05E75">
          <w:rPr>
            <w:rPrChange w:id="6285" w:author="laca" w:date="2015-06-14T16:50:00Z">
              <w:rPr/>
            </w:rPrChange>
          </w:rPr>
          <w:delText xml:space="preserve">Kép. </w:delText>
        </w:r>
        <w:r w:rsidR="00096DBB" w:rsidRPr="00FE5CC9" w:rsidDel="00A05E75">
          <w:rPr>
            <w:noProof/>
            <w:rPrChange w:id="6286" w:author="laca" w:date="2015-06-14T16:50:00Z">
              <w:rPr>
                <w:noProof/>
              </w:rPr>
            </w:rPrChange>
          </w:rPr>
          <w:delText>3</w:delText>
        </w:r>
        <w:r w:rsidR="00096DBB" w:rsidRPr="00FE5CC9" w:rsidDel="00A05E75">
          <w:rPr>
            <w:rPrChange w:id="6287" w:author="laca" w:date="2015-06-14T16:50:00Z">
              <w:rPr/>
            </w:rPrChange>
          </w:rPr>
          <w:delText>.</w:delText>
        </w:r>
        <w:r w:rsidR="00096DBB" w:rsidRPr="00FE5CC9" w:rsidDel="00A05E75">
          <w:rPr>
            <w:noProof/>
            <w:rPrChange w:id="6288" w:author="laca" w:date="2015-06-14T16:50:00Z">
              <w:rPr>
                <w:noProof/>
              </w:rPr>
            </w:rPrChange>
          </w:rPr>
          <w:delText>44</w:delText>
        </w:r>
        <w:r w:rsidR="00ED22AB" w:rsidRPr="00FE5CC9" w:rsidDel="00A05E75">
          <w:rPr>
            <w:rPrChange w:id="6289" w:author="laca" w:date="2015-06-14T16:50:00Z">
              <w:rPr/>
            </w:rPrChange>
          </w:rPr>
          <w:fldChar w:fldCharType="end"/>
        </w:r>
        <w:r w:rsidR="00685C33" w:rsidRPr="00FE5CC9" w:rsidDel="00A05E75">
          <w:rPr>
            <w:rPrChange w:id="6290" w:author="laca" w:date="2015-06-14T16:50:00Z">
              <w:rPr/>
            </w:rPrChange>
          </w:rPr>
          <w:delText xml:space="preserve"> látható a robot energiaellátásának a terve. Az energia</w:delText>
        </w:r>
        <w:r w:rsidR="00F75C4D" w:rsidRPr="00FE5CC9" w:rsidDel="00A05E75">
          <w:rPr>
            <w:rPrChange w:id="6291" w:author="laca" w:date="2015-06-14T16:50:00Z">
              <w:rPr/>
            </w:rPrChange>
          </w:rPr>
          <w:delText xml:space="preserve"> ellátás</w:delText>
        </w:r>
        <w:r w:rsidR="00685C33" w:rsidRPr="00FE5CC9" w:rsidDel="00A05E75">
          <w:rPr>
            <w:rPrChange w:id="6292" w:author="laca" w:date="2015-06-14T16:50:00Z">
              <w:rPr/>
            </w:rPrChange>
          </w:rPr>
          <w:delText xml:space="preserve"> ak</w:delText>
        </w:r>
        <w:r w:rsidR="00F75C4D" w:rsidRPr="00FE5CC9" w:rsidDel="00A05E75">
          <w:rPr>
            <w:rPrChange w:id="6293" w:author="laca" w:date="2015-06-14T16:50:00Z">
              <w:rPr/>
            </w:rPrChange>
          </w:rPr>
          <w:delText>k</w:delText>
        </w:r>
        <w:r w:rsidR="00685C33" w:rsidRPr="00FE5CC9" w:rsidDel="00A05E75">
          <w:rPr>
            <w:rPrChange w:id="6294" w:author="laca" w:date="2015-06-14T16:50:00Z">
              <w:rPr/>
            </w:rPrChange>
          </w:rPr>
          <w:delText>um</w:delText>
        </w:r>
        <w:r w:rsidR="00F75C4D" w:rsidRPr="00FE5CC9" w:rsidDel="00A05E75">
          <w:rPr>
            <w:rPrChange w:id="6295" w:author="laca" w:date="2015-06-14T16:50:00Z">
              <w:rPr/>
            </w:rPrChange>
          </w:rPr>
          <w:delText>u</w:delText>
        </w:r>
        <w:r w:rsidR="00685C33" w:rsidRPr="00FE5CC9" w:rsidDel="00A05E75">
          <w:rPr>
            <w:rPrChange w:id="6296" w:author="laca" w:date="2015-06-14T16:50:00Z">
              <w:rPr/>
            </w:rPrChange>
          </w:rPr>
          <w:delText>látorokkal fog történi, rendeltetésük szerint két csoportba oszthatók: egy 12V akkum</w:delText>
        </w:r>
        <w:r w:rsidR="00F75C4D" w:rsidRPr="00FE5CC9" w:rsidDel="00A05E75">
          <w:rPr>
            <w:rPrChange w:id="6297" w:author="laca" w:date="2015-06-14T16:50:00Z">
              <w:rPr/>
            </w:rPrChange>
          </w:rPr>
          <w:delText>u</w:delText>
        </w:r>
        <w:r w:rsidR="00685C33" w:rsidRPr="00FE5CC9" w:rsidDel="00A05E75">
          <w:rPr>
            <w:rPrChange w:id="6298" w:author="laca" w:date="2015-06-14T16:50:00Z">
              <w:rPr/>
            </w:rPrChange>
          </w:rPr>
          <w:delText>látor gondoskodik a rendszer digitális áramköreinek az ellátásáról. A digitális elemeket DC-DC konverteren keresztül táplálom be</w:delText>
        </w:r>
      </w:del>
    </w:p>
    <w:p w14:paraId="794A25B2" w14:textId="66F9AA62" w:rsidR="00685C33" w:rsidRPr="00FE5CC9" w:rsidDel="00A05E75" w:rsidRDefault="00ED22AB" w:rsidP="00A05E75">
      <w:pPr>
        <w:keepNext/>
        <w:spacing w:after="0" w:line="360" w:lineRule="auto"/>
        <w:jc w:val="both"/>
        <w:rPr>
          <w:del w:id="6299" w:author="laca" w:date="2015-06-14T14:18:00Z"/>
          <w:rPrChange w:id="6300" w:author="laca" w:date="2015-06-14T16:50:00Z">
            <w:rPr>
              <w:del w:id="6301" w:author="laca" w:date="2015-06-14T14:18:00Z"/>
            </w:rPr>
          </w:rPrChange>
        </w:rPr>
        <w:pPrChange w:id="6302" w:author="laca" w:date="2015-06-14T14:18:00Z">
          <w:pPr>
            <w:keepNext/>
            <w:spacing w:after="0" w:line="360" w:lineRule="auto"/>
            <w:jc w:val="both"/>
          </w:pPr>
        </w:pPrChange>
      </w:pPr>
      <w:del w:id="6303" w:author="laca" w:date="2015-06-14T14:18:00Z">
        <w:r w:rsidRPr="00FE5CC9" w:rsidDel="00A05E75">
          <w:rPr>
            <w:rPrChange w:id="6304" w:author="laca" w:date="2015-06-14T16:50:00Z">
              <w:rPr/>
            </w:rPrChange>
          </w:rPr>
          <w:delText xml:space="preserve">melyeknek a feszültsége </w:delText>
        </w:r>
        <w:commentRangeStart w:id="6305"/>
        <w:r w:rsidR="00F75C4D" w:rsidRPr="00FE5CC9" w:rsidDel="00A05E75">
          <w:rPr>
            <w:highlight w:val="yellow"/>
            <w:rPrChange w:id="6306" w:author="laca" w:date="2015-06-14T16:50:00Z">
              <w:rPr>
                <w:highlight w:val="yellow"/>
              </w:rPr>
            </w:rPrChange>
          </w:rPr>
          <w:delText>ál</w:delText>
        </w:r>
        <w:r w:rsidRPr="00FE5CC9" w:rsidDel="00A05E75">
          <w:rPr>
            <w:highlight w:val="yellow"/>
            <w:rPrChange w:id="6307" w:author="laca" w:date="2015-06-14T16:50:00Z">
              <w:rPr>
                <w:highlight w:val="yellow"/>
              </w:rPr>
            </w:rPrChange>
          </w:rPr>
          <w:delText xml:space="preserve">lítható </w:delText>
        </w:r>
      </w:del>
      <w:del w:id="6308" w:author="laca" w:date="2015-06-14T13:52:00Z">
        <w:r w:rsidRPr="00FE5CC9" w:rsidDel="000D18FA">
          <w:rPr>
            <w:highlight w:val="yellow"/>
            <w:rPrChange w:id="6309" w:author="laca" w:date="2015-06-14T16:50:00Z">
              <w:rPr>
                <w:highlight w:val="yellow"/>
              </w:rPr>
            </w:rPrChange>
          </w:rPr>
          <w:delText>a</w:delText>
        </w:r>
      </w:del>
      <w:del w:id="6310" w:author="laca" w:date="2015-06-14T14:18:00Z">
        <w:r w:rsidRPr="00FE5CC9" w:rsidDel="00A05E75">
          <w:rPr>
            <w:highlight w:val="yellow"/>
            <w:rPrChange w:id="6311" w:author="laca" w:date="2015-06-14T16:50:00Z">
              <w:rPr>
                <w:highlight w:val="yellow"/>
              </w:rPr>
            </w:rPrChange>
          </w:rPr>
          <w:delText xml:space="preserve"> minimális feszültség ami szükséges a konvertereknek 3V és a kimenet</w:delText>
        </w:r>
      </w:del>
      <w:del w:id="6312" w:author="laca" w:date="2015-06-14T13:53:00Z">
        <w:r w:rsidRPr="00FE5CC9" w:rsidDel="000D18FA">
          <w:rPr>
            <w:highlight w:val="yellow"/>
            <w:rPrChange w:id="6313" w:author="laca" w:date="2015-06-14T16:50:00Z">
              <w:rPr>
                <w:highlight w:val="yellow"/>
              </w:rPr>
            </w:rPrChange>
          </w:rPr>
          <w:delText>et</w:delText>
        </w:r>
      </w:del>
      <w:del w:id="6314" w:author="laca" w:date="2015-06-14T14:18:00Z">
        <w:r w:rsidRPr="00FE5CC9" w:rsidDel="00A05E75">
          <w:rPr>
            <w:highlight w:val="yellow"/>
            <w:rPrChange w:id="6315" w:author="laca" w:date="2015-06-14T16:50:00Z">
              <w:rPr>
                <w:highlight w:val="yellow"/>
              </w:rPr>
            </w:rPrChange>
          </w:rPr>
          <w:delText xml:space="preserve"> állíthatjuk 3-30V-ig</w:delText>
        </w:r>
      </w:del>
      <w:del w:id="6316" w:author="laca" w:date="2015-06-14T13:53:00Z">
        <w:r w:rsidRPr="00FE5CC9" w:rsidDel="000D18FA">
          <w:rPr>
            <w:highlight w:val="yellow"/>
            <w:rPrChange w:id="6317" w:author="laca" w:date="2015-06-14T16:50:00Z">
              <w:rPr>
                <w:highlight w:val="yellow"/>
              </w:rPr>
            </w:rPrChange>
          </w:rPr>
          <w:delText>,</w:delText>
        </w:r>
      </w:del>
      <w:del w:id="6318" w:author="laca" w:date="2015-06-14T14:18:00Z">
        <w:r w:rsidRPr="00FE5CC9" w:rsidDel="00A05E75">
          <w:rPr>
            <w:highlight w:val="yellow"/>
            <w:rPrChange w:id="6319" w:author="laca" w:date="2015-06-14T16:50:00Z">
              <w:rPr>
                <w:highlight w:val="yellow"/>
              </w:rPr>
            </w:rPrChange>
          </w:rPr>
          <w:delText xml:space="preserve"> </w:delText>
        </w:r>
      </w:del>
      <w:del w:id="6320" w:author="laca" w:date="2015-06-14T13:53:00Z">
        <w:r w:rsidRPr="00FE5CC9" w:rsidDel="0071433B">
          <w:rPr>
            <w:highlight w:val="yellow"/>
            <w:rPrChange w:id="6321" w:author="laca" w:date="2015-06-14T16:50:00Z">
              <w:rPr>
                <w:highlight w:val="yellow"/>
              </w:rPr>
            </w:rPrChange>
          </w:rPr>
          <w:delText>és</w:delText>
        </w:r>
      </w:del>
      <w:del w:id="6322" w:author="laca" w:date="2015-06-14T14:18:00Z">
        <w:r w:rsidRPr="00FE5CC9" w:rsidDel="00A05E75">
          <w:rPr>
            <w:highlight w:val="yellow"/>
            <w:rPrChange w:id="6323" w:author="laca" w:date="2015-06-14T16:50:00Z">
              <w:rPr>
                <w:highlight w:val="yellow"/>
              </w:rPr>
            </w:rPrChange>
          </w:rPr>
          <w:delText xml:space="preserve"> maximálisan 2A</w:delText>
        </w:r>
      </w:del>
      <w:del w:id="6324" w:author="laca" w:date="2015-06-14T13:54:00Z">
        <w:r w:rsidRPr="00FE5CC9" w:rsidDel="0071433B">
          <w:rPr>
            <w:rPrChange w:id="6325" w:author="laca" w:date="2015-06-14T16:50:00Z">
              <w:rPr/>
            </w:rPrChange>
          </w:rPr>
          <w:delText>.</w:delText>
        </w:r>
        <w:commentRangeEnd w:id="6305"/>
        <w:r w:rsidR="00F75C4D" w:rsidRPr="00FE5CC9" w:rsidDel="0071433B">
          <w:rPr>
            <w:rStyle w:val="CommentReference"/>
            <w:rPrChange w:id="6326" w:author="laca" w:date="2015-06-14T16:50:00Z">
              <w:rPr>
                <w:rStyle w:val="CommentReference"/>
              </w:rPr>
            </w:rPrChange>
          </w:rPr>
          <w:commentReference w:id="6305"/>
        </w:r>
      </w:del>
    </w:p>
    <w:p w14:paraId="2C9512C7" w14:textId="17A184AC" w:rsidR="00685C33" w:rsidRPr="00FE5CC9" w:rsidDel="00A05E75" w:rsidRDefault="00ED22AB" w:rsidP="00A05E75">
      <w:pPr>
        <w:keepNext/>
        <w:spacing w:after="0" w:line="360" w:lineRule="auto"/>
        <w:jc w:val="both"/>
        <w:rPr>
          <w:del w:id="6327" w:author="laca" w:date="2015-06-14T14:18:00Z"/>
          <w:rPrChange w:id="6328" w:author="laca" w:date="2015-06-14T16:50:00Z">
            <w:rPr>
              <w:del w:id="6329" w:author="laca" w:date="2015-06-14T14:18:00Z"/>
            </w:rPr>
          </w:rPrChange>
        </w:rPr>
        <w:pPrChange w:id="6330" w:author="laca" w:date="2015-06-14T14:18:00Z">
          <w:pPr>
            <w:keepNext/>
            <w:spacing w:after="0" w:line="360" w:lineRule="auto"/>
            <w:jc w:val="both"/>
          </w:pPr>
        </w:pPrChange>
      </w:pPr>
      <w:del w:id="6331" w:author="laca" w:date="2015-06-14T14:18:00Z">
        <w:r w:rsidRPr="00FE5CC9" w:rsidDel="00A05E75">
          <w:rPr>
            <w:rPrChange w:id="6332" w:author="laca" w:date="2015-06-14T16:50:00Z">
              <w:rPr/>
            </w:rPrChange>
          </w:rPr>
          <w:tab/>
          <w:delText>A wifirouter modulban megtalálható a beépített konverter.</w:delText>
        </w:r>
      </w:del>
    </w:p>
    <w:p w14:paraId="6DFE3288" w14:textId="2021E6FC" w:rsidR="00685C33" w:rsidRPr="00FE5CC9" w:rsidDel="00A05E75" w:rsidRDefault="00ED22AB" w:rsidP="00A05E75">
      <w:pPr>
        <w:keepNext/>
        <w:spacing w:after="0" w:line="360" w:lineRule="auto"/>
        <w:jc w:val="both"/>
        <w:rPr>
          <w:del w:id="6333" w:author="laca" w:date="2015-06-14T14:22:00Z"/>
          <w:rPrChange w:id="6334" w:author="laca" w:date="2015-06-14T16:50:00Z">
            <w:rPr>
              <w:del w:id="6335" w:author="laca" w:date="2015-06-14T14:22:00Z"/>
            </w:rPr>
          </w:rPrChange>
        </w:rPr>
      </w:pPr>
      <w:del w:id="6336" w:author="laca" w:date="2015-06-14T14:18:00Z">
        <w:r w:rsidRPr="00FE5CC9" w:rsidDel="00A05E75">
          <w:rPr>
            <w:rPrChange w:id="6337" w:author="laca" w:date="2015-06-14T16:50:00Z">
              <w:rPr/>
            </w:rPrChange>
          </w:rPr>
          <w:delText>A másik energiaforrás egy több akkum</w:delText>
        </w:r>
        <w:r w:rsidR="00F75C4D" w:rsidRPr="00FE5CC9" w:rsidDel="00A05E75">
          <w:rPr>
            <w:rPrChange w:id="6338" w:author="laca" w:date="2015-06-14T16:50:00Z">
              <w:rPr/>
            </w:rPrChange>
          </w:rPr>
          <w:delText>u</w:delText>
        </w:r>
        <w:r w:rsidRPr="00FE5CC9" w:rsidDel="00A05E75">
          <w:rPr>
            <w:rPrChange w:id="6339" w:author="laca" w:date="2015-06-14T16:50:00Z">
              <w:rPr/>
            </w:rPrChange>
          </w:rPr>
          <w:delText>látorból álló telep lesz, amelyek párhuzamosan lesznek kapcsolva, és a H hidakat táplálják be energiával.</w:delText>
        </w:r>
      </w:del>
    </w:p>
    <w:p w14:paraId="4BE58E3B" w14:textId="0CE7CA70" w:rsidR="00EE74C7" w:rsidRPr="00FE5CC9" w:rsidDel="0023168B" w:rsidRDefault="00EE74C7" w:rsidP="00A05E75">
      <w:pPr>
        <w:keepNext/>
        <w:spacing w:after="0" w:line="360" w:lineRule="auto"/>
        <w:jc w:val="both"/>
        <w:rPr>
          <w:del w:id="6340" w:author="laca" w:date="2015-06-14T14:24:00Z"/>
          <w:rPrChange w:id="6341" w:author="laca" w:date="2015-06-14T16:50:00Z">
            <w:rPr>
              <w:del w:id="6342" w:author="laca" w:date="2015-06-14T14:24:00Z"/>
            </w:rPr>
          </w:rPrChange>
        </w:rPr>
        <w:pPrChange w:id="6343" w:author="laca" w:date="2015-06-14T14:22:00Z">
          <w:pPr>
            <w:spacing w:line="360" w:lineRule="auto"/>
            <w:jc w:val="both"/>
          </w:pPr>
        </w:pPrChange>
      </w:pPr>
    </w:p>
    <w:moveFromRangeStart w:id="6344" w:author="laca" w:date="2015-06-14T14:23:00Z" w:name="move422055160"/>
    <w:p w14:paraId="7FF562AE" w14:textId="5D6451FF" w:rsidR="00A05E75" w:rsidRPr="00FE5CC9" w:rsidRDefault="00A05E75" w:rsidP="0071433B">
      <w:pPr>
        <w:spacing w:line="360" w:lineRule="auto"/>
        <w:rPr>
          <w:ins w:id="6345" w:author="laca" w:date="2015-06-14T14:23:00Z"/>
          <w:rPrChange w:id="6346" w:author="laca" w:date="2015-06-14T16:50:00Z">
            <w:rPr>
              <w:ins w:id="6347" w:author="laca" w:date="2015-06-14T14:23:00Z"/>
            </w:rPr>
          </w:rPrChange>
        </w:rPr>
        <w:pPrChange w:id="6348" w:author="laca" w:date="2015-06-14T14:00:00Z">
          <w:pPr/>
        </w:pPrChange>
      </w:pPr>
      <w:moveFrom w:id="6349" w:author="laca" w:date="2015-06-14T14:23:00Z">
        <w:r w:rsidRPr="00FE5CC9" w:rsidDel="00A05E75">
          <w:rPr>
            <w:noProof/>
            <w:lang w:eastAsia="hu-HU"/>
            <w:rPrChange w:id="6350" w:author="laca" w:date="2015-06-14T16:50:00Z">
              <w:rPr>
                <w:noProof/>
                <w:lang w:eastAsia="hu-HU"/>
              </w:rPr>
            </w:rPrChange>
          </w:rPr>
        </w:r>
        <w:r w:rsidRPr="00FE5CC9" w:rsidDel="00A05E75">
          <w:rPr>
            <w:rPrChange w:id="6351" w:author="laca" w:date="2015-06-14T16:50:00Z">
              <w:rPr/>
            </w:rPrChange>
          </w:rPr>
          <w:pict w14:anchorId="6957A6DA">
            <v:group id="_x0000_s1160" style="width:191.7pt;height:237.05pt;mso-position-horizontal-relative:char;mso-position-vertical-relative:line;mso-width-relative:margin;mso-height-relative:margin"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">
              <v:shape id="Picture 35" o:spid="_x0000_s1161" type="#_x0000_t75" style="position:absolute;width:29610;height:3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J6wPFAAAA2wAAAA8AAABkcnMvZG93bnJldi54bWxEj9FqAjEURN8L/kO4hb4UTaxoZWsUEVoF&#10;0VLtB1w3t7uLm5ttkur690YQ+jjMzBlmMmttLU7kQ+VYQ7+nQBDnzlRcaPjev3fHIEJENlg7Jg0X&#10;CjCbdh4mmBl35i867WIhEoRDhhrKGJtMypCXZDH0XEOcvB/nLcYkfSGNx3OC21q+KDWSFitOCyU2&#10;tCgpP+7+rIbtevPqVfjof6rnVdwelr+b/WGk9dNjO38DEamN/+F7e2U0DIZw+5J+gJ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CesDxQAAANsAAAAPAAAAAAAAAAAAAAAA&#10;AJ8CAABkcnMvZG93bnJldi54bWxQSwUGAAAAAAQABAD3AAAAkQMAAAAA&#10;">
                <v:imagedata r:id="rId63" o:title=""/>
                <v:path arrowok="t"/>
              </v:shape>
              <v:shape id="Text Box 43" o:spid="_x0000_s1162" type="#_x0000_t202" style="position:absolute;top:32296;width:29610;height:3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style="mso-next-textbox:#Text Box 43" inset="0,0,0,0">
                  <w:txbxContent>
                    <w:p w14:paraId="49477013" w14:textId="77777777" w:rsidR="00FC3556" w:rsidRDefault="00FC3556" w:rsidP="00EE74C7">
                      <w:pPr>
                        <w:pStyle w:val="Caption"/>
                        <w:jc w:val="center"/>
                        <w:rPr>
                          <w:noProof/>
                        </w:rPr>
                      </w:pPr>
                      <w:bookmarkStart w:id="6352" w:name="_Ref421818452"/>
                      <w:bookmarkStart w:id="6353" w:name="_Toc422064075"/>
                      <w:r>
                        <w:t xml:space="preserve">Kép. </w:t>
                      </w:r>
                      <w:ins w:id="6354" w:author="laca" w:date="2015-06-14T12:08:00Z">
                        <w:r>
                          <w:fldChar w:fldCharType="begin"/>
                        </w:r>
                        <w:r>
                          <w:instrText xml:space="preserve"> STYLEREF 1 \s </w:instrText>
                        </w:r>
                      </w:ins>
                      <w:r>
                        <w:fldChar w:fldCharType="separate"/>
                      </w:r>
                      <w:r>
                        <w:rPr>
                          <w:noProof/>
                        </w:rPr>
                        <w:t>3</w:t>
                      </w:r>
                      <w:ins w:id="6355" w:author="laca" w:date="2015-06-14T12:08:00Z">
                        <w:r>
                          <w:fldChar w:fldCharType="end"/>
                        </w:r>
                        <w:r>
                          <w:t>.</w:t>
                        </w:r>
                        <w:r>
                          <w:fldChar w:fldCharType="begin"/>
                        </w:r>
                        <w:r>
                          <w:instrText xml:space="preserve"> SEQ Kép. \* ARABIC \s 1 </w:instrText>
                        </w:r>
                      </w:ins>
                      <w:r>
                        <w:fldChar w:fldCharType="separate"/>
                      </w:r>
                      <w:ins w:id="6356" w:author="laca" w:date="2015-06-14T12:08:00Z">
                        <w:r>
                          <w:rPr>
                            <w:noProof/>
                          </w:rPr>
                          <w:t>46</w:t>
                        </w:r>
                        <w:r>
                          <w:fldChar w:fldCharType="end"/>
                        </w:r>
                      </w:ins>
                      <w:del w:id="6357"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45</w:delText>
                        </w:r>
                        <w:r w:rsidDel="002E2EC5">
                          <w:rPr>
                            <w:noProof/>
                          </w:rPr>
                          <w:fldChar w:fldCharType="end"/>
                        </w:r>
                      </w:del>
                      <w:bookmarkEnd w:id="6352"/>
                      <w:r>
                        <w:t xml:space="preserve"> Vízpumpa és a ventilátor motorjának vezérlő teljesítmény elektronikai kapcsolása</w:t>
                      </w:r>
                      <w:bookmarkEnd w:id="6353"/>
                    </w:p>
                  </w:txbxContent>
                </v:textbox>
              </v:shape>
              <w10:anchorlock/>
            </v:group>
          </w:pict>
        </w:r>
      </w:moveFrom>
      <w:moveFromRangeEnd w:id="6344"/>
      <w:r w:rsidR="00685C33" w:rsidRPr="00FE5CC9">
        <w:rPr>
          <w:rPrChange w:id="6358" w:author="laca" w:date="2015-06-14T16:50:00Z">
            <w:rPr/>
          </w:rPrChange>
        </w:rPr>
        <w:tab/>
      </w:r>
      <w:ins w:id="6359" w:author="laca" w:date="2015-06-14T14:24:00Z">
        <w:r w:rsidR="0023168B" w:rsidRPr="00FE5CC9">
          <w:rPr>
            <w:rPrChange w:id="6360" w:author="laca" w:date="2015-06-14T16:50:00Z">
              <w:rPr/>
            </w:rPrChange>
          </w:rPr>
          <w:tab/>
        </w:r>
        <w:r w:rsidR="0023168B" w:rsidRPr="00FE5CC9">
          <w:rPr>
            <w:rPrChange w:id="6361" w:author="laca" w:date="2015-06-14T16:50:00Z">
              <w:rPr/>
            </w:rPrChange>
          </w:rPr>
          <w:tab/>
        </w:r>
      </w:ins>
      <w:moveToRangeStart w:id="6362" w:author="laca" w:date="2015-06-14T14:23:00Z" w:name="move422055160"/>
      <w:moveTo w:id="6363" w:author="laca" w:date="2015-06-14T14:23:00Z">
        <w:r w:rsidRPr="00FE5CC9">
          <w:rPr>
            <w:noProof/>
            <w:lang w:eastAsia="hu-HU"/>
            <w:rPrChange w:id="6364" w:author="laca" w:date="2015-06-14T16:50:00Z">
              <w:rPr>
                <w:noProof/>
                <w:lang w:eastAsia="hu-HU"/>
              </w:rPr>
            </w:rPrChange>
          </w:rPr>
        </w:r>
        <w:r w:rsidRPr="00FE5CC9">
          <w:rPr>
            <w:rPrChange w:id="6365" w:author="laca" w:date="2015-06-14T16:50:00Z">
              <w:rPr/>
            </w:rPrChange>
          </w:rPr>
          <w:pict w14:anchorId="5C21A0B1">
            <v:group id="Group 44" o:spid="_x0000_s1243" style="width:191.7pt;height:237.05pt;mso-position-horizontal-relative:char;mso-position-vertical-relative:line;mso-width-relative:margin;mso-height-relative:margin"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">
              <v:shape id="Picture 35" o:spid="_x0000_s1244" type="#_x0000_t75" style="position:absolute;width:29610;height:3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J6wPFAAAA2wAAAA8AAABkcnMvZG93bnJldi54bWxEj9FqAjEURN8L/kO4hb4UTaxoZWsUEVoF&#10;0VLtB1w3t7uLm5ttkur690YQ+jjMzBlmMmttLU7kQ+VYQ7+nQBDnzlRcaPjev3fHIEJENlg7Jg0X&#10;CjCbdh4mmBl35i867WIhEoRDhhrKGJtMypCXZDH0XEOcvB/nLcYkfSGNx3OC21q+KDWSFitOCyU2&#10;tCgpP+7+rIbtevPqVfjof6rnVdwelr+b/WGk9dNjO38DEamN/+F7e2U0DIZw+5J+gJ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CesDxQAAANsAAAAPAAAAAAAAAAAAAAAA&#10;AJ8CAABkcnMvZG93bnJldi54bWxQSwUGAAAAAAQABAD3AAAAkQMAAAAA&#10;">
                <v:imagedata r:id="rId63" o:title=""/>
                <v:path arrowok="t"/>
              </v:shape>
              <v:shape id="Text Box 43" o:spid="_x0000_s1245" type="#_x0000_t202" style="position:absolute;top:32296;width:29610;height:3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style="mso-next-textbox:#Text Box 43" inset="0,0,0,0">
                  <w:txbxContent>
                    <w:p w14:paraId="111E8CBB" w14:textId="77777777" w:rsidR="00FC3556" w:rsidRDefault="00FC3556" w:rsidP="00A05E75">
                      <w:pPr>
                        <w:pStyle w:val="Caption"/>
                        <w:jc w:val="center"/>
                        <w:rPr>
                          <w:noProof/>
                        </w:rPr>
                      </w:pPr>
                      <w:bookmarkStart w:id="6366" w:name="_Toc42206407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46</w:t>
                      </w:r>
                      <w:r>
                        <w:fldChar w:fldCharType="end"/>
                      </w:r>
                      <w:r>
                        <w:t xml:space="preserve"> Vízpumpa és a ventilátor motorjának vezérlő teljesítmény elektronikai kapcsolása</w:t>
                      </w:r>
                      <w:bookmarkEnd w:id="6366"/>
                    </w:p>
                  </w:txbxContent>
                </v:textbox>
              </v:shape>
              <w10:anchorlock/>
            </v:group>
          </w:pict>
        </w:r>
      </w:moveTo>
      <w:moveToRangeEnd w:id="6362"/>
    </w:p>
    <w:p w14:paraId="408E4CF8" w14:textId="028C5F9F" w:rsidR="00EE74C7" w:rsidRPr="00FE5CC9" w:rsidRDefault="00A05E75" w:rsidP="0071433B">
      <w:pPr>
        <w:spacing w:line="360" w:lineRule="auto"/>
        <w:rPr>
          <w:ins w:id="6367" w:author="laca" w:date="2015-06-14T13:56:00Z"/>
          <w:rPrChange w:id="6368" w:author="laca" w:date="2015-06-14T16:50:00Z">
            <w:rPr>
              <w:ins w:id="6369" w:author="laca" w:date="2015-06-14T13:56:00Z"/>
            </w:rPr>
          </w:rPrChange>
        </w:rPr>
        <w:pPrChange w:id="6370" w:author="laca" w:date="2015-06-14T14:00:00Z">
          <w:pPr/>
        </w:pPrChange>
      </w:pPr>
      <w:ins w:id="6371" w:author="laca" w:date="2015-06-14T14:23:00Z">
        <w:r w:rsidRPr="00FE5CC9">
          <w:rPr>
            <w:rPrChange w:id="6372" w:author="laca" w:date="2015-06-14T16:50:00Z">
              <w:rPr/>
            </w:rPrChange>
          </w:rPr>
          <w:tab/>
        </w:r>
      </w:ins>
      <w:r w:rsidR="00685C33" w:rsidRPr="00FE5CC9">
        <w:rPr>
          <w:rPrChange w:id="6373" w:author="laca" w:date="2015-06-14T16:50:00Z">
            <w:rPr/>
          </w:rPrChange>
        </w:rPr>
        <w:t xml:space="preserve">A vízpumpa és a ventilátorok motorja PWM jel segítségével van vezérelve egy N csatornás MOSFET tranzisztor segítségével, amelyet </w:t>
      </w:r>
      <w:r w:rsidR="00ED22AB" w:rsidRPr="00FE5CC9">
        <w:rPr>
          <w:rPrChange w:id="6374" w:author="laca" w:date="2015-06-14T16:50:00Z">
            <w:rPr/>
          </w:rPrChange>
        </w:rPr>
        <w:fldChar w:fldCharType="begin"/>
      </w:r>
      <w:r w:rsidR="00ED22AB" w:rsidRPr="00FE5CC9">
        <w:rPr>
          <w:rPrChange w:id="6375" w:author="laca" w:date="2015-06-14T16:50:00Z">
            <w:rPr/>
          </w:rPrChange>
        </w:rPr>
        <w:instrText xml:space="preserve"> REF _Ref421818452 \h </w:instrText>
      </w:r>
      <w:r w:rsidR="00ED22AB" w:rsidRPr="00FE5CC9">
        <w:rPr>
          <w:rPrChange w:id="6376" w:author="laca" w:date="2015-06-14T16:50:00Z">
            <w:rPr/>
          </w:rPrChange>
        </w:rPr>
      </w:r>
      <w:r w:rsidR="0071433B" w:rsidRPr="00FE5CC9">
        <w:rPr>
          <w:rPrChange w:id="6377" w:author="laca" w:date="2015-06-14T16:50:00Z">
            <w:rPr/>
          </w:rPrChange>
        </w:rPr>
        <w:instrText xml:space="preserve"> \* MERGEFORMAT </w:instrText>
      </w:r>
      <w:r w:rsidR="00ED22AB" w:rsidRPr="00FE5CC9">
        <w:rPr>
          <w:rPrChange w:id="6378" w:author="laca" w:date="2015-06-14T16:50:00Z">
            <w:rPr/>
          </w:rPrChange>
        </w:rPr>
        <w:fldChar w:fldCharType="separate"/>
      </w:r>
      <w:r w:rsidR="00096DBB" w:rsidRPr="00FE5CC9">
        <w:rPr>
          <w:rPrChange w:id="6379" w:author="laca" w:date="2015-06-14T16:50:00Z">
            <w:rPr/>
          </w:rPrChange>
        </w:rPr>
        <w:t xml:space="preserve">Kép. </w:t>
      </w:r>
      <w:r w:rsidR="00096DBB" w:rsidRPr="00FE5CC9">
        <w:rPr>
          <w:noProof/>
          <w:rPrChange w:id="6380" w:author="laca" w:date="2015-06-14T16:50:00Z">
            <w:rPr>
              <w:noProof/>
            </w:rPr>
          </w:rPrChange>
        </w:rPr>
        <w:t>3</w:t>
      </w:r>
      <w:r w:rsidR="00096DBB" w:rsidRPr="00FE5CC9">
        <w:rPr>
          <w:rPrChange w:id="6381" w:author="laca" w:date="2015-06-14T16:50:00Z">
            <w:rPr/>
          </w:rPrChange>
        </w:rPr>
        <w:t>.</w:t>
      </w:r>
      <w:r w:rsidR="00096DBB" w:rsidRPr="00FE5CC9">
        <w:rPr>
          <w:noProof/>
          <w:rPrChange w:id="6382" w:author="laca" w:date="2015-06-14T16:50:00Z">
            <w:rPr>
              <w:noProof/>
            </w:rPr>
          </w:rPrChange>
        </w:rPr>
        <w:t>45</w:t>
      </w:r>
      <w:r w:rsidR="00ED22AB" w:rsidRPr="00FE5CC9">
        <w:rPr>
          <w:rPrChange w:id="6383" w:author="laca" w:date="2015-06-14T16:50:00Z">
            <w:rPr/>
          </w:rPrChange>
        </w:rPr>
        <w:fldChar w:fldCharType="end"/>
      </w:r>
      <w:r w:rsidR="00685C33" w:rsidRPr="00FE5CC9">
        <w:rPr>
          <w:rPrChange w:id="6384" w:author="laca" w:date="2015-06-14T16:50:00Z">
            <w:rPr/>
          </w:rPrChange>
        </w:rPr>
        <w:t xml:space="preserve"> ábra szemléltet.</w:t>
      </w:r>
    </w:p>
    <w:p w14:paraId="642B5900" w14:textId="77777777" w:rsidR="0071433B" w:rsidRPr="00FE5CC9" w:rsidRDefault="0071433B" w:rsidP="0071433B">
      <w:pPr>
        <w:pStyle w:val="Heading3"/>
        <w:spacing w:line="360" w:lineRule="auto"/>
        <w:rPr>
          <w:ins w:id="6385" w:author="laca" w:date="2015-06-14T13:56:00Z"/>
          <w:rPrChange w:id="6386" w:author="laca" w:date="2015-06-14T16:50:00Z">
            <w:rPr>
              <w:ins w:id="6387" w:author="laca" w:date="2015-06-14T13:56:00Z"/>
            </w:rPr>
          </w:rPrChange>
        </w:rPr>
        <w:pPrChange w:id="6388" w:author="laca" w:date="2015-06-14T14:00:00Z">
          <w:pPr>
            <w:pStyle w:val="Heading3"/>
          </w:pPr>
        </w:pPrChange>
      </w:pPr>
      <w:bookmarkStart w:id="6389" w:name="_Toc422064131"/>
      <w:commentRangeStart w:id="6390"/>
      <w:proofErr w:type="spellStart"/>
      <w:ins w:id="6391" w:author="laca" w:date="2015-06-14T13:56:00Z">
        <w:r w:rsidRPr="00FE5CC9">
          <w:rPr>
            <w:rPrChange w:id="6392" w:author="laca" w:date="2015-06-14T16:50:00Z">
              <w:rPr/>
            </w:rPrChange>
          </w:rPr>
          <w:t>Bootstrampmüködése</w:t>
        </w:r>
        <w:commentRangeEnd w:id="6390"/>
        <w:proofErr w:type="spellEnd"/>
        <w:r w:rsidRPr="00FE5CC9">
          <w:rPr>
            <w:rStyle w:val="CommentReference"/>
            <w:rFonts w:asciiTheme="minorHAnsi" w:eastAsiaTheme="minorEastAsia" w:hAnsiTheme="minorHAnsi" w:cstheme="minorBidi"/>
            <w:b w:val="0"/>
            <w:bCs w:val="0"/>
            <w:color w:val="auto"/>
            <w:rPrChange w:id="6393" w:author="laca" w:date="2015-06-14T16:50:00Z">
              <w:rPr>
                <w:rStyle w:val="CommentReference"/>
                <w:rFonts w:asciiTheme="minorHAnsi" w:eastAsiaTheme="minorEastAsia" w:hAnsiTheme="minorHAnsi" w:cstheme="minorBidi"/>
                <w:b w:val="0"/>
                <w:bCs w:val="0"/>
                <w:color w:val="auto"/>
              </w:rPr>
            </w:rPrChange>
          </w:rPr>
          <w:commentReference w:id="6390"/>
        </w:r>
        <w:bookmarkEnd w:id="6389"/>
      </w:ins>
    </w:p>
    <w:p w14:paraId="6E024338" w14:textId="28E6DE8E" w:rsidR="0071433B" w:rsidRPr="00FE5CC9" w:rsidRDefault="0071433B" w:rsidP="0071433B">
      <w:pPr>
        <w:spacing w:line="360" w:lineRule="auto"/>
        <w:jc w:val="both"/>
        <w:rPr>
          <w:ins w:id="6394" w:author="laca" w:date="2015-06-14T13:56:00Z"/>
          <w:rPrChange w:id="6395" w:author="laca" w:date="2015-06-14T16:50:00Z">
            <w:rPr>
              <w:ins w:id="6396" w:author="laca" w:date="2015-06-14T13:56:00Z"/>
            </w:rPr>
          </w:rPrChange>
        </w:rPr>
        <w:pPrChange w:id="6397" w:author="laca" w:date="2015-06-14T14:00:00Z">
          <w:pPr>
            <w:jc w:val="both"/>
          </w:pPr>
        </w:pPrChange>
      </w:pPr>
      <w:ins w:id="6398" w:author="laca" w:date="2015-06-14T13:56:00Z">
        <w:r w:rsidRPr="00FE5CC9">
          <w:rPr>
            <w:rPrChange w:id="6399" w:author="laca" w:date="2015-06-14T16:50:00Z">
              <w:rPr/>
            </w:rPrChange>
          </w:rPr>
          <w:tab/>
          <w:t xml:space="preserve">A </w:t>
        </w:r>
      </w:ins>
      <w:customXmlInsRangeStart w:id="6400" w:author="laca" w:date="2015-06-14T13:56:00Z"/>
      <w:sdt>
        <w:sdtPr>
          <w:rPr>
            <w:rPrChange w:id="6401" w:author="laca" w:date="2015-06-14T16:50:00Z">
              <w:rPr/>
            </w:rPrChange>
          </w:rPr>
          <w:id w:val="-435907216"/>
          <w:citation/>
        </w:sdtPr>
        <w:sdtContent>
          <w:customXmlInsRangeEnd w:id="6400"/>
          <w:ins w:id="6402" w:author="laca" w:date="2015-06-14T13:56:00Z">
            <w:r w:rsidRPr="00FE5CC9">
              <w:rPr>
                <w:rPrChange w:id="6403" w:author="laca" w:date="2015-06-14T16:50:00Z">
                  <w:rPr/>
                </w:rPrChange>
              </w:rPr>
              <w:fldChar w:fldCharType="begin"/>
            </w:r>
            <w:r w:rsidRPr="00FE5CC9">
              <w:rPr>
                <w:rPrChange w:id="6404" w:author="laca" w:date="2015-06-14T16:50:00Z">
                  <w:rPr/>
                </w:rPrChange>
              </w:rPr>
              <w:instrText xml:space="preserve"> CITATION Sil15 \l 1038 </w:instrText>
            </w:r>
            <w:r w:rsidRPr="00FE5CC9">
              <w:rPr>
                <w:rPrChange w:id="6405" w:author="laca" w:date="2015-06-14T16:50:00Z">
                  <w:rPr/>
                </w:rPrChange>
              </w:rPr>
              <w:fldChar w:fldCharType="separate"/>
            </w:r>
            <w:r w:rsidRPr="00FE5CC9">
              <w:rPr>
                <w:noProof/>
                <w:rPrChange w:id="6406" w:author="laca" w:date="2015-06-14T16:50:00Z">
                  <w:rPr>
                    <w:noProof/>
                  </w:rPr>
                </w:rPrChange>
              </w:rPr>
              <w:t>[10]</w:t>
            </w:r>
            <w:r w:rsidRPr="00FE5CC9">
              <w:rPr>
                <w:rPrChange w:id="6407" w:author="laca" w:date="2015-06-14T16:50:00Z">
                  <w:rPr/>
                </w:rPrChange>
              </w:rPr>
              <w:fldChar w:fldCharType="end"/>
            </w:r>
          </w:ins>
          <w:customXmlInsRangeStart w:id="6408" w:author="laca" w:date="2015-06-14T13:56:00Z"/>
        </w:sdtContent>
      </w:sdt>
      <w:customXmlInsRangeEnd w:id="6408"/>
      <w:ins w:id="6409" w:author="laca" w:date="2015-06-14T13:56:00Z">
        <w:r w:rsidRPr="00FE5CC9">
          <w:rPr>
            <w:rPrChange w:id="6410" w:author="laca" w:date="2015-06-14T16:50:00Z">
              <w:rPr/>
            </w:rPrChange>
          </w:rPr>
          <w:t xml:space="preserve"> dokumentum alapján a </w:t>
        </w:r>
        <w:proofErr w:type="spellStart"/>
        <w:r w:rsidRPr="00FE5CC9">
          <w:rPr>
            <w:rPrChange w:id="6411" w:author="laca" w:date="2015-06-14T16:50:00Z">
              <w:rPr/>
            </w:rPrChange>
          </w:rPr>
          <w:t>bootstrap</w:t>
        </w:r>
        <w:proofErr w:type="spellEnd"/>
        <w:r w:rsidRPr="00FE5CC9">
          <w:rPr>
            <w:rPrChange w:id="6412" w:author="laca" w:date="2015-06-14T16:50:00Z">
              <w:rPr/>
            </w:rPrChange>
          </w:rPr>
          <w:t xml:space="preserve"> megoldás a </w:t>
        </w:r>
        <w:r w:rsidRPr="00FE5CC9">
          <w:rPr>
            <w:rPrChange w:id="6413" w:author="laca" w:date="2015-06-14T16:50:00Z">
              <w:rPr/>
            </w:rPrChange>
          </w:rPr>
          <w:fldChar w:fldCharType="begin"/>
        </w:r>
        <w:r w:rsidRPr="00FE5CC9">
          <w:rPr>
            <w:rPrChange w:id="6414" w:author="laca" w:date="2015-06-14T16:50:00Z">
              <w:rPr/>
            </w:rPrChange>
          </w:rPr>
          <w:instrText xml:space="preserve"> REF _Ref421903033 \h </w:instrText>
        </w:r>
        <w:r w:rsidRPr="00FE5CC9">
          <w:rPr>
            <w:rPrChange w:id="6415" w:author="laca" w:date="2015-06-14T16:50:00Z">
              <w:rPr/>
            </w:rPrChange>
          </w:rPr>
        </w:r>
      </w:ins>
      <w:r w:rsidRPr="00FE5CC9">
        <w:rPr>
          <w:rPrChange w:id="6416" w:author="laca" w:date="2015-06-14T16:50:00Z">
            <w:rPr/>
          </w:rPrChange>
        </w:rPr>
        <w:instrText xml:space="preserve"> \* MERGEFORMAT </w:instrText>
      </w:r>
      <w:ins w:id="6417" w:author="laca" w:date="2015-06-14T13:56:00Z">
        <w:r w:rsidRPr="00FE5CC9">
          <w:rPr>
            <w:rPrChange w:id="6418" w:author="laca" w:date="2015-06-14T16:50:00Z">
              <w:rPr/>
            </w:rPrChange>
          </w:rPr>
          <w:fldChar w:fldCharType="separate"/>
        </w:r>
        <w:r w:rsidRPr="00FE5CC9">
          <w:rPr>
            <w:rPrChange w:id="6419" w:author="laca" w:date="2015-06-14T16:50:00Z">
              <w:rPr/>
            </w:rPrChange>
          </w:rPr>
          <w:t xml:space="preserve">Kép. </w:t>
        </w:r>
        <w:r w:rsidRPr="00FE5CC9">
          <w:rPr>
            <w:noProof/>
            <w:rPrChange w:id="6420" w:author="laca" w:date="2015-06-14T16:50:00Z">
              <w:rPr>
                <w:noProof/>
              </w:rPr>
            </w:rPrChange>
          </w:rPr>
          <w:t>3</w:t>
        </w:r>
        <w:r w:rsidRPr="00FE5CC9">
          <w:rPr>
            <w:rPrChange w:id="6421" w:author="laca" w:date="2015-06-14T16:50:00Z">
              <w:rPr/>
            </w:rPrChange>
          </w:rPr>
          <w:t>.</w:t>
        </w:r>
        <w:r w:rsidRPr="00FE5CC9">
          <w:rPr>
            <w:noProof/>
            <w:rPrChange w:id="6422" w:author="laca" w:date="2015-06-14T16:50:00Z">
              <w:rPr>
                <w:noProof/>
              </w:rPr>
            </w:rPrChange>
          </w:rPr>
          <w:t>46</w:t>
        </w:r>
        <w:r w:rsidRPr="00FE5CC9">
          <w:rPr>
            <w:rPrChange w:id="6423" w:author="laca" w:date="2015-06-14T16:50:00Z">
              <w:rPr/>
            </w:rPrChange>
          </w:rPr>
          <w:fldChar w:fldCharType="end"/>
        </w:r>
        <w:r w:rsidRPr="00FE5CC9">
          <w:rPr>
            <w:rPrChange w:id="6424" w:author="laca" w:date="2015-06-14T16:50:00Z">
              <w:rPr/>
            </w:rPrChange>
          </w:rPr>
          <w:t xml:space="preserve"> képen látható módon történik. A </w:t>
        </w:r>
        <w:proofErr w:type="spellStart"/>
        <w:r w:rsidRPr="00FE5CC9">
          <w:rPr>
            <w:rPrChange w:id="6425" w:author="laca" w:date="2015-06-14T16:50:00Z">
              <w:rPr/>
            </w:rPrChange>
          </w:rPr>
          <w:t>Cb</w:t>
        </w:r>
        <w:proofErr w:type="spellEnd"/>
        <w:r w:rsidRPr="00FE5CC9">
          <w:rPr>
            <w:rPrChange w:id="6426" w:author="laca" w:date="2015-06-14T16:50:00Z">
              <w:rPr/>
            </w:rPrChange>
          </w:rPr>
          <w:t xml:space="preserve"> kondenzátort töltjük fel a Db dióda segítségével azokban a pillanatokban, amikor a Q2 tranzisztor kinyitott állapotban van és a w potenciál elég alacsony, ahhoz hogy a Db dióda kinyisson és így feltöltve majdnem 12V feszültségre a kondenzátort.</w:t>
        </w:r>
      </w:ins>
    </w:p>
    <w:p w14:paraId="67D99C99" w14:textId="77777777" w:rsidR="0071433B" w:rsidRPr="00FE5CC9" w:rsidRDefault="0071433B" w:rsidP="0071433B">
      <w:pPr>
        <w:spacing w:line="360" w:lineRule="auto"/>
        <w:rPr>
          <w:ins w:id="6427" w:author="laca" w:date="2015-06-14T13:56:00Z"/>
          <w:rPrChange w:id="6428" w:author="laca" w:date="2015-06-14T16:50:00Z">
            <w:rPr>
              <w:ins w:id="6429" w:author="laca" w:date="2015-06-14T13:56:00Z"/>
            </w:rPr>
          </w:rPrChange>
        </w:rPr>
        <w:pPrChange w:id="6430" w:author="laca" w:date="2015-06-14T14:00:00Z">
          <w:pPr/>
        </w:pPrChange>
      </w:pPr>
      <w:ins w:id="6431" w:author="laca" w:date="2015-06-14T13:56:00Z">
        <w:r w:rsidRPr="00FE5CC9">
          <w:rPr>
            <w:noProof/>
            <w:lang w:eastAsia="hu-HU"/>
            <w:rPrChange w:id="6432" w:author="laca" w:date="2015-06-14T16:50:00Z">
              <w:rPr>
                <w:noProof/>
                <w:lang w:eastAsia="hu-HU"/>
              </w:rPr>
            </w:rPrChange>
          </w:rPr>
        </w:r>
        <w:r w:rsidRPr="00FE5CC9">
          <w:rPr>
            <w:noProof/>
            <w:lang w:eastAsia="hu-HU"/>
            <w:rPrChange w:id="6433" w:author="laca" w:date="2015-06-14T16:50:00Z">
              <w:rPr>
                <w:noProof/>
                <w:lang w:eastAsia="hu-HU"/>
              </w:rPr>
            </w:rPrChange>
          </w:rPr>
          <w:pict w14:anchorId="31C75F15">
            <v:group id="Group 110" o:spid="_x0000_s1231" style="width:353.25pt;height:247.95pt;mso-position-horizontal-relative:char;mso-position-vertical-relative:line" coordorigin="1968,8430" coordsize="40195,31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rB+KPxM8EfBf4Z+IvjD8TNcGl+G/Cmh3eseINSa3kmFpZW0LTTzFIlZ3CRozbVVmOOATxQBvUV&#10;l+CfGvhL4k+DNJ+IngDxJZ6zoOvaZb6jousabcLNb31pPGssM8TrkPG6MrKwOCGBFa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">
              <v:shape id="Picture 108" o:spid="_x0000_s1232" type="#_x0000_t75" style="position:absolute;left:4689;top:8430;width:35485;height:276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yEonFAAAA3AAAAA8AAABkcnMvZG93bnJldi54bWxEj0FrwkAQhe8F/8MyQm91Yw9SomsotYVe&#10;ijQq1NuYHZPQ7GzIbkzy751DobcZ3pv3vtlko2vUjbpQezawXCSgiAtvay4NHA8fTy+gQkS22Hgm&#10;AxMFyLazhw2m1g/8Tbc8lkpCOKRooIqxTbUORUUOw8K3xKJdfecwytqV2nY4SLhr9HOSrLTDmqWh&#10;wpbeKip+894ZuJxo3xzi9et8offd2FN+/llNxjzOx9c1qEhj/Df/XX9awU+EVp6RCf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shKJxQAAANwAAAAPAAAAAAAAAAAAAAAA&#10;AJ8CAABkcnMvZG93bnJldi54bWxQSwUGAAAAAAQABAD3AAAAkQMAAAAA&#10;">
                <v:imagedata r:id="rId64" o:title=""/>
                <v:path arrowok="t"/>
              </v:shape>
              <v:shape id="Text Box 109" o:spid="_x0000_s1233" type="#_x0000_t202" style="position:absolute;left:1968;top:37338;width:40196;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next-textbox:#Text Box 109;mso-fit-shape-to-text:t" inset="0,0,0,0">
                  <w:txbxContent>
                    <w:p w14:paraId="1DBEE5CA" w14:textId="77777777" w:rsidR="00FC3556" w:rsidRDefault="00FC3556" w:rsidP="0071433B">
                      <w:pPr>
                        <w:pStyle w:val="Caption"/>
                        <w:rPr>
                          <w:noProof/>
                        </w:rPr>
                      </w:pPr>
                      <w:bookmarkStart w:id="6434" w:name="_Toc42206407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47</w:t>
                      </w:r>
                      <w:r>
                        <w:fldChar w:fldCharType="end"/>
                      </w:r>
                      <w:r>
                        <w:t>Bootstramp megoldás a felső tranzisztor Gate bemenetének a meghajtására</w:t>
                      </w:r>
                      <w:bookmarkEnd w:id="6434"/>
                    </w:p>
                  </w:txbxContent>
                </v:textbox>
              </v:shape>
              <w10:anchorlock/>
            </v:group>
          </w:pict>
        </w:r>
      </w:ins>
    </w:p>
    <w:p w14:paraId="22599118" w14:textId="3BF4B465" w:rsidR="0071433B" w:rsidRPr="00FE5CC9" w:rsidRDefault="0071433B" w:rsidP="0071433B">
      <w:pPr>
        <w:spacing w:after="0" w:line="360" w:lineRule="auto"/>
        <w:jc w:val="both"/>
        <w:rPr>
          <w:ins w:id="6435" w:author="laca" w:date="2015-06-14T13:56:00Z"/>
          <w:rPrChange w:id="6436" w:author="laca" w:date="2015-06-14T16:50:00Z">
            <w:rPr>
              <w:ins w:id="6437" w:author="laca" w:date="2015-06-14T13:56:00Z"/>
            </w:rPr>
          </w:rPrChange>
        </w:rPr>
        <w:pPrChange w:id="6438" w:author="laca" w:date="2015-06-14T14:00:00Z">
          <w:pPr>
            <w:jc w:val="both"/>
          </w:pPr>
        </w:pPrChange>
      </w:pPr>
      <w:ins w:id="6439" w:author="laca" w:date="2015-06-14T13:56:00Z">
        <w:r w:rsidRPr="00FE5CC9">
          <w:rPr>
            <w:rPrChange w:id="6440" w:author="laca" w:date="2015-06-14T16:50:00Z">
              <w:rPr/>
            </w:rPrChange>
          </w:rPr>
          <w:lastRenderedPageBreak/>
          <w:tab/>
          <w:t xml:space="preserve">A </w:t>
        </w:r>
        <w:r w:rsidRPr="00FE5CC9">
          <w:rPr>
            <w:rPrChange w:id="6441" w:author="laca" w:date="2015-06-14T16:50:00Z">
              <w:rPr/>
            </w:rPrChange>
          </w:rPr>
          <w:fldChar w:fldCharType="begin"/>
        </w:r>
        <w:r w:rsidRPr="00FE5CC9">
          <w:rPr>
            <w:rPrChange w:id="6442" w:author="laca" w:date="2015-06-14T16:50:00Z">
              <w:rPr/>
            </w:rPrChange>
          </w:rPr>
          <w:instrText xml:space="preserve"> REF _Ref421903033 \h </w:instrText>
        </w:r>
        <w:r w:rsidRPr="00FE5CC9">
          <w:rPr>
            <w:rPrChange w:id="6443" w:author="laca" w:date="2015-06-14T16:50:00Z">
              <w:rPr/>
            </w:rPrChange>
          </w:rPr>
        </w:r>
      </w:ins>
      <w:r w:rsidRPr="00FE5CC9">
        <w:rPr>
          <w:rPrChange w:id="6444" w:author="laca" w:date="2015-06-14T16:50:00Z">
            <w:rPr/>
          </w:rPrChange>
        </w:rPr>
        <w:instrText xml:space="preserve"> \* MERGEFORMAT </w:instrText>
      </w:r>
      <w:ins w:id="6445" w:author="laca" w:date="2015-06-14T13:56:00Z">
        <w:r w:rsidRPr="00FE5CC9">
          <w:rPr>
            <w:rPrChange w:id="6446" w:author="laca" w:date="2015-06-14T16:50:00Z">
              <w:rPr/>
            </w:rPrChange>
          </w:rPr>
          <w:fldChar w:fldCharType="separate"/>
        </w:r>
      </w:ins>
      <w:ins w:id="6447" w:author="laca" w:date="2015-06-14T14:00:00Z">
        <w:r w:rsidRPr="00FE5CC9">
          <w:rPr>
            <w:rPrChange w:id="6448" w:author="laca" w:date="2015-06-14T16:50:00Z">
              <w:rPr/>
            </w:rPrChange>
          </w:rPr>
          <w:t xml:space="preserve">Kép. </w:t>
        </w:r>
        <w:r w:rsidRPr="00FE5CC9">
          <w:rPr>
            <w:noProof/>
            <w:rPrChange w:id="6449" w:author="laca" w:date="2015-06-14T16:50:00Z">
              <w:rPr>
                <w:noProof/>
              </w:rPr>
            </w:rPrChange>
          </w:rPr>
          <w:t>3</w:t>
        </w:r>
        <w:r w:rsidRPr="00FE5CC9">
          <w:rPr>
            <w:rPrChange w:id="6450" w:author="laca" w:date="2015-06-14T16:50:00Z">
              <w:rPr/>
            </w:rPrChange>
          </w:rPr>
          <w:t>.</w:t>
        </w:r>
        <w:r w:rsidRPr="00FE5CC9">
          <w:rPr>
            <w:noProof/>
            <w:rPrChange w:id="6451" w:author="laca" w:date="2015-06-14T16:50:00Z">
              <w:rPr>
                <w:noProof/>
              </w:rPr>
            </w:rPrChange>
          </w:rPr>
          <w:t>47</w:t>
        </w:r>
      </w:ins>
      <w:ins w:id="6452" w:author="laca" w:date="2015-06-14T13:56:00Z">
        <w:r w:rsidRPr="00FE5CC9">
          <w:rPr>
            <w:rPrChange w:id="6453" w:author="laca" w:date="2015-06-14T16:50:00Z">
              <w:rPr/>
            </w:rPrChange>
          </w:rPr>
          <w:fldChar w:fldCharType="end"/>
        </w:r>
        <w:r w:rsidRPr="00FE5CC9">
          <w:rPr>
            <w:rPrChange w:id="6454" w:author="laca" w:date="2015-06-14T16:50:00Z">
              <w:rPr/>
            </w:rPrChange>
          </w:rPr>
          <w:t xml:space="preserve"> látható b) ábrán látható amint a Q2 tranzisztor tölti a </w:t>
        </w:r>
        <w:proofErr w:type="spellStart"/>
        <w:r w:rsidRPr="00FE5CC9">
          <w:rPr>
            <w:rPrChange w:id="6455" w:author="laca" w:date="2015-06-14T16:50:00Z">
              <w:rPr/>
            </w:rPrChange>
          </w:rPr>
          <w:t>Cb</w:t>
        </w:r>
        <w:proofErr w:type="spellEnd"/>
        <w:r w:rsidRPr="00FE5CC9">
          <w:rPr>
            <w:rPrChange w:id="6456" w:author="laca" w:date="2015-06-14T16:50:00Z">
              <w:rPr/>
            </w:rPrChange>
          </w:rPr>
          <w:t xml:space="preserve"> kondenzátort, a) képen </w:t>
        </w:r>
        <w:proofErr w:type="gramStart"/>
        <w:r w:rsidRPr="00FE5CC9">
          <w:rPr>
            <w:rPrChange w:id="6457" w:author="laca" w:date="2015-06-14T16:50:00Z">
              <w:rPr/>
            </w:rPrChange>
          </w:rPr>
          <w:t>a</w:t>
        </w:r>
        <w:proofErr w:type="gramEnd"/>
        <w:r w:rsidRPr="00FE5CC9">
          <w:rPr>
            <w:rPrChange w:id="6458" w:author="laca" w:date="2015-06-14T16:50:00Z">
              <w:rPr/>
            </w:rPrChange>
          </w:rPr>
          <w:t xml:space="preserve"> AS és </w:t>
        </w:r>
        <w:proofErr w:type="spellStart"/>
        <w:r w:rsidRPr="00FE5CC9">
          <w:rPr>
            <w:rPrChange w:id="6459" w:author="laca" w:date="2015-06-14T16:50:00Z">
              <w:rPr/>
            </w:rPrChange>
          </w:rPr>
          <w:t>Ac</w:t>
        </w:r>
        <w:proofErr w:type="spellEnd"/>
        <w:r w:rsidRPr="00FE5CC9">
          <w:rPr>
            <w:rPrChange w:id="6460" w:author="laca" w:date="2015-06-14T16:50:00Z">
              <w:rPr/>
            </w:rPrChange>
          </w:rPr>
          <w:t xml:space="preserve"> feszültségek be </w:t>
        </w:r>
        <w:proofErr w:type="spellStart"/>
        <w:r w:rsidRPr="00FE5CC9">
          <w:rPr>
            <w:rPrChange w:id="6461" w:author="laca" w:date="2015-06-14T16:50:00Z">
              <w:rPr/>
            </w:rPrChange>
          </w:rPr>
          <w:t>vanak</w:t>
        </w:r>
        <w:proofErr w:type="spellEnd"/>
        <w:r w:rsidRPr="00FE5CC9">
          <w:rPr>
            <w:rPrChange w:id="6462" w:author="laca" w:date="2015-06-14T16:50:00Z">
              <w:rPr/>
            </w:rPrChange>
          </w:rPr>
          <w:t xml:space="preserve"> vezetve a HIP4082 integrált áramkörbe amely majd az </w:t>
        </w:r>
        <w:commentRangeStart w:id="6463"/>
        <w:r w:rsidRPr="00FE5CC9">
          <w:rPr>
            <w:rPrChange w:id="6464" w:author="laca" w:date="2015-06-14T16:50:00Z">
              <w:rPr/>
            </w:rPrChange>
          </w:rPr>
          <w:t>a</w:t>
        </w:r>
        <w:commentRangeEnd w:id="6463"/>
        <w:r w:rsidRPr="00FE5CC9">
          <w:rPr>
            <w:rStyle w:val="CommentReference"/>
            <w:rPrChange w:id="6465" w:author="laca" w:date="2015-06-14T16:50:00Z">
              <w:rPr>
                <w:rStyle w:val="CommentReference"/>
              </w:rPr>
            </w:rPrChange>
          </w:rPr>
          <w:commentReference w:id="6463"/>
        </w:r>
        <w:r w:rsidRPr="00FE5CC9">
          <w:rPr>
            <w:rPrChange w:id="6466" w:author="laca" w:date="2015-06-14T16:50:00Z">
              <w:rPr/>
            </w:rPrChange>
          </w:rPr>
          <w:t xml:space="preserve"> vezérlő jel hatására rákapcsolja a </w:t>
        </w:r>
        <w:proofErr w:type="spellStart"/>
        <w:r w:rsidRPr="00FE5CC9">
          <w:rPr>
            <w:rPrChange w:id="6467" w:author="laca" w:date="2015-06-14T16:50:00Z">
              <w:rPr/>
            </w:rPrChange>
          </w:rPr>
          <w:t>Ac</w:t>
        </w:r>
        <w:proofErr w:type="spellEnd"/>
        <w:r w:rsidRPr="00FE5CC9">
          <w:rPr>
            <w:rPrChange w:id="6468" w:author="laca" w:date="2015-06-14T16:50:00Z">
              <w:rPr/>
            </w:rPrChange>
          </w:rPr>
          <w:t xml:space="preserve"> bemenet feszültségét a AH kimenetre.</w:t>
        </w:r>
      </w:ins>
    </w:p>
    <w:p w14:paraId="612014B1" w14:textId="35B9531F" w:rsidR="0071433B" w:rsidRPr="00FE5CC9" w:rsidRDefault="0071433B" w:rsidP="0071433B">
      <w:pPr>
        <w:spacing w:line="360" w:lineRule="auto"/>
        <w:jc w:val="both"/>
        <w:rPr>
          <w:ins w:id="6469" w:author="laca" w:date="2015-06-14T13:56:00Z"/>
          <w:noProof/>
          <w:rPrChange w:id="6470" w:author="laca" w:date="2015-06-14T16:50:00Z">
            <w:rPr>
              <w:ins w:id="6471" w:author="laca" w:date="2015-06-14T13:56:00Z"/>
              <w:noProof/>
            </w:rPr>
          </w:rPrChange>
        </w:rPr>
        <w:pPrChange w:id="6472" w:author="laca" w:date="2015-06-14T14:00:00Z">
          <w:pPr>
            <w:jc w:val="both"/>
          </w:pPr>
        </w:pPrChange>
      </w:pPr>
      <w:ins w:id="6473" w:author="laca" w:date="2015-06-14T13:56:00Z">
        <w:r w:rsidRPr="00FE5CC9">
          <w:rPr>
            <w:rPrChange w:id="6474" w:author="laca" w:date="2015-06-14T16:50:00Z">
              <w:rPr/>
            </w:rPrChange>
          </w:rPr>
          <w:tab/>
          <w:t xml:space="preserve">A </w:t>
        </w:r>
        <w:r w:rsidRPr="00FE5CC9">
          <w:rPr>
            <w:rPrChange w:id="6475" w:author="laca" w:date="2015-06-14T16:50:00Z">
              <w:rPr/>
            </w:rPrChange>
          </w:rPr>
          <w:fldChar w:fldCharType="begin"/>
        </w:r>
        <w:r w:rsidRPr="00FE5CC9">
          <w:rPr>
            <w:rPrChange w:id="6476" w:author="laca" w:date="2015-06-14T16:50:00Z">
              <w:rPr/>
            </w:rPrChange>
          </w:rPr>
          <w:instrText xml:space="preserve"> REF _Ref421906860 \h </w:instrText>
        </w:r>
        <w:r w:rsidRPr="00FE5CC9">
          <w:rPr>
            <w:rPrChange w:id="6477" w:author="laca" w:date="2015-06-14T16:50:00Z">
              <w:rPr/>
            </w:rPrChange>
          </w:rPr>
        </w:r>
      </w:ins>
      <w:r w:rsidRPr="00FE5CC9">
        <w:rPr>
          <w:rPrChange w:id="6478" w:author="laca" w:date="2015-06-14T16:50:00Z">
            <w:rPr/>
          </w:rPrChange>
        </w:rPr>
        <w:instrText xml:space="preserve"> \* MERGEFORMAT </w:instrText>
      </w:r>
      <w:ins w:id="6479" w:author="laca" w:date="2015-06-14T13:56:00Z">
        <w:r w:rsidRPr="00FE5CC9">
          <w:rPr>
            <w:rPrChange w:id="6480" w:author="laca" w:date="2015-06-14T16:50:00Z">
              <w:rPr/>
            </w:rPrChange>
          </w:rPr>
          <w:fldChar w:fldCharType="separate"/>
        </w:r>
        <w:r w:rsidRPr="00FE5CC9">
          <w:rPr>
            <w:rPrChange w:id="6481" w:author="laca" w:date="2015-06-14T16:50:00Z">
              <w:rPr/>
            </w:rPrChange>
          </w:rPr>
          <w:t xml:space="preserve">Kép. </w:t>
        </w:r>
        <w:r w:rsidRPr="00FE5CC9">
          <w:rPr>
            <w:noProof/>
            <w:rPrChange w:id="6482" w:author="laca" w:date="2015-06-14T16:50:00Z">
              <w:rPr>
                <w:noProof/>
              </w:rPr>
            </w:rPrChange>
          </w:rPr>
          <w:t>3</w:t>
        </w:r>
        <w:r w:rsidRPr="00FE5CC9">
          <w:rPr>
            <w:rPrChange w:id="6483" w:author="laca" w:date="2015-06-14T16:50:00Z">
              <w:rPr/>
            </w:rPrChange>
          </w:rPr>
          <w:t>.</w:t>
        </w:r>
        <w:r w:rsidRPr="00FE5CC9">
          <w:rPr>
            <w:noProof/>
            <w:rPrChange w:id="6484" w:author="laca" w:date="2015-06-14T16:50:00Z">
              <w:rPr>
                <w:noProof/>
              </w:rPr>
            </w:rPrChange>
          </w:rPr>
          <w:t>47</w:t>
        </w:r>
        <w:r w:rsidRPr="00FE5CC9">
          <w:rPr>
            <w:rPrChange w:id="6485" w:author="laca" w:date="2015-06-14T16:50:00Z">
              <w:rPr/>
            </w:rPrChange>
          </w:rPr>
          <w:fldChar w:fldCharType="end"/>
        </w:r>
        <w:r w:rsidRPr="00FE5CC9">
          <w:rPr>
            <w:rPrChange w:id="6486" w:author="laca" w:date="2015-06-14T16:50:00Z">
              <w:rPr/>
            </w:rPrChange>
          </w:rPr>
          <w:t xml:space="preserve"> látható a mérése a </w:t>
        </w:r>
        <w:proofErr w:type="spellStart"/>
        <w:r w:rsidRPr="00FE5CC9">
          <w:rPr>
            <w:rPrChange w:id="6487" w:author="laca" w:date="2015-06-14T16:50:00Z">
              <w:rPr/>
            </w:rPrChange>
          </w:rPr>
          <w:t>Cb</w:t>
        </w:r>
        <w:proofErr w:type="spellEnd"/>
        <w:r w:rsidRPr="00FE5CC9">
          <w:rPr>
            <w:rPrChange w:id="6488" w:author="laca" w:date="2015-06-14T16:50:00Z">
              <w:rPr/>
            </w:rPrChange>
          </w:rPr>
          <w:t xml:space="preserve"> kondenzátor feszültségének, a méréseket oszcilloszkóp segítségével végeztem el és mentettem ki az adatokat, amelyeket majd ábrázoltam </w:t>
        </w:r>
        <w:proofErr w:type="spellStart"/>
        <w:r w:rsidRPr="00FE5CC9">
          <w:rPr>
            <w:rPrChange w:id="6489" w:author="laca" w:date="2015-06-14T16:50:00Z">
              <w:rPr/>
            </w:rPrChange>
          </w:rPr>
          <w:t>Matlab</w:t>
        </w:r>
        <w:proofErr w:type="spellEnd"/>
        <w:r w:rsidRPr="00FE5CC9">
          <w:rPr>
            <w:rPrChange w:id="6490" w:author="laca" w:date="2015-06-14T16:50:00Z">
              <w:rPr/>
            </w:rPrChange>
          </w:rPr>
          <w:t xml:space="preserve"> programmal.</w:t>
        </w:r>
      </w:ins>
    </w:p>
    <w:p w14:paraId="26C6B560" w14:textId="77777777" w:rsidR="0071433B" w:rsidRPr="00FE5CC9" w:rsidRDefault="0071433B" w:rsidP="0071433B">
      <w:pPr>
        <w:spacing w:line="360" w:lineRule="auto"/>
        <w:rPr>
          <w:ins w:id="6491" w:author="laca" w:date="2015-06-14T13:56:00Z"/>
          <w:rPrChange w:id="6492" w:author="laca" w:date="2015-06-14T16:50:00Z">
            <w:rPr>
              <w:ins w:id="6493" w:author="laca" w:date="2015-06-14T13:56:00Z"/>
            </w:rPr>
          </w:rPrChange>
        </w:rPr>
        <w:pPrChange w:id="6494" w:author="laca" w:date="2015-06-14T14:00:00Z">
          <w:pPr/>
        </w:pPrChange>
      </w:pPr>
      <w:ins w:id="6495" w:author="laca" w:date="2015-06-14T13:56:00Z">
        <w:r w:rsidRPr="00FE5CC9">
          <w:rPr>
            <w:noProof/>
            <w:lang w:eastAsia="hu-HU"/>
            <w:rPrChange w:id="6496" w:author="laca" w:date="2015-06-14T16:50:00Z">
              <w:rPr>
                <w:noProof/>
                <w:lang w:eastAsia="hu-HU"/>
              </w:rPr>
            </w:rPrChange>
          </w:rPr>
        </w:r>
        <w:r w:rsidRPr="00FE5CC9">
          <w:rPr>
            <w:noProof/>
            <w:lang w:eastAsia="hu-HU"/>
            <w:rPrChange w:id="6497" w:author="laca" w:date="2015-06-14T16:50:00Z">
              <w:rPr>
                <w:noProof/>
                <w:lang w:eastAsia="hu-HU"/>
              </w:rPr>
            </w:rPrChange>
          </w:rPr>
          <w:pict w14:anchorId="489764CC">
            <v:group id="Group 118" o:spid="_x0000_s1228" style="width:479.85pt;height:240.55pt;mso-position-horizontal-relative:char;mso-position-vertical-relative:line" coordsize="46348,239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4/Trjxhf32rW39r6HH/AGfdrbbv7ImPmZhil3Y+08f63GOfu574Gh9j8Yf9B3Q//BNN&#10;/wDJVHh7/kOeLP8AsKx/+kVr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A8Zf8gO2/7Cum/wDpbDXQVxev6hrWq6dFbweD9ZV0vbS4JeeyA2xXEcrDi4PO&#10;1CB746da1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XP2f/JQ9Z/7BVh/6Nu6P+Eh&#10;1T/oTNc/7/WX/wAkVlwahrUXirUNUbwfrPkXFlbW6KJ7LcGjedmJ/wBIxjEq457Hp3AO0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uf8AHf8AyTzxL/2Crr/0U1H/AAkOqf8AQma5/wB/rL/5IrL8S6hrWs+FdX0u38H6ys97&#10;ZTW8bST2QUM6FQTi4Jxk+hoA7S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C8/wCSh6N/2Cr/AP8ARtpXQVxc+oa1L4q0/VF8H6z5FvZXNu6mey3FpHgZSP8ASMYx&#10;E2ee469tT/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o8Pf8AIc8Wf9hWP/0it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ryR6kUhEV3aK4uN0pa2Zg0O4/Io8wbX27RvORkE7ecC5Ve&#10;4RHntC9n57JKSkmFP2c7GG/k5GQSny5Pz9MZIAJAJvtDs0kZgKKEQIQwbJ3EtnBBG3AwMYPJzxGi&#10;XgitRJPA0i4+0ssJAk+Ug7BuOz5sHktwCOp3CxRQBXdLwxXQjngWRs/ZmaEkR/KAN43Df82TwV4I&#10;HUbjIRN9oRlkjEARg6FCWLZG0hs4AA3ZGDnI5GOZKKA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UcPgbRbZCkEusxIXZyq&#10;a3eqCzMWY8S9SxJJ7kk10l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P/wDC&#10;G6X/AM/Wuf8Ag9vf/j1H/CG6X/z9a5/4Pb3/AOPV0FFAHP8A/CG6X/z9a5/4Pb3/AOPVHJ4G0WZ4&#10;Xll1l3hffEza3eko20rlf3vB2swyOxI710l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P/8ACG6X/wA/Wuf+D29/+PUf8Ibpf/P1rn/g9vf/AI9XQUUAc/8A8Ibpf/P1rn/g9vf/AI9R&#10;/wAIbpf/AD9a5/4Pb3/49XQUUAc3H4G0WF5nil1lHmffKy63egu20Llv3vJ2qoyewA7VJ/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">
              <v:shape id="Picture 115" o:spid="_x0000_s1229" type="#_x0000_t75" style="position:absolute;width:46348;height:208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0KUbBAAAA3AAAAA8AAABkcnMvZG93bnJldi54bWxET02LwjAQvQv7H8IseNO0CytSjSLCouvi&#10;wepBb0MztsVmUpKo9d9vBMHbPN7nTOedacSNnK8tK0iHCQjiwuqaSwWH/c9gDMIHZI2NZVLwIA/z&#10;2Udvipm2d97RLQ+liCHsM1RQhdBmUvqiIoN+aFviyJ2tMxgidKXUDu8x3DTyK0lG0mDNsaHClpYV&#10;FZf8ahQsci5O/PgdrVww6WaFR97+HZXqf3aLCYhAXXiLX+61jvPTb3g+Ey+Qs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30KUbBAAAA3AAAAA8AAAAAAAAAAAAAAAAAnwIA&#10;AGRycy9kb3ducmV2LnhtbFBLBQYAAAAABAAEAPcAAACNAwAAAAA=&#10;">
                <v:imagedata r:id="rId65" o:title="" cropbottom="3700f" cropleft="5850f" cropright="5107f"/>
                <v:path arrowok="t"/>
              </v:shape>
              <v:shape id="Text Box 116" o:spid="_x0000_s1230" type="#_x0000_t202" style="position:absolute;top:21405;width:46348;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style="mso-next-textbox:#Text Box 116" inset="0,0,0,0">
                  <w:txbxContent>
                    <w:p w14:paraId="015B79C7" w14:textId="77777777" w:rsidR="00FC3556" w:rsidRDefault="00FC3556" w:rsidP="0071433B">
                      <w:pPr>
                        <w:pStyle w:val="Caption"/>
                        <w:jc w:val="center"/>
                        <w:rPr>
                          <w:noProof/>
                        </w:rPr>
                      </w:pPr>
                      <w:bookmarkStart w:id="6498" w:name="_Toc42206407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48</w:t>
                      </w:r>
                      <w:r>
                        <w:fldChar w:fldCharType="end"/>
                      </w:r>
                      <w:r>
                        <w:t>Bootstramp kondenzátor feszültsége a W és W11 pontokban</w:t>
                      </w:r>
                      <w:bookmarkEnd w:id="6498"/>
                    </w:p>
                  </w:txbxContent>
                </v:textbox>
              </v:shape>
              <w10:anchorlock/>
            </v:group>
          </w:pict>
        </w:r>
      </w:ins>
    </w:p>
    <w:p w14:paraId="72D2AA26" w14:textId="77777777" w:rsidR="0071433B" w:rsidRPr="00FE5CC9" w:rsidRDefault="0071433B" w:rsidP="0071433B">
      <w:pPr>
        <w:pStyle w:val="Heading4"/>
        <w:spacing w:line="360" w:lineRule="auto"/>
        <w:rPr>
          <w:ins w:id="6499" w:author="laca" w:date="2015-06-14T13:57:00Z"/>
          <w:rPrChange w:id="6500" w:author="laca" w:date="2015-06-14T16:50:00Z">
            <w:rPr>
              <w:ins w:id="6501" w:author="laca" w:date="2015-06-14T13:57:00Z"/>
            </w:rPr>
          </w:rPrChange>
        </w:rPr>
        <w:pPrChange w:id="6502" w:author="laca" w:date="2015-06-14T14:00:00Z">
          <w:pPr>
            <w:pStyle w:val="Heading4"/>
          </w:pPr>
        </w:pPrChange>
      </w:pPr>
      <w:bookmarkStart w:id="6503" w:name="_Toc422064132"/>
      <w:ins w:id="6504" w:author="laca" w:date="2015-06-14T13:57:00Z">
        <w:r w:rsidRPr="00FE5CC9">
          <w:rPr>
            <w:rPrChange w:id="6505" w:author="laca" w:date="2015-06-14T16:50:00Z">
              <w:rPr/>
            </w:rPrChange>
          </w:rPr>
          <w:t xml:space="preserve">Szimuláció </w:t>
        </w:r>
        <w:proofErr w:type="spellStart"/>
        <w:r w:rsidRPr="00FE5CC9">
          <w:rPr>
            <w:rPrChange w:id="6506" w:author="laca" w:date="2015-06-14T16:50:00Z">
              <w:rPr/>
            </w:rPrChange>
          </w:rPr>
          <w:t>simulink</w:t>
        </w:r>
        <w:proofErr w:type="spellEnd"/>
        <w:r w:rsidRPr="00FE5CC9">
          <w:rPr>
            <w:rPrChange w:id="6507" w:author="laca" w:date="2015-06-14T16:50:00Z">
              <w:rPr/>
            </w:rPrChange>
          </w:rPr>
          <w:t xml:space="preserve"> környezetben</w:t>
        </w:r>
        <w:bookmarkEnd w:id="6503"/>
      </w:ins>
    </w:p>
    <w:p w14:paraId="16D655E3" w14:textId="57F249F6" w:rsidR="0071433B" w:rsidRPr="00FE5CC9" w:rsidRDefault="0071433B" w:rsidP="0023168B">
      <w:pPr>
        <w:spacing w:line="360" w:lineRule="auto"/>
        <w:jc w:val="both"/>
        <w:rPr>
          <w:ins w:id="6508" w:author="laca" w:date="2015-06-14T13:57:00Z"/>
          <w:rPrChange w:id="6509" w:author="laca" w:date="2015-06-14T16:50:00Z">
            <w:rPr>
              <w:ins w:id="6510" w:author="laca" w:date="2015-06-14T13:57:00Z"/>
            </w:rPr>
          </w:rPrChange>
        </w:rPr>
        <w:pPrChange w:id="6511" w:author="laca" w:date="2015-06-14T14:24:00Z">
          <w:pPr/>
        </w:pPrChange>
      </w:pPr>
      <w:ins w:id="6512" w:author="laca" w:date="2015-06-14T13:57:00Z">
        <w:r w:rsidRPr="00FE5CC9">
          <w:rPr>
            <w:rPrChange w:id="6513" w:author="laca" w:date="2015-06-14T16:50:00Z">
              <w:rPr/>
            </w:rPrChange>
          </w:rPr>
          <w:tab/>
          <w:t xml:space="preserve">A szimuláció során előalítottam a </w:t>
        </w:r>
        <w:r w:rsidRPr="00FE5CC9">
          <w:rPr>
            <w:rPrChange w:id="6514" w:author="laca" w:date="2015-06-14T16:50:00Z">
              <w:rPr/>
            </w:rPrChange>
          </w:rPr>
          <w:fldChar w:fldCharType="begin"/>
        </w:r>
        <w:r w:rsidRPr="00FE5CC9">
          <w:rPr>
            <w:rPrChange w:id="6515" w:author="laca" w:date="2015-06-14T16:50:00Z">
              <w:rPr/>
            </w:rPrChange>
          </w:rPr>
          <w:instrText xml:space="preserve"> REF _Ref421906860 \h </w:instrText>
        </w:r>
        <w:r w:rsidRPr="00FE5CC9">
          <w:rPr>
            <w:rPrChange w:id="6516" w:author="laca" w:date="2015-06-14T16:50:00Z">
              <w:rPr/>
            </w:rPrChange>
          </w:rPr>
        </w:r>
      </w:ins>
      <w:r w:rsidRPr="00FE5CC9">
        <w:rPr>
          <w:rPrChange w:id="6517" w:author="laca" w:date="2015-06-14T16:50:00Z">
            <w:rPr/>
          </w:rPrChange>
        </w:rPr>
        <w:instrText xml:space="preserve"> \* MERGEFORMAT </w:instrText>
      </w:r>
      <w:ins w:id="6518" w:author="laca" w:date="2015-06-14T13:57:00Z">
        <w:r w:rsidRPr="00FE5CC9">
          <w:rPr>
            <w:rPrChange w:id="6519" w:author="laca" w:date="2015-06-14T16:50:00Z">
              <w:rPr/>
            </w:rPrChange>
          </w:rPr>
          <w:fldChar w:fldCharType="separate"/>
        </w:r>
        <w:r w:rsidRPr="00FE5CC9">
          <w:rPr>
            <w:rPrChange w:id="6520" w:author="laca" w:date="2015-06-14T16:50:00Z">
              <w:rPr/>
            </w:rPrChange>
          </w:rPr>
          <w:t xml:space="preserve">Kép. </w:t>
        </w:r>
        <w:r w:rsidRPr="00FE5CC9">
          <w:rPr>
            <w:noProof/>
            <w:rPrChange w:id="6521" w:author="laca" w:date="2015-06-14T16:50:00Z">
              <w:rPr>
                <w:noProof/>
              </w:rPr>
            </w:rPrChange>
          </w:rPr>
          <w:t>3</w:t>
        </w:r>
        <w:r w:rsidRPr="00FE5CC9">
          <w:rPr>
            <w:rPrChange w:id="6522" w:author="laca" w:date="2015-06-14T16:50:00Z">
              <w:rPr/>
            </w:rPrChange>
          </w:rPr>
          <w:t>.</w:t>
        </w:r>
        <w:r w:rsidRPr="00FE5CC9">
          <w:rPr>
            <w:noProof/>
            <w:rPrChange w:id="6523" w:author="laca" w:date="2015-06-14T16:50:00Z">
              <w:rPr>
                <w:noProof/>
              </w:rPr>
            </w:rPrChange>
          </w:rPr>
          <w:t>47</w:t>
        </w:r>
        <w:r w:rsidRPr="00FE5CC9">
          <w:rPr>
            <w:rPrChange w:id="6524" w:author="laca" w:date="2015-06-14T16:50:00Z">
              <w:rPr/>
            </w:rPrChange>
          </w:rPr>
          <w:fldChar w:fldCharType="end"/>
        </w:r>
        <w:r w:rsidRPr="00FE5CC9">
          <w:rPr>
            <w:rPrChange w:id="6525" w:author="laca" w:date="2015-06-14T16:50:00Z">
              <w:rPr/>
            </w:rPrChange>
          </w:rPr>
          <w:t xml:space="preserve"> látható méréseknek megfelelő környezetet. Az eredmények szerint a </w:t>
        </w:r>
        <w:r w:rsidRPr="00FE5CC9">
          <w:rPr>
            <w:rPrChange w:id="6526" w:author="laca" w:date="2015-06-14T16:50:00Z">
              <w:rPr/>
            </w:rPrChange>
          </w:rPr>
          <w:fldChar w:fldCharType="begin"/>
        </w:r>
        <w:r w:rsidRPr="00FE5CC9">
          <w:rPr>
            <w:rPrChange w:id="6527" w:author="laca" w:date="2015-06-14T16:50:00Z">
              <w:rPr/>
            </w:rPrChange>
          </w:rPr>
          <w:instrText xml:space="preserve"> REF _Ref422004011 \h </w:instrText>
        </w:r>
        <w:r w:rsidRPr="00FE5CC9">
          <w:rPr>
            <w:rPrChange w:id="6528" w:author="laca" w:date="2015-06-14T16:50:00Z">
              <w:rPr/>
            </w:rPrChange>
          </w:rPr>
        </w:r>
      </w:ins>
      <w:r w:rsidRPr="00FE5CC9">
        <w:rPr>
          <w:rPrChange w:id="6529" w:author="laca" w:date="2015-06-14T16:50:00Z">
            <w:rPr/>
          </w:rPrChange>
        </w:rPr>
        <w:instrText xml:space="preserve"> \* MERGEFORMAT </w:instrText>
      </w:r>
      <w:ins w:id="6530" w:author="laca" w:date="2015-06-14T13:57:00Z">
        <w:r w:rsidRPr="00FE5CC9">
          <w:rPr>
            <w:rPrChange w:id="6531" w:author="laca" w:date="2015-06-14T16:50:00Z">
              <w:rPr/>
            </w:rPrChange>
          </w:rPr>
          <w:fldChar w:fldCharType="separate"/>
        </w:r>
        <w:r w:rsidRPr="00FE5CC9">
          <w:rPr>
            <w:rPrChange w:id="6532" w:author="laca" w:date="2015-06-14T16:50:00Z">
              <w:rPr/>
            </w:rPrChange>
          </w:rPr>
          <w:t xml:space="preserve">Kép. </w:t>
        </w:r>
        <w:r w:rsidRPr="00FE5CC9">
          <w:rPr>
            <w:noProof/>
            <w:rPrChange w:id="6533" w:author="laca" w:date="2015-06-14T16:50:00Z">
              <w:rPr>
                <w:noProof/>
              </w:rPr>
            </w:rPrChange>
          </w:rPr>
          <w:t>3</w:t>
        </w:r>
        <w:r w:rsidRPr="00FE5CC9">
          <w:rPr>
            <w:rPrChange w:id="6534" w:author="laca" w:date="2015-06-14T16:50:00Z">
              <w:rPr/>
            </w:rPrChange>
          </w:rPr>
          <w:t>.</w:t>
        </w:r>
        <w:r w:rsidRPr="00FE5CC9">
          <w:rPr>
            <w:noProof/>
            <w:rPrChange w:id="6535" w:author="laca" w:date="2015-06-14T16:50:00Z">
              <w:rPr>
                <w:noProof/>
              </w:rPr>
            </w:rPrChange>
          </w:rPr>
          <w:t>49</w:t>
        </w:r>
        <w:r w:rsidRPr="00FE5CC9">
          <w:rPr>
            <w:rPrChange w:id="6536" w:author="laca" w:date="2015-06-14T16:50:00Z">
              <w:rPr/>
            </w:rPrChange>
          </w:rPr>
          <w:fldChar w:fldCharType="end"/>
        </w:r>
        <w:r w:rsidRPr="00FE5CC9">
          <w:rPr>
            <w:rPrChange w:id="6537" w:author="laca" w:date="2015-06-14T16:50:00Z">
              <w:rPr/>
            </w:rPrChange>
          </w:rPr>
          <w:t xml:space="preserve"> látható, ha a kondenzátor kezdeti feszültsége nulla, akkor a feszültség lassan kezd el felfutni rajta, emiatt a felső Q1 tranzisztor nem nyit ki teljesen és ezért veszteségek jelentkeznek rajta. A leg optimálisabb az lenen, ha egyszer feltöltenénk a kondenzátort és csak azután kezdenénk el a motor indítását. Amelyet úgy érhetünk </w:t>
        </w:r>
        <w:proofErr w:type="gramStart"/>
        <w:r w:rsidRPr="00FE5CC9">
          <w:rPr>
            <w:rPrChange w:id="6538" w:author="laca" w:date="2015-06-14T16:50:00Z">
              <w:rPr/>
            </w:rPrChange>
          </w:rPr>
          <w:t>el</w:t>
        </w:r>
        <w:proofErr w:type="gramEnd"/>
        <w:r w:rsidRPr="00FE5CC9">
          <w:rPr>
            <w:rPrChange w:id="6539" w:author="laca" w:date="2015-06-14T16:50:00Z">
              <w:rPr/>
            </w:rPrChange>
          </w:rPr>
          <w:t xml:space="preserve"> ha a </w:t>
        </w:r>
        <w:r w:rsidRPr="00FE5CC9">
          <w:rPr>
            <w:rPrChange w:id="6540" w:author="laca" w:date="2015-06-14T16:50:00Z">
              <w:rPr/>
            </w:rPrChange>
          </w:rPr>
          <w:fldChar w:fldCharType="begin"/>
        </w:r>
        <w:r w:rsidRPr="00FE5CC9">
          <w:rPr>
            <w:rPrChange w:id="6541" w:author="laca" w:date="2015-06-14T16:50:00Z">
              <w:rPr/>
            </w:rPrChange>
          </w:rPr>
          <w:instrText xml:space="preserve"> REF _Ref421811829 \h </w:instrText>
        </w:r>
        <w:r w:rsidRPr="00FE5CC9">
          <w:rPr>
            <w:rPrChange w:id="6542" w:author="laca" w:date="2015-06-14T16:50:00Z">
              <w:rPr/>
            </w:rPrChange>
          </w:rPr>
        </w:r>
      </w:ins>
      <w:r w:rsidRPr="00FE5CC9">
        <w:rPr>
          <w:rPrChange w:id="6543" w:author="laca" w:date="2015-06-14T16:50:00Z">
            <w:rPr/>
          </w:rPrChange>
        </w:rPr>
        <w:instrText xml:space="preserve"> \* MERGEFORMAT </w:instrText>
      </w:r>
      <w:ins w:id="6544" w:author="laca" w:date="2015-06-14T13:57:00Z">
        <w:r w:rsidRPr="00FE5CC9">
          <w:rPr>
            <w:rPrChange w:id="6545" w:author="laca" w:date="2015-06-14T16:50:00Z">
              <w:rPr/>
            </w:rPrChange>
          </w:rPr>
          <w:fldChar w:fldCharType="separate"/>
        </w:r>
        <w:r w:rsidRPr="00FE5CC9">
          <w:rPr>
            <w:rPrChange w:id="6546" w:author="laca" w:date="2015-06-14T16:50:00Z">
              <w:rPr/>
            </w:rPrChange>
          </w:rPr>
          <w:t xml:space="preserve">Kép. </w:t>
        </w:r>
        <w:r w:rsidRPr="00FE5CC9">
          <w:rPr>
            <w:noProof/>
            <w:rPrChange w:id="6547" w:author="laca" w:date="2015-06-14T16:50:00Z">
              <w:rPr>
                <w:noProof/>
              </w:rPr>
            </w:rPrChange>
          </w:rPr>
          <w:t>3</w:t>
        </w:r>
        <w:r w:rsidRPr="00FE5CC9">
          <w:rPr>
            <w:rPrChange w:id="6548" w:author="laca" w:date="2015-06-14T16:50:00Z">
              <w:rPr/>
            </w:rPrChange>
          </w:rPr>
          <w:t>.</w:t>
        </w:r>
        <w:r w:rsidRPr="00FE5CC9">
          <w:rPr>
            <w:noProof/>
            <w:rPrChange w:id="6549" w:author="laca" w:date="2015-06-14T16:50:00Z">
              <w:rPr>
                <w:noProof/>
              </w:rPr>
            </w:rPrChange>
          </w:rPr>
          <w:t>38</w:t>
        </w:r>
        <w:r w:rsidRPr="00FE5CC9">
          <w:rPr>
            <w:rPrChange w:id="6550" w:author="laca" w:date="2015-06-14T16:50:00Z">
              <w:rPr/>
            </w:rPrChange>
          </w:rPr>
          <w:fldChar w:fldCharType="end"/>
        </w:r>
        <w:r w:rsidRPr="00FE5CC9">
          <w:rPr>
            <w:rPrChange w:id="6551" w:author="laca" w:date="2015-06-14T16:50:00Z">
              <w:rPr/>
            </w:rPrChange>
          </w:rPr>
          <w:t xml:space="preserve"> kapcsolási rajzot nézve a mindkét bemenetre 0V adunk, mert a tranzisztorokból kialakított tagadó kapu megtagadja és így a hídba mindkét alsó tranzisztor kinyitott állapotba kerül.</w:t>
        </w:r>
      </w:ins>
    </w:p>
    <w:p w14:paraId="37A9B677" w14:textId="710AC4B3" w:rsidR="0071433B" w:rsidRPr="00FE5CC9" w:rsidRDefault="0071433B" w:rsidP="0071433B">
      <w:pPr>
        <w:spacing w:line="360" w:lineRule="auto"/>
        <w:rPr>
          <w:ins w:id="6552" w:author="laca" w:date="2015-06-14T13:57:00Z"/>
          <w:rPrChange w:id="6553" w:author="laca" w:date="2015-06-14T16:50:00Z">
            <w:rPr>
              <w:ins w:id="6554" w:author="laca" w:date="2015-06-14T13:57:00Z"/>
            </w:rPr>
          </w:rPrChange>
        </w:rPr>
        <w:pPrChange w:id="6555" w:author="laca" w:date="2015-06-14T14:00:00Z">
          <w:pPr/>
        </w:pPrChange>
      </w:pPr>
      <w:ins w:id="6556" w:author="laca" w:date="2015-06-14T13:57:00Z">
        <w:r w:rsidRPr="00FE5CC9">
          <w:rPr>
            <w:noProof/>
            <w:rPrChange w:id="6557" w:author="laca" w:date="2015-06-14T16:50:00Z">
              <w:rPr>
                <w:noProof/>
              </w:rPr>
            </w:rPrChange>
          </w:rPr>
        </w:r>
      </w:ins>
      <w:r w:rsidRPr="00FE5CC9">
        <w:rPr>
          <w:rPrChange w:id="6558" w:author="laca" w:date="2015-06-14T16:50:00Z">
            <w:rPr/>
          </w:rPrChange>
        </w:rPr>
        <w:pict w14:anchorId="5DD93673">
          <v:group id="Group 129" o:spid="_x0000_s1237" style="width:396.4pt;height:218.35pt;mso-position-horizontal-relative:char;mso-position-vertical-relative:line" coordsize="55664,385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">
            <v:shape id="Picture 119" o:spid="_x0000_s1238"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vAfCAAAA3AAAAA8AAABkcnMvZG93bnJldi54bWxET0uLwjAQvgv7H8IseJE1VURq1yg+EDyI&#10;YPXgcWhm27LNpCRRu/9+Iwje5uN7znzZmUbcyfnasoLRMAFBXFhdc6ngct59pSB8QNbYWCYFf+Rh&#10;ufjozTHT9sEnuuehFDGEfYYKqhDaTEpfVGTQD21LHLkf6wyGCF0ptcNHDDeNHCfJVBqsOTZU2NKm&#10;ouI3vxkFLj+km+S4brf6KK+H+jqZbQdWqf5nt/oGEagLb/HLvddx/mgGz2fiB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BrwHwgAAANwAAAAPAAAAAAAAAAAAAAAAAJ8C&#10;AABkcnMvZG93bnJldi54bWxQSwUGAAAAAAQABAD3AAAAjgMAAAAA&#10;">
              <v:imagedata r:id="rId66" o:title=""/>
              <v:path arrowok="t"/>
            </v:shape>
            <v:shape id="Text Box 128" o:spid="_x0000_s1239"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style="mso-next-textbox:#Text Box 128" inset="0,0,0,0">
                <w:txbxContent>
                  <w:p w14:paraId="27BE5D8C" w14:textId="77777777" w:rsidR="00FC3556" w:rsidRDefault="00FC3556" w:rsidP="0071433B">
                    <w:pPr>
                      <w:pStyle w:val="Caption"/>
                      <w:jc w:val="center"/>
                      <w:rPr>
                        <w:noProof/>
                      </w:rPr>
                    </w:pPr>
                    <w:bookmarkStart w:id="6559" w:name="_Toc422064079"/>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49</w:t>
                    </w:r>
                    <w:r>
                      <w:fldChar w:fldCharType="end"/>
                    </w:r>
                    <w:r>
                      <w:t xml:space="preserve"> </w:t>
                    </w:r>
                    <w:proofErr w:type="spellStart"/>
                    <w:r>
                      <w:t>Bootstramp</w:t>
                    </w:r>
                    <w:proofErr w:type="spellEnd"/>
                    <w:r>
                      <w:t xml:space="preserve"> működése, szimulációs modell MATLAB/SIMULINK környezetben</w:t>
                    </w:r>
                    <w:bookmarkEnd w:id="6559"/>
                  </w:p>
                </w:txbxContent>
              </v:textbox>
            </v:shape>
            <w10:anchorlock/>
          </v:group>
        </w:pict>
      </w:r>
    </w:p>
    <w:p w14:paraId="04C9B446" w14:textId="288CB8D7" w:rsidR="0071433B" w:rsidRPr="00FE5CC9" w:rsidRDefault="0071433B" w:rsidP="0071433B">
      <w:pPr>
        <w:spacing w:line="360" w:lineRule="auto"/>
        <w:rPr>
          <w:ins w:id="6560" w:author="laca" w:date="2015-06-14T13:57:00Z"/>
          <w:rPrChange w:id="6561" w:author="laca" w:date="2015-06-14T16:50:00Z">
            <w:rPr>
              <w:ins w:id="6562" w:author="laca" w:date="2015-06-14T13:57:00Z"/>
            </w:rPr>
          </w:rPrChange>
        </w:rPr>
        <w:pPrChange w:id="6563" w:author="laca" w:date="2015-06-14T14:00:00Z">
          <w:pPr/>
        </w:pPrChange>
      </w:pPr>
      <w:ins w:id="6564" w:author="laca" w:date="2015-06-14T13:57:00Z">
        <w:r w:rsidRPr="00FE5CC9">
          <w:rPr>
            <w:noProof/>
            <w:rPrChange w:id="6565" w:author="laca" w:date="2015-06-14T16:50:00Z">
              <w:rPr>
                <w:noProof/>
              </w:rPr>
            </w:rPrChange>
          </w:rPr>
        </w:r>
      </w:ins>
      <w:r w:rsidRPr="00FE5CC9">
        <w:rPr>
          <w:rPrChange w:id="6566" w:author="laca" w:date="2015-06-14T16:50:00Z">
            <w:rPr/>
          </w:rPrChange>
        </w:rPr>
        <w:pict w14:anchorId="68EB5E47">
          <v:group id="Group 145" o:spid="_x0000_s1234" style="width:445.8pt;height:252.7pt;mso-position-horizontal-relative:char;mso-position-vertical-relative:line" coordsize="56616,32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">
            <v:shape id="Picture 127" o:spid="_x0000_s1235"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DVPrCAAAA3AAAAA8AAABkcnMvZG93bnJldi54bWxET01rwkAQvRf8D8sI3upGKTakrhJKGwSh&#10;UM2hxyE7ZqPZ2ZBdY/z3bqHQ2zze56y3o23FQL1vHCtYzBMQxJXTDdcKyuPncwrCB2SNrWNScCcP&#10;283kaY2Zdjf+puEQahFD2GeowITQZVL6ypBFP3cdceROrrcYIuxrqXu8xXDbymWSrKTFhmODwY7e&#10;DVWXw9UqIPO1v55z8/FSlLja5T9pV1iv1Gw65m8gAo3hX/zn3uk4f/kKv8/EC+T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A1T6wgAAANwAAAAPAAAAAAAAAAAAAAAAAJ8C&#10;AABkcnMvZG93bnJldi54bWxQSwUGAAAAAAQABAD3AAAAjgMAAAAA&#10;">
              <v:imagedata r:id="rId67" o:title=""/>
              <v:path arrowok="t"/>
            </v:shape>
            <v:shape id="Text Box 144" o:spid="_x0000_s1236" type="#_x0000_t202" style="position:absolute;top:29508;width:5661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next-textbox:#Text Box 144;mso-fit-shape-to-text:t" inset="0,0,0,0">
                <w:txbxContent>
                  <w:p w14:paraId="192B95C4" w14:textId="77777777" w:rsidR="00FC3556" w:rsidRDefault="00FC3556" w:rsidP="0071433B">
                    <w:pPr>
                      <w:pStyle w:val="Caption"/>
                      <w:jc w:val="center"/>
                      <w:rPr>
                        <w:noProof/>
                      </w:rPr>
                    </w:pPr>
                    <w:bookmarkStart w:id="6567" w:name="_Ref422004011"/>
                    <w:bookmarkStart w:id="6568" w:name="_Toc422064080"/>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50</w:t>
                    </w:r>
                    <w:r>
                      <w:fldChar w:fldCharType="end"/>
                    </w:r>
                    <w:bookmarkEnd w:id="6567"/>
                    <w:r>
                      <w:t xml:space="preserve"> Szimulációs eredmények </w:t>
                    </w:r>
                    <w:proofErr w:type="spellStart"/>
                    <w:r>
                      <w:t>Bootstramp</w:t>
                    </w:r>
                    <w:bookmarkEnd w:id="6568"/>
                    <w:proofErr w:type="spellEnd"/>
                  </w:p>
                </w:txbxContent>
              </v:textbox>
            </v:shape>
            <w10:anchorlock/>
          </v:group>
        </w:pict>
      </w:r>
    </w:p>
    <w:p w14:paraId="7C512C4D" w14:textId="6CAA9B12" w:rsidR="0023168B" w:rsidRPr="00FE5CC9" w:rsidRDefault="0023168B">
      <w:pPr>
        <w:rPr>
          <w:ins w:id="6569" w:author="laca" w:date="2015-06-14T14:24:00Z"/>
          <w:rPrChange w:id="6570" w:author="laca" w:date="2015-06-14T16:50:00Z">
            <w:rPr>
              <w:ins w:id="6571" w:author="laca" w:date="2015-06-14T14:24:00Z"/>
            </w:rPr>
          </w:rPrChange>
        </w:rPr>
      </w:pPr>
      <w:ins w:id="6572" w:author="laca" w:date="2015-06-14T14:24:00Z">
        <w:r w:rsidRPr="00FE5CC9">
          <w:rPr>
            <w:rPrChange w:id="6573" w:author="laca" w:date="2015-06-14T16:50:00Z">
              <w:rPr/>
            </w:rPrChange>
          </w:rPr>
          <w:br w:type="page"/>
        </w:r>
      </w:ins>
    </w:p>
    <w:p w14:paraId="680BEFE8" w14:textId="77777777" w:rsidR="0071433B" w:rsidRPr="00FE5CC9" w:rsidRDefault="0071433B" w:rsidP="0071433B">
      <w:pPr>
        <w:spacing w:line="360" w:lineRule="auto"/>
        <w:rPr>
          <w:rPrChange w:id="6574" w:author="laca" w:date="2015-06-14T16:50:00Z">
            <w:rPr/>
          </w:rPrChange>
        </w:rPr>
        <w:pPrChange w:id="6575" w:author="laca" w:date="2015-06-14T14:00:00Z">
          <w:pPr/>
        </w:pPrChange>
      </w:pPr>
    </w:p>
    <w:p w14:paraId="2E2B9046" w14:textId="38755135" w:rsidR="00FB2E76" w:rsidRPr="00FE5CC9" w:rsidDel="0071433B" w:rsidRDefault="00FB2E76" w:rsidP="0071433B">
      <w:pPr>
        <w:pStyle w:val="Heading3"/>
        <w:spacing w:line="360" w:lineRule="auto"/>
        <w:rPr>
          <w:del w:id="6576" w:author="laca" w:date="2015-06-14T13:54:00Z"/>
          <w:rPrChange w:id="6577" w:author="laca" w:date="2015-06-14T16:50:00Z">
            <w:rPr>
              <w:del w:id="6578" w:author="laca" w:date="2015-06-14T13:54:00Z"/>
            </w:rPr>
          </w:rPrChange>
        </w:rPr>
        <w:pPrChange w:id="6579" w:author="laca" w:date="2015-06-14T14:00:00Z">
          <w:pPr>
            <w:pStyle w:val="Heading3"/>
          </w:pPr>
        </w:pPrChange>
      </w:pPr>
      <w:commentRangeStart w:id="6580"/>
      <w:del w:id="6581" w:author="laca" w:date="2015-06-14T13:54:00Z">
        <w:r w:rsidRPr="00FE5CC9" w:rsidDel="0071433B">
          <w:rPr>
            <w:rPrChange w:id="6582" w:author="laca" w:date="2015-06-14T16:50:00Z">
              <w:rPr/>
            </w:rPrChange>
          </w:rPr>
          <w:delText>Bootstrampmüködése</w:delText>
        </w:r>
        <w:commentRangeEnd w:id="6580"/>
        <w:r w:rsidR="00F75C4D" w:rsidRPr="00FE5CC9" w:rsidDel="0071433B">
          <w:rPr>
            <w:rStyle w:val="CommentReference"/>
            <w:rFonts w:asciiTheme="minorHAnsi" w:eastAsiaTheme="minorEastAsia" w:hAnsiTheme="minorHAnsi" w:cstheme="minorBidi"/>
            <w:b w:val="0"/>
            <w:bCs w:val="0"/>
            <w:color w:val="auto"/>
            <w:rPrChange w:id="6583" w:author="laca" w:date="2015-06-14T16:50:00Z">
              <w:rPr>
                <w:rStyle w:val="CommentReference"/>
                <w:rFonts w:asciiTheme="minorHAnsi" w:eastAsiaTheme="minorEastAsia" w:hAnsiTheme="minorHAnsi" w:cstheme="minorBidi"/>
                <w:b w:val="0"/>
                <w:bCs w:val="0"/>
                <w:color w:val="auto"/>
              </w:rPr>
            </w:rPrChange>
          </w:rPr>
          <w:commentReference w:id="6580"/>
        </w:r>
        <w:bookmarkStart w:id="6584" w:name="_Toc422064133"/>
        <w:bookmarkEnd w:id="6584"/>
      </w:del>
    </w:p>
    <w:p w14:paraId="584AA086" w14:textId="050C3EC2" w:rsidR="003F621C" w:rsidRPr="00FE5CC9" w:rsidDel="0071433B" w:rsidRDefault="003F621C" w:rsidP="0071433B">
      <w:pPr>
        <w:spacing w:line="360" w:lineRule="auto"/>
        <w:jc w:val="both"/>
        <w:rPr>
          <w:del w:id="6585" w:author="laca" w:date="2015-06-14T13:54:00Z"/>
          <w:rPrChange w:id="6586" w:author="laca" w:date="2015-06-14T16:50:00Z">
            <w:rPr>
              <w:del w:id="6587" w:author="laca" w:date="2015-06-14T13:54:00Z"/>
            </w:rPr>
          </w:rPrChange>
        </w:rPr>
        <w:pPrChange w:id="6588" w:author="laca" w:date="2015-06-14T14:00:00Z">
          <w:pPr>
            <w:jc w:val="both"/>
          </w:pPr>
        </w:pPrChange>
      </w:pPr>
      <w:del w:id="6589" w:author="laca" w:date="2015-06-14T13:54:00Z">
        <w:r w:rsidRPr="00FE5CC9" w:rsidDel="0071433B">
          <w:rPr>
            <w:rPrChange w:id="6590" w:author="laca" w:date="2015-06-14T16:50:00Z">
              <w:rPr/>
            </w:rPrChange>
          </w:rPr>
          <w:tab/>
          <w:delText xml:space="preserve">A </w:delText>
        </w:r>
      </w:del>
      <w:customXmlDelRangeStart w:id="6591" w:author="laca" w:date="2015-06-14T13:54:00Z"/>
      <w:sdt>
        <w:sdtPr>
          <w:rPr>
            <w:rPrChange w:id="6592" w:author="laca" w:date="2015-06-14T16:50:00Z">
              <w:rPr/>
            </w:rPrChange>
          </w:rPr>
          <w:id w:val="-1799594247"/>
          <w:citation/>
        </w:sdtPr>
        <w:sdtContent>
          <w:customXmlDelRangeEnd w:id="6591"/>
          <w:del w:id="6593" w:author="laca" w:date="2015-06-14T13:54:00Z">
            <w:r w:rsidR="00ED22AB" w:rsidRPr="00FE5CC9" w:rsidDel="0071433B">
              <w:rPr>
                <w:rPrChange w:id="6594" w:author="laca" w:date="2015-06-14T16:50:00Z">
                  <w:rPr/>
                </w:rPrChange>
              </w:rPr>
              <w:fldChar w:fldCharType="begin"/>
            </w:r>
            <w:r w:rsidR="00ED22AB" w:rsidRPr="00FE5CC9" w:rsidDel="0071433B">
              <w:rPr>
                <w:rPrChange w:id="6595" w:author="laca" w:date="2015-06-14T16:50:00Z">
                  <w:rPr/>
                </w:rPrChange>
              </w:rPr>
              <w:delInstrText xml:space="preserve"> CITATION Sil15 \l 1038 </w:delInstrText>
            </w:r>
            <w:r w:rsidR="00ED22AB" w:rsidRPr="00FE5CC9" w:rsidDel="0071433B">
              <w:rPr>
                <w:rPrChange w:id="6596" w:author="laca" w:date="2015-06-14T16:50:00Z">
                  <w:rPr/>
                </w:rPrChange>
              </w:rPr>
              <w:fldChar w:fldCharType="separate"/>
            </w:r>
            <w:r w:rsidR="00096DBB" w:rsidRPr="00FE5CC9" w:rsidDel="0071433B">
              <w:rPr>
                <w:noProof/>
                <w:rPrChange w:id="6597" w:author="laca" w:date="2015-06-14T16:50:00Z">
                  <w:rPr>
                    <w:noProof/>
                  </w:rPr>
                </w:rPrChange>
              </w:rPr>
              <w:delText>[10]</w:delText>
            </w:r>
            <w:r w:rsidR="00ED22AB" w:rsidRPr="00FE5CC9" w:rsidDel="0071433B">
              <w:rPr>
                <w:rPrChange w:id="6598" w:author="laca" w:date="2015-06-14T16:50:00Z">
                  <w:rPr/>
                </w:rPrChange>
              </w:rPr>
              <w:fldChar w:fldCharType="end"/>
            </w:r>
          </w:del>
          <w:customXmlDelRangeStart w:id="6599" w:author="laca" w:date="2015-06-14T13:54:00Z"/>
        </w:sdtContent>
      </w:sdt>
      <w:customXmlDelRangeEnd w:id="6599"/>
      <w:del w:id="6600" w:author="laca" w:date="2015-06-14T13:54:00Z">
        <w:r w:rsidRPr="00FE5CC9" w:rsidDel="0071433B">
          <w:rPr>
            <w:rPrChange w:id="6601" w:author="laca" w:date="2015-06-14T16:50:00Z">
              <w:rPr/>
            </w:rPrChange>
          </w:rPr>
          <w:delText xml:space="preserve"> dokumentum alapján a bootstrap megoldás a </w:delText>
        </w:r>
        <w:r w:rsidR="00ED22AB" w:rsidRPr="00FE5CC9" w:rsidDel="0071433B">
          <w:rPr>
            <w:rPrChange w:id="6602" w:author="laca" w:date="2015-06-14T16:50:00Z">
              <w:rPr/>
            </w:rPrChange>
          </w:rPr>
          <w:fldChar w:fldCharType="begin"/>
        </w:r>
        <w:r w:rsidR="00ED22AB" w:rsidRPr="00FE5CC9" w:rsidDel="0071433B">
          <w:rPr>
            <w:rPrChange w:id="6603" w:author="laca" w:date="2015-06-14T16:50:00Z">
              <w:rPr/>
            </w:rPrChange>
          </w:rPr>
          <w:delInstrText xml:space="preserve"> REF _Ref421903033 \h </w:delInstrText>
        </w:r>
        <w:r w:rsidR="00ED22AB" w:rsidRPr="00FE5CC9" w:rsidDel="0071433B">
          <w:rPr>
            <w:rPrChange w:id="6604" w:author="laca" w:date="2015-06-14T16:50:00Z">
              <w:rPr/>
            </w:rPrChange>
          </w:rPr>
        </w:r>
      </w:del>
      <w:r w:rsidR="0071433B" w:rsidRPr="00FE5CC9">
        <w:rPr>
          <w:rPrChange w:id="6605" w:author="laca" w:date="2015-06-14T16:50:00Z">
            <w:rPr/>
          </w:rPrChange>
        </w:rPr>
        <w:instrText xml:space="preserve"> \* MERGEFORMAT </w:instrText>
      </w:r>
      <w:del w:id="6606" w:author="laca" w:date="2015-06-14T13:54:00Z">
        <w:r w:rsidR="00ED22AB" w:rsidRPr="00FE5CC9" w:rsidDel="0071433B">
          <w:rPr>
            <w:rPrChange w:id="6607" w:author="laca" w:date="2015-06-14T16:50:00Z">
              <w:rPr/>
            </w:rPrChange>
          </w:rPr>
          <w:fldChar w:fldCharType="separate"/>
        </w:r>
        <w:r w:rsidR="00096DBB" w:rsidRPr="00FE5CC9" w:rsidDel="0071433B">
          <w:rPr>
            <w:rPrChange w:id="6608" w:author="laca" w:date="2015-06-14T16:50:00Z">
              <w:rPr/>
            </w:rPrChange>
          </w:rPr>
          <w:delText xml:space="preserve">Kép. </w:delText>
        </w:r>
        <w:r w:rsidR="00096DBB" w:rsidRPr="00FE5CC9" w:rsidDel="0071433B">
          <w:rPr>
            <w:noProof/>
            <w:rPrChange w:id="6609" w:author="laca" w:date="2015-06-14T16:50:00Z">
              <w:rPr>
                <w:noProof/>
              </w:rPr>
            </w:rPrChange>
          </w:rPr>
          <w:delText>3</w:delText>
        </w:r>
        <w:r w:rsidR="00096DBB" w:rsidRPr="00FE5CC9" w:rsidDel="0071433B">
          <w:rPr>
            <w:rPrChange w:id="6610" w:author="laca" w:date="2015-06-14T16:50:00Z">
              <w:rPr/>
            </w:rPrChange>
          </w:rPr>
          <w:delText>.</w:delText>
        </w:r>
        <w:r w:rsidR="00096DBB" w:rsidRPr="00FE5CC9" w:rsidDel="0071433B">
          <w:rPr>
            <w:noProof/>
            <w:rPrChange w:id="6611" w:author="laca" w:date="2015-06-14T16:50:00Z">
              <w:rPr>
                <w:noProof/>
              </w:rPr>
            </w:rPrChange>
          </w:rPr>
          <w:delText>46</w:delText>
        </w:r>
        <w:r w:rsidR="00ED22AB" w:rsidRPr="00FE5CC9" w:rsidDel="0071433B">
          <w:rPr>
            <w:rPrChange w:id="6612" w:author="laca" w:date="2015-06-14T16:50:00Z">
              <w:rPr/>
            </w:rPrChange>
          </w:rPr>
          <w:fldChar w:fldCharType="end"/>
        </w:r>
        <w:r w:rsidRPr="00FE5CC9" w:rsidDel="0071433B">
          <w:rPr>
            <w:rPrChange w:id="6613" w:author="laca" w:date="2015-06-14T16:50:00Z">
              <w:rPr/>
            </w:rPrChange>
          </w:rPr>
          <w:delText xml:space="preserve"> képen látható módon történik. A Cb kondenzátort töltjük fel a Db dióda segítségével azokban a pillanatokban</w:delText>
        </w:r>
        <w:r w:rsidR="00F75C4D" w:rsidRPr="00FE5CC9" w:rsidDel="0071433B">
          <w:rPr>
            <w:rPrChange w:id="6614" w:author="laca" w:date="2015-06-14T16:50:00Z">
              <w:rPr/>
            </w:rPrChange>
          </w:rPr>
          <w:delText>,</w:delText>
        </w:r>
        <w:r w:rsidRPr="00FE5CC9" w:rsidDel="0071433B">
          <w:rPr>
            <w:rPrChange w:id="6615" w:author="laca" w:date="2015-06-14T16:50:00Z">
              <w:rPr/>
            </w:rPrChange>
          </w:rPr>
          <w:delText xml:space="preserve"> amikor a Q2 tranzisztor kinyitott állapotban van és a w potenciál elég alacsony</w:delText>
        </w:r>
        <w:r w:rsidR="00F75C4D" w:rsidRPr="00FE5CC9" w:rsidDel="0071433B">
          <w:rPr>
            <w:rPrChange w:id="6616" w:author="laca" w:date="2015-06-14T16:50:00Z">
              <w:rPr/>
            </w:rPrChange>
          </w:rPr>
          <w:delText>,</w:delText>
        </w:r>
        <w:r w:rsidRPr="00FE5CC9" w:rsidDel="0071433B">
          <w:rPr>
            <w:rPrChange w:id="6617" w:author="laca" w:date="2015-06-14T16:50:00Z">
              <w:rPr/>
            </w:rPrChange>
          </w:rPr>
          <w:delText xml:space="preserve"> ahhoz hogy a Db dióda kinyi</w:delText>
        </w:r>
        <w:r w:rsidR="007A53FA" w:rsidRPr="00FE5CC9" w:rsidDel="0071433B">
          <w:rPr>
            <w:rPrChange w:id="6618" w:author="laca" w:date="2015-06-14T16:50:00Z">
              <w:rPr/>
            </w:rPrChange>
          </w:rPr>
          <w:delText>sson</w:delText>
        </w:r>
        <w:r w:rsidRPr="00FE5CC9" w:rsidDel="0071433B">
          <w:rPr>
            <w:rPrChange w:id="6619" w:author="laca" w:date="2015-06-14T16:50:00Z">
              <w:rPr/>
            </w:rPrChange>
          </w:rPr>
          <w:delText xml:space="preserve"> és így feltöltve majdnem 12V feszültségre a kondenzátort.</w:delText>
        </w:r>
        <w:bookmarkStart w:id="6620" w:name="_Toc422064134"/>
        <w:bookmarkEnd w:id="6620"/>
      </w:del>
    </w:p>
    <w:p w14:paraId="41FD1F61" w14:textId="3E589ABA" w:rsidR="003F621C" w:rsidRPr="00FE5CC9" w:rsidDel="0071433B" w:rsidRDefault="00F61364" w:rsidP="0071433B">
      <w:pPr>
        <w:spacing w:line="360" w:lineRule="auto"/>
        <w:rPr>
          <w:del w:id="6621" w:author="laca" w:date="2015-06-14T13:54:00Z"/>
          <w:rPrChange w:id="6622" w:author="laca" w:date="2015-06-14T16:50:00Z">
            <w:rPr>
              <w:del w:id="6623" w:author="laca" w:date="2015-06-14T13:54:00Z"/>
            </w:rPr>
          </w:rPrChange>
        </w:rPr>
        <w:pPrChange w:id="6624" w:author="laca" w:date="2015-06-14T14:00:00Z">
          <w:pPr/>
        </w:pPrChange>
      </w:pPr>
      <w:del w:id="6625" w:author="laca" w:date="2015-06-14T13:54:00Z">
        <w:r w:rsidRPr="00FE5CC9" w:rsidDel="0071433B">
          <w:rPr>
            <w:noProof/>
            <w:lang w:eastAsia="hu-HU"/>
            <w:rPrChange w:id="6626" w:author="laca" w:date="2015-06-14T16:50:00Z">
              <w:rPr>
                <w:noProof/>
                <w:lang w:eastAsia="hu-HU"/>
              </w:rPr>
            </w:rPrChange>
          </w:rPr>
        </w:r>
        <w:r w:rsidRPr="00FE5CC9" w:rsidDel="0071433B">
          <w:rPr>
            <w:noProof/>
            <w:lang w:eastAsia="hu-HU"/>
            <w:rPrChange w:id="6627" w:author="laca" w:date="2015-06-14T16:50:00Z">
              <w:rPr>
                <w:noProof/>
                <w:lang w:eastAsia="hu-HU"/>
              </w:rPr>
            </w:rPrChange>
          </w:rPr>
          <w:pict w14:anchorId="040D96EB">
            <v:group id="_x0000_s1163" style="width:353.25pt;height:247.95pt;mso-position-horizontal-relative:char;mso-position-vertical-relative:line" coordorigin="1968,8430" coordsize="40195,31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rB+KPxM8EfBf4Z+IvjD8TNcGl+G/Cmh3eseINSa3kmFpZW0LTTzFIlZ3CRozbVVmOOATxQBvUV&#10;l+CfGvhL4k+DNJ+IngDxJZ6zoOvaZb6jousabcLNb31pPGssM8TrkPG6MrKwOCGBFa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">
              <v:shape id="Picture 108" o:spid="_x0000_s1164" type="#_x0000_t75" style="position:absolute;left:4689;top:8430;width:35485;height:276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yEonFAAAA3AAAAA8AAABkcnMvZG93bnJldi54bWxEj0FrwkAQhe8F/8MyQm91Yw9SomsotYVe&#10;ijQq1NuYHZPQ7GzIbkzy751DobcZ3pv3vtlko2vUjbpQezawXCSgiAtvay4NHA8fTy+gQkS22Hgm&#10;AxMFyLazhw2m1g/8Tbc8lkpCOKRooIqxTbUORUUOw8K3xKJdfecwytqV2nY4SLhr9HOSrLTDmqWh&#10;wpbeKip+894ZuJxo3xzi9et8offd2FN+/llNxjzOx9c1qEhj/Df/XX9awU+EVp6RCf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shKJxQAAANwAAAAPAAAAAAAAAAAAAAAA&#10;AJ8CAABkcnMvZG93bnJldi54bWxQSwUGAAAAAAQABAD3AAAAkQMAAAAA&#10;">
                <v:imagedata r:id="rId64" o:title=""/>
                <v:path arrowok="t"/>
              </v:shape>
              <v:shape id="Text Box 109" o:spid="_x0000_s1165" type="#_x0000_t202" style="position:absolute;left:1968;top:37338;width:40196;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next-textbox:#Text Box 109;mso-fit-shape-to-text:t" inset="0,0,0,0">
                  <w:txbxContent>
                    <w:p w14:paraId="53A7C822" w14:textId="77777777" w:rsidR="00FC3556" w:rsidRDefault="00FC3556" w:rsidP="00675FD6">
                      <w:pPr>
                        <w:pStyle w:val="Caption"/>
                        <w:rPr>
                          <w:noProof/>
                        </w:rPr>
                      </w:pPr>
                      <w:bookmarkStart w:id="6628" w:name="_Ref421903033"/>
                      <w:bookmarkStart w:id="6629" w:name="_Toc422064081"/>
                      <w:r>
                        <w:t xml:space="preserve">Kép. </w:t>
                      </w:r>
                      <w:ins w:id="6630" w:author="laca" w:date="2015-06-14T12:08:00Z">
                        <w:r>
                          <w:fldChar w:fldCharType="begin"/>
                        </w:r>
                        <w:r>
                          <w:instrText xml:space="preserve"> STYLEREF 1 \s </w:instrText>
                        </w:r>
                      </w:ins>
                      <w:r>
                        <w:fldChar w:fldCharType="separate"/>
                      </w:r>
                      <w:r>
                        <w:rPr>
                          <w:noProof/>
                        </w:rPr>
                        <w:t>3</w:t>
                      </w:r>
                      <w:ins w:id="6631" w:author="laca" w:date="2015-06-14T12:08:00Z">
                        <w:r>
                          <w:fldChar w:fldCharType="end"/>
                        </w:r>
                        <w:r>
                          <w:t>.</w:t>
                        </w:r>
                        <w:r>
                          <w:fldChar w:fldCharType="begin"/>
                        </w:r>
                        <w:r>
                          <w:instrText xml:space="preserve"> SEQ Kép. \* ARABIC \s 1 </w:instrText>
                        </w:r>
                      </w:ins>
                      <w:r>
                        <w:fldChar w:fldCharType="separate"/>
                      </w:r>
                      <w:ins w:id="6632" w:author="laca" w:date="2015-06-14T12:08:00Z">
                        <w:r>
                          <w:rPr>
                            <w:noProof/>
                          </w:rPr>
                          <w:t>47</w:t>
                        </w:r>
                        <w:r>
                          <w:fldChar w:fldCharType="end"/>
                        </w:r>
                      </w:ins>
                      <w:del w:id="6633"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46</w:delText>
                        </w:r>
                        <w:r w:rsidDel="002E2EC5">
                          <w:rPr>
                            <w:noProof/>
                          </w:rPr>
                          <w:fldChar w:fldCharType="end"/>
                        </w:r>
                      </w:del>
                      <w:bookmarkEnd w:id="6628"/>
                      <w:r>
                        <w:t>Bootstramp megoldás a felső tranzisztor Gate bemenetének a meghajtására</w:t>
                      </w:r>
                      <w:bookmarkEnd w:id="6629"/>
                    </w:p>
                  </w:txbxContent>
                </v:textbox>
              </v:shape>
              <w10:anchorlock/>
            </v:group>
          </w:pict>
        </w:r>
        <w:bookmarkStart w:id="6634" w:name="_Toc422064135"/>
        <w:bookmarkEnd w:id="6634"/>
      </w:del>
    </w:p>
    <w:p w14:paraId="26A998E4" w14:textId="41D04A87" w:rsidR="00675FD6" w:rsidRPr="00FE5CC9" w:rsidDel="0071433B" w:rsidRDefault="003F621C" w:rsidP="0071433B">
      <w:pPr>
        <w:spacing w:line="360" w:lineRule="auto"/>
        <w:jc w:val="both"/>
        <w:rPr>
          <w:del w:id="6635" w:author="laca" w:date="2015-06-14T13:54:00Z"/>
          <w:rPrChange w:id="6636" w:author="laca" w:date="2015-06-14T16:50:00Z">
            <w:rPr>
              <w:del w:id="6637" w:author="laca" w:date="2015-06-14T13:54:00Z"/>
            </w:rPr>
          </w:rPrChange>
        </w:rPr>
        <w:pPrChange w:id="6638" w:author="laca" w:date="2015-06-14T14:00:00Z">
          <w:pPr>
            <w:jc w:val="both"/>
          </w:pPr>
        </w:pPrChange>
      </w:pPr>
      <w:del w:id="6639" w:author="laca" w:date="2015-06-14T13:54:00Z">
        <w:r w:rsidRPr="00FE5CC9" w:rsidDel="0071433B">
          <w:rPr>
            <w:rPrChange w:id="6640" w:author="laca" w:date="2015-06-14T16:50:00Z">
              <w:rPr/>
            </w:rPrChange>
          </w:rPr>
          <w:tab/>
        </w:r>
        <w:r w:rsidR="007B14C0" w:rsidRPr="00FE5CC9" w:rsidDel="0071433B">
          <w:rPr>
            <w:rPrChange w:id="6641" w:author="laca" w:date="2015-06-14T16:50:00Z">
              <w:rPr/>
            </w:rPrChange>
          </w:rPr>
          <w:delText xml:space="preserve">A </w:delText>
        </w:r>
        <w:r w:rsidR="00ED22AB" w:rsidRPr="00FE5CC9" w:rsidDel="0071433B">
          <w:rPr>
            <w:rPrChange w:id="6642" w:author="laca" w:date="2015-06-14T16:50:00Z">
              <w:rPr/>
            </w:rPrChange>
          </w:rPr>
          <w:fldChar w:fldCharType="begin"/>
        </w:r>
        <w:r w:rsidR="00ED22AB" w:rsidRPr="00FE5CC9" w:rsidDel="0071433B">
          <w:rPr>
            <w:rPrChange w:id="6643" w:author="laca" w:date="2015-06-14T16:50:00Z">
              <w:rPr/>
            </w:rPrChange>
          </w:rPr>
          <w:delInstrText xml:space="preserve"> REF _Ref421903033 \h </w:delInstrText>
        </w:r>
        <w:r w:rsidR="00ED22AB" w:rsidRPr="00FE5CC9" w:rsidDel="0071433B">
          <w:rPr>
            <w:rPrChange w:id="6644" w:author="laca" w:date="2015-06-14T16:50:00Z">
              <w:rPr/>
            </w:rPrChange>
          </w:rPr>
        </w:r>
      </w:del>
      <w:r w:rsidR="0071433B" w:rsidRPr="00FE5CC9">
        <w:rPr>
          <w:rPrChange w:id="6645" w:author="laca" w:date="2015-06-14T16:50:00Z">
            <w:rPr/>
          </w:rPrChange>
        </w:rPr>
        <w:instrText xml:space="preserve"> \* MERGEFORMAT </w:instrText>
      </w:r>
      <w:del w:id="6646" w:author="laca" w:date="2015-06-14T13:54:00Z">
        <w:r w:rsidR="00ED22AB" w:rsidRPr="00FE5CC9" w:rsidDel="0071433B">
          <w:rPr>
            <w:rPrChange w:id="6647" w:author="laca" w:date="2015-06-14T16:50:00Z">
              <w:rPr/>
            </w:rPrChange>
          </w:rPr>
          <w:fldChar w:fldCharType="separate"/>
        </w:r>
        <w:r w:rsidR="00096DBB" w:rsidRPr="00FE5CC9" w:rsidDel="0071433B">
          <w:rPr>
            <w:rPrChange w:id="6648" w:author="laca" w:date="2015-06-14T16:50:00Z">
              <w:rPr/>
            </w:rPrChange>
          </w:rPr>
          <w:delText xml:space="preserve">Kép. </w:delText>
        </w:r>
        <w:r w:rsidR="00096DBB" w:rsidRPr="00FE5CC9" w:rsidDel="0071433B">
          <w:rPr>
            <w:noProof/>
            <w:rPrChange w:id="6649" w:author="laca" w:date="2015-06-14T16:50:00Z">
              <w:rPr>
                <w:noProof/>
              </w:rPr>
            </w:rPrChange>
          </w:rPr>
          <w:delText>3</w:delText>
        </w:r>
        <w:r w:rsidR="00096DBB" w:rsidRPr="00FE5CC9" w:rsidDel="0071433B">
          <w:rPr>
            <w:rPrChange w:id="6650" w:author="laca" w:date="2015-06-14T16:50:00Z">
              <w:rPr/>
            </w:rPrChange>
          </w:rPr>
          <w:delText>.</w:delText>
        </w:r>
        <w:r w:rsidR="00096DBB" w:rsidRPr="00FE5CC9" w:rsidDel="0071433B">
          <w:rPr>
            <w:noProof/>
            <w:rPrChange w:id="6651" w:author="laca" w:date="2015-06-14T16:50:00Z">
              <w:rPr>
                <w:noProof/>
              </w:rPr>
            </w:rPrChange>
          </w:rPr>
          <w:delText>46</w:delText>
        </w:r>
        <w:r w:rsidR="00ED22AB" w:rsidRPr="00FE5CC9" w:rsidDel="0071433B">
          <w:rPr>
            <w:rPrChange w:id="6652" w:author="laca" w:date="2015-06-14T16:50:00Z">
              <w:rPr/>
            </w:rPrChange>
          </w:rPr>
          <w:fldChar w:fldCharType="end"/>
        </w:r>
        <w:r w:rsidR="007B14C0" w:rsidRPr="00FE5CC9" w:rsidDel="0071433B">
          <w:rPr>
            <w:rPrChange w:id="6653" w:author="laca" w:date="2015-06-14T16:50:00Z">
              <w:rPr/>
            </w:rPrChange>
          </w:rPr>
          <w:delText xml:space="preserve"> látható b) ábrán látható amint a Q2 tranzisztor tölti a Cb kondenzátort, a) képen a AS és Ac feszültségek be</w:delText>
        </w:r>
        <w:r w:rsidR="007A53FA" w:rsidRPr="00FE5CC9" w:rsidDel="0071433B">
          <w:rPr>
            <w:rPrChange w:id="6654" w:author="laca" w:date="2015-06-14T16:50:00Z">
              <w:rPr/>
            </w:rPrChange>
          </w:rPr>
          <w:delText xml:space="preserve"> </w:delText>
        </w:r>
        <w:r w:rsidR="007B14C0" w:rsidRPr="00FE5CC9" w:rsidDel="0071433B">
          <w:rPr>
            <w:rPrChange w:id="6655" w:author="laca" w:date="2015-06-14T16:50:00Z">
              <w:rPr/>
            </w:rPrChange>
          </w:rPr>
          <w:delText xml:space="preserve">vanak vezetve a HIP4082 </w:delText>
        </w:r>
        <w:r w:rsidR="007A53FA" w:rsidRPr="00FE5CC9" w:rsidDel="0071433B">
          <w:rPr>
            <w:rPrChange w:id="6656" w:author="laca" w:date="2015-06-14T16:50:00Z">
              <w:rPr/>
            </w:rPrChange>
          </w:rPr>
          <w:delText xml:space="preserve">integrált áramkörbe </w:delText>
        </w:r>
        <w:r w:rsidR="007B14C0" w:rsidRPr="00FE5CC9" w:rsidDel="0071433B">
          <w:rPr>
            <w:rPrChange w:id="6657" w:author="laca" w:date="2015-06-14T16:50:00Z">
              <w:rPr/>
            </w:rPrChange>
          </w:rPr>
          <w:delText xml:space="preserve"> amely majd az </w:delText>
        </w:r>
        <w:commentRangeStart w:id="6658"/>
        <w:r w:rsidR="007B14C0" w:rsidRPr="00FE5CC9" w:rsidDel="0071433B">
          <w:rPr>
            <w:rPrChange w:id="6659" w:author="laca" w:date="2015-06-14T16:50:00Z">
              <w:rPr/>
            </w:rPrChange>
          </w:rPr>
          <w:delText>a</w:delText>
        </w:r>
        <w:commentRangeEnd w:id="6658"/>
        <w:r w:rsidR="007A53FA" w:rsidRPr="00FE5CC9" w:rsidDel="0071433B">
          <w:rPr>
            <w:rStyle w:val="CommentReference"/>
            <w:rPrChange w:id="6660" w:author="laca" w:date="2015-06-14T16:50:00Z">
              <w:rPr>
                <w:rStyle w:val="CommentReference"/>
              </w:rPr>
            </w:rPrChange>
          </w:rPr>
          <w:commentReference w:id="6658"/>
        </w:r>
        <w:r w:rsidR="007B14C0" w:rsidRPr="00FE5CC9" w:rsidDel="0071433B">
          <w:rPr>
            <w:rPrChange w:id="6661" w:author="laca" w:date="2015-06-14T16:50:00Z">
              <w:rPr/>
            </w:rPrChange>
          </w:rPr>
          <w:delText xml:space="preserve"> vezérlő jel hatására rákapcsolja a Ac bemenet feszültségét a AH kimenetre.</w:delText>
        </w:r>
        <w:bookmarkStart w:id="6662" w:name="_Toc422064136"/>
        <w:bookmarkEnd w:id="6662"/>
      </w:del>
    </w:p>
    <w:p w14:paraId="535B35B3" w14:textId="6EC803C4" w:rsidR="00DF73A6" w:rsidRPr="00FE5CC9" w:rsidDel="0071433B" w:rsidRDefault="00DF73A6" w:rsidP="0071433B">
      <w:pPr>
        <w:spacing w:line="360" w:lineRule="auto"/>
        <w:jc w:val="both"/>
        <w:rPr>
          <w:del w:id="6663" w:author="laca" w:date="2015-06-14T13:54:00Z"/>
          <w:noProof/>
          <w:rPrChange w:id="6664" w:author="laca" w:date="2015-06-14T16:50:00Z">
            <w:rPr>
              <w:del w:id="6665" w:author="laca" w:date="2015-06-14T13:54:00Z"/>
              <w:noProof/>
            </w:rPr>
          </w:rPrChange>
        </w:rPr>
        <w:pPrChange w:id="6666" w:author="laca" w:date="2015-06-14T14:00:00Z">
          <w:pPr>
            <w:jc w:val="both"/>
          </w:pPr>
        </w:pPrChange>
      </w:pPr>
      <w:del w:id="6667" w:author="laca" w:date="2015-06-14T13:54:00Z">
        <w:r w:rsidRPr="00FE5CC9" w:rsidDel="0071433B">
          <w:rPr>
            <w:rPrChange w:id="6668" w:author="laca" w:date="2015-06-14T16:50:00Z">
              <w:rPr/>
            </w:rPrChange>
          </w:rPr>
          <w:tab/>
          <w:delText xml:space="preserve">A </w:delText>
        </w:r>
        <w:r w:rsidR="00ED22AB" w:rsidRPr="00FE5CC9" w:rsidDel="0071433B">
          <w:rPr>
            <w:rPrChange w:id="6669" w:author="laca" w:date="2015-06-14T16:50:00Z">
              <w:rPr/>
            </w:rPrChange>
          </w:rPr>
          <w:fldChar w:fldCharType="begin"/>
        </w:r>
        <w:r w:rsidR="00ED22AB" w:rsidRPr="00FE5CC9" w:rsidDel="0071433B">
          <w:rPr>
            <w:rPrChange w:id="6670" w:author="laca" w:date="2015-06-14T16:50:00Z">
              <w:rPr/>
            </w:rPrChange>
          </w:rPr>
          <w:delInstrText xml:space="preserve"> REF _Ref421906860 \h </w:delInstrText>
        </w:r>
        <w:r w:rsidR="00ED22AB" w:rsidRPr="00FE5CC9" w:rsidDel="0071433B">
          <w:rPr>
            <w:rPrChange w:id="6671" w:author="laca" w:date="2015-06-14T16:50:00Z">
              <w:rPr/>
            </w:rPrChange>
          </w:rPr>
        </w:r>
      </w:del>
      <w:r w:rsidR="0071433B" w:rsidRPr="00FE5CC9">
        <w:rPr>
          <w:rPrChange w:id="6672" w:author="laca" w:date="2015-06-14T16:50:00Z">
            <w:rPr/>
          </w:rPrChange>
        </w:rPr>
        <w:instrText xml:space="preserve"> \* MERGEFORMAT </w:instrText>
      </w:r>
      <w:del w:id="6673" w:author="laca" w:date="2015-06-14T13:54:00Z">
        <w:r w:rsidR="00ED22AB" w:rsidRPr="00FE5CC9" w:rsidDel="0071433B">
          <w:rPr>
            <w:rPrChange w:id="6674" w:author="laca" w:date="2015-06-14T16:50:00Z">
              <w:rPr/>
            </w:rPrChange>
          </w:rPr>
          <w:fldChar w:fldCharType="separate"/>
        </w:r>
        <w:r w:rsidR="00096DBB" w:rsidRPr="00FE5CC9" w:rsidDel="0071433B">
          <w:rPr>
            <w:rPrChange w:id="6675" w:author="laca" w:date="2015-06-14T16:50:00Z">
              <w:rPr/>
            </w:rPrChange>
          </w:rPr>
          <w:delText xml:space="preserve">Kép. </w:delText>
        </w:r>
        <w:r w:rsidR="00096DBB" w:rsidRPr="00FE5CC9" w:rsidDel="0071433B">
          <w:rPr>
            <w:noProof/>
            <w:rPrChange w:id="6676" w:author="laca" w:date="2015-06-14T16:50:00Z">
              <w:rPr>
                <w:noProof/>
              </w:rPr>
            </w:rPrChange>
          </w:rPr>
          <w:delText>3</w:delText>
        </w:r>
        <w:r w:rsidR="00096DBB" w:rsidRPr="00FE5CC9" w:rsidDel="0071433B">
          <w:rPr>
            <w:rPrChange w:id="6677" w:author="laca" w:date="2015-06-14T16:50:00Z">
              <w:rPr/>
            </w:rPrChange>
          </w:rPr>
          <w:delText>.</w:delText>
        </w:r>
        <w:r w:rsidR="00096DBB" w:rsidRPr="00FE5CC9" w:rsidDel="0071433B">
          <w:rPr>
            <w:noProof/>
            <w:rPrChange w:id="6678" w:author="laca" w:date="2015-06-14T16:50:00Z">
              <w:rPr>
                <w:noProof/>
              </w:rPr>
            </w:rPrChange>
          </w:rPr>
          <w:delText>47</w:delText>
        </w:r>
        <w:r w:rsidR="00ED22AB" w:rsidRPr="00FE5CC9" w:rsidDel="0071433B">
          <w:rPr>
            <w:rPrChange w:id="6679" w:author="laca" w:date="2015-06-14T16:50:00Z">
              <w:rPr/>
            </w:rPrChange>
          </w:rPr>
          <w:fldChar w:fldCharType="end"/>
        </w:r>
        <w:r w:rsidRPr="00FE5CC9" w:rsidDel="0071433B">
          <w:rPr>
            <w:rPrChange w:id="6680" w:author="laca" w:date="2015-06-14T16:50:00Z">
              <w:rPr/>
            </w:rPrChange>
          </w:rPr>
          <w:delText xml:space="preserve"> látható a mérése a Cb kondenzátor feszültségének, a méréseket </w:delText>
        </w:r>
        <w:r w:rsidR="007A53FA" w:rsidRPr="00FE5CC9" w:rsidDel="0071433B">
          <w:rPr>
            <w:rPrChange w:id="6681" w:author="laca" w:date="2015-06-14T16:50:00Z">
              <w:rPr/>
            </w:rPrChange>
          </w:rPr>
          <w:delText>oszcilloszkóp</w:delText>
        </w:r>
        <w:r w:rsidRPr="00FE5CC9" w:rsidDel="0071433B">
          <w:rPr>
            <w:rPrChange w:id="6682" w:author="laca" w:date="2015-06-14T16:50:00Z">
              <w:rPr/>
            </w:rPrChange>
          </w:rPr>
          <w:delText xml:space="preserve"> segítségével végeztem el és mentet</w:delText>
        </w:r>
        <w:r w:rsidR="007A53FA" w:rsidRPr="00FE5CC9" w:rsidDel="0071433B">
          <w:rPr>
            <w:rPrChange w:id="6683" w:author="laca" w:date="2015-06-14T16:50:00Z">
              <w:rPr/>
            </w:rPrChange>
          </w:rPr>
          <w:delText>t</w:delText>
        </w:r>
        <w:r w:rsidRPr="00FE5CC9" w:rsidDel="0071433B">
          <w:rPr>
            <w:rPrChange w:id="6684" w:author="laca" w:date="2015-06-14T16:50:00Z">
              <w:rPr/>
            </w:rPrChange>
          </w:rPr>
          <w:delText>em ki az adatokat, amelyeket majd ábrázoltam Matlab programmal.</w:delText>
        </w:r>
        <w:bookmarkStart w:id="6685" w:name="_Toc422064137"/>
        <w:bookmarkEnd w:id="6685"/>
      </w:del>
    </w:p>
    <w:p w14:paraId="6D27E9D1" w14:textId="7187A851" w:rsidR="00675FD6" w:rsidRPr="00FE5CC9" w:rsidDel="0071433B" w:rsidRDefault="00F61364" w:rsidP="0071433B">
      <w:pPr>
        <w:spacing w:line="360" w:lineRule="auto"/>
        <w:rPr>
          <w:del w:id="6686" w:author="laca" w:date="2015-06-14T13:54:00Z"/>
          <w:rPrChange w:id="6687" w:author="laca" w:date="2015-06-14T16:50:00Z">
            <w:rPr>
              <w:del w:id="6688" w:author="laca" w:date="2015-06-14T13:54:00Z"/>
            </w:rPr>
          </w:rPrChange>
        </w:rPr>
        <w:pPrChange w:id="6689" w:author="laca" w:date="2015-06-14T14:00:00Z">
          <w:pPr/>
        </w:pPrChange>
      </w:pPr>
      <w:del w:id="6690" w:author="laca" w:date="2015-06-14T13:54:00Z">
        <w:r w:rsidRPr="00FE5CC9" w:rsidDel="0071433B">
          <w:rPr>
            <w:noProof/>
            <w:lang w:eastAsia="hu-HU"/>
            <w:rPrChange w:id="6691" w:author="laca" w:date="2015-06-14T16:50:00Z">
              <w:rPr>
                <w:noProof/>
                <w:lang w:eastAsia="hu-HU"/>
              </w:rPr>
            </w:rPrChange>
          </w:rPr>
        </w:r>
        <w:r w:rsidRPr="00FE5CC9" w:rsidDel="0071433B">
          <w:rPr>
            <w:noProof/>
            <w:lang w:eastAsia="hu-HU"/>
            <w:rPrChange w:id="6692" w:author="laca" w:date="2015-06-14T16:50:00Z">
              <w:rPr>
                <w:noProof/>
                <w:lang w:eastAsia="hu-HU"/>
              </w:rPr>
            </w:rPrChange>
          </w:rPr>
          <w:pict w14:anchorId="3610DD28">
            <v:group id="_x0000_s1166" style="width:479.85pt;height:240.55pt;mso-position-horizontal-relative:char;mso-position-vertical-relative:line" coordsize="46348,239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4/Trjxhf32rW39r6HH/AGfdrbbv7ImPmZhil3Y+08f63GOfu574Gh9j8Yf9B3Q//BNN&#10;/wDJVHh7/kOeLP8AsKx/+kVr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A8Zf8gO2/7Cum/wDpbDXQVxev6hrWq6dFbweD9ZV0vbS4JeeyA2xXEcrDi4PO&#10;1CB746da1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XP2f/JQ9Z/7BVh/6Nu6P+Eh&#10;1T/oTNc/7/WX/wAkVlwahrUXirUNUbwfrPkXFlbW6KJ7LcGjedmJ/wBIxjEq457Hp3AO0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uf8AHf8AyTzxL/2Crr/0U1H/AAkOqf8AQma5/wB/rL/5IrL8S6hrWs+FdX0u38H6ys97&#10;ZTW8bST2QUM6FQTi4Jxk+hoA7S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C8/wCSh6N/2Cr/AP8ARtpXQVxc+oa1L4q0/VF8H6z5FvZXNu6mey3FpHgZSP8ASMYx&#10;E2ee469tT/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o8Pf8AIc8Wf9hWP/0it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ryR6kUhEV3aK4uN0pa2Zg0O4/Io8wbX27RvORkE7ecC5Ve&#10;4RHntC9n57JKSkmFP2c7GG/k5GQSny5Pz9MZIAJAJvtDs0kZgKKEQIQwbJ3EtnBBG3AwMYPJzxGi&#10;XgitRJPA0i4+0ssJAk+Ug7BuOz5sHktwCOp3CxRQBXdLwxXQjngWRs/ZmaEkR/KAN43Df82TwV4I&#10;HUbjIRN9oRlkjEARg6FCWLZG0hs4AA3ZGDnI5GOZKKA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UcPgbRbZCkEusxIXZyq&#10;a3eqCzMWY8S9SxJJ7kk10l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P/wDC&#10;G6X/AM/Wuf8Ag9vf/j1H/CG6X/z9a5/4Pb3/AOPV0FFAHP8A/CG6X/z9a5/4Pb3/AOPVHJ4G0WZ4&#10;Xll1l3hffEza3eko20rlf3vB2swyOxI710l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P/8ACG6X/wA/Wuf+D29/+PUf8Ibpf/P1rn/g9vf/AI9XQUUAc/8A8Ibpf/P1rn/g9vf/AI9R&#10;/wAIbpf/AD9a5/4Pb3/49XQUUAc3H4G0WF5nil1lHmffKy63egu20Llv3vJ2qoyewA7VJ/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">
              <v:shape id="Picture 115" o:spid="_x0000_s1167" type="#_x0000_t75" style="position:absolute;width:46348;height:208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0KUbBAAAA3AAAAA8AAABkcnMvZG93bnJldi54bWxET02LwjAQvQv7H8IseNO0CytSjSLCouvi&#10;wepBb0MztsVmUpKo9d9vBMHbPN7nTOedacSNnK8tK0iHCQjiwuqaSwWH/c9gDMIHZI2NZVLwIA/z&#10;2Udvipm2d97RLQ+liCHsM1RQhdBmUvqiIoN+aFviyJ2tMxgidKXUDu8x3DTyK0lG0mDNsaHClpYV&#10;FZf8ahQsci5O/PgdrVww6WaFR97+HZXqf3aLCYhAXXiLX+61jvPTb3g+Ey+Qs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30KUbBAAAA3AAAAA8AAAAAAAAAAAAAAAAAnwIA&#10;AGRycy9kb3ducmV2LnhtbFBLBQYAAAAABAAEAPcAAACNAwAAAAA=&#10;">
                <v:imagedata r:id="rId65" o:title="" cropbottom="3700f" cropleft="5850f" cropright="5107f"/>
                <v:path arrowok="t"/>
              </v:shape>
              <v:shape id="Text Box 116" o:spid="_x0000_s1168" type="#_x0000_t202" style="position:absolute;top:21405;width:46348;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style="mso-next-textbox:#Text Box 116" inset="0,0,0,0">
                  <w:txbxContent>
                    <w:p w14:paraId="5F2E43E1" w14:textId="77777777" w:rsidR="00FC3556" w:rsidRDefault="00FC3556" w:rsidP="00DF73A6">
                      <w:pPr>
                        <w:pStyle w:val="Caption"/>
                        <w:jc w:val="center"/>
                        <w:rPr>
                          <w:noProof/>
                        </w:rPr>
                      </w:pPr>
                      <w:bookmarkStart w:id="6693" w:name="_Ref421906860"/>
                      <w:bookmarkStart w:id="6694" w:name="_Toc422064082"/>
                      <w:r>
                        <w:t xml:space="preserve">Kép. </w:t>
                      </w:r>
                      <w:ins w:id="6695" w:author="laca" w:date="2015-06-14T12:08:00Z">
                        <w:r>
                          <w:fldChar w:fldCharType="begin"/>
                        </w:r>
                        <w:r>
                          <w:instrText xml:space="preserve"> STYLEREF 1 \s </w:instrText>
                        </w:r>
                      </w:ins>
                      <w:r>
                        <w:fldChar w:fldCharType="separate"/>
                      </w:r>
                      <w:r>
                        <w:rPr>
                          <w:noProof/>
                        </w:rPr>
                        <w:t>3</w:t>
                      </w:r>
                      <w:ins w:id="6696" w:author="laca" w:date="2015-06-14T12:08:00Z">
                        <w:r>
                          <w:fldChar w:fldCharType="end"/>
                        </w:r>
                        <w:r>
                          <w:t>.</w:t>
                        </w:r>
                        <w:r>
                          <w:fldChar w:fldCharType="begin"/>
                        </w:r>
                        <w:r>
                          <w:instrText xml:space="preserve"> SEQ Kép. \* ARABIC \s 1 </w:instrText>
                        </w:r>
                      </w:ins>
                      <w:r>
                        <w:fldChar w:fldCharType="separate"/>
                      </w:r>
                      <w:ins w:id="6697" w:author="laca" w:date="2015-06-14T12:08:00Z">
                        <w:r>
                          <w:rPr>
                            <w:noProof/>
                          </w:rPr>
                          <w:t>48</w:t>
                        </w:r>
                        <w:r>
                          <w:fldChar w:fldCharType="end"/>
                        </w:r>
                      </w:ins>
                      <w:del w:id="6698"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47</w:delText>
                        </w:r>
                        <w:r w:rsidDel="002E2EC5">
                          <w:rPr>
                            <w:noProof/>
                          </w:rPr>
                          <w:fldChar w:fldCharType="end"/>
                        </w:r>
                      </w:del>
                      <w:bookmarkEnd w:id="6693"/>
                      <w:r>
                        <w:t>Bootstramp kondenzátor feszültsége a W és W11 pontokban</w:t>
                      </w:r>
                      <w:bookmarkEnd w:id="6694"/>
                    </w:p>
                  </w:txbxContent>
                </v:textbox>
              </v:shape>
              <w10:anchorlock/>
            </v:group>
          </w:pict>
        </w:r>
        <w:bookmarkStart w:id="6699" w:name="_Toc422064138"/>
        <w:bookmarkEnd w:id="6699"/>
      </w:del>
    </w:p>
    <w:p w14:paraId="2F41F64E" w14:textId="77777777" w:rsidR="00BD5921" w:rsidRPr="00FE5CC9" w:rsidRDefault="00BD5921" w:rsidP="0071433B">
      <w:pPr>
        <w:pStyle w:val="Heading2"/>
        <w:spacing w:line="360" w:lineRule="auto"/>
        <w:jc w:val="both"/>
        <w:rPr>
          <w:rPrChange w:id="6700" w:author="laca" w:date="2015-06-14T16:50:00Z">
            <w:rPr/>
          </w:rPrChange>
        </w:rPr>
        <w:pPrChange w:id="6701" w:author="laca" w:date="2015-06-14T14:00:00Z">
          <w:pPr>
            <w:pStyle w:val="Heading2"/>
            <w:jc w:val="both"/>
          </w:pPr>
        </w:pPrChange>
      </w:pPr>
      <w:bookmarkStart w:id="6702" w:name="_Toc422064139"/>
      <w:r w:rsidRPr="00FE5CC9">
        <w:rPr>
          <w:rPrChange w:id="6703" w:author="laca" w:date="2015-06-14T16:50:00Z">
            <w:rPr/>
          </w:rPrChange>
        </w:rPr>
        <w:t>Robot Modell</w:t>
      </w:r>
      <w:bookmarkEnd w:id="6702"/>
    </w:p>
    <w:p w14:paraId="1092E016" w14:textId="77777777" w:rsidR="009E5BB3" w:rsidRPr="00FE5CC9" w:rsidRDefault="00F61364" w:rsidP="0071433B">
      <w:pPr>
        <w:spacing w:line="360" w:lineRule="auto"/>
        <w:jc w:val="both"/>
        <w:rPr>
          <w:rPrChange w:id="6704" w:author="laca" w:date="2015-06-14T16:50:00Z">
            <w:rPr/>
          </w:rPrChange>
        </w:rPr>
      </w:pPr>
      <w:r w:rsidRPr="00FE5CC9">
        <w:rPr>
          <w:noProof/>
          <w:lang w:eastAsia="hu-HU"/>
          <w:rPrChange w:id="6705" w:author="laca" w:date="2015-06-14T16:50:00Z">
            <w:rPr>
              <w:noProof/>
              <w:lang w:eastAsia="hu-HU"/>
            </w:rPr>
          </w:rPrChange>
        </w:rPr>
        <w:pict w14:anchorId="40010C2A">
          <v:group id="Group 26" o:spid="_x0000_s1169" style="position:absolute;left:0;text-align:left;margin-left:-.1pt;margin-top:53.8pt;width:440.5pt;height:289.55pt;z-index:251863040;mso-width-relative:margin;mso-height-relative:margin" coordsize="55948,3677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">
            <v:shape id="Picture 22" o:spid="_x0000_s1170" type="#_x0000_t75" style="position:absolute;width:55664;height:338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SMrDAAAA2wAAAA8AAABkcnMvZG93bnJldi54bWxEj19rwjAUxd8Fv0O4g72IppYxXDWKKMJe&#10;hqz6srdLc9cUm5vSxJp9+0UQfDycPz/OahNtKwbqfeNYwXyWgSCunG64VnA+HaYLED4ga2wdk4I/&#10;8rBZj0crLLS78TcNZahFGmFfoAITQldI6StDFv3MdcTJ+3W9xZBkX0vd4y2N21bmWfYuLTacCAY7&#10;2hmqLuXVJkge3uJu+DrqfTSX689h/jHZtkq9vsTtEkSgGJ7hR/tTK8hzuH9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hIysMAAADbAAAADwAAAAAAAAAAAAAAAACf&#10;AgAAZHJzL2Rvd25yZXYueG1sUEsFBgAAAAAEAAQA9wAAAI8DAAAAAA==&#10;">
              <v:imagedata r:id="rId68" o:title=""/>
              <v:path arrowok="t"/>
            </v:shape>
            <v:shape id="Text Box 20" o:spid="_x0000_s1171" type="#_x0000_t202" style="position:absolute;left:283;top:34190;width:55665;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next-textbox:#Text Box 20;mso-fit-shape-to-text:t" inset="0,0,0,0">
                <w:txbxContent>
                  <w:p w14:paraId="44322961" w14:textId="77777777" w:rsidR="00FC3556" w:rsidRPr="006D3DC4" w:rsidRDefault="00FC3556" w:rsidP="00450144">
                    <w:pPr>
                      <w:pStyle w:val="Caption"/>
                      <w:jc w:val="center"/>
                    </w:pPr>
                    <w:bookmarkStart w:id="6706" w:name="_Toc422064083"/>
                    <w:r>
                      <w:t xml:space="preserve">Kép. </w:t>
                    </w:r>
                    <w:ins w:id="6707" w:author="laca" w:date="2015-06-14T12:08:00Z">
                      <w:r>
                        <w:fldChar w:fldCharType="begin"/>
                      </w:r>
                      <w:r>
                        <w:instrText xml:space="preserve"> STYLEREF 1 \s </w:instrText>
                      </w:r>
                    </w:ins>
                    <w:r>
                      <w:fldChar w:fldCharType="separate"/>
                    </w:r>
                    <w:r>
                      <w:rPr>
                        <w:noProof/>
                      </w:rPr>
                      <w:t>3</w:t>
                    </w:r>
                    <w:ins w:id="6708" w:author="laca" w:date="2015-06-14T12:08:00Z">
                      <w:r>
                        <w:fldChar w:fldCharType="end"/>
                      </w:r>
                      <w:r>
                        <w:t>.</w:t>
                      </w:r>
                      <w:r>
                        <w:fldChar w:fldCharType="begin"/>
                      </w:r>
                      <w:r>
                        <w:instrText xml:space="preserve"> SEQ Kép. \* ARABIC \s 1 </w:instrText>
                      </w:r>
                    </w:ins>
                    <w:r>
                      <w:fldChar w:fldCharType="separate"/>
                    </w:r>
                    <w:ins w:id="6709" w:author="laca" w:date="2015-06-14T12:08:00Z">
                      <w:r>
                        <w:rPr>
                          <w:noProof/>
                        </w:rPr>
                        <w:t>49</w:t>
                      </w:r>
                      <w:r>
                        <w:fldChar w:fldCharType="end"/>
                      </w:r>
                    </w:ins>
                    <w:del w:id="6710"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48</w:delText>
                      </w:r>
                      <w:r w:rsidDel="002E2EC5">
                        <w:rPr>
                          <w:noProof/>
                        </w:rPr>
                        <w:fldChar w:fldCharType="end"/>
                      </w:r>
                    </w:del>
                    <w:r w:rsidRPr="00D2549F">
                      <w:t>Robot kerekek sebsége és a robot mozgásának viszonya</w:t>
                    </w:r>
                    <w:bookmarkEnd w:id="6706"/>
                  </w:p>
                </w:txbxContent>
              </v:textbox>
            </v:shape>
            <w10:wrap type="square"/>
          </v:group>
        </w:pict>
      </w:r>
      <w:r w:rsidR="009E5BB3" w:rsidRPr="00FE5CC9">
        <w:rPr>
          <w:rPrChange w:id="6711" w:author="laca" w:date="2015-06-14T16:50:00Z">
            <w:rPr/>
          </w:rPrChange>
        </w:rPr>
        <w:tab/>
        <w:t xml:space="preserve">A </w:t>
      </w:r>
      <w:sdt>
        <w:sdtPr>
          <w:rPr>
            <w:rPrChange w:id="6712" w:author="laca" w:date="2015-06-14T16:50:00Z">
              <w:rPr/>
            </w:rPrChange>
          </w:rPr>
          <w:id w:val="710533576"/>
          <w:citation/>
        </w:sdtPr>
        <w:sdtContent>
          <w:r w:rsidR="00ED22AB" w:rsidRPr="00FE5CC9">
            <w:rPr>
              <w:rPrChange w:id="6713" w:author="laca" w:date="2015-06-14T16:50:00Z">
                <w:rPr/>
              </w:rPrChange>
            </w:rPr>
            <w:fldChar w:fldCharType="begin"/>
          </w:r>
          <w:r w:rsidR="00ED22AB" w:rsidRPr="00FE5CC9">
            <w:rPr>
              <w:rPrChange w:id="6714" w:author="laca" w:date="2015-06-14T16:50:00Z">
                <w:rPr/>
              </w:rPrChange>
            </w:rPr>
            <w:instrText xml:space="preserve"> CITATION KKo \l 1038 </w:instrText>
          </w:r>
          <w:r w:rsidR="00ED22AB" w:rsidRPr="00FE5CC9">
            <w:rPr>
              <w:rPrChange w:id="6715" w:author="laca" w:date="2015-06-14T16:50:00Z">
                <w:rPr/>
              </w:rPrChange>
            </w:rPr>
            <w:fldChar w:fldCharType="separate"/>
          </w:r>
          <w:r w:rsidR="00096DBB" w:rsidRPr="00FE5CC9">
            <w:rPr>
              <w:noProof/>
              <w:rPrChange w:id="6716" w:author="laca" w:date="2015-06-14T16:50:00Z">
                <w:rPr>
                  <w:noProof/>
                </w:rPr>
              </w:rPrChange>
            </w:rPr>
            <w:t>[11]</w:t>
          </w:r>
          <w:r w:rsidR="00ED22AB" w:rsidRPr="00FE5CC9">
            <w:rPr>
              <w:rPrChange w:id="6717" w:author="laca" w:date="2015-06-14T16:50:00Z">
                <w:rPr/>
              </w:rPrChange>
            </w:rPr>
            <w:fldChar w:fldCharType="end"/>
          </w:r>
        </w:sdtContent>
      </w:sdt>
      <w:r w:rsidR="009E5BB3" w:rsidRPr="00FE5CC9">
        <w:rPr>
          <w:rPrChange w:id="6718" w:author="laca" w:date="2015-06-14T16:50:00Z">
            <w:rPr/>
          </w:rPrChange>
        </w:rPr>
        <w:t xml:space="preserve"> cikkben leírja egy négykerekű mobilis robot kinematikus és dinamikai mo</w:t>
      </w:r>
      <w:r w:rsidR="00124E58" w:rsidRPr="00FE5CC9">
        <w:rPr>
          <w:rPrChange w:id="6719" w:author="laca" w:date="2015-06-14T16:50:00Z">
            <w:rPr/>
          </w:rPrChange>
        </w:rPr>
        <w:t>d</w:t>
      </w:r>
      <w:r w:rsidR="009E5BB3" w:rsidRPr="00FE5CC9">
        <w:rPr>
          <w:rPrChange w:id="6720" w:author="laca" w:date="2015-06-14T16:50:00Z">
            <w:rPr/>
          </w:rPrChange>
        </w:rPr>
        <w:t>e</w:t>
      </w:r>
      <w:r w:rsidR="00124E58" w:rsidRPr="00FE5CC9">
        <w:rPr>
          <w:rPrChange w:id="6721" w:author="laca" w:date="2015-06-14T16:50:00Z">
            <w:rPr/>
          </w:rPrChange>
        </w:rPr>
        <w:t>l</w:t>
      </w:r>
      <w:r w:rsidR="009E5BB3" w:rsidRPr="00FE5CC9">
        <w:rPr>
          <w:rPrChange w:id="6722" w:author="laca" w:date="2015-06-14T16:50:00Z">
            <w:rPr/>
          </w:rPrChange>
        </w:rPr>
        <w:t>ljét. A rends</w:t>
      </w:r>
      <w:r w:rsidR="00124E58" w:rsidRPr="00FE5CC9">
        <w:rPr>
          <w:rPrChange w:id="6723" w:author="laca" w:date="2015-06-14T16:50:00Z">
            <w:rPr/>
          </w:rPrChange>
        </w:rPr>
        <w:t>z</w:t>
      </w:r>
      <w:r w:rsidR="009E5BB3" w:rsidRPr="00FE5CC9">
        <w:rPr>
          <w:rPrChange w:id="6724" w:author="laca" w:date="2015-06-14T16:50:00Z">
            <w:rPr/>
          </w:rPrChange>
        </w:rPr>
        <w:t xml:space="preserve">eren </w:t>
      </w:r>
      <w:r w:rsidR="00450144" w:rsidRPr="00FE5CC9">
        <w:rPr>
          <w:rPrChange w:id="6725" w:author="laca" w:date="2015-06-14T16:50:00Z">
            <w:rPr/>
          </w:rPrChange>
        </w:rPr>
        <w:t>hasonl</w:t>
      </w:r>
      <w:r w:rsidR="00124E58" w:rsidRPr="00FE5CC9">
        <w:rPr>
          <w:rPrChange w:id="6726" w:author="laca" w:date="2015-06-14T16:50:00Z">
            <w:rPr/>
          </w:rPrChange>
        </w:rPr>
        <w:t>ó</w:t>
      </w:r>
      <w:r w:rsidR="00450144" w:rsidRPr="00FE5CC9">
        <w:rPr>
          <w:rPrChange w:id="6727" w:author="laca" w:date="2015-06-14T16:50:00Z">
            <w:rPr/>
          </w:rPrChange>
        </w:rPr>
        <w:t>k</w:t>
      </w:r>
      <w:r w:rsidR="009E5BB3" w:rsidRPr="00FE5CC9">
        <w:rPr>
          <w:rPrChange w:id="6728" w:author="laca" w:date="2015-06-14T16:50:00Z">
            <w:rPr/>
          </w:rPrChange>
        </w:rPr>
        <w:t>ép</w:t>
      </w:r>
      <w:r w:rsidR="00124E58" w:rsidRPr="00FE5CC9">
        <w:rPr>
          <w:rPrChange w:id="6729" w:author="laca" w:date="2015-06-14T16:50:00Z">
            <w:rPr/>
          </w:rPrChange>
        </w:rPr>
        <w:t>p</w:t>
      </w:r>
      <w:r w:rsidR="009E5BB3" w:rsidRPr="00FE5CC9">
        <w:rPr>
          <w:rPrChange w:id="6730" w:author="laca" w:date="2015-06-14T16:50:00Z">
            <w:rPr/>
          </w:rPrChange>
        </w:rPr>
        <w:t xml:space="preserve">en lehetne alkalmazni a tárgyalt modellt </w:t>
      </w:r>
      <w:r w:rsidR="00766C37" w:rsidRPr="00FE5CC9">
        <w:rPr>
          <w:rPrChange w:id="6731" w:author="laca" w:date="2015-06-14T16:50:00Z">
            <w:rPr/>
          </w:rPrChange>
        </w:rPr>
        <w:t xml:space="preserve">annyi </w:t>
      </w:r>
      <w:r w:rsidR="002378E6" w:rsidRPr="00FE5CC9">
        <w:rPr>
          <w:rPrChange w:id="6732" w:author="laca" w:date="2015-06-14T16:50:00Z">
            <w:rPr/>
          </w:rPrChange>
        </w:rPr>
        <w:t>eltéréssel,</w:t>
      </w:r>
      <w:r w:rsidR="00766C37" w:rsidRPr="00FE5CC9">
        <w:rPr>
          <w:rPrChange w:id="6733" w:author="laca" w:date="2015-06-14T16:50:00Z">
            <w:rPr/>
          </w:rPrChange>
        </w:rPr>
        <w:t xml:space="preserve"> hogy ebben az esetben </w:t>
      </w:r>
      <w:r w:rsidR="00ED22AB" w:rsidRPr="00FE5CC9">
        <w:rPr>
          <w:rPrChange w:id="6734" w:author="laca" w:date="2015-06-14T16:50:00Z">
            <w:rPr/>
          </w:rPrChange>
        </w:rPr>
        <w:t>azok a pontok, amelyekben a robot érintkezik a talajjal nem szimmetrikusak.</w:t>
      </w:r>
    </w:p>
    <w:p w14:paraId="6DAB65FC" w14:textId="77777777" w:rsidR="00450144" w:rsidRPr="00FE5CC9" w:rsidRDefault="00F61364" w:rsidP="0071433B">
      <w:pPr>
        <w:spacing w:line="360" w:lineRule="auto"/>
        <w:jc w:val="both"/>
        <w:rPr>
          <w:rPrChange w:id="6735" w:author="laca" w:date="2015-06-14T16:50:00Z">
            <w:rPr/>
          </w:rPrChange>
        </w:rPr>
        <w:pPrChange w:id="6736" w:author="laca" w:date="2015-06-14T14:00:00Z">
          <w:pPr>
            <w:jc w:val="both"/>
          </w:pPr>
        </w:pPrChange>
      </w:pPr>
      <m:oMathPara>
        <m:oMath>
          <m:acc>
            <m:accPr>
              <m:chr m:val="̇"/>
              <m:ctrlPr>
                <w:rPr>
                  <w:rFonts w:ascii="Cambria Math" w:hAnsi="Cambria Math"/>
                  <w:i/>
                  <w:rPrChange w:id="6737" w:author="laca" w:date="2015-06-14T16:50:00Z">
                    <w:rPr>
                      <w:rFonts w:ascii="Cambria Math" w:hAnsi="Cambria Math"/>
                      <w:i/>
                    </w:rPr>
                  </w:rPrChange>
                </w:rPr>
              </m:ctrlPr>
            </m:accPr>
            <m:e>
              <m:acc>
                <m:accPr>
                  <m:chr m:val="̇"/>
                  <m:ctrlPr>
                    <w:rPr>
                      <w:rFonts w:ascii="Cambria Math" w:hAnsi="Cambria Math"/>
                      <w:i/>
                      <w:rPrChange w:id="6738" w:author="laca" w:date="2015-06-14T16:50:00Z">
                        <w:rPr>
                          <w:rFonts w:ascii="Cambria Math" w:hAnsi="Cambria Math"/>
                          <w:i/>
                        </w:rPr>
                      </w:rPrChange>
                    </w:rPr>
                  </m:ctrlPr>
                </m:accPr>
                <m:e>
                  <m:r>
                    <w:rPr>
                      <w:rFonts w:ascii="Cambria Math" w:hAnsi="Cambria Math"/>
                      <w:rPrChange w:id="6739" w:author="laca" w:date="2015-06-14T16:50:00Z">
                        <w:rPr>
                          <w:rFonts w:ascii="Cambria Math" w:hAnsi="Cambria Math"/>
                        </w:rPr>
                      </w:rPrChange>
                    </w:rPr>
                    <m:t>x</m:t>
                  </m:r>
                </m:e>
              </m:acc>
              <m:r>
                <w:rPr>
                  <w:rFonts w:ascii="Cambria Math" w:hAnsi="Cambria Math"/>
                  <w:rPrChange w:id="6740" w:author="laca" w:date="2015-06-14T16:50:00Z">
                    <w:rPr>
                      <w:rFonts w:ascii="Cambria Math" w:hAnsi="Cambria Math"/>
                    </w:rPr>
                  </w:rPrChange>
                </w:rPr>
                <m:t>=</m:t>
              </m:r>
              <m:d>
                <m:dPr>
                  <m:begChr m:val="["/>
                  <m:endChr m:val="]"/>
                  <m:ctrlPr>
                    <w:rPr>
                      <w:rFonts w:ascii="Cambria Math" w:hAnsi="Cambria Math"/>
                      <w:i/>
                      <w:rPrChange w:id="6741" w:author="laca" w:date="2015-06-14T16:50:00Z">
                        <w:rPr>
                          <w:rFonts w:ascii="Cambria Math" w:hAnsi="Cambria Math"/>
                          <w:i/>
                        </w:rPr>
                      </w:rPrChange>
                    </w:rPr>
                  </m:ctrlPr>
                </m:dPr>
                <m:e>
                  <m:m>
                    <m:mPr>
                      <m:mcs>
                        <m:mc>
                          <m:mcPr>
                            <m:count m:val="1"/>
                            <m:mcJc m:val="center"/>
                          </m:mcPr>
                        </m:mc>
                      </m:mcs>
                      <m:ctrlPr>
                        <w:rPr>
                          <w:rFonts w:ascii="Cambria Math" w:hAnsi="Cambria Math"/>
                          <w:i/>
                          <w:rPrChange w:id="6742" w:author="laca" w:date="2015-06-14T16:50:00Z">
                            <w:rPr>
                              <w:rFonts w:ascii="Cambria Math" w:hAnsi="Cambria Math"/>
                              <w:i/>
                            </w:rPr>
                          </w:rPrChange>
                        </w:rPr>
                      </m:ctrlPr>
                    </m:mPr>
                    <m:mr>
                      <m:e>
                        <m:acc>
                          <m:accPr>
                            <m:chr m:val="̇"/>
                            <m:ctrlPr>
                              <w:rPr>
                                <w:rFonts w:ascii="Cambria Math" w:hAnsi="Cambria Math"/>
                                <w:i/>
                                <w:rPrChange w:id="6743" w:author="laca" w:date="2015-06-14T16:50:00Z">
                                  <w:rPr>
                                    <w:rFonts w:ascii="Cambria Math" w:hAnsi="Cambria Math"/>
                                    <w:i/>
                                  </w:rPr>
                                </w:rPrChange>
                              </w:rPr>
                            </m:ctrlPr>
                          </m:accPr>
                          <m:e>
                            <m:r>
                              <w:rPr>
                                <w:rFonts w:ascii="Cambria Math" w:hAnsi="Cambria Math"/>
                                <w:rPrChange w:id="6744" w:author="laca" w:date="2015-06-14T16:50:00Z">
                                  <w:rPr>
                                    <w:rFonts w:ascii="Cambria Math" w:hAnsi="Cambria Math"/>
                                  </w:rPr>
                                </w:rPrChange>
                              </w:rPr>
                              <m:t>X</m:t>
                            </m:r>
                          </m:e>
                        </m:acc>
                      </m:e>
                    </m:mr>
                    <m:mr>
                      <m:e>
                        <m:acc>
                          <m:accPr>
                            <m:chr m:val="̇"/>
                            <m:ctrlPr>
                              <w:rPr>
                                <w:rFonts w:ascii="Cambria Math" w:hAnsi="Cambria Math"/>
                                <w:i/>
                                <w:rPrChange w:id="6745" w:author="laca" w:date="2015-06-14T16:50:00Z">
                                  <w:rPr>
                                    <w:rFonts w:ascii="Cambria Math" w:hAnsi="Cambria Math"/>
                                    <w:i/>
                                  </w:rPr>
                                </w:rPrChange>
                              </w:rPr>
                            </m:ctrlPr>
                          </m:accPr>
                          <m:e>
                            <m:r>
                              <w:rPr>
                                <w:rFonts w:ascii="Cambria Math" w:hAnsi="Cambria Math"/>
                                <w:rPrChange w:id="6746" w:author="laca" w:date="2015-06-14T16:50:00Z">
                                  <w:rPr>
                                    <w:rFonts w:ascii="Cambria Math" w:hAnsi="Cambria Math"/>
                                  </w:rPr>
                                </w:rPrChange>
                              </w:rPr>
                              <m:t>Y</m:t>
                            </m:r>
                          </m:e>
                        </m:acc>
                      </m:e>
                    </m:mr>
                    <m:mr>
                      <m:e>
                        <m:acc>
                          <m:accPr>
                            <m:chr m:val="̇"/>
                            <m:ctrlPr>
                              <w:rPr>
                                <w:rFonts w:ascii="Cambria Math" w:hAnsi="Cambria Math"/>
                                <w:i/>
                                <w:rPrChange w:id="6747" w:author="laca" w:date="2015-06-14T16:50:00Z">
                                  <w:rPr>
                                    <w:rFonts w:ascii="Cambria Math" w:hAnsi="Cambria Math"/>
                                    <w:i/>
                                  </w:rPr>
                                </w:rPrChange>
                              </w:rPr>
                            </m:ctrlPr>
                          </m:accPr>
                          <m:e>
                            <m:r>
                              <w:rPr>
                                <w:rFonts w:ascii="Cambria Math" w:hAnsi="Cambria Math"/>
                                <w:rPrChange w:id="6748" w:author="laca" w:date="2015-06-14T16:50:00Z">
                                  <w:rPr>
                                    <w:rFonts w:ascii="Cambria Math" w:hAnsi="Cambria Math"/>
                                  </w:rPr>
                                </w:rPrChange>
                              </w:rPr>
                              <m:t>θ</m:t>
                            </m:r>
                          </m:e>
                        </m:acc>
                      </m:e>
                    </m:mr>
                  </m:m>
                </m:e>
              </m:d>
            </m:e>
          </m:acc>
          <m:r>
            <w:rPr>
              <w:rFonts w:ascii="Cambria Math" w:hAnsi="Cambria Math"/>
              <w:rPrChange w:id="6749" w:author="laca" w:date="2015-06-14T16:50:00Z">
                <w:rPr>
                  <w:rFonts w:ascii="Cambria Math" w:hAnsi="Cambria Math"/>
                </w:rPr>
              </w:rPrChange>
            </w:rPr>
            <m:t>=</m:t>
          </m:r>
          <m:d>
            <m:dPr>
              <m:begChr m:val="["/>
              <m:endChr m:val="]"/>
              <m:ctrlPr>
                <w:rPr>
                  <w:rFonts w:ascii="Cambria Math" w:hAnsi="Cambria Math"/>
                  <w:i/>
                  <w:rPrChange w:id="6750" w:author="laca" w:date="2015-06-14T16:50:00Z">
                    <w:rPr>
                      <w:rFonts w:ascii="Cambria Math" w:hAnsi="Cambria Math"/>
                      <w:i/>
                    </w:rPr>
                  </w:rPrChange>
                </w:rPr>
              </m:ctrlPr>
            </m:dPr>
            <m:e>
              <m:m>
                <m:mPr>
                  <m:mcs>
                    <m:mc>
                      <m:mcPr>
                        <m:count m:val="3"/>
                        <m:mcJc m:val="center"/>
                      </m:mcPr>
                    </m:mc>
                  </m:mcs>
                  <m:ctrlPr>
                    <w:rPr>
                      <w:rFonts w:ascii="Cambria Math" w:hAnsi="Cambria Math"/>
                      <w:i/>
                      <w:rPrChange w:id="6751" w:author="laca" w:date="2015-06-14T16:50:00Z">
                        <w:rPr>
                          <w:rFonts w:ascii="Cambria Math" w:hAnsi="Cambria Math"/>
                          <w:i/>
                        </w:rPr>
                      </w:rPrChange>
                    </w:rPr>
                  </m:ctrlPr>
                </m:mPr>
                <m:mr>
                  <m:e>
                    <m:func>
                      <m:funcPr>
                        <m:ctrlPr>
                          <w:rPr>
                            <w:rFonts w:ascii="Cambria Math" w:hAnsi="Cambria Math"/>
                            <w:i/>
                            <w:rPrChange w:id="6752" w:author="laca" w:date="2015-06-14T16:50:00Z">
                              <w:rPr>
                                <w:rFonts w:ascii="Cambria Math" w:hAnsi="Cambria Math"/>
                                <w:i/>
                              </w:rPr>
                            </w:rPrChange>
                          </w:rPr>
                        </m:ctrlPr>
                      </m:funcPr>
                      <m:fName>
                        <m:r>
                          <m:rPr>
                            <m:sty m:val="p"/>
                          </m:rPr>
                          <w:rPr>
                            <w:rFonts w:ascii="Cambria Math" w:hAnsi="Cambria Math"/>
                            <w:rPrChange w:id="6753" w:author="laca" w:date="2015-06-14T16:50:00Z">
                              <w:rPr>
                                <w:rFonts w:ascii="Cambria Math" w:hAnsi="Cambria Math"/>
                              </w:rPr>
                            </w:rPrChange>
                          </w:rPr>
                          <m:t>cos</m:t>
                        </m:r>
                      </m:fName>
                      <m:e>
                        <m:r>
                          <w:rPr>
                            <w:rFonts w:ascii="Cambria Math" w:hAnsi="Cambria Math"/>
                            <w:rPrChange w:id="6754" w:author="laca" w:date="2015-06-14T16:50:00Z">
                              <w:rPr>
                                <w:rFonts w:ascii="Cambria Math" w:hAnsi="Cambria Math"/>
                              </w:rPr>
                            </w:rPrChange>
                          </w:rPr>
                          <m:t>θ</m:t>
                        </m:r>
                      </m:e>
                    </m:func>
                  </m:e>
                  <m:e>
                    <m:r>
                      <w:rPr>
                        <w:rFonts w:ascii="Cambria Math" w:hAnsi="Cambria Math"/>
                        <w:rPrChange w:id="6755" w:author="laca" w:date="2015-06-14T16:50:00Z">
                          <w:rPr>
                            <w:rFonts w:ascii="Cambria Math" w:hAnsi="Cambria Math"/>
                          </w:rPr>
                        </w:rPrChange>
                      </w:rPr>
                      <m:t>-</m:t>
                    </m:r>
                    <m:func>
                      <m:funcPr>
                        <m:ctrlPr>
                          <w:rPr>
                            <w:rFonts w:ascii="Cambria Math" w:hAnsi="Cambria Math"/>
                            <w:i/>
                            <w:rPrChange w:id="6756" w:author="laca" w:date="2015-06-14T16:50:00Z">
                              <w:rPr>
                                <w:rFonts w:ascii="Cambria Math" w:hAnsi="Cambria Math"/>
                                <w:i/>
                              </w:rPr>
                            </w:rPrChange>
                          </w:rPr>
                        </m:ctrlPr>
                      </m:funcPr>
                      <m:fName>
                        <m:r>
                          <m:rPr>
                            <m:sty m:val="p"/>
                          </m:rPr>
                          <w:rPr>
                            <w:rFonts w:ascii="Cambria Math" w:hAnsi="Cambria Math"/>
                            <w:rPrChange w:id="6757" w:author="laca" w:date="2015-06-14T16:50:00Z">
                              <w:rPr>
                                <w:rFonts w:ascii="Cambria Math" w:hAnsi="Cambria Math"/>
                              </w:rPr>
                            </w:rPrChange>
                          </w:rPr>
                          <m:t>sin</m:t>
                        </m:r>
                      </m:fName>
                      <m:e>
                        <m:r>
                          <w:rPr>
                            <w:rFonts w:ascii="Cambria Math" w:hAnsi="Cambria Math"/>
                            <w:rPrChange w:id="6758" w:author="laca" w:date="2015-06-14T16:50:00Z">
                              <w:rPr>
                                <w:rFonts w:ascii="Cambria Math" w:hAnsi="Cambria Math"/>
                              </w:rPr>
                            </w:rPrChange>
                          </w:rPr>
                          <m:t>θ</m:t>
                        </m:r>
                      </m:e>
                    </m:func>
                  </m:e>
                  <m:e>
                    <m:r>
                      <w:rPr>
                        <w:rFonts w:ascii="Cambria Math" w:hAnsi="Cambria Math"/>
                        <w:rPrChange w:id="6759" w:author="laca" w:date="2015-06-14T16:50:00Z">
                          <w:rPr>
                            <w:rFonts w:ascii="Cambria Math" w:hAnsi="Cambria Math"/>
                          </w:rPr>
                        </w:rPrChange>
                      </w:rPr>
                      <m:t>0</m:t>
                    </m:r>
                  </m:e>
                </m:mr>
                <m:mr>
                  <m:e>
                    <m:func>
                      <m:funcPr>
                        <m:ctrlPr>
                          <w:rPr>
                            <w:rFonts w:ascii="Cambria Math" w:hAnsi="Cambria Math"/>
                            <w:i/>
                            <w:rPrChange w:id="6760" w:author="laca" w:date="2015-06-14T16:50:00Z">
                              <w:rPr>
                                <w:rFonts w:ascii="Cambria Math" w:hAnsi="Cambria Math"/>
                                <w:i/>
                              </w:rPr>
                            </w:rPrChange>
                          </w:rPr>
                        </m:ctrlPr>
                      </m:funcPr>
                      <m:fName>
                        <m:r>
                          <m:rPr>
                            <m:sty m:val="p"/>
                          </m:rPr>
                          <w:rPr>
                            <w:rFonts w:ascii="Cambria Math" w:hAnsi="Cambria Math"/>
                            <w:rPrChange w:id="6761" w:author="laca" w:date="2015-06-14T16:50:00Z">
                              <w:rPr>
                                <w:rFonts w:ascii="Cambria Math" w:hAnsi="Cambria Math"/>
                              </w:rPr>
                            </w:rPrChange>
                          </w:rPr>
                          <m:t>sin</m:t>
                        </m:r>
                      </m:fName>
                      <m:e>
                        <m:r>
                          <w:rPr>
                            <w:rFonts w:ascii="Cambria Math" w:hAnsi="Cambria Math"/>
                            <w:rPrChange w:id="6762" w:author="laca" w:date="2015-06-14T16:50:00Z">
                              <w:rPr>
                                <w:rFonts w:ascii="Cambria Math" w:hAnsi="Cambria Math"/>
                              </w:rPr>
                            </w:rPrChange>
                          </w:rPr>
                          <m:t>θ</m:t>
                        </m:r>
                      </m:e>
                    </m:func>
                  </m:e>
                  <m:e>
                    <m:func>
                      <m:funcPr>
                        <m:ctrlPr>
                          <w:rPr>
                            <w:rFonts w:ascii="Cambria Math" w:hAnsi="Cambria Math"/>
                            <w:i/>
                            <w:rPrChange w:id="6763" w:author="laca" w:date="2015-06-14T16:50:00Z">
                              <w:rPr>
                                <w:rFonts w:ascii="Cambria Math" w:hAnsi="Cambria Math"/>
                                <w:i/>
                              </w:rPr>
                            </w:rPrChange>
                          </w:rPr>
                        </m:ctrlPr>
                      </m:funcPr>
                      <m:fName>
                        <m:r>
                          <m:rPr>
                            <m:sty m:val="p"/>
                          </m:rPr>
                          <w:rPr>
                            <w:rFonts w:ascii="Cambria Math" w:hAnsi="Cambria Math"/>
                            <w:rPrChange w:id="6764" w:author="laca" w:date="2015-06-14T16:50:00Z">
                              <w:rPr>
                                <w:rFonts w:ascii="Cambria Math" w:hAnsi="Cambria Math"/>
                              </w:rPr>
                            </w:rPrChange>
                          </w:rPr>
                          <m:t>cos</m:t>
                        </m:r>
                      </m:fName>
                      <m:e>
                        <m:r>
                          <w:rPr>
                            <w:rFonts w:ascii="Cambria Math" w:hAnsi="Cambria Math"/>
                            <w:rPrChange w:id="6765" w:author="laca" w:date="2015-06-14T16:50:00Z">
                              <w:rPr>
                                <w:rFonts w:ascii="Cambria Math" w:hAnsi="Cambria Math"/>
                              </w:rPr>
                            </w:rPrChange>
                          </w:rPr>
                          <m:t>θ</m:t>
                        </m:r>
                      </m:e>
                    </m:func>
                  </m:e>
                  <m:e>
                    <m:r>
                      <w:rPr>
                        <w:rFonts w:ascii="Cambria Math" w:hAnsi="Cambria Math"/>
                        <w:rPrChange w:id="6766" w:author="laca" w:date="2015-06-14T16:50:00Z">
                          <w:rPr>
                            <w:rFonts w:ascii="Cambria Math" w:hAnsi="Cambria Math"/>
                          </w:rPr>
                        </w:rPrChange>
                      </w:rPr>
                      <m:t>0</m:t>
                    </m:r>
                  </m:e>
                </m:mr>
                <m:mr>
                  <m:e>
                    <m:r>
                      <w:rPr>
                        <w:rFonts w:ascii="Cambria Math" w:hAnsi="Cambria Math"/>
                        <w:rPrChange w:id="6767" w:author="laca" w:date="2015-06-14T16:50:00Z">
                          <w:rPr>
                            <w:rFonts w:ascii="Cambria Math" w:hAnsi="Cambria Math"/>
                          </w:rPr>
                        </w:rPrChange>
                      </w:rPr>
                      <m:t>0</m:t>
                    </m:r>
                  </m:e>
                  <m:e>
                    <m:r>
                      <w:rPr>
                        <w:rFonts w:ascii="Cambria Math" w:hAnsi="Cambria Math"/>
                        <w:rPrChange w:id="6768" w:author="laca" w:date="2015-06-14T16:50:00Z">
                          <w:rPr>
                            <w:rFonts w:ascii="Cambria Math" w:hAnsi="Cambria Math"/>
                          </w:rPr>
                        </w:rPrChange>
                      </w:rPr>
                      <m:t>0</m:t>
                    </m:r>
                  </m:e>
                  <m:e>
                    <m:r>
                      <w:rPr>
                        <w:rFonts w:ascii="Cambria Math" w:hAnsi="Cambria Math"/>
                        <w:rPrChange w:id="6769" w:author="laca" w:date="2015-06-14T16:50:00Z">
                          <w:rPr>
                            <w:rFonts w:ascii="Cambria Math" w:hAnsi="Cambria Math"/>
                          </w:rPr>
                        </w:rPrChange>
                      </w:rPr>
                      <m:t>1</m:t>
                    </m:r>
                  </m:e>
                </m:mr>
              </m:m>
            </m:e>
          </m:d>
          <m:d>
            <m:dPr>
              <m:begChr m:val="["/>
              <m:endChr m:val="]"/>
              <m:ctrlPr>
                <w:rPr>
                  <w:rFonts w:ascii="Cambria Math" w:hAnsi="Cambria Math"/>
                  <w:i/>
                  <w:rPrChange w:id="6770" w:author="laca" w:date="2015-06-14T16:50:00Z">
                    <w:rPr>
                      <w:rFonts w:ascii="Cambria Math" w:hAnsi="Cambria Math"/>
                      <w:i/>
                    </w:rPr>
                  </w:rPrChange>
                </w:rPr>
              </m:ctrlPr>
            </m:dPr>
            <m:e>
              <m:m>
                <m:mPr>
                  <m:mcs>
                    <m:mc>
                      <m:mcPr>
                        <m:count m:val="1"/>
                        <m:mcJc m:val="center"/>
                      </m:mcPr>
                    </m:mc>
                  </m:mcs>
                  <m:ctrlPr>
                    <w:rPr>
                      <w:rFonts w:ascii="Cambria Math" w:hAnsi="Cambria Math"/>
                      <w:i/>
                      <w:rPrChange w:id="6771" w:author="laca" w:date="2015-06-14T16:50:00Z">
                        <w:rPr>
                          <w:rFonts w:ascii="Cambria Math" w:hAnsi="Cambria Math"/>
                          <w:i/>
                        </w:rPr>
                      </w:rPrChange>
                    </w:rPr>
                  </m:ctrlPr>
                </m:mPr>
                <m:mr>
                  <m:e>
                    <m:sSub>
                      <m:sSubPr>
                        <m:ctrlPr>
                          <w:rPr>
                            <w:rFonts w:ascii="Cambria Math" w:hAnsi="Cambria Math"/>
                            <w:i/>
                            <w:rPrChange w:id="6772" w:author="laca" w:date="2015-06-14T16:50:00Z">
                              <w:rPr>
                                <w:rFonts w:ascii="Cambria Math" w:hAnsi="Cambria Math"/>
                                <w:i/>
                              </w:rPr>
                            </w:rPrChange>
                          </w:rPr>
                        </m:ctrlPr>
                      </m:sSubPr>
                      <m:e>
                        <m:r>
                          <w:rPr>
                            <w:rFonts w:ascii="Cambria Math" w:hAnsi="Cambria Math"/>
                            <w:rPrChange w:id="6773" w:author="laca" w:date="2015-06-14T16:50:00Z">
                              <w:rPr>
                                <w:rFonts w:ascii="Cambria Math" w:hAnsi="Cambria Math"/>
                              </w:rPr>
                            </w:rPrChange>
                          </w:rPr>
                          <m:t>v</m:t>
                        </m:r>
                      </m:e>
                      <m:sub>
                        <m:r>
                          <w:rPr>
                            <w:rFonts w:ascii="Cambria Math" w:hAnsi="Cambria Math"/>
                            <w:rPrChange w:id="6774" w:author="laca" w:date="2015-06-14T16:50:00Z">
                              <w:rPr>
                                <w:rFonts w:ascii="Cambria Math" w:hAnsi="Cambria Math"/>
                              </w:rPr>
                            </w:rPrChange>
                          </w:rPr>
                          <m:t>x</m:t>
                        </m:r>
                      </m:sub>
                    </m:sSub>
                  </m:e>
                </m:mr>
                <m:mr>
                  <m:e>
                    <m:sSub>
                      <m:sSubPr>
                        <m:ctrlPr>
                          <w:rPr>
                            <w:rFonts w:ascii="Cambria Math" w:hAnsi="Cambria Math"/>
                            <w:i/>
                            <w:rPrChange w:id="6775" w:author="laca" w:date="2015-06-14T16:50:00Z">
                              <w:rPr>
                                <w:rFonts w:ascii="Cambria Math" w:hAnsi="Cambria Math"/>
                                <w:i/>
                              </w:rPr>
                            </w:rPrChange>
                          </w:rPr>
                        </m:ctrlPr>
                      </m:sSubPr>
                      <m:e>
                        <m:r>
                          <w:rPr>
                            <w:rFonts w:ascii="Cambria Math" w:hAnsi="Cambria Math"/>
                            <w:rPrChange w:id="6776" w:author="laca" w:date="2015-06-14T16:50:00Z">
                              <w:rPr>
                                <w:rFonts w:ascii="Cambria Math" w:hAnsi="Cambria Math"/>
                              </w:rPr>
                            </w:rPrChange>
                          </w:rPr>
                          <m:t>v</m:t>
                        </m:r>
                      </m:e>
                      <m:sub>
                        <m:r>
                          <w:rPr>
                            <w:rFonts w:ascii="Cambria Math" w:hAnsi="Cambria Math"/>
                            <w:rPrChange w:id="6777" w:author="laca" w:date="2015-06-14T16:50:00Z">
                              <w:rPr>
                                <w:rFonts w:ascii="Cambria Math" w:hAnsi="Cambria Math"/>
                              </w:rPr>
                            </w:rPrChange>
                          </w:rPr>
                          <m:t>z</m:t>
                        </m:r>
                      </m:sub>
                    </m:sSub>
                  </m:e>
                </m:mr>
                <m:mr>
                  <m:e>
                    <m:r>
                      <w:rPr>
                        <w:rFonts w:ascii="Cambria Math" w:hAnsi="Cambria Math"/>
                        <w:rPrChange w:id="6778" w:author="laca" w:date="2015-06-14T16:50:00Z">
                          <w:rPr>
                            <w:rFonts w:ascii="Cambria Math" w:hAnsi="Cambria Math"/>
                          </w:rPr>
                        </w:rPrChange>
                      </w:rPr>
                      <m:t>ω</m:t>
                    </m:r>
                  </m:e>
                </m:mr>
              </m:m>
            </m:e>
          </m:d>
        </m:oMath>
      </m:oMathPara>
    </w:p>
    <w:p w14:paraId="63746503" w14:textId="77777777" w:rsidR="002378E6" w:rsidRPr="00FE5CC9" w:rsidRDefault="002378E6" w:rsidP="0071433B">
      <w:pPr>
        <w:spacing w:after="0" w:line="360" w:lineRule="auto"/>
        <w:jc w:val="both"/>
        <w:rPr>
          <w:rFonts w:ascii="Times New Roman" w:hAnsi="Times New Roman"/>
          <w:rPrChange w:id="6779" w:author="laca" w:date="2015-06-14T16:50:00Z">
            <w:rPr>
              <w:rFonts w:ascii="Times New Roman" w:hAnsi="Times New Roman"/>
            </w:rPr>
          </w:rPrChange>
        </w:rPr>
      </w:pPr>
      <w:r w:rsidRPr="00FE5CC9">
        <w:rPr>
          <w:rFonts w:ascii="Times New Roman" w:hAnsi="Times New Roman"/>
          <w:b/>
          <w:u w:val="single"/>
          <w:rPrChange w:id="6780" w:author="laca" w:date="2015-06-14T16:50:00Z">
            <w:rPr>
              <w:rFonts w:ascii="Times New Roman" w:hAnsi="Times New Roman"/>
              <w:b/>
              <w:u w:val="single"/>
            </w:rPr>
          </w:rPrChange>
        </w:rPr>
        <w:t>Jelölések</w:t>
      </w:r>
      <w:r w:rsidRPr="00FE5CC9">
        <w:rPr>
          <w:rFonts w:ascii="Times New Roman" w:hAnsi="Times New Roman"/>
          <w:rPrChange w:id="6781" w:author="laca" w:date="2015-06-14T16:50:00Z">
            <w:rPr>
              <w:rFonts w:ascii="Times New Roman" w:hAnsi="Times New Roman"/>
            </w:rPr>
          </w:rPrChange>
        </w:rPr>
        <w:t>:</w:t>
      </w:r>
    </w:p>
    <w:p w14:paraId="035416A9" w14:textId="77777777" w:rsidR="002378E6" w:rsidRPr="00FE5CC9" w:rsidRDefault="002378E6" w:rsidP="0071433B">
      <w:pPr>
        <w:spacing w:after="0" w:line="360" w:lineRule="auto"/>
        <w:jc w:val="both"/>
        <w:rPr>
          <w:rFonts w:ascii="Times New Roman" w:hAnsi="Times New Roman"/>
          <w:rPrChange w:id="6782" w:author="laca" w:date="2015-06-14T16:50:00Z">
            <w:rPr>
              <w:rFonts w:ascii="Times New Roman" w:hAnsi="Times New Roman"/>
            </w:rPr>
          </w:rPrChange>
        </w:rPr>
      </w:pPr>
      <m:oMathPara>
        <m:oMath>
          <m:r>
            <w:rPr>
              <w:rFonts w:ascii="Cambria Math" w:hAnsi="Cambria Math"/>
              <w:rPrChange w:id="6783" w:author="laca" w:date="2015-06-14T16:50:00Z">
                <w:rPr>
                  <w:rFonts w:ascii="Cambria Math" w:hAnsi="Cambria Math"/>
                </w:rPr>
              </w:rPrChange>
            </w:rPr>
            <m:t>i∈</m:t>
          </m:r>
          <m:d>
            <m:dPr>
              <m:ctrlPr>
                <w:rPr>
                  <w:rFonts w:ascii="Cambria Math" w:hAnsi="Cambria Math"/>
                  <w:i/>
                  <w:rPrChange w:id="6784" w:author="laca" w:date="2015-06-14T16:50:00Z">
                    <w:rPr>
                      <w:rFonts w:ascii="Cambria Math" w:hAnsi="Cambria Math"/>
                      <w:i/>
                    </w:rPr>
                  </w:rPrChange>
                </w:rPr>
              </m:ctrlPr>
            </m:dPr>
            <m:e>
              <m:r>
                <w:rPr>
                  <w:rFonts w:ascii="Cambria Math" w:hAnsi="Cambria Math"/>
                  <w:rPrChange w:id="6785" w:author="laca" w:date="2015-06-14T16:50:00Z">
                    <w:rPr>
                      <w:rFonts w:ascii="Cambria Math" w:hAnsi="Cambria Math"/>
                    </w:rPr>
                  </w:rPrChange>
                </w:rPr>
                <m:t>1,2,3,4</m:t>
              </m:r>
            </m:e>
          </m:d>
          <m:r>
            <w:rPr>
              <w:rFonts w:ascii="Cambria Math" w:hAnsi="Cambria Math"/>
              <w:rPrChange w:id="6786" w:author="laca" w:date="2015-06-14T16:50:00Z">
                <w:rPr>
                  <w:rFonts w:ascii="Cambria Math" w:hAnsi="Cambria Math"/>
                </w:rPr>
              </w:rPrChange>
            </w:rPr>
            <m:t>-index jelőlése</m:t>
          </m:r>
        </m:oMath>
      </m:oMathPara>
    </w:p>
    <w:p w14:paraId="4BF5FA74" w14:textId="77777777" w:rsidR="002378E6" w:rsidRPr="00FE5CC9" w:rsidRDefault="00F61364" w:rsidP="0071433B">
      <w:pPr>
        <w:spacing w:after="0" w:line="360" w:lineRule="auto"/>
        <w:jc w:val="both"/>
        <w:rPr>
          <w:rFonts w:ascii="Times New Roman" w:hAnsi="Times New Roman"/>
          <w:rPrChange w:id="6787" w:author="laca" w:date="2015-06-14T16:50:00Z">
            <w:rPr>
              <w:rFonts w:ascii="Times New Roman" w:hAnsi="Times New Roman"/>
            </w:rPr>
          </w:rPrChange>
        </w:rPr>
      </w:pPr>
      <m:oMathPara>
        <m:oMath>
          <m:acc>
            <m:accPr>
              <m:chr m:val="⃗"/>
              <m:ctrlPr>
                <w:rPr>
                  <w:rFonts w:ascii="Cambria Math" w:hAnsi="Cambria Math"/>
                  <w:i/>
                  <w:rPrChange w:id="6788" w:author="laca" w:date="2015-06-14T16:50:00Z">
                    <w:rPr>
                      <w:rFonts w:ascii="Cambria Math" w:hAnsi="Cambria Math"/>
                      <w:i/>
                    </w:rPr>
                  </w:rPrChange>
                </w:rPr>
              </m:ctrlPr>
            </m:accPr>
            <m:e>
              <m:r>
                <w:rPr>
                  <w:rFonts w:ascii="Cambria Math" w:hAnsi="Cambria Math"/>
                  <w:rPrChange w:id="6789" w:author="laca" w:date="2015-06-14T16:50:00Z">
                    <w:rPr>
                      <w:rFonts w:ascii="Cambria Math" w:hAnsi="Cambria Math"/>
                    </w:rPr>
                  </w:rPrChange>
                </w:rPr>
                <m:t>P</m:t>
              </m:r>
            </m:e>
          </m:acc>
          <m:r>
            <w:rPr>
              <w:rFonts w:ascii="Cambria Math" w:hAnsi="Cambria Math"/>
              <w:rPrChange w:id="6790" w:author="laca" w:date="2015-06-14T16:50:00Z">
                <w:rPr>
                  <w:rFonts w:ascii="Cambria Math" w:hAnsi="Cambria Math"/>
                </w:rPr>
              </w:rPrChange>
            </w:rPr>
            <m:t>=</m:t>
          </m:r>
          <m:d>
            <m:dPr>
              <m:ctrlPr>
                <w:rPr>
                  <w:rFonts w:ascii="Cambria Math" w:hAnsi="Cambria Math"/>
                  <w:i/>
                  <w:rPrChange w:id="6791" w:author="laca" w:date="2015-06-14T16:50:00Z">
                    <w:rPr>
                      <w:rFonts w:ascii="Cambria Math" w:hAnsi="Cambria Math"/>
                      <w:i/>
                    </w:rPr>
                  </w:rPrChange>
                </w:rPr>
              </m:ctrlPr>
            </m:dPr>
            <m:e>
              <m:r>
                <w:rPr>
                  <w:rFonts w:ascii="Cambria Math" w:hAnsi="Cambria Math"/>
                  <w:rPrChange w:id="6792" w:author="laca" w:date="2015-06-14T16:50:00Z">
                    <w:rPr>
                      <w:rFonts w:ascii="Cambria Math" w:hAnsi="Cambria Math"/>
                    </w:rPr>
                  </w:rPrChange>
                </w:rPr>
                <m:t>x,y,z</m:t>
              </m:r>
            </m:e>
          </m:d>
          <m:r>
            <w:rPr>
              <w:rFonts w:ascii="Cambria Math" w:hAnsi="Cambria Math"/>
              <w:rPrChange w:id="6793" w:author="laca" w:date="2015-06-14T16:50:00Z">
                <w:rPr>
                  <w:rFonts w:ascii="Cambria Math" w:hAnsi="Cambria Math"/>
                </w:rPr>
              </w:rPrChange>
            </w:rPr>
            <m:t>-egy vektorfelépítése</m:t>
          </m:r>
        </m:oMath>
      </m:oMathPara>
    </w:p>
    <w:p w14:paraId="369622AA" w14:textId="536ED5C4" w:rsidR="002378E6" w:rsidRPr="00FE5CC9" w:rsidRDefault="00F61364" w:rsidP="0071433B">
      <w:pPr>
        <w:spacing w:after="0" w:line="360" w:lineRule="auto"/>
        <w:jc w:val="both"/>
        <w:rPr>
          <w:rFonts w:ascii="Times New Roman" w:hAnsi="Times New Roman"/>
          <w:rPrChange w:id="6794" w:author="laca" w:date="2015-06-14T16:50:00Z">
            <w:rPr>
              <w:rFonts w:ascii="Times New Roman" w:hAnsi="Times New Roman"/>
            </w:rPr>
          </w:rPrChange>
        </w:rPr>
      </w:pPr>
      <m:oMathPara>
        <m:oMath>
          <m:sSub>
            <m:sSubPr>
              <m:ctrlPr>
                <w:rPr>
                  <w:rFonts w:ascii="Cambria Math" w:hAnsi="Cambria Math"/>
                  <w:i/>
                  <w:rPrChange w:id="6795" w:author="laca" w:date="2015-06-14T16:50:00Z">
                    <w:rPr>
                      <w:rFonts w:ascii="Cambria Math" w:hAnsi="Cambria Math"/>
                      <w:i/>
                    </w:rPr>
                  </w:rPrChange>
                </w:rPr>
              </m:ctrlPr>
            </m:sSubPr>
            <m:e>
              <m:r>
                <w:rPr>
                  <w:rFonts w:ascii="Cambria Math" w:hAnsi="Cambria Math"/>
                  <w:rPrChange w:id="6796" w:author="laca" w:date="2015-06-14T16:50:00Z">
                    <w:rPr>
                      <w:rFonts w:ascii="Cambria Math" w:hAnsi="Cambria Math"/>
                    </w:rPr>
                  </w:rPrChange>
                </w:rPr>
                <m:t>R</m:t>
              </m:r>
            </m:e>
            <m:sub>
              <m:sSub>
                <m:sSubPr>
                  <m:ctrlPr>
                    <w:rPr>
                      <w:rFonts w:ascii="Cambria Math" w:hAnsi="Cambria Math"/>
                      <w:i/>
                      <w:rPrChange w:id="6797" w:author="laca" w:date="2015-06-14T16:50:00Z">
                        <w:rPr>
                          <w:rFonts w:ascii="Cambria Math" w:hAnsi="Cambria Math"/>
                          <w:i/>
                        </w:rPr>
                      </w:rPrChange>
                    </w:rPr>
                  </m:ctrlPr>
                </m:sSubPr>
                <m:e>
                  <m:r>
                    <w:rPr>
                      <w:rFonts w:ascii="Cambria Math" w:hAnsi="Cambria Math"/>
                      <w:rPrChange w:id="6798" w:author="laca" w:date="2015-06-14T16:50:00Z">
                        <w:rPr>
                          <w:rFonts w:ascii="Cambria Math" w:hAnsi="Cambria Math"/>
                        </w:rPr>
                      </w:rPrChange>
                    </w:rPr>
                    <m:t>T</m:t>
                  </m:r>
                </m:e>
                <m:sub>
                  <m:r>
                    <w:rPr>
                      <w:rFonts w:ascii="Cambria Math" w:hAnsi="Cambria Math"/>
                      <w:rPrChange w:id="6799" w:author="laca" w:date="2015-06-14T16:50:00Z">
                        <w:rPr>
                          <w:rFonts w:ascii="Cambria Math" w:hAnsi="Cambria Math"/>
                        </w:rPr>
                      </w:rPrChange>
                    </w:rPr>
                    <m:t>i</m:t>
                  </m:r>
                </m:sub>
              </m:sSub>
            </m:sub>
          </m:sSub>
          <m:r>
            <w:rPr>
              <w:rFonts w:ascii="Cambria Math" w:hAnsi="Cambria Math"/>
              <w:highlight w:val="yellow"/>
              <w:rPrChange w:id="6800" w:author="laca" w:date="2015-06-14T16:50:00Z">
                <w:rPr>
                  <w:rFonts w:ascii="Cambria Math" w:hAnsi="Cambria Math"/>
                  <w:highlight w:val="yellow"/>
                </w:rPr>
              </w:rPrChange>
            </w:rPr>
            <m:t>-a robot i talpa kis kerekének a pozició vektora</m:t>
          </m:r>
          <m:r>
            <w:ins w:id="6801" w:author="laca" w:date="2015-06-14T14:01:00Z">
              <w:rPr>
                <w:rFonts w:ascii="Cambria Math" w:hAnsi="Cambria Math"/>
                <w:highlight w:val="yellow"/>
                <w:rPrChange w:id="6802" w:author="laca" w:date="2015-06-14T16:50:00Z">
                  <w:rPr>
                    <w:rFonts w:ascii="Cambria Math" w:hAnsi="Cambria Math"/>
                    <w:highlight w:val="yellow"/>
                  </w:rPr>
                </w:rPrChange>
              </w:rPr>
              <m:t>,</m:t>
            </w:ins>
          </m:r>
          <m:r>
            <w:rPr>
              <w:rFonts w:ascii="Cambria Math" w:hAnsi="Cambria Math"/>
              <w:highlight w:val="yellow"/>
              <w:rPrChange w:id="6803" w:author="laca" w:date="2015-06-14T16:50:00Z">
                <w:rPr>
                  <w:rFonts w:ascii="Cambria Math" w:hAnsi="Cambria Math"/>
                  <w:highlight w:val="yellow"/>
                </w:rPr>
              </w:rPrChange>
            </w:rPr>
            <m:t xml:space="preserve"> </m:t>
          </m:r>
          <m:sSub>
            <m:sSubPr>
              <m:ctrlPr>
                <w:rPr>
                  <w:rFonts w:ascii="Cambria Math" w:hAnsi="Cambria Math"/>
                  <w:i/>
                  <w:highlight w:val="yellow"/>
                  <w:rPrChange w:id="6804" w:author="laca" w:date="2015-06-14T16:50:00Z">
                    <w:rPr>
                      <w:rFonts w:ascii="Cambria Math" w:hAnsi="Cambria Math"/>
                      <w:i/>
                      <w:highlight w:val="yellow"/>
                    </w:rPr>
                  </w:rPrChange>
                </w:rPr>
              </m:ctrlPr>
            </m:sSubPr>
            <m:e>
              <m:r>
                <w:rPr>
                  <w:rFonts w:ascii="Cambria Math" w:hAnsi="Cambria Math"/>
                  <w:highlight w:val="yellow"/>
                  <w:rPrChange w:id="6805" w:author="laca" w:date="2015-06-14T16:50:00Z">
                    <w:rPr>
                      <w:rFonts w:ascii="Cambria Math" w:hAnsi="Cambria Math"/>
                      <w:highlight w:val="yellow"/>
                    </w:rPr>
                  </w:rPrChange>
                </w:rPr>
                <m:t>K</m:t>
              </m:r>
            </m:e>
            <m:sub>
              <m:r>
                <w:rPr>
                  <w:rFonts w:ascii="Cambria Math" w:hAnsi="Cambria Math"/>
                  <w:highlight w:val="yellow"/>
                  <w:rPrChange w:id="6806" w:author="laca" w:date="2015-06-14T16:50:00Z">
                    <w:rPr>
                      <w:rFonts w:ascii="Cambria Math" w:hAnsi="Cambria Math"/>
                      <w:highlight w:val="yellow"/>
                    </w:rPr>
                  </w:rPrChange>
                </w:rPr>
                <m:t>i</m:t>
              </m:r>
            </m:sub>
          </m:sSub>
          <m:r>
            <w:rPr>
              <w:rFonts w:ascii="Cambria Math" w:hAnsi="Cambria Math"/>
              <w:highlight w:val="yellow"/>
              <w:rPrChange w:id="6807" w:author="laca" w:date="2015-06-14T16:50:00Z">
                <w:rPr>
                  <w:rFonts w:ascii="Cambria Math" w:hAnsi="Cambria Math"/>
                  <w:highlight w:val="yellow"/>
                </w:rPr>
              </w:rPrChange>
            </w:rPr>
            <m:t>-</m:t>
          </m:r>
          <m:r>
            <w:ins w:id="6808" w:author="laca" w:date="2015-06-14T14:02:00Z">
              <w:rPr>
                <w:rFonts w:ascii="Cambria Math" w:hAnsi="Cambria Math"/>
                <w:highlight w:val="yellow"/>
                <w:rPrChange w:id="6809" w:author="laca" w:date="2015-06-14T16:50:00Z">
                  <w:rPr>
                    <w:rFonts w:ascii="Cambria Math" w:hAnsi="Cambria Math"/>
                    <w:highlight w:val="yellow"/>
                  </w:rPr>
                </w:rPrChange>
              </w:rPr>
              <m:t>nagykerék</m:t>
            </w:ins>
          </m:r>
          <m:r>
            <w:rPr>
              <w:rFonts w:ascii="Cambria Math" w:hAnsi="Cambria Math"/>
              <w:highlight w:val="yellow"/>
              <w:rPrChange w:id="6810" w:author="laca" w:date="2015-06-14T16:50:00Z">
                <w:rPr>
                  <w:rFonts w:ascii="Cambria Math" w:hAnsi="Cambria Math"/>
                  <w:highlight w:val="yellow"/>
                </w:rPr>
              </w:rPrChange>
            </w:rPr>
            <m:t>től</m:t>
          </m:r>
          <m:r>
            <w:ins w:id="6811" w:author="laca" w:date="2015-06-14T14:01:00Z">
              <w:rPr>
                <w:rFonts w:ascii="Cambria Math" w:hAnsi="Cambria Math"/>
                <w:highlight w:val="yellow"/>
                <w:rPrChange w:id="6812" w:author="laca" w:date="2015-06-14T16:50:00Z">
                  <w:rPr>
                    <w:rFonts w:ascii="Cambria Math" w:hAnsi="Cambria Math"/>
                    <w:highlight w:val="yellow"/>
                  </w:rPr>
                </w:rPrChange>
              </w:rPr>
              <m:t xml:space="preserve"> </m:t>
            </w:ins>
          </m:r>
          <m:r>
            <w:rPr>
              <w:rFonts w:ascii="Cambria Math" w:hAnsi="Cambria Math"/>
              <w:highlight w:val="yellow"/>
              <w:rPrChange w:id="6813" w:author="laca" w:date="2015-06-14T16:50:00Z">
                <w:rPr>
                  <w:rFonts w:ascii="Cambria Math" w:hAnsi="Cambria Math"/>
                  <w:highlight w:val="yellow"/>
                </w:rPr>
              </w:rPrChange>
            </w:rPr>
            <m:t>néz</m:t>
          </m:r>
          <m:r>
            <w:ins w:id="6814" w:author="laca" w:date="2015-06-14T14:01:00Z">
              <w:rPr>
                <w:rFonts w:ascii="Cambria Math" w:hAnsi="Cambria Math"/>
                <w:highlight w:val="yellow"/>
                <w:rPrChange w:id="6815" w:author="laca" w:date="2015-06-14T16:50:00Z">
                  <w:rPr>
                    <w:rFonts w:ascii="Cambria Math" w:hAnsi="Cambria Math"/>
                    <w:highlight w:val="yellow"/>
                  </w:rPr>
                </w:rPrChange>
              </w:rPr>
              <m:t>z</m:t>
            </w:ins>
          </m:r>
          <m:r>
            <w:rPr>
              <w:rFonts w:ascii="Cambria Math" w:hAnsi="Cambria Math"/>
              <w:highlight w:val="yellow"/>
              <w:rPrChange w:id="6816" w:author="laca" w:date="2015-06-14T16:50:00Z">
                <w:rPr>
                  <w:rFonts w:ascii="Cambria Math" w:hAnsi="Cambria Math"/>
                  <w:highlight w:val="yellow"/>
                </w:rPr>
              </w:rPrChange>
            </w:rPr>
            <m:t>ve,</m:t>
          </m:r>
        </m:oMath>
      </m:oMathPara>
    </w:p>
    <w:p w14:paraId="38BC9B2A" w14:textId="77777777" w:rsidR="002378E6" w:rsidRPr="00FE5CC9" w:rsidRDefault="00F61364" w:rsidP="0071433B">
      <w:pPr>
        <w:spacing w:after="0" w:line="360" w:lineRule="auto"/>
        <w:jc w:val="both"/>
        <w:rPr>
          <w:rFonts w:ascii="Times New Roman" w:hAnsi="Times New Roman"/>
          <w:rPrChange w:id="6817" w:author="laca" w:date="2015-06-14T16:50:00Z">
            <w:rPr>
              <w:rFonts w:ascii="Times New Roman" w:hAnsi="Times New Roman"/>
            </w:rPr>
          </w:rPrChange>
        </w:rPr>
      </w:pPr>
      <m:oMathPara>
        <m:oMath>
          <m:acc>
            <m:accPr>
              <m:chr m:val="⃗"/>
              <m:ctrlPr>
                <w:rPr>
                  <w:rFonts w:ascii="Cambria Math" w:hAnsi="Cambria Math"/>
                  <w:i/>
                  <w:rPrChange w:id="6818" w:author="laca" w:date="2015-06-14T16:50:00Z">
                    <w:rPr>
                      <w:rFonts w:ascii="Cambria Math" w:hAnsi="Cambria Math"/>
                      <w:i/>
                    </w:rPr>
                  </w:rPrChange>
                </w:rPr>
              </m:ctrlPr>
            </m:accPr>
            <m:e>
              <m:sSub>
                <m:sSubPr>
                  <m:ctrlPr>
                    <w:rPr>
                      <w:rFonts w:ascii="Cambria Math" w:hAnsi="Cambria Math"/>
                      <w:i/>
                      <w:rPrChange w:id="6819" w:author="laca" w:date="2015-06-14T16:50:00Z">
                        <w:rPr>
                          <w:rFonts w:ascii="Cambria Math" w:hAnsi="Cambria Math"/>
                          <w:i/>
                        </w:rPr>
                      </w:rPrChange>
                    </w:rPr>
                  </m:ctrlPr>
                </m:sSubPr>
                <m:e>
                  <m:r>
                    <w:rPr>
                      <w:rFonts w:ascii="Cambria Math" w:hAnsi="Cambria Math"/>
                      <w:rPrChange w:id="6820" w:author="laca" w:date="2015-06-14T16:50:00Z">
                        <w:rPr>
                          <w:rFonts w:ascii="Cambria Math" w:hAnsi="Cambria Math"/>
                        </w:rPr>
                      </w:rPrChange>
                    </w:rPr>
                    <m:t>RK</m:t>
                  </m:r>
                </m:e>
                <m:sub>
                  <m:r>
                    <w:rPr>
                      <w:rFonts w:ascii="Cambria Math" w:hAnsi="Cambria Math"/>
                      <w:rPrChange w:id="6821" w:author="laca" w:date="2015-06-14T16:50:00Z">
                        <w:rPr>
                          <w:rFonts w:ascii="Cambria Math" w:hAnsi="Cambria Math"/>
                        </w:rPr>
                      </w:rPrChange>
                    </w:rPr>
                    <m:t>i</m:t>
                  </m:r>
                </m:sub>
              </m:sSub>
            </m:e>
          </m:acc>
          <m:r>
            <w:rPr>
              <w:rFonts w:ascii="Cambria Math" w:hAnsi="Cambria Math"/>
              <w:rPrChange w:id="6822" w:author="laca" w:date="2015-06-14T16:50:00Z">
                <w:rPr>
                  <w:rFonts w:ascii="Cambria Math" w:hAnsi="Cambria Math"/>
                </w:rPr>
              </w:rPrChange>
            </w:rPr>
            <m:t>-a robot</m:t>
          </m:r>
          <m:r>
            <w:rPr>
              <w:rFonts w:ascii="Cambria Math" w:hAnsi="Cambria Math"/>
              <w:highlight w:val="yellow"/>
              <w:rPrChange w:id="6823" w:author="laca" w:date="2015-06-14T16:50:00Z">
                <w:rPr>
                  <w:rFonts w:ascii="Cambria Math" w:hAnsi="Cambria Math"/>
                  <w:highlight w:val="yellow"/>
                </w:rPr>
              </w:rPrChange>
            </w:rPr>
            <m:t>i</m:t>
          </m:r>
          <m:r>
            <w:rPr>
              <w:rFonts w:ascii="Cambria Math" w:hAnsi="Cambria Math"/>
              <w:rPrChange w:id="6824" w:author="laca" w:date="2015-06-14T16:50:00Z">
                <w:rPr>
                  <w:rFonts w:ascii="Cambria Math" w:hAnsi="Cambria Math"/>
                </w:rPr>
              </w:rPrChange>
            </w:rPr>
            <m:t xml:space="preserve"> nagy kerekének a pozicíó vektora</m:t>
          </m:r>
        </m:oMath>
      </m:oMathPara>
    </w:p>
    <w:p w14:paraId="36997812" w14:textId="77777777" w:rsidR="002378E6" w:rsidRPr="00FE5CC9" w:rsidRDefault="002378E6" w:rsidP="0071433B">
      <w:pPr>
        <w:spacing w:after="0" w:line="360" w:lineRule="auto"/>
        <w:jc w:val="both"/>
        <w:rPr>
          <w:rFonts w:ascii="Times New Roman" w:hAnsi="Times New Roman"/>
          <w:rPrChange w:id="6825" w:author="laca" w:date="2015-06-14T16:50:00Z">
            <w:rPr>
              <w:rFonts w:ascii="Times New Roman" w:hAnsi="Times New Roman"/>
            </w:rPr>
          </w:rPrChange>
        </w:rPr>
      </w:pPr>
      <m:oMathPara>
        <m:oMath>
          <m:r>
            <w:rPr>
              <w:rFonts w:ascii="Cambria Math" w:hAnsi="Cambria Math"/>
              <w:rPrChange w:id="6826" w:author="laca" w:date="2015-06-14T16:50:00Z">
                <w:rPr>
                  <w:rFonts w:ascii="Cambria Math" w:hAnsi="Cambria Math"/>
                </w:rPr>
              </w:rPrChange>
            </w:rPr>
            <m:t>Bs-a robot vázához rögzitett kordináta rendsze origója</m:t>
          </m:r>
        </m:oMath>
      </m:oMathPara>
    </w:p>
    <w:p w14:paraId="38A00DE6" w14:textId="77777777" w:rsidR="002378E6" w:rsidRPr="00FE5CC9" w:rsidRDefault="00F61364" w:rsidP="0071433B">
      <w:pPr>
        <w:spacing w:after="0" w:line="360" w:lineRule="auto"/>
        <w:jc w:val="both"/>
        <w:rPr>
          <w:rFonts w:ascii="Times New Roman" w:hAnsi="Times New Roman"/>
          <w:rPrChange w:id="6827" w:author="laca" w:date="2015-06-14T16:50:00Z">
            <w:rPr>
              <w:rFonts w:ascii="Times New Roman" w:hAnsi="Times New Roman"/>
            </w:rPr>
          </w:rPrChange>
        </w:rPr>
      </w:pPr>
      <m:oMathPara>
        <m:oMath>
          <m:sSub>
            <m:sSubPr>
              <m:ctrlPr>
                <w:rPr>
                  <w:rFonts w:ascii="Cambria Math" w:hAnsi="Cambria Math"/>
                  <w:i/>
                  <w:rPrChange w:id="6828" w:author="laca" w:date="2015-06-14T16:50:00Z">
                    <w:rPr>
                      <w:rFonts w:ascii="Cambria Math" w:hAnsi="Cambria Math"/>
                      <w:i/>
                    </w:rPr>
                  </w:rPrChange>
                </w:rPr>
              </m:ctrlPr>
            </m:sSubPr>
            <m:e>
              <m:r>
                <w:rPr>
                  <w:rFonts w:ascii="Cambria Math" w:hAnsi="Cambria Math"/>
                  <w:rPrChange w:id="6829" w:author="laca" w:date="2015-06-14T16:50:00Z">
                    <w:rPr>
                      <w:rFonts w:ascii="Cambria Math" w:hAnsi="Cambria Math"/>
                    </w:rPr>
                  </w:rPrChange>
                </w:rPr>
                <m:t>R</m:t>
              </m:r>
            </m:e>
            <m:sub>
              <m:r>
                <w:rPr>
                  <w:rFonts w:ascii="Cambria Math" w:hAnsi="Cambria Math"/>
                  <w:rPrChange w:id="6830" w:author="laca" w:date="2015-06-14T16:50:00Z">
                    <w:rPr>
                      <w:rFonts w:ascii="Cambria Math" w:hAnsi="Cambria Math"/>
                    </w:rPr>
                  </w:rPrChange>
                </w:rPr>
                <m:t>BASE</m:t>
              </m:r>
            </m:sub>
          </m:sSub>
          <m:r>
            <w:rPr>
              <w:rFonts w:ascii="Cambria Math" w:hAnsi="Cambria Math"/>
              <w:rPrChange w:id="6831" w:author="laca" w:date="2015-06-14T16:50:00Z">
                <w:rPr>
                  <w:rFonts w:ascii="Cambria Math" w:hAnsi="Cambria Math"/>
                </w:rPr>
              </w:rPrChange>
            </w:rPr>
            <m:t>-a robotBs pontjának a vetülete a talaj sikjára a robot kordináta rendszerében</m:t>
          </m:r>
        </m:oMath>
      </m:oMathPara>
    </w:p>
    <w:p w14:paraId="6F4215B5" w14:textId="77777777" w:rsidR="002378E6" w:rsidRPr="00FE5CC9" w:rsidRDefault="00F61364" w:rsidP="0071433B">
      <w:pPr>
        <w:spacing w:after="0" w:line="360" w:lineRule="auto"/>
        <w:jc w:val="both"/>
        <w:rPr>
          <w:rFonts w:ascii="Times New Roman" w:hAnsi="Times New Roman"/>
          <w:rPrChange w:id="6832" w:author="laca" w:date="2015-06-14T16:50:00Z">
            <w:rPr>
              <w:rFonts w:ascii="Times New Roman" w:hAnsi="Times New Roman"/>
            </w:rPr>
          </w:rPrChange>
        </w:rPr>
      </w:pPr>
      <m:oMathPara>
        <m:oMath>
          <m:acc>
            <m:accPr>
              <m:chr m:val="⃗"/>
              <m:ctrlPr>
                <w:rPr>
                  <w:rFonts w:ascii="Cambria Math" w:hAnsi="Cambria Math"/>
                  <w:i/>
                  <w:rPrChange w:id="6833" w:author="laca" w:date="2015-06-14T16:50:00Z">
                    <w:rPr>
                      <w:rFonts w:ascii="Cambria Math" w:hAnsi="Cambria Math"/>
                      <w:i/>
                    </w:rPr>
                  </w:rPrChange>
                </w:rPr>
              </m:ctrlPr>
            </m:accPr>
            <m:e>
              <m:sSub>
                <m:sSubPr>
                  <m:ctrlPr>
                    <w:rPr>
                      <w:rFonts w:ascii="Cambria Math" w:hAnsi="Cambria Math"/>
                      <w:i/>
                      <w:rPrChange w:id="6834" w:author="laca" w:date="2015-06-14T16:50:00Z">
                        <w:rPr>
                          <w:rFonts w:ascii="Cambria Math" w:hAnsi="Cambria Math"/>
                          <w:i/>
                        </w:rPr>
                      </w:rPrChange>
                    </w:rPr>
                  </m:ctrlPr>
                </m:sSubPr>
                <m:e>
                  <m:r>
                    <w:rPr>
                      <w:rFonts w:ascii="Cambria Math" w:hAnsi="Cambria Math"/>
                      <w:rPrChange w:id="6835" w:author="laca" w:date="2015-06-14T16:50:00Z">
                        <w:rPr>
                          <w:rFonts w:ascii="Cambria Math" w:hAnsi="Cambria Math"/>
                        </w:rPr>
                      </w:rPrChange>
                    </w:rPr>
                    <m:t>V</m:t>
                  </m:r>
                </m:e>
                <m:sub>
                  <m:sSub>
                    <m:sSubPr>
                      <m:ctrlPr>
                        <w:rPr>
                          <w:rFonts w:ascii="Cambria Math" w:hAnsi="Cambria Math"/>
                          <w:i/>
                          <w:rPrChange w:id="6836" w:author="laca" w:date="2015-06-14T16:50:00Z">
                            <w:rPr>
                              <w:rFonts w:ascii="Cambria Math" w:hAnsi="Cambria Math"/>
                              <w:i/>
                            </w:rPr>
                          </w:rPrChange>
                        </w:rPr>
                      </m:ctrlPr>
                    </m:sSubPr>
                    <m:e>
                      <m:r>
                        <w:rPr>
                          <w:rFonts w:ascii="Cambria Math" w:hAnsi="Cambria Math"/>
                          <w:rPrChange w:id="6837" w:author="laca" w:date="2015-06-14T16:50:00Z">
                            <w:rPr>
                              <w:rFonts w:ascii="Cambria Math" w:hAnsi="Cambria Math"/>
                            </w:rPr>
                          </w:rPrChange>
                        </w:rPr>
                        <m:t>T</m:t>
                      </m:r>
                    </m:e>
                    <m:sub>
                      <m:r>
                        <w:rPr>
                          <w:rFonts w:ascii="Cambria Math" w:hAnsi="Cambria Math"/>
                          <w:rPrChange w:id="6838" w:author="laca" w:date="2015-06-14T16:50:00Z">
                            <w:rPr>
                              <w:rFonts w:ascii="Cambria Math" w:hAnsi="Cambria Math"/>
                            </w:rPr>
                          </w:rPrChange>
                        </w:rPr>
                        <m:t>i</m:t>
                      </m:r>
                    </m:sub>
                  </m:sSub>
                </m:sub>
              </m:sSub>
            </m:e>
          </m:acc>
          <m:r>
            <w:rPr>
              <w:rFonts w:ascii="Cambria Math" w:hAnsi="Cambria Math"/>
              <w:rPrChange w:id="6839" w:author="laca" w:date="2015-06-14T16:50:00Z">
                <w:rPr>
                  <w:rFonts w:ascii="Cambria Math" w:hAnsi="Cambria Math"/>
                </w:rPr>
              </w:rPrChange>
            </w:rPr>
            <m:t>-a robot</m:t>
          </m:r>
          <m:r>
            <w:rPr>
              <w:rFonts w:ascii="Cambria Math" w:hAnsi="Cambria Math"/>
              <w:highlight w:val="yellow"/>
              <w:rPrChange w:id="6840" w:author="laca" w:date="2015-06-14T16:50:00Z">
                <w:rPr>
                  <w:rFonts w:ascii="Cambria Math" w:hAnsi="Cambria Math"/>
                  <w:highlight w:val="yellow"/>
                </w:rPr>
              </w:rPrChange>
            </w:rPr>
            <m:t>i</m:t>
          </m:r>
          <m:r>
            <w:rPr>
              <w:rFonts w:ascii="Cambria Math" w:hAnsi="Cambria Math"/>
              <w:rPrChange w:id="6841" w:author="laca" w:date="2015-06-14T16:50:00Z">
                <w:rPr>
                  <w:rFonts w:ascii="Cambria Math" w:hAnsi="Cambria Math"/>
                </w:rPr>
              </w:rPrChange>
            </w:rPr>
            <m:t xml:space="preserve"> lánctalpának a pozició sebessége</m:t>
          </m:r>
        </m:oMath>
      </m:oMathPara>
    </w:p>
    <w:p w14:paraId="5547A2D6" w14:textId="77777777" w:rsidR="002378E6" w:rsidRPr="00FE5CC9" w:rsidRDefault="00F61364" w:rsidP="0071433B">
      <w:pPr>
        <w:spacing w:after="0" w:line="360" w:lineRule="auto"/>
        <w:jc w:val="both"/>
        <w:rPr>
          <w:rFonts w:ascii="Times New Roman" w:hAnsi="Times New Roman"/>
          <w:rPrChange w:id="6842" w:author="laca" w:date="2015-06-14T16:50:00Z">
            <w:rPr>
              <w:rFonts w:ascii="Times New Roman" w:hAnsi="Times New Roman"/>
            </w:rPr>
          </w:rPrChange>
        </w:rPr>
      </w:pPr>
      <m:oMathPara>
        <m:oMath>
          <m:acc>
            <m:accPr>
              <m:chr m:val="⃗"/>
              <m:ctrlPr>
                <w:rPr>
                  <w:rFonts w:ascii="Cambria Math" w:hAnsi="Cambria Math"/>
                  <w:i/>
                  <w:rPrChange w:id="6843" w:author="laca" w:date="2015-06-14T16:50:00Z">
                    <w:rPr>
                      <w:rFonts w:ascii="Cambria Math" w:hAnsi="Cambria Math"/>
                      <w:i/>
                    </w:rPr>
                  </w:rPrChange>
                </w:rPr>
              </m:ctrlPr>
            </m:accPr>
            <m:e>
              <m:sSub>
                <m:sSubPr>
                  <m:ctrlPr>
                    <w:rPr>
                      <w:rFonts w:ascii="Cambria Math" w:hAnsi="Cambria Math"/>
                      <w:i/>
                      <w:rPrChange w:id="6844" w:author="laca" w:date="2015-06-14T16:50:00Z">
                        <w:rPr>
                          <w:rFonts w:ascii="Cambria Math" w:hAnsi="Cambria Math"/>
                          <w:i/>
                        </w:rPr>
                      </w:rPrChange>
                    </w:rPr>
                  </m:ctrlPr>
                </m:sSubPr>
                <m:e>
                  <m:r>
                    <w:rPr>
                      <w:rFonts w:ascii="Cambria Math" w:hAnsi="Cambria Math"/>
                      <w:rPrChange w:id="6845" w:author="laca" w:date="2015-06-14T16:50:00Z">
                        <w:rPr>
                          <w:rFonts w:ascii="Cambria Math" w:hAnsi="Cambria Math"/>
                        </w:rPr>
                      </w:rPrChange>
                    </w:rPr>
                    <m:t>V</m:t>
                  </m:r>
                </m:e>
                <m:sub>
                  <m:sSub>
                    <m:sSubPr>
                      <m:ctrlPr>
                        <w:rPr>
                          <w:rFonts w:ascii="Cambria Math" w:hAnsi="Cambria Math"/>
                          <w:i/>
                          <w:rPrChange w:id="6846" w:author="laca" w:date="2015-06-14T16:50:00Z">
                            <w:rPr>
                              <w:rFonts w:ascii="Cambria Math" w:hAnsi="Cambria Math"/>
                              <w:i/>
                            </w:rPr>
                          </w:rPrChange>
                        </w:rPr>
                      </m:ctrlPr>
                    </m:sSubPr>
                    <m:e>
                      <m:r>
                        <w:rPr>
                          <w:rFonts w:ascii="Cambria Math" w:hAnsi="Cambria Math"/>
                          <w:rPrChange w:id="6847" w:author="laca" w:date="2015-06-14T16:50:00Z">
                            <w:rPr>
                              <w:rFonts w:ascii="Cambria Math" w:hAnsi="Cambria Math"/>
                            </w:rPr>
                          </w:rPrChange>
                        </w:rPr>
                        <m:t>K</m:t>
                      </m:r>
                    </m:e>
                    <m:sub>
                      <m:r>
                        <w:rPr>
                          <w:rFonts w:ascii="Cambria Math" w:hAnsi="Cambria Math"/>
                          <w:rPrChange w:id="6848" w:author="laca" w:date="2015-06-14T16:50:00Z">
                            <w:rPr>
                              <w:rFonts w:ascii="Cambria Math" w:hAnsi="Cambria Math"/>
                            </w:rPr>
                          </w:rPrChange>
                        </w:rPr>
                        <m:t>i</m:t>
                      </m:r>
                    </m:sub>
                  </m:sSub>
                </m:sub>
              </m:sSub>
            </m:e>
          </m:acc>
          <m:r>
            <w:rPr>
              <w:rFonts w:ascii="Cambria Math" w:hAnsi="Cambria Math"/>
              <w:rPrChange w:id="6849" w:author="laca" w:date="2015-06-14T16:50:00Z">
                <w:rPr>
                  <w:rFonts w:ascii="Cambria Math" w:hAnsi="Cambria Math"/>
                </w:rPr>
              </w:rPrChange>
            </w:rPr>
            <m:t>-a robot</m:t>
          </m:r>
          <m:r>
            <w:rPr>
              <w:rFonts w:ascii="Cambria Math" w:hAnsi="Cambria Math"/>
              <w:highlight w:val="yellow"/>
              <w:rPrChange w:id="6850" w:author="laca" w:date="2015-06-14T16:50:00Z">
                <w:rPr>
                  <w:rFonts w:ascii="Cambria Math" w:hAnsi="Cambria Math"/>
                  <w:highlight w:val="yellow"/>
                </w:rPr>
              </w:rPrChange>
            </w:rPr>
            <m:t>i</m:t>
          </m:r>
          <m:r>
            <w:rPr>
              <w:rFonts w:ascii="Cambria Math" w:hAnsi="Cambria Math"/>
              <w:rPrChange w:id="6851" w:author="laca" w:date="2015-06-14T16:50:00Z">
                <w:rPr>
                  <w:rFonts w:ascii="Cambria Math" w:hAnsi="Cambria Math"/>
                </w:rPr>
              </w:rPrChange>
            </w:rPr>
            <m:t xml:space="preserve"> lánctalpának a sebessége</m:t>
          </m:r>
        </m:oMath>
      </m:oMathPara>
    </w:p>
    <w:p w14:paraId="383EBCBE" w14:textId="77777777" w:rsidR="002378E6" w:rsidRPr="00FE5CC9" w:rsidRDefault="00F61364" w:rsidP="0071433B">
      <w:pPr>
        <w:spacing w:after="0" w:line="360" w:lineRule="auto"/>
        <w:jc w:val="both"/>
        <w:rPr>
          <w:rFonts w:ascii="Times New Roman" w:hAnsi="Times New Roman"/>
          <w:i/>
          <w:rPrChange w:id="6852" w:author="laca" w:date="2015-06-14T16:50:00Z">
            <w:rPr>
              <w:rFonts w:ascii="Times New Roman" w:hAnsi="Times New Roman"/>
              <w:i/>
            </w:rPr>
          </w:rPrChange>
        </w:rPr>
      </w:pPr>
      <m:oMathPara>
        <m:oMath>
          <m:sSub>
            <m:sSubPr>
              <m:ctrlPr>
                <w:rPr>
                  <w:rFonts w:ascii="Cambria Math" w:hAnsi="Cambria Math"/>
                  <w:i/>
                  <w:rPrChange w:id="6853" w:author="laca" w:date="2015-06-14T16:50:00Z">
                    <w:rPr>
                      <w:rFonts w:ascii="Cambria Math" w:hAnsi="Cambria Math"/>
                      <w:i/>
                    </w:rPr>
                  </w:rPrChange>
                </w:rPr>
              </m:ctrlPr>
            </m:sSubPr>
            <m:e>
              <m:r>
                <w:rPr>
                  <w:rFonts w:ascii="Cambria Math" w:hAnsi="Cambria Math"/>
                  <w:rPrChange w:id="6854" w:author="laca" w:date="2015-06-14T16:50:00Z">
                    <w:rPr>
                      <w:rFonts w:ascii="Cambria Math" w:hAnsi="Cambria Math"/>
                    </w:rPr>
                  </w:rPrChange>
                </w:rPr>
                <m:t>f</m:t>
              </m:r>
            </m:e>
            <m:sub>
              <m:r>
                <w:rPr>
                  <w:rFonts w:ascii="Cambria Math" w:hAnsi="Cambria Math"/>
                  <w:rPrChange w:id="6855" w:author="laca" w:date="2015-06-14T16:50:00Z">
                    <w:rPr>
                      <w:rFonts w:ascii="Cambria Math" w:hAnsi="Cambria Math"/>
                    </w:rPr>
                  </w:rPrChange>
                </w:rPr>
                <m:t>i</m:t>
              </m:r>
            </m:sub>
          </m:sSub>
          <m:r>
            <w:rPr>
              <w:rFonts w:ascii="Cambria Math" w:hAnsi="Cambria Math"/>
              <w:rPrChange w:id="6856" w:author="laca" w:date="2015-06-14T16:50:00Z">
                <w:rPr>
                  <w:rFonts w:ascii="Cambria Math" w:hAnsi="Cambria Math"/>
                </w:rPr>
              </w:rPrChange>
            </w:rPr>
            <m:t>-a roboti talpán levő  kis kerekének a középontjának a pályája</m:t>
          </m:r>
        </m:oMath>
      </m:oMathPara>
    </w:p>
    <w:p w14:paraId="59DB860F" w14:textId="77777777" w:rsidR="002378E6" w:rsidRPr="00FE5CC9" w:rsidRDefault="002378E6" w:rsidP="0071433B">
      <w:pPr>
        <w:spacing w:after="0" w:line="360" w:lineRule="auto"/>
        <w:jc w:val="both"/>
        <w:rPr>
          <w:rFonts w:ascii="Times New Roman" w:hAnsi="Times New Roman"/>
          <w:i/>
          <w:rPrChange w:id="6857" w:author="laca" w:date="2015-06-14T16:50:00Z">
            <w:rPr>
              <w:rFonts w:ascii="Times New Roman" w:hAnsi="Times New Roman"/>
              <w:i/>
            </w:rPr>
          </w:rPrChange>
        </w:rPr>
      </w:pPr>
      <m:oMathPara>
        <m:oMath>
          <m:r>
            <w:rPr>
              <w:rFonts w:ascii="Cambria Math" w:hAnsi="Cambria Math"/>
              <w:rPrChange w:id="6858" w:author="laca" w:date="2015-06-14T16:50:00Z">
                <w:rPr>
                  <w:rFonts w:ascii="Cambria Math" w:hAnsi="Cambria Math"/>
                </w:rPr>
              </w:rPrChange>
            </w:rPr>
            <w:lastRenderedPageBreak/>
            <m:t>XR,YR,ZR a robothoz rögzítet koordináta rendszer tengelyei</m:t>
          </m:r>
        </m:oMath>
      </m:oMathPara>
    </w:p>
    <w:p w14:paraId="55B2E0C3" w14:textId="77777777" w:rsidR="002378E6" w:rsidRPr="00FE5CC9" w:rsidRDefault="00F61364" w:rsidP="0071433B">
      <w:pPr>
        <w:spacing w:after="0" w:line="360" w:lineRule="auto"/>
        <w:jc w:val="both"/>
        <w:rPr>
          <w:rFonts w:ascii="Times New Roman" w:hAnsi="Times New Roman"/>
          <w:i/>
          <w:rPrChange w:id="6859" w:author="laca" w:date="2015-06-14T16:50:00Z">
            <w:rPr>
              <w:rFonts w:ascii="Times New Roman" w:hAnsi="Times New Roman"/>
              <w:i/>
            </w:rPr>
          </w:rPrChange>
        </w:rPr>
      </w:pPr>
      <m:oMathPara>
        <m:oMath>
          <m:acc>
            <m:accPr>
              <m:chr m:val="⃗"/>
              <m:ctrlPr>
                <w:rPr>
                  <w:rFonts w:ascii="Cambria Math" w:hAnsi="Cambria Math"/>
                  <w:i/>
                  <w:rPrChange w:id="6860" w:author="laca" w:date="2015-06-14T16:50:00Z">
                    <w:rPr>
                      <w:rFonts w:ascii="Cambria Math" w:hAnsi="Cambria Math"/>
                      <w:i/>
                    </w:rPr>
                  </w:rPrChange>
                </w:rPr>
              </m:ctrlPr>
            </m:accPr>
            <m:e>
              <m:r>
                <w:rPr>
                  <w:rFonts w:ascii="Cambria Math" w:hAnsi="Cambria Math"/>
                  <w:rPrChange w:id="6861" w:author="laca" w:date="2015-06-14T16:50:00Z">
                    <w:rPr>
                      <w:rFonts w:ascii="Cambria Math" w:hAnsi="Cambria Math"/>
                    </w:rPr>
                  </w:rPrChange>
                </w:rPr>
                <m:t>Magasság</m:t>
              </m:r>
            </m:e>
          </m:acc>
          <m:r>
            <w:rPr>
              <w:rFonts w:ascii="Cambria Math" w:hAnsi="Cambria Math"/>
              <w:rPrChange w:id="6862" w:author="laca" w:date="2015-06-14T16:50:00Z">
                <w:rPr>
                  <w:rFonts w:ascii="Cambria Math" w:hAnsi="Cambria Math"/>
                </w:rPr>
              </w:rPrChange>
            </w:rPr>
            <m:t>-</m:t>
          </m:r>
          <m:sSub>
            <m:sSubPr>
              <m:ctrlPr>
                <w:rPr>
                  <w:rFonts w:ascii="Cambria Math" w:hAnsi="Cambria Math"/>
                  <w:i/>
                  <w:rPrChange w:id="6863" w:author="laca" w:date="2015-06-14T16:50:00Z">
                    <w:rPr>
                      <w:rFonts w:ascii="Cambria Math" w:hAnsi="Cambria Math"/>
                      <w:i/>
                    </w:rPr>
                  </w:rPrChange>
                </w:rPr>
              </m:ctrlPr>
            </m:sSubPr>
            <m:e>
              <m:r>
                <w:rPr>
                  <w:rFonts w:ascii="Cambria Math" w:hAnsi="Cambria Math"/>
                  <w:rPrChange w:id="6864" w:author="laca" w:date="2015-06-14T16:50:00Z">
                    <w:rPr>
                      <w:rFonts w:ascii="Cambria Math" w:hAnsi="Cambria Math"/>
                    </w:rPr>
                  </w:rPrChange>
                </w:rPr>
                <m:t>R</m:t>
              </m:r>
            </m:e>
            <m:sub>
              <m:r>
                <w:rPr>
                  <w:rFonts w:ascii="Cambria Math" w:hAnsi="Cambria Math"/>
                  <w:rPrChange w:id="6865" w:author="laca" w:date="2015-06-14T16:50:00Z">
                    <w:rPr>
                      <w:rFonts w:ascii="Cambria Math" w:hAnsi="Cambria Math"/>
                    </w:rPr>
                  </w:rPrChange>
                </w:rPr>
                <m:t>Base</m:t>
              </m:r>
            </m:sub>
          </m:sSub>
          <m:r>
            <w:rPr>
              <w:rFonts w:ascii="Cambria Math" w:hAnsi="Cambria Math"/>
              <w:rPrChange w:id="6866" w:author="laca" w:date="2015-06-14T16:50:00Z">
                <w:rPr>
                  <w:rFonts w:ascii="Cambria Math" w:hAnsi="Cambria Math"/>
                </w:rPr>
              </w:rPrChange>
            </w:rPr>
            <m:t xml:space="preserve">  és aBs közötti vektor</m:t>
          </m:r>
        </m:oMath>
      </m:oMathPara>
    </w:p>
    <w:p w14:paraId="4A658795" w14:textId="77777777" w:rsidR="002378E6" w:rsidRPr="00FE5CC9" w:rsidRDefault="002378E6" w:rsidP="00911B32">
      <w:pPr>
        <w:spacing w:after="0" w:line="360" w:lineRule="auto"/>
        <w:jc w:val="both"/>
        <w:rPr>
          <w:rFonts w:ascii="Times New Roman" w:hAnsi="Times New Roman"/>
          <w:rPrChange w:id="6867" w:author="laca" w:date="2015-06-14T16:50:00Z">
            <w:rPr>
              <w:rFonts w:ascii="Times New Roman" w:hAnsi="Times New Roman"/>
            </w:rPr>
          </w:rPrChange>
        </w:rPr>
      </w:pPr>
      <w:r w:rsidRPr="00FE5CC9">
        <w:rPr>
          <w:rFonts w:ascii="Times New Roman" w:hAnsi="Times New Roman"/>
          <w:i/>
          <w:rPrChange w:id="6868" w:author="laca" w:date="2015-06-14T16:50:00Z">
            <w:rPr>
              <w:rFonts w:ascii="Times New Roman" w:hAnsi="Times New Roman"/>
              <w:i/>
            </w:rPr>
          </w:rPrChange>
        </w:rPr>
        <w:tab/>
      </w:r>
      <w:r w:rsidRPr="00FE5CC9">
        <w:rPr>
          <w:rFonts w:ascii="Times New Roman" w:hAnsi="Times New Roman"/>
          <w:rPrChange w:id="6869" w:author="laca" w:date="2015-06-14T16:50:00Z">
            <w:rPr>
              <w:rFonts w:ascii="Times New Roman" w:hAnsi="Times New Roman"/>
            </w:rPr>
          </w:rPrChange>
        </w:rPr>
        <w:t xml:space="preserve">Szeretnénk, ha a robotunk egy adott körpályát írna le egy pont körül egy adott sebességgel. Jelen esetben O pont körül és, </w:t>
      </w:r>
      <m:oMath>
        <m:r>
          <w:rPr>
            <w:rFonts w:ascii="Cambria Math" w:hAnsi="Cambria Math"/>
            <w:rPrChange w:id="6870" w:author="laca" w:date="2015-06-14T16:50:00Z">
              <w:rPr>
                <w:rFonts w:ascii="Cambria Math" w:hAnsi="Cambria Math"/>
              </w:rPr>
            </w:rPrChange>
          </w:rPr>
          <m:t>ω</m:t>
        </m:r>
      </m:oMath>
      <w:r w:rsidRPr="00FE5CC9">
        <w:rPr>
          <w:rFonts w:ascii="Times New Roman" w:hAnsi="Times New Roman"/>
          <w:rPrChange w:id="6871" w:author="laca" w:date="2015-06-14T16:50:00Z">
            <w:rPr>
              <w:rFonts w:ascii="Times New Roman" w:hAnsi="Times New Roman"/>
            </w:rPr>
          </w:rPrChange>
        </w:rPr>
        <w:t xml:space="preserve"> szögsebességgel. </w:t>
      </w:r>
    </w:p>
    <w:p w14:paraId="340F4ACD" w14:textId="7B68019D" w:rsidR="002378E6" w:rsidRPr="00FE5CC9" w:rsidRDefault="00ED22AB" w:rsidP="00911B32">
      <w:pPr>
        <w:spacing w:after="0" w:line="360" w:lineRule="auto"/>
        <w:jc w:val="both"/>
        <w:rPr>
          <w:rFonts w:ascii="Times New Roman" w:hAnsi="Times New Roman"/>
          <w:rPrChange w:id="6872" w:author="laca" w:date="2015-06-14T16:50:00Z">
            <w:rPr>
              <w:rFonts w:ascii="Times New Roman" w:hAnsi="Times New Roman"/>
            </w:rPr>
          </w:rPrChange>
        </w:rPr>
      </w:pPr>
      <w:r w:rsidRPr="00FE5CC9">
        <w:rPr>
          <w:rFonts w:ascii="Times New Roman" w:hAnsi="Times New Roman"/>
          <w:rPrChange w:id="6873" w:author="laca" w:date="2015-06-14T16:50:00Z">
            <w:rPr>
              <w:rFonts w:ascii="Times New Roman" w:hAnsi="Times New Roman"/>
            </w:rPr>
          </w:rPrChange>
        </w:rPr>
        <w:tab/>
        <w:t xml:space="preserve">Az </w:t>
      </w:r>
      <w:customXmlInsRangeStart w:id="6874" w:author="laca" w:date="2015-06-14T14:03:00Z"/>
      <w:sdt>
        <w:sdtPr>
          <w:rPr>
            <w:rFonts w:ascii="Times New Roman" w:hAnsi="Times New Roman"/>
            <w:rPrChange w:id="6875" w:author="laca" w:date="2015-06-14T16:50:00Z">
              <w:rPr>
                <w:rFonts w:ascii="Times New Roman" w:hAnsi="Times New Roman"/>
              </w:rPr>
            </w:rPrChange>
          </w:rPr>
          <w:id w:val="-1586603804"/>
          <w:citation/>
        </w:sdtPr>
        <w:sdtContent>
          <w:customXmlInsRangeEnd w:id="6874"/>
          <w:ins w:id="6876" w:author="laca" w:date="2015-06-14T14:03:00Z">
            <w:r w:rsidR="0071433B" w:rsidRPr="00FE5CC9">
              <w:rPr>
                <w:rFonts w:ascii="Times New Roman" w:hAnsi="Times New Roman"/>
                <w:rPrChange w:id="6877" w:author="laca" w:date="2015-06-14T16:50:00Z">
                  <w:rPr>
                    <w:rFonts w:ascii="Times New Roman" w:hAnsi="Times New Roman"/>
                  </w:rPr>
                </w:rPrChange>
              </w:rPr>
              <w:fldChar w:fldCharType="begin"/>
            </w:r>
            <w:r w:rsidR="0071433B" w:rsidRPr="00FE5CC9">
              <w:rPr>
                <w:rFonts w:ascii="Times New Roman" w:hAnsi="Times New Roman"/>
                <w:rPrChange w:id="6878" w:author="laca" w:date="2015-06-14T16:50:00Z">
                  <w:rPr>
                    <w:rFonts w:ascii="Times New Roman" w:hAnsi="Times New Roman"/>
                  </w:rPr>
                </w:rPrChange>
              </w:rPr>
              <w:instrText xml:space="preserve"> CITATION KKo \l 1038 </w:instrText>
            </w:r>
          </w:ins>
          <w:r w:rsidR="0071433B" w:rsidRPr="00FE5CC9">
            <w:rPr>
              <w:rFonts w:ascii="Times New Roman" w:hAnsi="Times New Roman"/>
              <w:rPrChange w:id="6879" w:author="laca" w:date="2015-06-14T16:50:00Z">
                <w:rPr>
                  <w:rFonts w:ascii="Times New Roman" w:hAnsi="Times New Roman"/>
                </w:rPr>
              </w:rPrChange>
            </w:rPr>
            <w:fldChar w:fldCharType="separate"/>
          </w:r>
          <w:ins w:id="6880" w:author="laca" w:date="2015-06-14T14:03:00Z">
            <w:r w:rsidR="0071433B" w:rsidRPr="00FE5CC9">
              <w:rPr>
                <w:rFonts w:ascii="Times New Roman" w:hAnsi="Times New Roman"/>
                <w:noProof/>
                <w:rPrChange w:id="6881" w:author="laca" w:date="2015-06-14T16:50:00Z">
                  <w:rPr>
                    <w:rFonts w:eastAsia="Times New Roman"/>
                  </w:rPr>
                </w:rPrChange>
              </w:rPr>
              <w:t>[12]</w:t>
            </w:r>
            <w:r w:rsidR="0071433B" w:rsidRPr="00FE5CC9">
              <w:rPr>
                <w:rFonts w:ascii="Times New Roman" w:hAnsi="Times New Roman"/>
                <w:rPrChange w:id="6882" w:author="laca" w:date="2015-06-14T16:50:00Z">
                  <w:rPr>
                    <w:rFonts w:ascii="Times New Roman" w:hAnsi="Times New Roman"/>
                  </w:rPr>
                </w:rPrChange>
              </w:rPr>
              <w:fldChar w:fldCharType="end"/>
            </w:r>
          </w:ins>
          <w:customXmlInsRangeStart w:id="6883" w:author="laca" w:date="2015-06-14T14:03:00Z"/>
        </w:sdtContent>
      </w:sdt>
      <w:customXmlInsRangeEnd w:id="6883"/>
      <w:ins w:id="6884" w:author="laca" w:date="2015-06-14T14:03:00Z">
        <w:r w:rsidR="0071433B" w:rsidRPr="00FE5CC9">
          <w:rPr>
            <w:rFonts w:ascii="Times New Roman" w:hAnsi="Times New Roman"/>
            <w:rPrChange w:id="6885" w:author="laca" w:date="2015-06-14T16:50:00Z">
              <w:rPr>
                <w:rFonts w:ascii="Times New Roman" w:hAnsi="Times New Roman"/>
              </w:rPr>
            </w:rPrChange>
          </w:rPr>
          <w:t xml:space="preserve"> </w:t>
        </w:r>
      </w:ins>
      <w:del w:id="6886" w:author="laca" w:date="2015-06-14T14:02:00Z">
        <w:r w:rsidRPr="00FE5CC9" w:rsidDel="0071433B">
          <w:rPr>
            <w:rFonts w:ascii="Times New Roman" w:hAnsi="Times New Roman"/>
            <w:highlight w:val="yellow"/>
            <w:rPrChange w:id="6887" w:author="laca" w:date="2015-06-14T16:50:00Z">
              <w:rPr>
                <w:rFonts w:ascii="Times New Roman" w:hAnsi="Times New Roman"/>
                <w:highlight w:val="yellow"/>
              </w:rPr>
            </w:rPrChange>
          </w:rPr>
          <w:fldChar w:fldCharType="begin"/>
        </w:r>
        <w:r w:rsidRPr="00FE5CC9" w:rsidDel="0071433B">
          <w:rPr>
            <w:rFonts w:ascii="Times New Roman" w:hAnsi="Times New Roman"/>
            <w:highlight w:val="yellow"/>
            <w:rPrChange w:id="6888" w:author="laca" w:date="2015-06-14T16:50:00Z">
              <w:rPr>
                <w:rFonts w:ascii="Times New Roman" w:hAnsi="Times New Roman"/>
                <w:highlight w:val="yellow"/>
              </w:rPr>
            </w:rPrChange>
          </w:rPr>
          <w:delInstrText xml:space="preserve"> REF _Ref420530864 \h  \* MERGEFORMAT </w:delInstrText>
        </w:r>
        <w:r w:rsidRPr="00FE5CC9" w:rsidDel="0071433B">
          <w:rPr>
            <w:rFonts w:ascii="Times New Roman" w:hAnsi="Times New Roman"/>
            <w:highlight w:val="yellow"/>
            <w:rPrChange w:id="6889" w:author="laca" w:date="2015-06-14T16:50:00Z">
              <w:rPr>
                <w:rFonts w:ascii="Times New Roman" w:hAnsi="Times New Roman"/>
                <w:highlight w:val="yellow"/>
              </w:rPr>
            </w:rPrChange>
          </w:rPr>
        </w:r>
        <w:r w:rsidRPr="00FE5CC9" w:rsidDel="0071433B">
          <w:rPr>
            <w:rFonts w:ascii="Times New Roman" w:hAnsi="Times New Roman"/>
            <w:highlight w:val="yellow"/>
            <w:rPrChange w:id="6890" w:author="laca" w:date="2015-06-14T16:50:00Z">
              <w:rPr>
                <w:rFonts w:ascii="Times New Roman" w:hAnsi="Times New Roman"/>
                <w:highlight w:val="yellow"/>
              </w:rPr>
            </w:rPrChange>
          </w:rPr>
          <w:fldChar w:fldCharType="separate"/>
        </w:r>
        <w:r w:rsidRPr="00FE5CC9" w:rsidDel="0071433B">
          <w:rPr>
            <w:rFonts w:ascii="Times New Roman" w:hAnsi="Times New Roman"/>
            <w:b/>
            <w:bCs/>
            <w:highlight w:val="yellow"/>
            <w:rPrChange w:id="6891" w:author="laca" w:date="2015-06-14T16:50:00Z">
              <w:rPr>
                <w:rFonts w:ascii="Times New Roman" w:hAnsi="Times New Roman"/>
                <w:b/>
                <w:bCs/>
                <w:highlight w:val="yellow"/>
              </w:rPr>
            </w:rPrChange>
          </w:rPr>
          <w:delText>Error! Referencesourcenotfound.</w:delText>
        </w:r>
        <w:r w:rsidRPr="00FE5CC9" w:rsidDel="0071433B">
          <w:rPr>
            <w:rFonts w:ascii="Times New Roman" w:hAnsi="Times New Roman"/>
            <w:highlight w:val="yellow"/>
            <w:rPrChange w:id="6892" w:author="laca" w:date="2015-06-14T16:50:00Z">
              <w:rPr>
                <w:rFonts w:ascii="Times New Roman" w:hAnsi="Times New Roman"/>
                <w:highlight w:val="yellow"/>
              </w:rPr>
            </w:rPrChange>
          </w:rPr>
          <w:fldChar w:fldCharType="end"/>
        </w:r>
        <w:r w:rsidR="002378E6" w:rsidRPr="00FE5CC9" w:rsidDel="0071433B">
          <w:rPr>
            <w:rFonts w:ascii="Times New Roman" w:hAnsi="Times New Roman"/>
            <w:rPrChange w:id="6893" w:author="laca" w:date="2015-06-14T16:50:00Z">
              <w:rPr>
                <w:rFonts w:ascii="Times New Roman" w:hAnsi="Times New Roman"/>
              </w:rPr>
            </w:rPrChange>
          </w:rPr>
          <w:delText xml:space="preserve"> </w:delText>
        </w:r>
      </w:del>
      <w:r w:rsidR="002378E6" w:rsidRPr="00FE5CC9">
        <w:rPr>
          <w:rFonts w:ascii="Times New Roman" w:hAnsi="Times New Roman"/>
          <w:rPrChange w:id="6894" w:author="laca" w:date="2015-06-14T16:50:00Z">
            <w:rPr>
              <w:rFonts w:ascii="Times New Roman" w:hAnsi="Times New Roman"/>
            </w:rPr>
          </w:rPrChange>
        </w:rPr>
        <w:t>alapján felírhatók a következő összefüggések a vektorok között:</w:t>
      </w:r>
    </w:p>
    <w:p w14:paraId="49B574FC" w14:textId="77777777" w:rsidR="002378E6" w:rsidRPr="00FE5CC9" w:rsidRDefault="00F61364" w:rsidP="00A05E75">
      <w:pPr>
        <w:spacing w:after="0" w:line="360" w:lineRule="auto"/>
        <w:jc w:val="both"/>
        <w:rPr>
          <w:rFonts w:ascii="Times New Roman" w:hAnsi="Times New Roman"/>
          <w:i/>
          <w:rPrChange w:id="6895" w:author="laca" w:date="2015-06-14T16:50:00Z">
            <w:rPr>
              <w:rFonts w:ascii="Times New Roman" w:hAnsi="Times New Roman"/>
              <w:i/>
            </w:rPr>
          </w:rPrChange>
        </w:rPr>
      </w:pPr>
      <m:oMathPara>
        <m:oMath>
          <m:acc>
            <m:accPr>
              <m:chr m:val="⃗"/>
              <m:ctrlPr>
                <w:rPr>
                  <w:rFonts w:ascii="Cambria Math" w:hAnsi="Cambria Math"/>
                  <w:i/>
                  <w:rPrChange w:id="6896" w:author="laca" w:date="2015-06-14T16:50:00Z">
                    <w:rPr>
                      <w:rFonts w:ascii="Cambria Math" w:hAnsi="Cambria Math"/>
                      <w:i/>
                    </w:rPr>
                  </w:rPrChange>
                </w:rPr>
              </m:ctrlPr>
            </m:accPr>
            <m:e>
              <m:box>
                <m:boxPr>
                  <m:opEmu m:val="1"/>
                  <m:ctrlPr>
                    <w:rPr>
                      <w:rFonts w:ascii="Cambria Math" w:hAnsi="Cambria Math"/>
                      <w:i/>
                      <w:rPrChange w:id="6897" w:author="laca" w:date="2015-06-14T16:50:00Z">
                        <w:rPr>
                          <w:rFonts w:ascii="Cambria Math" w:hAnsi="Cambria Math"/>
                          <w:i/>
                        </w:rPr>
                      </w:rPrChange>
                    </w:rPr>
                  </m:ctrlPr>
                </m:boxPr>
                <m:e>
                  <m:sSub>
                    <m:sSubPr>
                      <m:ctrlPr>
                        <w:rPr>
                          <w:rFonts w:ascii="Cambria Math" w:hAnsi="Cambria Math"/>
                          <w:i/>
                          <w:rPrChange w:id="6898" w:author="laca" w:date="2015-06-14T16:50:00Z">
                            <w:rPr>
                              <w:rFonts w:ascii="Cambria Math" w:hAnsi="Cambria Math"/>
                              <w:i/>
                            </w:rPr>
                          </w:rPrChange>
                        </w:rPr>
                      </m:ctrlPr>
                    </m:sSubPr>
                    <m:e>
                      <m:r>
                        <w:rPr>
                          <w:rFonts w:ascii="Cambria Math" w:hAnsi="Cambria Math"/>
                          <w:rPrChange w:id="6899" w:author="laca" w:date="2015-06-14T16:50:00Z">
                            <w:rPr>
                              <w:rFonts w:ascii="Cambria Math" w:hAnsi="Cambria Math"/>
                            </w:rPr>
                          </w:rPrChange>
                        </w:rPr>
                        <m:t>R</m:t>
                      </m:r>
                    </m:e>
                    <m:sub>
                      <m:sSub>
                        <m:sSubPr>
                          <m:ctrlPr>
                            <w:rPr>
                              <w:rFonts w:ascii="Cambria Math" w:hAnsi="Cambria Math"/>
                              <w:i/>
                              <w:rPrChange w:id="6900" w:author="laca" w:date="2015-06-14T16:50:00Z">
                                <w:rPr>
                                  <w:rFonts w:ascii="Cambria Math" w:hAnsi="Cambria Math"/>
                                  <w:i/>
                                </w:rPr>
                              </w:rPrChange>
                            </w:rPr>
                          </m:ctrlPr>
                        </m:sSubPr>
                        <m:e>
                          <m:r>
                            <w:rPr>
                              <w:rFonts w:ascii="Cambria Math" w:hAnsi="Cambria Math"/>
                              <w:rPrChange w:id="6901" w:author="laca" w:date="2015-06-14T16:50:00Z">
                                <w:rPr>
                                  <w:rFonts w:ascii="Cambria Math" w:hAnsi="Cambria Math"/>
                                </w:rPr>
                              </w:rPrChange>
                            </w:rPr>
                            <m:t>ωK</m:t>
                          </m:r>
                        </m:e>
                        <m:sub>
                          <m:r>
                            <w:rPr>
                              <w:rFonts w:ascii="Cambria Math" w:hAnsi="Cambria Math"/>
                              <w:rPrChange w:id="6902" w:author="laca" w:date="2015-06-14T16:50:00Z">
                                <w:rPr>
                                  <w:rFonts w:ascii="Cambria Math" w:hAnsi="Cambria Math"/>
                                </w:rPr>
                              </w:rPrChange>
                            </w:rPr>
                            <m:t>i</m:t>
                          </m:r>
                        </m:sub>
                      </m:sSub>
                    </m:sub>
                  </m:sSub>
                </m:e>
              </m:box>
            </m:e>
          </m:acc>
          <m:r>
            <w:rPr>
              <w:rFonts w:ascii="Cambria Math" w:hAnsi="Cambria Math"/>
              <w:rPrChange w:id="6903" w:author="laca" w:date="2015-06-14T16:50:00Z">
                <w:rPr>
                  <w:rFonts w:ascii="Cambria Math" w:hAnsi="Cambria Math"/>
                </w:rPr>
              </w:rPrChange>
            </w:rPr>
            <m:t>=</m:t>
          </m:r>
          <m:acc>
            <m:accPr>
              <m:chr m:val="⃗"/>
              <m:ctrlPr>
                <w:rPr>
                  <w:rFonts w:ascii="Cambria Math" w:hAnsi="Cambria Math"/>
                  <w:i/>
                  <w:rPrChange w:id="6904" w:author="laca" w:date="2015-06-14T16:50:00Z">
                    <w:rPr>
                      <w:rFonts w:ascii="Cambria Math" w:hAnsi="Cambria Math"/>
                      <w:i/>
                    </w:rPr>
                  </w:rPrChange>
                </w:rPr>
              </m:ctrlPr>
            </m:accPr>
            <m:e>
              <m:box>
                <m:boxPr>
                  <m:opEmu m:val="1"/>
                  <m:ctrlPr>
                    <w:rPr>
                      <w:rFonts w:ascii="Cambria Math" w:hAnsi="Cambria Math"/>
                      <w:i/>
                      <w:rPrChange w:id="6905" w:author="laca" w:date="2015-06-14T16:50:00Z">
                        <w:rPr>
                          <w:rFonts w:ascii="Cambria Math" w:hAnsi="Cambria Math"/>
                          <w:i/>
                        </w:rPr>
                      </w:rPrChange>
                    </w:rPr>
                  </m:ctrlPr>
                </m:boxPr>
                <m:e>
                  <m:sSub>
                    <m:sSubPr>
                      <m:ctrlPr>
                        <w:rPr>
                          <w:rFonts w:ascii="Cambria Math" w:hAnsi="Cambria Math"/>
                          <w:i/>
                          <w:rPrChange w:id="6906" w:author="laca" w:date="2015-06-14T16:50:00Z">
                            <w:rPr>
                              <w:rFonts w:ascii="Cambria Math" w:hAnsi="Cambria Math"/>
                              <w:i/>
                            </w:rPr>
                          </w:rPrChange>
                        </w:rPr>
                      </m:ctrlPr>
                    </m:sSubPr>
                    <m:e>
                      <m:r>
                        <w:rPr>
                          <w:rFonts w:ascii="Cambria Math" w:hAnsi="Cambria Math"/>
                          <w:rPrChange w:id="6907" w:author="laca" w:date="2015-06-14T16:50:00Z">
                            <w:rPr>
                              <w:rFonts w:ascii="Cambria Math" w:hAnsi="Cambria Math"/>
                            </w:rPr>
                          </w:rPrChange>
                        </w:rPr>
                        <m:t>R</m:t>
                      </m:r>
                    </m:e>
                    <m:sub>
                      <m:r>
                        <w:rPr>
                          <w:rFonts w:ascii="Cambria Math" w:hAnsi="Cambria Math"/>
                          <w:rPrChange w:id="6908" w:author="laca" w:date="2015-06-14T16:50:00Z">
                            <w:rPr>
                              <w:rFonts w:ascii="Cambria Math" w:hAnsi="Cambria Math"/>
                            </w:rPr>
                          </w:rPrChange>
                        </w:rPr>
                        <m:t>ωBase</m:t>
                      </m:r>
                    </m:sub>
                  </m:sSub>
                </m:e>
              </m:box>
            </m:e>
          </m:acc>
          <m:r>
            <w:rPr>
              <w:rFonts w:ascii="Cambria Math" w:hAnsi="Cambria Math"/>
              <w:rPrChange w:id="6909" w:author="laca" w:date="2015-06-14T16:50:00Z">
                <w:rPr>
                  <w:rFonts w:ascii="Cambria Math" w:hAnsi="Cambria Math"/>
                </w:rPr>
              </w:rPrChange>
            </w:rPr>
            <m:t>-</m:t>
          </m:r>
          <m:acc>
            <m:accPr>
              <m:chr m:val="⃗"/>
              <m:ctrlPr>
                <w:rPr>
                  <w:rFonts w:ascii="Cambria Math" w:hAnsi="Cambria Math"/>
                  <w:i/>
                  <w:rPrChange w:id="6910" w:author="laca" w:date="2015-06-14T16:50:00Z">
                    <w:rPr>
                      <w:rFonts w:ascii="Cambria Math" w:hAnsi="Cambria Math"/>
                      <w:i/>
                    </w:rPr>
                  </w:rPrChange>
                </w:rPr>
              </m:ctrlPr>
            </m:accPr>
            <m:e>
              <m:box>
                <m:boxPr>
                  <m:opEmu m:val="1"/>
                  <m:ctrlPr>
                    <w:rPr>
                      <w:rFonts w:ascii="Cambria Math" w:hAnsi="Cambria Math"/>
                      <w:i/>
                      <w:rPrChange w:id="6911" w:author="laca" w:date="2015-06-14T16:50:00Z">
                        <w:rPr>
                          <w:rFonts w:ascii="Cambria Math" w:hAnsi="Cambria Math"/>
                          <w:i/>
                        </w:rPr>
                      </w:rPrChange>
                    </w:rPr>
                  </m:ctrlPr>
                </m:boxPr>
                <m:e>
                  <m:sSub>
                    <m:sSubPr>
                      <m:ctrlPr>
                        <w:rPr>
                          <w:rFonts w:ascii="Cambria Math" w:hAnsi="Cambria Math"/>
                          <w:i/>
                          <w:rPrChange w:id="6912" w:author="laca" w:date="2015-06-14T16:50:00Z">
                            <w:rPr>
                              <w:rFonts w:ascii="Cambria Math" w:hAnsi="Cambria Math"/>
                              <w:i/>
                            </w:rPr>
                          </w:rPrChange>
                        </w:rPr>
                      </m:ctrlPr>
                    </m:sSubPr>
                    <m:e>
                      <m:r>
                        <w:rPr>
                          <w:rFonts w:ascii="Cambria Math" w:hAnsi="Cambria Math"/>
                          <w:rPrChange w:id="6913" w:author="laca" w:date="2015-06-14T16:50:00Z">
                            <w:rPr>
                              <w:rFonts w:ascii="Cambria Math" w:hAnsi="Cambria Math"/>
                            </w:rPr>
                          </w:rPrChange>
                        </w:rPr>
                        <m:t>R</m:t>
                      </m:r>
                    </m:e>
                    <m:sub>
                      <m:sSub>
                        <m:sSubPr>
                          <m:ctrlPr>
                            <w:rPr>
                              <w:rFonts w:ascii="Cambria Math" w:hAnsi="Cambria Math"/>
                              <w:i/>
                              <w:rPrChange w:id="6914" w:author="laca" w:date="2015-06-14T16:50:00Z">
                                <w:rPr>
                                  <w:rFonts w:ascii="Cambria Math" w:hAnsi="Cambria Math"/>
                                  <w:i/>
                                </w:rPr>
                              </w:rPrChange>
                            </w:rPr>
                          </m:ctrlPr>
                        </m:sSubPr>
                        <m:e>
                          <m:r>
                            <w:rPr>
                              <w:rFonts w:ascii="Cambria Math" w:hAnsi="Cambria Math"/>
                              <w:rPrChange w:id="6915" w:author="laca" w:date="2015-06-14T16:50:00Z">
                                <w:rPr>
                                  <w:rFonts w:ascii="Cambria Math" w:hAnsi="Cambria Math"/>
                                </w:rPr>
                              </w:rPrChange>
                            </w:rPr>
                            <m:t>K</m:t>
                          </m:r>
                        </m:e>
                        <m:sub>
                          <m:r>
                            <w:rPr>
                              <w:rFonts w:ascii="Cambria Math" w:hAnsi="Cambria Math"/>
                              <w:rPrChange w:id="6916" w:author="laca" w:date="2015-06-14T16:50:00Z">
                                <w:rPr>
                                  <w:rFonts w:ascii="Cambria Math" w:hAnsi="Cambria Math"/>
                                </w:rPr>
                              </w:rPrChange>
                            </w:rPr>
                            <m:t>i</m:t>
                          </m:r>
                        </m:sub>
                      </m:sSub>
                    </m:sub>
                  </m:sSub>
                </m:e>
              </m:box>
            </m:e>
          </m:acc>
        </m:oMath>
      </m:oMathPara>
    </w:p>
    <w:p w14:paraId="5155D192" w14:textId="77777777" w:rsidR="002378E6" w:rsidRPr="00FE5CC9" w:rsidRDefault="00F61364" w:rsidP="00A05E75">
      <w:pPr>
        <w:spacing w:after="0" w:line="360" w:lineRule="auto"/>
        <w:jc w:val="both"/>
        <w:rPr>
          <w:rFonts w:ascii="Times New Roman" w:hAnsi="Times New Roman"/>
          <w:i/>
          <w:rPrChange w:id="6917" w:author="laca" w:date="2015-06-14T16:50:00Z">
            <w:rPr>
              <w:rFonts w:ascii="Times New Roman" w:hAnsi="Times New Roman"/>
              <w:i/>
            </w:rPr>
          </w:rPrChange>
        </w:rPr>
      </w:pPr>
      <m:oMathPara>
        <m:oMath>
          <m:acc>
            <m:accPr>
              <m:chr m:val="⃗"/>
              <m:ctrlPr>
                <w:rPr>
                  <w:rFonts w:ascii="Cambria Math" w:hAnsi="Cambria Math"/>
                  <w:i/>
                  <w:rPrChange w:id="6918" w:author="laca" w:date="2015-06-14T16:50:00Z">
                    <w:rPr>
                      <w:rFonts w:ascii="Cambria Math" w:hAnsi="Cambria Math"/>
                      <w:i/>
                    </w:rPr>
                  </w:rPrChange>
                </w:rPr>
              </m:ctrlPr>
            </m:accPr>
            <m:e>
              <m:box>
                <m:boxPr>
                  <m:opEmu m:val="1"/>
                  <m:ctrlPr>
                    <w:rPr>
                      <w:rFonts w:ascii="Cambria Math" w:hAnsi="Cambria Math"/>
                      <w:i/>
                      <w:rPrChange w:id="6919" w:author="laca" w:date="2015-06-14T16:50:00Z">
                        <w:rPr>
                          <w:rFonts w:ascii="Cambria Math" w:hAnsi="Cambria Math"/>
                          <w:i/>
                        </w:rPr>
                      </w:rPrChange>
                    </w:rPr>
                  </m:ctrlPr>
                </m:boxPr>
                <m:e>
                  <m:sSub>
                    <m:sSubPr>
                      <m:ctrlPr>
                        <w:rPr>
                          <w:rFonts w:ascii="Cambria Math" w:hAnsi="Cambria Math"/>
                          <w:i/>
                          <w:rPrChange w:id="6920" w:author="laca" w:date="2015-06-14T16:50:00Z">
                            <w:rPr>
                              <w:rFonts w:ascii="Cambria Math" w:hAnsi="Cambria Math"/>
                              <w:i/>
                            </w:rPr>
                          </w:rPrChange>
                        </w:rPr>
                      </m:ctrlPr>
                    </m:sSubPr>
                    <m:e>
                      <m:r>
                        <w:rPr>
                          <w:rFonts w:ascii="Cambria Math" w:hAnsi="Cambria Math"/>
                          <w:rPrChange w:id="6921" w:author="laca" w:date="2015-06-14T16:50:00Z">
                            <w:rPr>
                              <w:rFonts w:ascii="Cambria Math" w:hAnsi="Cambria Math"/>
                            </w:rPr>
                          </w:rPrChange>
                        </w:rPr>
                        <m:t>V</m:t>
                      </m:r>
                    </m:e>
                    <m:sub>
                      <m:sSub>
                        <m:sSubPr>
                          <m:ctrlPr>
                            <w:rPr>
                              <w:rFonts w:ascii="Cambria Math" w:hAnsi="Cambria Math"/>
                              <w:i/>
                              <w:rPrChange w:id="6922" w:author="laca" w:date="2015-06-14T16:50:00Z">
                                <w:rPr>
                                  <w:rFonts w:ascii="Cambria Math" w:hAnsi="Cambria Math"/>
                                  <w:i/>
                                </w:rPr>
                              </w:rPrChange>
                            </w:rPr>
                          </m:ctrlPr>
                        </m:sSubPr>
                        <m:e>
                          <m:r>
                            <w:rPr>
                              <w:rFonts w:ascii="Cambria Math" w:hAnsi="Cambria Math"/>
                              <w:rPrChange w:id="6923" w:author="laca" w:date="2015-06-14T16:50:00Z">
                                <w:rPr>
                                  <w:rFonts w:ascii="Cambria Math" w:hAnsi="Cambria Math"/>
                                </w:rPr>
                              </w:rPrChange>
                            </w:rPr>
                            <m:t>ωK</m:t>
                          </m:r>
                        </m:e>
                        <m:sub>
                          <m:r>
                            <w:rPr>
                              <w:rFonts w:ascii="Cambria Math" w:hAnsi="Cambria Math"/>
                              <w:rPrChange w:id="6924" w:author="laca" w:date="2015-06-14T16:50:00Z">
                                <w:rPr>
                                  <w:rFonts w:ascii="Cambria Math" w:hAnsi="Cambria Math"/>
                                </w:rPr>
                              </w:rPrChange>
                            </w:rPr>
                            <m:t>i</m:t>
                          </m:r>
                        </m:sub>
                      </m:sSub>
                    </m:sub>
                  </m:sSub>
                </m:e>
              </m:box>
            </m:e>
          </m:acc>
          <m:r>
            <w:rPr>
              <w:rFonts w:ascii="Cambria Math" w:hAnsi="Cambria Math"/>
              <w:rPrChange w:id="6925" w:author="laca" w:date="2015-06-14T16:50:00Z">
                <w:rPr>
                  <w:rFonts w:ascii="Cambria Math" w:hAnsi="Cambria Math"/>
                </w:rPr>
              </w:rPrChange>
            </w:rPr>
            <m:t>=</m:t>
          </m:r>
          <m:acc>
            <m:accPr>
              <m:chr m:val="⃗"/>
              <m:ctrlPr>
                <w:rPr>
                  <w:rFonts w:ascii="Cambria Math" w:hAnsi="Cambria Math"/>
                  <w:i/>
                  <w:rPrChange w:id="6926" w:author="laca" w:date="2015-06-14T16:50:00Z">
                    <w:rPr>
                      <w:rFonts w:ascii="Cambria Math" w:hAnsi="Cambria Math"/>
                      <w:i/>
                    </w:rPr>
                  </w:rPrChange>
                </w:rPr>
              </m:ctrlPr>
            </m:accPr>
            <m:e>
              <m:box>
                <m:boxPr>
                  <m:opEmu m:val="1"/>
                  <m:ctrlPr>
                    <w:rPr>
                      <w:rFonts w:ascii="Cambria Math" w:hAnsi="Cambria Math"/>
                      <w:i/>
                      <w:rPrChange w:id="6927" w:author="laca" w:date="2015-06-14T16:50:00Z">
                        <w:rPr>
                          <w:rFonts w:ascii="Cambria Math" w:hAnsi="Cambria Math"/>
                          <w:i/>
                        </w:rPr>
                      </w:rPrChange>
                    </w:rPr>
                  </m:ctrlPr>
                </m:boxPr>
                <m:e>
                  <m:sSub>
                    <m:sSubPr>
                      <m:ctrlPr>
                        <w:rPr>
                          <w:rFonts w:ascii="Cambria Math" w:hAnsi="Cambria Math"/>
                          <w:i/>
                          <w:rPrChange w:id="6928" w:author="laca" w:date="2015-06-14T16:50:00Z">
                            <w:rPr>
                              <w:rFonts w:ascii="Cambria Math" w:hAnsi="Cambria Math"/>
                              <w:i/>
                            </w:rPr>
                          </w:rPrChange>
                        </w:rPr>
                      </m:ctrlPr>
                    </m:sSubPr>
                    <m:e>
                      <m:r>
                        <w:rPr>
                          <w:rFonts w:ascii="Cambria Math" w:hAnsi="Cambria Math"/>
                          <w:rPrChange w:id="6929" w:author="laca" w:date="2015-06-14T16:50:00Z">
                            <w:rPr>
                              <w:rFonts w:ascii="Cambria Math" w:hAnsi="Cambria Math"/>
                            </w:rPr>
                          </w:rPrChange>
                        </w:rPr>
                        <m:t>R</m:t>
                      </m:r>
                    </m:e>
                    <m:sub>
                      <m:sSub>
                        <m:sSubPr>
                          <m:ctrlPr>
                            <w:rPr>
                              <w:rFonts w:ascii="Cambria Math" w:hAnsi="Cambria Math"/>
                              <w:i/>
                              <w:rPrChange w:id="6930" w:author="laca" w:date="2015-06-14T16:50:00Z">
                                <w:rPr>
                                  <w:rFonts w:ascii="Cambria Math" w:hAnsi="Cambria Math"/>
                                  <w:i/>
                                </w:rPr>
                              </w:rPrChange>
                            </w:rPr>
                          </m:ctrlPr>
                        </m:sSubPr>
                        <m:e>
                          <m:r>
                            <w:rPr>
                              <w:rFonts w:ascii="Cambria Math" w:hAnsi="Cambria Math"/>
                              <w:rPrChange w:id="6931" w:author="laca" w:date="2015-06-14T16:50:00Z">
                                <w:rPr>
                                  <w:rFonts w:ascii="Cambria Math" w:hAnsi="Cambria Math"/>
                                </w:rPr>
                              </w:rPrChange>
                            </w:rPr>
                            <m:t>ωK</m:t>
                          </m:r>
                        </m:e>
                        <m:sub>
                          <m:r>
                            <w:rPr>
                              <w:rFonts w:ascii="Cambria Math" w:hAnsi="Cambria Math"/>
                              <w:rPrChange w:id="6932" w:author="laca" w:date="2015-06-14T16:50:00Z">
                                <w:rPr>
                                  <w:rFonts w:ascii="Cambria Math" w:hAnsi="Cambria Math"/>
                                </w:rPr>
                              </w:rPrChange>
                            </w:rPr>
                            <m:t>i</m:t>
                          </m:r>
                        </m:sub>
                      </m:sSub>
                    </m:sub>
                  </m:sSub>
                </m:e>
              </m:box>
            </m:e>
          </m:acc>
          <m:r>
            <w:rPr>
              <w:rFonts w:ascii="Cambria Math" w:hAnsi="Cambria Math"/>
              <w:rPrChange w:id="6933" w:author="laca" w:date="2015-06-14T16:50:00Z">
                <w:rPr>
                  <w:rFonts w:ascii="Cambria Math" w:hAnsi="Cambria Math"/>
                </w:rPr>
              </w:rPrChange>
            </w:rPr>
            <m:t>×</m:t>
          </m:r>
          <m:acc>
            <m:accPr>
              <m:chr m:val="⃗"/>
              <m:ctrlPr>
                <w:rPr>
                  <w:rFonts w:ascii="Cambria Math" w:hAnsi="Cambria Math"/>
                  <w:i/>
                  <w:rPrChange w:id="6934" w:author="laca" w:date="2015-06-14T16:50:00Z">
                    <w:rPr>
                      <w:rFonts w:ascii="Cambria Math" w:hAnsi="Cambria Math"/>
                      <w:i/>
                    </w:rPr>
                  </w:rPrChange>
                </w:rPr>
              </m:ctrlPr>
            </m:accPr>
            <m:e>
              <m:box>
                <m:boxPr>
                  <m:opEmu m:val="1"/>
                  <m:ctrlPr>
                    <w:rPr>
                      <w:rFonts w:ascii="Cambria Math" w:hAnsi="Cambria Math"/>
                      <w:i/>
                      <w:rPrChange w:id="6935" w:author="laca" w:date="2015-06-14T16:50:00Z">
                        <w:rPr>
                          <w:rFonts w:ascii="Cambria Math" w:hAnsi="Cambria Math"/>
                          <w:i/>
                        </w:rPr>
                      </w:rPrChange>
                    </w:rPr>
                  </m:ctrlPr>
                </m:boxPr>
                <m:e>
                  <m:r>
                    <w:rPr>
                      <w:rFonts w:ascii="Cambria Math" w:hAnsi="Cambria Math"/>
                      <w:rPrChange w:id="6936" w:author="laca" w:date="2015-06-14T16:50:00Z">
                        <w:rPr>
                          <w:rFonts w:ascii="Cambria Math" w:hAnsi="Cambria Math"/>
                        </w:rPr>
                      </w:rPrChange>
                    </w:rPr>
                    <m:t>ω</m:t>
                  </m:r>
                </m:e>
              </m:box>
            </m:e>
          </m:acc>
        </m:oMath>
      </m:oMathPara>
    </w:p>
    <w:p w14:paraId="6455A8B3" w14:textId="570F2661" w:rsidR="002378E6" w:rsidRPr="00FE5CC9" w:rsidRDefault="002378E6" w:rsidP="00A05E75">
      <w:pPr>
        <w:spacing w:after="0" w:line="360" w:lineRule="auto"/>
        <w:ind w:firstLine="432"/>
        <w:jc w:val="both"/>
        <w:rPr>
          <w:rFonts w:ascii="Times New Roman" w:hAnsi="Times New Roman"/>
          <w:rPrChange w:id="6937" w:author="laca" w:date="2015-06-14T16:50:00Z">
            <w:rPr>
              <w:rFonts w:ascii="Times New Roman" w:hAnsi="Times New Roman"/>
            </w:rPr>
          </w:rPrChange>
        </w:rPr>
      </w:pPr>
      <w:r w:rsidRPr="00FE5CC9">
        <w:rPr>
          <w:rFonts w:ascii="Times New Roman" w:hAnsi="Times New Roman"/>
          <w:rPrChange w:id="6938" w:author="laca" w:date="2015-06-14T16:50:00Z">
            <w:rPr>
              <w:rFonts w:ascii="Times New Roman" w:hAnsi="Times New Roman"/>
            </w:rPr>
          </w:rPrChange>
        </w:rPr>
        <w:t xml:space="preserve">Ha ismerjük </w:t>
      </w:r>
      <w:proofErr w:type="gramStart"/>
      <w:r w:rsidRPr="00FE5CC9">
        <w:rPr>
          <w:rFonts w:ascii="Times New Roman" w:hAnsi="Times New Roman"/>
          <w:rPrChange w:id="6939" w:author="laca" w:date="2015-06-14T16:50:00Z">
            <w:rPr>
              <w:rFonts w:ascii="Times New Roman" w:hAnsi="Times New Roman"/>
            </w:rPr>
          </w:rPrChange>
        </w:rPr>
        <w:t>a</w:t>
      </w:r>
      <w:proofErr w:type="gramEnd"/>
      <m:oMath>
        <m:acc>
          <m:accPr>
            <m:chr m:val="⃗"/>
            <m:ctrlPr>
              <w:rPr>
                <w:rFonts w:ascii="Cambria Math" w:hAnsi="Cambria Math"/>
                <w:i/>
                <w:rPrChange w:id="6940" w:author="laca" w:date="2015-06-14T16:50:00Z">
                  <w:rPr>
                    <w:rFonts w:ascii="Cambria Math" w:hAnsi="Cambria Math"/>
                    <w:i/>
                  </w:rPr>
                </w:rPrChange>
              </w:rPr>
            </m:ctrlPr>
          </m:accPr>
          <m:e>
            <m:box>
              <m:boxPr>
                <m:opEmu m:val="1"/>
                <m:ctrlPr>
                  <w:rPr>
                    <w:rFonts w:ascii="Cambria Math" w:hAnsi="Cambria Math"/>
                    <w:i/>
                    <w:rPrChange w:id="6941" w:author="laca" w:date="2015-06-14T16:50:00Z">
                      <w:rPr>
                        <w:rFonts w:ascii="Cambria Math" w:hAnsi="Cambria Math"/>
                        <w:i/>
                      </w:rPr>
                    </w:rPrChange>
                  </w:rPr>
                </m:ctrlPr>
              </m:boxPr>
              <m:e>
                <m:sSub>
                  <m:sSubPr>
                    <m:ctrlPr>
                      <w:rPr>
                        <w:rFonts w:ascii="Cambria Math" w:hAnsi="Cambria Math"/>
                        <w:i/>
                        <w:rPrChange w:id="6942" w:author="laca" w:date="2015-06-14T16:50:00Z">
                          <w:rPr>
                            <w:rFonts w:ascii="Cambria Math" w:hAnsi="Cambria Math"/>
                            <w:i/>
                          </w:rPr>
                        </w:rPrChange>
                      </w:rPr>
                    </m:ctrlPr>
                  </m:sSubPr>
                  <m:e>
                    <m:r>
                      <w:ins w:id="6943" w:author="laca" w:date="2015-06-14T14:04:00Z">
                        <w:rPr>
                          <w:rFonts w:ascii="Cambria Math" w:hAnsi="Cambria Math"/>
                          <w:rPrChange w:id="6944" w:author="laca" w:date="2015-06-14T16:50:00Z">
                            <w:rPr>
                              <w:rFonts w:ascii="Cambria Math" w:hAnsi="Cambria Math"/>
                            </w:rPr>
                          </w:rPrChange>
                        </w:rPr>
                        <m:t xml:space="preserve"> </m:t>
                      </w:ins>
                    </m:r>
                    <m:r>
                      <w:rPr>
                        <w:rFonts w:ascii="Cambria Math" w:hAnsi="Cambria Math"/>
                        <w:rPrChange w:id="6945" w:author="laca" w:date="2015-06-14T16:50:00Z">
                          <w:rPr>
                            <w:rFonts w:ascii="Cambria Math" w:hAnsi="Cambria Math"/>
                          </w:rPr>
                        </w:rPrChange>
                      </w:rPr>
                      <m:t>R</m:t>
                    </m:r>
                  </m:e>
                  <m:sub>
                    <m:r>
                      <w:rPr>
                        <w:rFonts w:ascii="Cambria Math" w:hAnsi="Cambria Math"/>
                        <w:rPrChange w:id="6946" w:author="laca" w:date="2015-06-14T16:50:00Z">
                          <w:rPr>
                            <w:rFonts w:ascii="Cambria Math" w:hAnsi="Cambria Math"/>
                          </w:rPr>
                        </w:rPrChange>
                      </w:rPr>
                      <m:t>ωBase</m:t>
                    </m:r>
                  </m:sub>
                </m:sSub>
              </m:e>
            </m:box>
          </m:e>
        </m:acc>
      </m:oMath>
      <w:r w:rsidRPr="00FE5CC9">
        <w:rPr>
          <w:rFonts w:ascii="Times New Roman" w:hAnsi="Times New Roman"/>
          <w:rPrChange w:id="6947" w:author="laca" w:date="2015-06-14T16:50:00Z">
            <w:rPr>
              <w:rFonts w:ascii="Times New Roman" w:hAnsi="Times New Roman"/>
            </w:rPr>
          </w:rPrChange>
        </w:rPr>
        <w:t xml:space="preserve">, és </w:t>
      </w:r>
      <m:oMath>
        <m:acc>
          <m:accPr>
            <m:chr m:val="⃗"/>
            <m:ctrlPr>
              <w:rPr>
                <w:rFonts w:ascii="Cambria Math" w:hAnsi="Cambria Math"/>
                <w:i/>
                <w:rPrChange w:id="6948" w:author="laca" w:date="2015-06-14T16:50:00Z">
                  <w:rPr>
                    <w:rFonts w:ascii="Cambria Math" w:hAnsi="Cambria Math"/>
                    <w:i/>
                  </w:rPr>
                </w:rPrChange>
              </w:rPr>
            </m:ctrlPr>
          </m:accPr>
          <m:e>
            <m:box>
              <m:boxPr>
                <m:opEmu m:val="1"/>
                <m:ctrlPr>
                  <w:rPr>
                    <w:rFonts w:ascii="Cambria Math" w:hAnsi="Cambria Math"/>
                    <w:i/>
                    <w:rPrChange w:id="6949" w:author="laca" w:date="2015-06-14T16:50:00Z">
                      <w:rPr>
                        <w:rFonts w:ascii="Cambria Math" w:hAnsi="Cambria Math"/>
                        <w:i/>
                      </w:rPr>
                    </w:rPrChange>
                  </w:rPr>
                </m:ctrlPr>
              </m:boxPr>
              <m:e>
                <m:r>
                  <w:rPr>
                    <w:rFonts w:ascii="Cambria Math" w:hAnsi="Cambria Math"/>
                    <w:rPrChange w:id="6950" w:author="laca" w:date="2015-06-14T16:50:00Z">
                      <w:rPr>
                        <w:rFonts w:ascii="Cambria Math" w:hAnsi="Cambria Math"/>
                      </w:rPr>
                    </w:rPrChange>
                  </w:rPr>
                  <m:t>ω</m:t>
                </m:r>
              </m:e>
            </m:box>
          </m:e>
        </m:acc>
      </m:oMath>
      <w:r w:rsidRPr="00FE5CC9">
        <w:rPr>
          <w:rFonts w:ascii="Times New Roman" w:hAnsi="Times New Roman"/>
          <w:rPrChange w:id="6951" w:author="laca" w:date="2015-06-14T16:50:00Z">
            <w:rPr>
              <w:rFonts w:ascii="Times New Roman" w:hAnsi="Times New Roman"/>
            </w:rPr>
          </w:rPrChange>
        </w:rPr>
        <w:t xml:space="preserve"> kitudjuk számolni a </w:t>
      </w:r>
      <m:oMath>
        <m:acc>
          <m:accPr>
            <m:chr m:val="⃗"/>
            <m:ctrlPr>
              <w:rPr>
                <w:rFonts w:ascii="Cambria Math" w:hAnsi="Cambria Math"/>
                <w:i/>
                <w:rPrChange w:id="6952" w:author="laca" w:date="2015-06-14T16:50:00Z">
                  <w:rPr>
                    <w:rFonts w:ascii="Cambria Math" w:hAnsi="Cambria Math"/>
                    <w:i/>
                  </w:rPr>
                </w:rPrChange>
              </w:rPr>
            </m:ctrlPr>
          </m:accPr>
          <m:e>
            <m:box>
              <m:boxPr>
                <m:opEmu m:val="1"/>
                <m:ctrlPr>
                  <w:rPr>
                    <w:rFonts w:ascii="Cambria Math" w:hAnsi="Cambria Math"/>
                    <w:i/>
                    <w:rPrChange w:id="6953" w:author="laca" w:date="2015-06-14T16:50:00Z">
                      <w:rPr>
                        <w:rFonts w:ascii="Cambria Math" w:hAnsi="Cambria Math"/>
                        <w:i/>
                      </w:rPr>
                    </w:rPrChange>
                  </w:rPr>
                </m:ctrlPr>
              </m:boxPr>
              <m:e>
                <m:sSub>
                  <m:sSubPr>
                    <m:ctrlPr>
                      <w:rPr>
                        <w:rFonts w:ascii="Cambria Math" w:hAnsi="Cambria Math"/>
                        <w:i/>
                        <w:rPrChange w:id="6954" w:author="laca" w:date="2015-06-14T16:50:00Z">
                          <w:rPr>
                            <w:rFonts w:ascii="Cambria Math" w:hAnsi="Cambria Math"/>
                            <w:i/>
                          </w:rPr>
                        </w:rPrChange>
                      </w:rPr>
                    </m:ctrlPr>
                  </m:sSubPr>
                  <m:e>
                    <m:r>
                      <w:rPr>
                        <w:rFonts w:ascii="Cambria Math" w:hAnsi="Cambria Math"/>
                        <w:rPrChange w:id="6955" w:author="laca" w:date="2015-06-14T16:50:00Z">
                          <w:rPr>
                            <w:rFonts w:ascii="Cambria Math" w:hAnsi="Cambria Math"/>
                          </w:rPr>
                        </w:rPrChange>
                      </w:rPr>
                      <m:t>V</m:t>
                    </m:r>
                  </m:e>
                  <m:sub>
                    <m:sSub>
                      <m:sSubPr>
                        <m:ctrlPr>
                          <w:rPr>
                            <w:rFonts w:ascii="Cambria Math" w:hAnsi="Cambria Math"/>
                            <w:i/>
                            <w:rPrChange w:id="6956" w:author="laca" w:date="2015-06-14T16:50:00Z">
                              <w:rPr>
                                <w:rFonts w:ascii="Cambria Math" w:hAnsi="Cambria Math"/>
                                <w:i/>
                              </w:rPr>
                            </w:rPrChange>
                          </w:rPr>
                        </m:ctrlPr>
                      </m:sSubPr>
                      <m:e>
                        <m:r>
                          <w:rPr>
                            <w:rFonts w:ascii="Cambria Math" w:hAnsi="Cambria Math"/>
                            <w:rPrChange w:id="6957" w:author="laca" w:date="2015-06-14T16:50:00Z">
                              <w:rPr>
                                <w:rFonts w:ascii="Cambria Math" w:hAnsi="Cambria Math"/>
                              </w:rPr>
                            </w:rPrChange>
                          </w:rPr>
                          <m:t>K</m:t>
                        </m:r>
                      </m:e>
                      <m:sub>
                        <m:r>
                          <w:rPr>
                            <w:rFonts w:ascii="Cambria Math" w:hAnsi="Cambria Math"/>
                            <w:rPrChange w:id="6958" w:author="laca" w:date="2015-06-14T16:50:00Z">
                              <w:rPr>
                                <w:rFonts w:ascii="Cambria Math" w:hAnsi="Cambria Math"/>
                              </w:rPr>
                            </w:rPrChange>
                          </w:rPr>
                          <m:t>i</m:t>
                        </m:r>
                      </m:sub>
                    </m:sSub>
                  </m:sub>
                </m:sSub>
              </m:e>
            </m:box>
          </m:e>
        </m:acc>
      </m:oMath>
      <w:r w:rsidRPr="00FE5CC9">
        <w:rPr>
          <w:rFonts w:ascii="Times New Roman" w:hAnsi="Times New Roman"/>
          <w:rPrChange w:id="6959" w:author="laca" w:date="2015-06-14T16:50:00Z">
            <w:rPr>
              <w:rFonts w:ascii="Times New Roman" w:hAnsi="Times New Roman"/>
            </w:rPr>
          </w:rPrChange>
        </w:rPr>
        <w:t xml:space="preserve"> sebességeket. Tudva hogy a rendszer csak az YR tengelye mentén tud sebességet generálni így:</w:t>
      </w:r>
    </w:p>
    <w:p w14:paraId="4535D2FD" w14:textId="7CE5543B" w:rsidR="002378E6" w:rsidRPr="00FE5CC9" w:rsidRDefault="00F61364" w:rsidP="00A05E75">
      <w:pPr>
        <w:spacing w:after="0" w:line="360" w:lineRule="auto"/>
        <w:ind w:firstLine="432"/>
        <w:jc w:val="both"/>
        <w:rPr>
          <w:rFonts w:ascii="Times New Roman" w:hAnsi="Times New Roman"/>
          <w:rPrChange w:id="6960" w:author="laca" w:date="2015-06-14T16:50:00Z">
            <w:rPr>
              <w:rFonts w:ascii="Times New Roman" w:hAnsi="Times New Roman"/>
            </w:rPr>
          </w:rPrChange>
        </w:rPr>
      </w:pPr>
      <m:oMathPara>
        <m:oMath>
          <m:sSub>
            <m:sSubPr>
              <m:ctrlPr>
                <w:rPr>
                  <w:rFonts w:ascii="Cambria Math" w:hAnsi="Cambria Math"/>
                  <w:i/>
                  <w:rPrChange w:id="6961" w:author="laca" w:date="2015-06-14T16:50:00Z">
                    <w:rPr>
                      <w:rFonts w:ascii="Cambria Math" w:hAnsi="Cambria Math"/>
                      <w:i/>
                    </w:rPr>
                  </w:rPrChange>
                </w:rPr>
              </m:ctrlPr>
            </m:sSubPr>
            <m:e>
              <m:r>
                <w:rPr>
                  <w:rFonts w:ascii="Cambria Math" w:hAnsi="Cambria Math"/>
                  <w:rPrChange w:id="6962" w:author="laca" w:date="2015-06-14T16:50:00Z">
                    <w:rPr>
                      <w:rFonts w:ascii="Cambria Math" w:hAnsi="Cambria Math"/>
                    </w:rPr>
                  </w:rPrChange>
                </w:rPr>
                <m:t>V</m:t>
              </m:r>
            </m:e>
            <m:sub>
              <m:sSub>
                <m:sSubPr>
                  <m:ctrlPr>
                    <w:rPr>
                      <w:rFonts w:ascii="Cambria Math" w:hAnsi="Cambria Math"/>
                      <w:i/>
                      <w:rPrChange w:id="6963" w:author="laca" w:date="2015-06-14T16:50:00Z">
                        <w:rPr>
                          <w:rFonts w:ascii="Cambria Math" w:hAnsi="Cambria Math"/>
                          <w:i/>
                        </w:rPr>
                      </w:rPrChange>
                    </w:rPr>
                  </m:ctrlPr>
                </m:sSubPr>
                <m:e>
                  <m:r>
                    <w:rPr>
                      <w:rFonts w:ascii="Cambria Math" w:hAnsi="Cambria Math"/>
                      <w:rPrChange w:id="6964" w:author="laca" w:date="2015-06-14T16:50:00Z">
                        <w:rPr>
                          <w:rFonts w:ascii="Cambria Math" w:hAnsi="Cambria Math"/>
                        </w:rPr>
                      </w:rPrChange>
                    </w:rPr>
                    <m:t>K</m:t>
                  </m:r>
                </m:e>
                <m:sub>
                  <m:r>
                    <w:rPr>
                      <w:rFonts w:ascii="Cambria Math" w:hAnsi="Cambria Math"/>
                      <w:rPrChange w:id="6965" w:author="laca" w:date="2015-06-14T16:50:00Z">
                        <w:rPr>
                          <w:rFonts w:ascii="Cambria Math" w:hAnsi="Cambria Math"/>
                        </w:rPr>
                      </w:rPrChange>
                    </w:rPr>
                    <m:t>i</m:t>
                  </m:r>
                </m:sub>
              </m:sSub>
            </m:sub>
          </m:sSub>
          <m:r>
            <w:rPr>
              <w:rFonts w:ascii="Cambria Math" w:hAnsi="Cambria Math"/>
              <w:rPrChange w:id="6966" w:author="laca" w:date="2015-06-14T16:50:00Z">
                <w:rPr>
                  <w:rFonts w:ascii="Cambria Math" w:hAnsi="Cambria Math"/>
                </w:rPr>
              </w:rPrChange>
            </w:rPr>
            <m:t xml:space="preserve">= </m:t>
          </m:r>
          <m:acc>
            <m:accPr>
              <m:chr m:val="⃗"/>
              <m:ctrlPr>
                <w:rPr>
                  <w:rFonts w:ascii="Cambria Math" w:hAnsi="Cambria Math"/>
                  <w:i/>
                  <w:rPrChange w:id="6967" w:author="laca" w:date="2015-06-14T16:50:00Z">
                    <w:rPr>
                      <w:rFonts w:ascii="Cambria Math" w:hAnsi="Cambria Math"/>
                      <w:i/>
                    </w:rPr>
                  </w:rPrChange>
                </w:rPr>
              </m:ctrlPr>
            </m:accPr>
            <m:e>
              <m:box>
                <m:boxPr>
                  <m:opEmu m:val="1"/>
                  <m:ctrlPr>
                    <w:rPr>
                      <w:rFonts w:ascii="Cambria Math" w:hAnsi="Cambria Math"/>
                      <w:i/>
                      <w:rPrChange w:id="6968" w:author="laca" w:date="2015-06-14T16:50:00Z">
                        <w:rPr>
                          <w:rFonts w:ascii="Cambria Math" w:hAnsi="Cambria Math"/>
                          <w:i/>
                        </w:rPr>
                      </w:rPrChange>
                    </w:rPr>
                  </m:ctrlPr>
                </m:boxPr>
                <m:e>
                  <m:sSub>
                    <m:sSubPr>
                      <m:ctrlPr>
                        <w:rPr>
                          <w:rFonts w:ascii="Cambria Math" w:hAnsi="Cambria Math"/>
                          <w:i/>
                          <w:rPrChange w:id="6969" w:author="laca" w:date="2015-06-14T16:50:00Z">
                            <w:rPr>
                              <w:rFonts w:ascii="Cambria Math" w:hAnsi="Cambria Math"/>
                              <w:i/>
                            </w:rPr>
                          </w:rPrChange>
                        </w:rPr>
                      </m:ctrlPr>
                    </m:sSubPr>
                    <m:e>
                      <m:r>
                        <w:rPr>
                          <w:rFonts w:ascii="Cambria Math" w:hAnsi="Cambria Math"/>
                          <w:rPrChange w:id="6970" w:author="laca" w:date="2015-06-14T16:50:00Z">
                            <w:rPr>
                              <w:rFonts w:ascii="Cambria Math" w:hAnsi="Cambria Math"/>
                            </w:rPr>
                          </w:rPrChange>
                        </w:rPr>
                        <m:t>V</m:t>
                      </m:r>
                    </m:e>
                    <m:sub>
                      <m:sSub>
                        <m:sSubPr>
                          <m:ctrlPr>
                            <w:rPr>
                              <w:rFonts w:ascii="Cambria Math" w:hAnsi="Cambria Math"/>
                              <w:i/>
                              <w:rPrChange w:id="6971" w:author="laca" w:date="2015-06-14T16:50:00Z">
                                <w:rPr>
                                  <w:rFonts w:ascii="Cambria Math" w:hAnsi="Cambria Math"/>
                                  <w:i/>
                                </w:rPr>
                              </w:rPrChange>
                            </w:rPr>
                          </m:ctrlPr>
                        </m:sSubPr>
                        <m:e>
                          <m:r>
                            <w:rPr>
                              <w:rFonts w:ascii="Cambria Math" w:hAnsi="Cambria Math"/>
                              <w:rPrChange w:id="6972" w:author="laca" w:date="2015-06-14T16:50:00Z">
                                <w:rPr>
                                  <w:rFonts w:ascii="Cambria Math" w:hAnsi="Cambria Math"/>
                                </w:rPr>
                              </w:rPrChange>
                            </w:rPr>
                            <m:t>ωK</m:t>
                          </m:r>
                        </m:e>
                        <m:sub>
                          <m:r>
                            <w:rPr>
                              <w:rFonts w:ascii="Cambria Math" w:hAnsi="Cambria Math"/>
                              <w:rPrChange w:id="6973" w:author="laca" w:date="2015-06-14T16:50:00Z">
                                <w:rPr>
                                  <w:rFonts w:ascii="Cambria Math" w:hAnsi="Cambria Math"/>
                                </w:rPr>
                              </w:rPrChange>
                            </w:rPr>
                            <m:t>i</m:t>
                          </m:r>
                        </m:sub>
                      </m:sSub>
                    </m:sub>
                  </m:sSub>
                </m:e>
              </m:box>
            </m:e>
          </m:acc>
          <m:r>
            <w:ins w:id="6974" w:author="laca" w:date="2015-06-14T14:06:00Z">
              <w:rPr>
                <w:rFonts w:ascii="Cambria Math" w:hAnsi="Cambria Math"/>
                <w:rPrChange w:id="6975" w:author="laca" w:date="2015-06-14T16:50:00Z">
                  <w:rPr>
                    <w:rFonts w:ascii="Cambria Math" w:hAnsi="Cambria Math"/>
                  </w:rPr>
                </w:rPrChange>
              </w:rPr>
              <m:t xml:space="preserve"> </m:t>
            </w:ins>
          </m:r>
          <m:r>
            <w:del w:id="6976" w:author="laca" w:date="2015-06-14T14:06:00Z">
              <w:rPr>
                <w:rFonts w:ascii="Cambria Math" w:hAnsi="Cambria Math"/>
                <w:rPrChange w:id="6977" w:author="laca" w:date="2015-06-14T16:50:00Z">
                  <w:rPr>
                    <w:rFonts w:ascii="Cambria Math" w:hAnsi="Cambria Math"/>
                  </w:rPr>
                </w:rPrChange>
              </w:rPr>
              <m:t>-ak</m:t>
            </w:del>
          </m:r>
          <m:r>
            <w:ins w:id="6978" w:author="laca" w:date="2015-06-14T14:06:00Z">
              <w:rPr>
                <w:rFonts w:ascii="Cambria Math" w:hAnsi="Cambria Math"/>
                <w:rPrChange w:id="6979" w:author="laca" w:date="2015-06-14T16:50:00Z">
                  <w:rPr>
                    <w:rFonts w:ascii="Cambria Math" w:hAnsi="Cambria Math"/>
                  </w:rPr>
                </w:rPrChange>
              </w:rPr>
              <m:t xml:space="preserve">-nak </m:t>
            </w:ins>
          </m:r>
          <m:r>
            <w:ins w:id="6980" w:author="laca" w:date="2015-06-14T14:07:00Z">
              <w:rPr>
                <w:rFonts w:ascii="Cambria Math" w:hAnsi="Cambria Math"/>
                <w:rPrChange w:id="6981" w:author="laca" w:date="2015-06-14T16:50:00Z">
                  <w:rPr>
                    <w:rFonts w:ascii="Cambria Math" w:hAnsi="Cambria Math"/>
                  </w:rPr>
                </w:rPrChange>
              </w:rPr>
              <m:t>az</m:t>
            </w:ins>
          </m:r>
          <m:r>
            <w:rPr>
              <w:rFonts w:ascii="Cambria Math" w:hAnsi="Cambria Math"/>
              <w:rPrChange w:id="6982" w:author="laca" w:date="2015-06-14T16:50:00Z">
                <w:rPr>
                  <w:rFonts w:ascii="Cambria Math" w:hAnsi="Cambria Math"/>
                </w:rPr>
              </w:rPrChange>
            </w:rPr>
            <m:t xml:space="preserve">  YRszerinti komponensével.</m:t>
          </m:r>
        </m:oMath>
      </m:oMathPara>
    </w:p>
    <w:p w14:paraId="3CEC0655" w14:textId="77777777" w:rsidR="002378E6" w:rsidRPr="00FE5CC9" w:rsidDel="001B7F51" w:rsidRDefault="002378E6" w:rsidP="0071433B">
      <w:pPr>
        <w:spacing w:line="360" w:lineRule="auto"/>
        <w:jc w:val="both"/>
        <w:rPr>
          <w:del w:id="6983" w:author="laca" w:date="2015-06-14T14:07:00Z"/>
          <w:rPrChange w:id="6984" w:author="laca" w:date="2015-06-14T16:50:00Z">
            <w:rPr>
              <w:del w:id="6985" w:author="laca" w:date="2015-06-14T14:07:00Z"/>
            </w:rPr>
          </w:rPrChange>
        </w:rPr>
        <w:pPrChange w:id="6986" w:author="laca" w:date="2015-06-14T14:00:00Z">
          <w:pPr>
            <w:jc w:val="both"/>
          </w:pPr>
        </w:pPrChange>
      </w:pPr>
    </w:p>
    <w:p w14:paraId="45BBBD3A" w14:textId="3CEE787E" w:rsidR="00450144" w:rsidRPr="00FE5CC9" w:rsidRDefault="00766C37" w:rsidP="0071433B">
      <w:pPr>
        <w:keepNext/>
        <w:spacing w:line="360" w:lineRule="auto"/>
        <w:jc w:val="both"/>
        <w:rPr>
          <w:rPrChange w:id="6987" w:author="laca" w:date="2015-06-14T16:50:00Z">
            <w:rPr/>
          </w:rPrChange>
        </w:rPr>
        <w:pPrChange w:id="6988" w:author="laca" w:date="2015-06-14T14:00:00Z">
          <w:pPr>
            <w:keepNext/>
            <w:jc w:val="both"/>
          </w:pPr>
        </w:pPrChange>
      </w:pPr>
      <w:del w:id="6989" w:author="laca" w:date="2015-06-14T14:07:00Z">
        <w:r w:rsidRPr="00FE5CC9" w:rsidDel="001B7F51">
          <w:rPr>
            <w:rPrChange w:id="6990" w:author="laca" w:date="2015-06-14T16:50:00Z">
              <w:rPr/>
            </w:rPrChange>
          </w:rPr>
          <w:tab/>
        </w:r>
        <w:r w:rsidRPr="00FE5CC9" w:rsidDel="001B7F51">
          <w:rPr>
            <w:highlight w:val="yellow"/>
            <w:rPrChange w:id="6991" w:author="laca" w:date="2015-06-14T16:50:00Z">
              <w:rPr>
                <w:highlight w:val="yellow"/>
              </w:rPr>
            </w:rPrChange>
          </w:rPr>
          <w:delText xml:space="preserve">A robot </w:delText>
        </w:r>
        <w:r w:rsidR="00450144" w:rsidRPr="00FE5CC9" w:rsidDel="001B7F51">
          <w:rPr>
            <w:highlight w:val="yellow"/>
            <w:rPrChange w:id="6992" w:author="laca" w:date="2015-06-14T16:50:00Z">
              <w:rPr>
                <w:highlight w:val="yellow"/>
              </w:rPr>
            </w:rPrChange>
          </w:rPr>
          <w:delText>síkbeli mozgását</w:delText>
        </w:r>
      </w:del>
      <w:r w:rsidR="00450144" w:rsidRPr="00FE5CC9">
        <w:rPr>
          <w:rPrChange w:id="6993" w:author="laca" w:date="2015-06-14T16:50:00Z">
            <w:rPr/>
          </w:rPrChange>
        </w:rPr>
        <w:t xml:space="preserve"> </w:t>
      </w:r>
    </w:p>
    <w:p w14:paraId="4E572573" w14:textId="77777777" w:rsidR="00235CA1" w:rsidRPr="00FE5CC9" w:rsidRDefault="00F61364" w:rsidP="0071433B">
      <w:pPr>
        <w:spacing w:line="360" w:lineRule="auto"/>
        <w:jc w:val="both"/>
        <w:rPr>
          <w:rPrChange w:id="6994" w:author="laca" w:date="2015-06-14T16:50:00Z">
            <w:rPr/>
          </w:rPrChange>
        </w:rPr>
        <w:pPrChange w:id="6995" w:author="laca" w:date="2015-06-14T14:00:00Z">
          <w:pPr>
            <w:jc w:val="both"/>
          </w:pPr>
        </w:pPrChange>
      </w:pPr>
      <w:r w:rsidRPr="00FE5CC9">
        <w:rPr>
          <w:noProof/>
          <w:lang w:eastAsia="hu-HU"/>
          <w:rPrChange w:id="6996" w:author="laca" w:date="2015-06-14T16:50:00Z">
            <w:rPr>
              <w:noProof/>
              <w:lang w:eastAsia="hu-HU"/>
            </w:rPr>
          </w:rPrChange>
        </w:rPr>
      </w:r>
      <w:r w:rsidRPr="00FE5CC9">
        <w:rPr>
          <w:noProof/>
          <w:lang w:eastAsia="hu-HU"/>
          <w:rPrChange w:id="6997" w:author="laca" w:date="2015-06-14T16:50:00Z">
            <w:rPr>
              <w:noProof/>
              <w:lang w:eastAsia="hu-HU"/>
            </w:rPr>
          </w:rPrChange>
        </w:rPr>
        <w:pict w14:anchorId="4564D468">
          <v:group id="Group 124" o:spid="_x0000_s1172" style="width:438.3pt;height:278.2pt;mso-position-horizontal-relative:char;mso-position-vertical-relative:line" coordsize="55664,353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">
            <v:shape id="Picture 125" o:spid="_x0000_s1173" type="#_x0000_t75" style="position:absolute;width:55664;height:321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U07CAAAA3AAAAA8AAABkcnMvZG93bnJldi54bWxET9uKwjAQfRf8hzCCL6LpCopUo4i4oA+7&#10;i5cPGJqxjTaT0kRb/frNwoJvczjXWaxaW4oH1d44VvAxSkAQZ04bzhWcT5/DGQgfkDWWjknBkzys&#10;lt3OAlPtGj7Q4xhyEUPYp6igCKFKpfRZQRb9yFXEkbu42mKIsM6lrrGJ4baU4ySZSouGY0OBFW0K&#10;ym7Hu1Ww1Ub+fK1f0mz33AwmV/retXel+r12PQcRqA1v8b97p+P88QT+nokX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SlNOwgAAANwAAAAPAAAAAAAAAAAAAAAAAJ8C&#10;AABkcnMvZG93bnJldi54bWxQSwUGAAAAAAQABAD3AAAAjgMAAAAA&#10;">
              <v:imagedata r:id="rId69" o:title=""/>
              <v:path arrowok="t"/>
            </v:shape>
            <v:shape id="Text Box 126" o:spid="_x0000_s1174" type="#_x0000_t202" style="position:absolute;top:32746;width:55664;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next-textbox:#Text Box 126;mso-fit-shape-to-text:t" inset="0,0,0,0">
                <w:txbxContent>
                  <w:p w14:paraId="2D0EB373" w14:textId="77777777" w:rsidR="00FC3556" w:rsidRPr="00472C25" w:rsidRDefault="00FC3556" w:rsidP="00235CA1">
                    <w:pPr>
                      <w:pStyle w:val="Caption"/>
                      <w:jc w:val="center"/>
                      <w:rPr>
                        <w:noProof/>
                        <w:color w:val="1F4E79" w:themeColor="accent1" w:themeShade="80"/>
                        <w:sz w:val="36"/>
                        <w:szCs w:val="36"/>
                      </w:rPr>
                    </w:pPr>
                    <w:bookmarkStart w:id="6998" w:name="_Toc422064084"/>
                    <w:r>
                      <w:t xml:space="preserve">Kép. </w:t>
                    </w:r>
                    <w:ins w:id="6999" w:author="laca" w:date="2015-06-14T12:08:00Z">
                      <w:r>
                        <w:fldChar w:fldCharType="begin"/>
                      </w:r>
                      <w:r>
                        <w:instrText xml:space="preserve"> STYLEREF 1 \s </w:instrText>
                      </w:r>
                    </w:ins>
                    <w:r>
                      <w:fldChar w:fldCharType="separate"/>
                    </w:r>
                    <w:r>
                      <w:rPr>
                        <w:noProof/>
                      </w:rPr>
                      <w:t>3</w:t>
                    </w:r>
                    <w:ins w:id="7000" w:author="laca" w:date="2015-06-14T12:08:00Z">
                      <w:r>
                        <w:fldChar w:fldCharType="end"/>
                      </w:r>
                      <w:r>
                        <w:t>.</w:t>
                      </w:r>
                      <w:r>
                        <w:fldChar w:fldCharType="begin"/>
                      </w:r>
                      <w:r>
                        <w:instrText xml:space="preserve"> SEQ Kép. \* ARABIC \s 1 </w:instrText>
                      </w:r>
                    </w:ins>
                    <w:r>
                      <w:fldChar w:fldCharType="separate"/>
                    </w:r>
                    <w:ins w:id="7001" w:author="laca" w:date="2015-06-14T12:08:00Z">
                      <w:r>
                        <w:rPr>
                          <w:noProof/>
                        </w:rPr>
                        <w:t>50</w:t>
                      </w:r>
                      <w:r>
                        <w:fldChar w:fldCharType="end"/>
                      </w:r>
                    </w:ins>
                    <w:del w:id="7002"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49</w:delText>
                      </w:r>
                      <w:r w:rsidDel="002E2EC5">
                        <w:rPr>
                          <w:noProof/>
                        </w:rPr>
                        <w:fldChar w:fldCharType="end"/>
                      </w:r>
                    </w:del>
                    <w:r>
                      <w:t xml:space="preserve"> Robot 3D vektorábrája</w:t>
                    </w:r>
                    <w:bookmarkEnd w:id="6998"/>
                  </w:p>
                </w:txbxContent>
              </v:textbox>
            </v:shape>
            <w10:anchorlock/>
          </v:group>
        </w:pict>
      </w:r>
    </w:p>
    <w:p w14:paraId="00447C48" w14:textId="77777777" w:rsidR="00BD5921" w:rsidRPr="00FE5CC9" w:rsidRDefault="00F61364" w:rsidP="0071433B">
      <w:pPr>
        <w:keepNext/>
        <w:spacing w:after="0" w:line="360" w:lineRule="auto"/>
        <w:jc w:val="both"/>
        <w:rPr>
          <w:rFonts w:ascii="Times New Roman" w:hAnsi="Times New Roman"/>
          <w:rPrChange w:id="7003" w:author="laca" w:date="2015-06-14T16:50:00Z">
            <w:rPr>
              <w:rFonts w:ascii="Times New Roman" w:hAnsi="Times New Roman"/>
            </w:rPr>
          </w:rPrChange>
        </w:rPr>
      </w:pPr>
      <w:r w:rsidRPr="00FE5CC9">
        <w:rPr>
          <w:rFonts w:ascii="Times New Roman" w:hAnsi="Times New Roman"/>
          <w:noProof/>
          <w:lang w:eastAsia="hu-HU"/>
          <w:rPrChange w:id="7004" w:author="laca" w:date="2015-06-14T16:50:00Z">
            <w:rPr>
              <w:rFonts w:ascii="Times New Roman" w:hAnsi="Times New Roman"/>
              <w:noProof/>
              <w:lang w:eastAsia="hu-HU"/>
            </w:rPr>
          </w:rPrChange>
        </w:rPr>
      </w:r>
      <w:r w:rsidRPr="00FE5CC9">
        <w:rPr>
          <w:rFonts w:ascii="Times New Roman" w:hAnsi="Times New Roman"/>
          <w:noProof/>
          <w:lang w:eastAsia="hu-HU"/>
          <w:rPrChange w:id="7005" w:author="laca" w:date="2015-06-14T16:50:00Z">
            <w:rPr>
              <w:rFonts w:ascii="Times New Roman" w:hAnsi="Times New Roman"/>
              <w:noProof/>
              <w:lang w:eastAsia="hu-HU"/>
            </w:rPr>
          </w:rPrChange>
        </w:rPr>
        <w:pict w14:anchorId="453FC7D5">
          <v:group id="Group 130" o:spid="_x0000_s1175" style="width:445.8pt;height:700.1pt;mso-position-horizontal-relative:char;mso-position-vertical-relative:line" coordorigin="-73" coordsize="56616,889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">
            <v:group id="Group 131" o:spid="_x0000_s1176"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32" o:spid="_x0000_s1177" type="#_x0000_t75" style="position:absolute;left:1;width:55947;height:33414;rotation:1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Gp7BAAAA3AAAAA8AAABkcnMvZG93bnJldi54bWxET9tqAjEQfS/4D2EEX4pmXYuX1ShFEPta&#10;9QPGzbhZ3EyWJNWtX98UBN/mcK6z2nS2ETfyoXasYDzKQBCXTtdcKTgdd8M5iBCRNTaOScEvBdis&#10;e28rLLS78zfdDrESKYRDgQpMjG0hZSgNWQwj1xIn7uK8xZigr6T2eE/htpF5lk2lxZpTg8GWtobK&#10;6+HHKtgv3pHM5SNvHouynu4e/nidnZUa9LvPJYhIXXyJn+4vneZPcvh/Jl0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OGp7BAAAA3AAAAA8AAAAAAAAAAAAAAAAAnwIA&#10;AGRycy9kb3ducmV2LnhtbFBLBQYAAAAABAAEAPcAAACNAwAAAAA=&#10;">
                <v:imagedata r:id="rId70" o:title=""/>
                <v:path arrowok="t"/>
              </v:shape>
              <v:shape id="Picture 133" o:spid="_x0000_s1178" type="#_x0000_t75" style="position:absolute;left:735;top:56613;width:55664;height:292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bAhHEAAAA3AAAAA8AAABkcnMvZG93bnJldi54bWxET01rwkAQvQv9D8sUepG6aRWr0Y0UoShe&#10;xNiCxyE7JrG7syG7xvjvu4VCb/N4n7Nc9daIjlpfO1bwMkpAEBdO11wq+Dx+PM9A+ICs0TgmBXfy&#10;sMoeBktMtbvxgbo8lCKGsE9RQRVCk0rpi4os+pFriCN3dq3FEGFbSt3iLYZbI1+TZCot1hwbKmxo&#10;XVHxnV+tgmk+fJt8+flmZ9bz/fVkTvvtxSn19Ni/L0AE6sO/+M+91XH+eAy/z8QL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bAhHEAAAA3AAAAA8AAAAAAAAAAAAAAAAA&#10;nwIAAGRycy9kb3ducmV2LnhtbFBLBQYAAAAABAAEAPcAAACQAwAAAAA=&#10;">
                <v:imagedata r:id="rId71" o:title=""/>
                <v:path arrowok="t"/>
              </v:shape>
              <v:shape id="Picture 134" o:spid="_x0000_s1179" type="#_x0000_t75" style="position:absolute;left:19379;top:25521;width:27565;height:37364;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8IsPEAAAA3AAAAA8AAABkcnMvZG93bnJldi54bWxET0trAjEQvhf6H8IUvNVsVaysRmkFH4ci&#10;+DjobdiMm6WbybKJuuuvNwWht/n4njOZNbYUV6p94VjBRzcBQZw5XXCu4LBfvI9A+ICssXRMClry&#10;MJu+vkww1e7GW7ruQi5iCPsUFZgQqlRKnxmy6LuuIo7c2dUWQ4R1LnWNtxhuS9lLkqG0WHBsMFjR&#10;3FD2u7tYBfb7vDjut4d2+dO/r8wp23xWLSnVeWu+xiACNeFf/HSvdZzfH8DfM/EC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8IsPEAAAA3AAAAA8AAAAAAAAAAAAAAAAA&#10;nwIAAGRycy9kb3ducmV2LnhtbFBLBQYAAAAABAAEAPcAAACQAwAAAAA=&#10;">
                <v:imagedata r:id="rId72" o:title=""/>
                <v:path arrowok="t"/>
              </v:shape>
            </v:group>
            <v:shape id="Text Box 135" o:spid="_x0000_s1180" type="#_x0000_t202" style="position:absolute;left:-73;top:86328;width:56616;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next-textbox:#Text Box 135;mso-fit-shape-to-text:t" inset="0,0,0,0">
                <w:txbxContent>
                  <w:p w14:paraId="33F00A6D" w14:textId="77777777" w:rsidR="00FC3556" w:rsidRDefault="00FC3556" w:rsidP="00BD5921">
                    <w:pPr>
                      <w:pStyle w:val="Caption"/>
                      <w:jc w:val="center"/>
                      <w:rPr>
                        <w:noProof/>
                      </w:rPr>
                    </w:pPr>
                    <w:bookmarkStart w:id="7006" w:name="_Ref420526887"/>
                    <w:bookmarkStart w:id="7007" w:name="_Toc422064085"/>
                    <w:r>
                      <w:t xml:space="preserve">Kép. </w:t>
                    </w:r>
                    <w:ins w:id="7008" w:author="laca" w:date="2015-06-14T12:08:00Z">
                      <w:r>
                        <w:fldChar w:fldCharType="begin"/>
                      </w:r>
                      <w:r>
                        <w:instrText xml:space="preserve"> STYLEREF 1 \s </w:instrText>
                      </w:r>
                    </w:ins>
                    <w:r>
                      <w:fldChar w:fldCharType="separate"/>
                    </w:r>
                    <w:r>
                      <w:rPr>
                        <w:noProof/>
                      </w:rPr>
                      <w:t>3</w:t>
                    </w:r>
                    <w:ins w:id="7009" w:author="laca" w:date="2015-06-14T12:08:00Z">
                      <w:r>
                        <w:fldChar w:fldCharType="end"/>
                      </w:r>
                      <w:r>
                        <w:t>.</w:t>
                      </w:r>
                      <w:r>
                        <w:fldChar w:fldCharType="begin"/>
                      </w:r>
                      <w:r>
                        <w:instrText xml:space="preserve"> SEQ Kép. \* ARABIC \s 1 </w:instrText>
                      </w:r>
                    </w:ins>
                    <w:r>
                      <w:fldChar w:fldCharType="separate"/>
                    </w:r>
                    <w:ins w:id="7010" w:author="laca" w:date="2015-06-14T12:08:00Z">
                      <w:r>
                        <w:rPr>
                          <w:noProof/>
                        </w:rPr>
                        <w:t>51</w:t>
                      </w:r>
                      <w:r>
                        <w:fldChar w:fldCharType="end"/>
                      </w:r>
                    </w:ins>
                    <w:del w:id="7011" w:author="laca" w:date="2015-06-14T12:03:00Z">
                      <w:r w:rsidDel="002E2EC5">
                        <w:fldChar w:fldCharType="begin"/>
                      </w:r>
                      <w:r w:rsidDel="002E2EC5">
                        <w:delInstrText xml:space="preserve"> STYLEREF 1 \s </w:delInstrText>
                      </w:r>
                      <w:r w:rsidDel="002E2EC5">
                        <w:fldChar w:fldCharType="separate"/>
                      </w:r>
                      <w:r w:rsidDel="002E2EC5">
                        <w:rPr>
                          <w:noProof/>
                        </w:rPr>
                        <w:delText>3</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50</w:delText>
                      </w:r>
                      <w:r w:rsidDel="002E2EC5">
                        <w:rPr>
                          <w:noProof/>
                        </w:rPr>
                        <w:fldChar w:fldCharType="end"/>
                      </w:r>
                    </w:del>
                    <w:bookmarkEnd w:id="7006"/>
                    <w:r>
                      <w:t xml:space="preserve"> Oldalnézetek és Felülnéztet, jelölések szemléltetése</w:t>
                    </w:r>
                    <w:bookmarkEnd w:id="7007"/>
                  </w:p>
                </w:txbxContent>
              </v:textbox>
            </v:shape>
            <w10:anchorlock/>
          </v:group>
        </w:pict>
      </w:r>
    </w:p>
    <w:p w14:paraId="5E607EEA" w14:textId="77777777" w:rsidR="00BD5921" w:rsidRPr="00FE5CC9" w:rsidRDefault="00BD5921" w:rsidP="0071433B">
      <w:pPr>
        <w:pStyle w:val="Heading1"/>
        <w:spacing w:after="0" w:line="360" w:lineRule="auto"/>
        <w:jc w:val="both"/>
        <w:rPr>
          <w:rFonts w:ascii="Times New Roman" w:hAnsi="Times New Roman" w:cs="Times New Roman"/>
          <w:sz w:val="24"/>
          <w:szCs w:val="24"/>
          <w:rPrChange w:id="7012" w:author="laca" w:date="2015-06-14T16:50:00Z">
            <w:rPr>
              <w:rFonts w:ascii="Times New Roman" w:hAnsi="Times New Roman" w:cs="Times New Roman"/>
              <w:sz w:val="24"/>
              <w:szCs w:val="24"/>
            </w:rPr>
          </w:rPrChange>
        </w:rPr>
      </w:pPr>
      <w:bookmarkStart w:id="7013" w:name="_Toc417054456"/>
      <w:bookmarkStart w:id="7014" w:name="_Toc417058566"/>
      <w:bookmarkStart w:id="7015" w:name="_Toc417058604"/>
      <w:bookmarkStart w:id="7016" w:name="_Toc417063477"/>
      <w:bookmarkStart w:id="7017" w:name="_Toc417063546"/>
      <w:bookmarkStart w:id="7018" w:name="_Toc417072361"/>
      <w:bookmarkStart w:id="7019" w:name="_Toc417072885"/>
      <w:bookmarkStart w:id="7020" w:name="_Toc417072949"/>
      <w:bookmarkStart w:id="7021" w:name="_Toc420421299"/>
      <w:bookmarkStart w:id="7022" w:name="_Toc420422965"/>
      <w:bookmarkStart w:id="7023" w:name="_Toc420501433"/>
      <w:bookmarkStart w:id="7024" w:name="_Toc420501811"/>
      <w:bookmarkStart w:id="7025" w:name="_Toc420501929"/>
      <w:bookmarkStart w:id="7026" w:name="_Toc420501987"/>
      <w:bookmarkStart w:id="7027" w:name="_Toc420524609"/>
      <w:bookmarkStart w:id="7028" w:name="_Toc420531042"/>
      <w:bookmarkStart w:id="7029" w:name="_Toc417054457"/>
      <w:bookmarkStart w:id="7030" w:name="_Toc417058567"/>
      <w:bookmarkStart w:id="7031" w:name="_Toc417058605"/>
      <w:bookmarkStart w:id="7032" w:name="_Toc417063478"/>
      <w:bookmarkStart w:id="7033" w:name="_Toc417063547"/>
      <w:bookmarkStart w:id="7034" w:name="_Toc417072362"/>
      <w:bookmarkStart w:id="7035" w:name="_Toc417072886"/>
      <w:bookmarkStart w:id="7036" w:name="_Toc417072950"/>
      <w:bookmarkStart w:id="7037" w:name="_Toc420421300"/>
      <w:bookmarkStart w:id="7038" w:name="_Toc420422966"/>
      <w:bookmarkStart w:id="7039" w:name="_Toc420501434"/>
      <w:bookmarkStart w:id="7040" w:name="_Toc420501812"/>
      <w:bookmarkStart w:id="7041" w:name="_Toc420501930"/>
      <w:bookmarkStart w:id="7042" w:name="_Toc420501988"/>
      <w:bookmarkStart w:id="7043" w:name="_Toc420524610"/>
      <w:bookmarkStart w:id="7044" w:name="_Toc420531043"/>
      <w:bookmarkStart w:id="7045" w:name="_Toc422064140"/>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r w:rsidRPr="00FE5CC9">
        <w:rPr>
          <w:rFonts w:ascii="Times New Roman" w:hAnsi="Times New Roman" w:cs="Times New Roman"/>
          <w:sz w:val="24"/>
          <w:szCs w:val="24"/>
          <w:rPrChange w:id="7046" w:author="laca" w:date="2015-06-14T16:50:00Z">
            <w:rPr>
              <w:rFonts w:ascii="Times New Roman" w:hAnsi="Times New Roman" w:cs="Times New Roman"/>
              <w:sz w:val="24"/>
              <w:szCs w:val="24"/>
            </w:rPr>
          </w:rPrChange>
        </w:rPr>
        <w:lastRenderedPageBreak/>
        <w:t>Robot Mechanikai Felépítése</w:t>
      </w:r>
      <w:bookmarkEnd w:id="7045"/>
    </w:p>
    <w:p w14:paraId="36F1D005" w14:textId="77777777" w:rsidR="00BD5921" w:rsidRPr="00FE5CC9" w:rsidRDefault="00BD5921" w:rsidP="00911B32">
      <w:pPr>
        <w:spacing w:after="0" w:line="360" w:lineRule="auto"/>
        <w:ind w:firstLine="432"/>
        <w:jc w:val="both"/>
        <w:rPr>
          <w:rFonts w:ascii="Times New Roman" w:hAnsi="Times New Roman"/>
          <w:rPrChange w:id="7047" w:author="laca" w:date="2015-06-14T16:50:00Z">
            <w:rPr>
              <w:rFonts w:ascii="Times New Roman" w:hAnsi="Times New Roman"/>
            </w:rPr>
          </w:rPrChange>
        </w:rPr>
      </w:pPr>
      <w:r w:rsidRPr="00FE5CC9">
        <w:rPr>
          <w:rFonts w:ascii="Times New Roman" w:hAnsi="Times New Roman"/>
          <w:rPrChange w:id="7048" w:author="laca" w:date="2015-06-14T16:50:00Z">
            <w:rPr>
              <w:rFonts w:ascii="Times New Roman" w:hAnsi="Times New Roman"/>
            </w:rPr>
          </w:rPrChange>
        </w:rPr>
        <w:t xml:space="preserve">A robot alapját képezi egy masszív </w:t>
      </w:r>
      <w:r w:rsidR="003A2637" w:rsidRPr="00FE5CC9">
        <w:rPr>
          <w:rFonts w:ascii="Times New Roman" w:hAnsi="Times New Roman"/>
          <w:rPrChange w:id="7049" w:author="laca" w:date="2015-06-14T16:50:00Z">
            <w:rPr>
              <w:rFonts w:ascii="Times New Roman" w:hAnsi="Times New Roman"/>
            </w:rPr>
          </w:rPrChange>
        </w:rPr>
        <w:t>váz,</w:t>
      </w:r>
      <w:r w:rsidR="00124E58" w:rsidRPr="00FE5CC9">
        <w:rPr>
          <w:rFonts w:ascii="Times New Roman" w:hAnsi="Times New Roman"/>
          <w:rPrChange w:id="7050" w:author="laca" w:date="2015-06-14T16:50:00Z">
            <w:rPr>
              <w:rFonts w:ascii="Times New Roman" w:hAnsi="Times New Roman"/>
            </w:rPr>
          </w:rPrChange>
        </w:rPr>
        <w:t xml:space="preserve"> </w:t>
      </w:r>
      <w:r w:rsidR="00ED22AB" w:rsidRPr="00FE5CC9">
        <w:rPr>
          <w:rFonts w:ascii="Times New Roman" w:hAnsi="Times New Roman"/>
          <w:rPrChange w:id="7051" w:author="laca" w:date="2015-06-14T16:50:00Z">
            <w:rPr>
              <w:rFonts w:ascii="Times New Roman" w:hAnsi="Times New Roman"/>
            </w:rPr>
          </w:rPrChange>
        </w:rPr>
        <w:t xml:space="preserve">amely könnyű fémprofilokból áll össze és hegesztésekkel rögzítjük egymáshoz, az elemeket. A váz és az egész rendszer szimmetrikus két tengelyre nézve is ezért a továbbiakban csak a rendszer negyedét részletezzük. A 7.1 képen látható a rendszer vázának </w:t>
      </w:r>
      <w:proofErr w:type="spellStart"/>
      <w:r w:rsidR="00ED22AB" w:rsidRPr="00FE5CC9">
        <w:rPr>
          <w:rFonts w:ascii="Times New Roman" w:hAnsi="Times New Roman"/>
          <w:rPrChange w:id="7052" w:author="laca" w:date="2015-06-14T16:50:00Z">
            <w:rPr>
              <w:rFonts w:ascii="Times New Roman" w:hAnsi="Times New Roman"/>
            </w:rPr>
          </w:rPrChange>
        </w:rPr>
        <w:t>AutodeskInventorban</w:t>
      </w:r>
      <w:proofErr w:type="spellEnd"/>
      <w:r w:rsidR="00ED22AB" w:rsidRPr="00FE5CC9">
        <w:rPr>
          <w:rFonts w:ascii="Times New Roman" w:hAnsi="Times New Roman"/>
          <w:rPrChange w:id="7053" w:author="laca" w:date="2015-06-14T16:50:00Z">
            <w:rPr>
              <w:rFonts w:ascii="Times New Roman" w:hAnsi="Times New Roman"/>
            </w:rPr>
          </w:rPrChange>
        </w:rPr>
        <w:t xml:space="preserve"> elkészített terve.</w:t>
      </w:r>
    </w:p>
    <w:p w14:paraId="75C61F16" w14:textId="77777777" w:rsidR="00B631C3" w:rsidRPr="00FE5CC9" w:rsidRDefault="00ED22AB" w:rsidP="00A05E75">
      <w:pPr>
        <w:spacing w:after="0" w:line="360" w:lineRule="auto"/>
        <w:ind w:firstLine="432"/>
        <w:jc w:val="both"/>
        <w:rPr>
          <w:rFonts w:ascii="Times New Roman" w:hAnsi="Times New Roman"/>
          <w:rPrChange w:id="7054" w:author="laca" w:date="2015-06-14T16:50:00Z">
            <w:rPr>
              <w:rFonts w:ascii="Times New Roman" w:hAnsi="Times New Roman"/>
            </w:rPr>
          </w:rPrChange>
        </w:rPr>
      </w:pPr>
      <w:r w:rsidRPr="00FE5CC9">
        <w:rPr>
          <w:rFonts w:ascii="Times New Roman" w:hAnsi="Times New Roman"/>
          <w:rPrChange w:id="7055" w:author="laca" w:date="2015-06-14T16:50:00Z">
            <w:rPr>
              <w:rFonts w:ascii="Times New Roman" w:hAnsi="Times New Roman"/>
            </w:rPr>
          </w:rPrChange>
        </w:rPr>
        <w:t xml:space="preserve">DC </w:t>
      </w:r>
      <w:proofErr w:type="spellStart"/>
      <w:r w:rsidRPr="00FE5CC9">
        <w:rPr>
          <w:rFonts w:ascii="Times New Roman" w:hAnsi="Times New Roman"/>
          <w:rPrChange w:id="7056" w:author="laca" w:date="2015-06-14T16:50:00Z">
            <w:rPr>
              <w:rFonts w:ascii="Times New Roman" w:hAnsi="Times New Roman"/>
            </w:rPr>
          </w:rPrChange>
        </w:rPr>
        <w:t>motrok</w:t>
      </w:r>
      <w:proofErr w:type="spellEnd"/>
      <w:r w:rsidRPr="00FE5CC9">
        <w:rPr>
          <w:rFonts w:ascii="Times New Roman" w:hAnsi="Times New Roman"/>
          <w:rPrChange w:id="7057" w:author="laca" w:date="2015-06-14T16:50:00Z">
            <w:rPr>
              <w:rFonts w:ascii="Times New Roman" w:hAnsi="Times New Roman"/>
            </w:rPr>
          </w:rPrChange>
        </w:rPr>
        <w:t xml:space="preserve"> betáplálási feszültsége: 12V, maximális terhelés alatt 10A áramot is felvehet.</w:t>
      </w:r>
    </w:p>
    <w:p w14:paraId="4CA395F0" w14:textId="77777777" w:rsidR="00B631C3" w:rsidRPr="00FE5CC9" w:rsidRDefault="00ED22AB" w:rsidP="00A05E75">
      <w:pPr>
        <w:spacing w:after="0" w:line="360" w:lineRule="auto"/>
        <w:jc w:val="both"/>
        <w:rPr>
          <w:rFonts w:ascii="Times New Roman" w:hAnsi="Times New Roman"/>
          <w:rPrChange w:id="7058" w:author="laca" w:date="2015-06-14T16:50:00Z">
            <w:rPr>
              <w:rFonts w:ascii="Times New Roman" w:hAnsi="Times New Roman"/>
            </w:rPr>
          </w:rPrChange>
        </w:rPr>
      </w:pPr>
      <w:r w:rsidRPr="00FE5CC9">
        <w:rPr>
          <w:rFonts w:ascii="Times New Roman" w:hAnsi="Times New Roman"/>
          <w:rPrChange w:id="7059" w:author="laca" w:date="2015-06-14T16:50:00Z">
            <w:rPr>
              <w:rFonts w:ascii="Times New Roman" w:hAnsi="Times New Roman"/>
            </w:rPr>
          </w:rPrChange>
        </w:rPr>
        <w:t>A 7.1 képen látható Kup kerékáttételen keresztül hajtjuk meg a lánctalpat, a talpak mozgatására orsósáttételt használtam több okból is:</w:t>
      </w:r>
    </w:p>
    <w:p w14:paraId="3ABBF746" w14:textId="77777777" w:rsidR="00257E21" w:rsidRPr="00FE5CC9" w:rsidRDefault="00ED22AB" w:rsidP="00A05E75">
      <w:pPr>
        <w:pStyle w:val="ListParagraph"/>
        <w:numPr>
          <w:ilvl w:val="0"/>
          <w:numId w:val="3"/>
        </w:numPr>
        <w:spacing w:after="0" w:line="360" w:lineRule="auto"/>
        <w:ind w:left="360"/>
        <w:jc w:val="both"/>
        <w:rPr>
          <w:rFonts w:ascii="Times New Roman" w:hAnsi="Times New Roman"/>
          <w:rPrChange w:id="7060" w:author="laca" w:date="2015-06-14T16:50:00Z">
            <w:rPr>
              <w:rFonts w:ascii="Times New Roman" w:hAnsi="Times New Roman"/>
            </w:rPr>
          </w:rPrChange>
        </w:rPr>
      </w:pPr>
      <w:r w:rsidRPr="00FE5CC9">
        <w:rPr>
          <w:rFonts w:ascii="Times New Roman" w:hAnsi="Times New Roman"/>
          <w:rPrChange w:id="7061" w:author="laca" w:date="2015-06-14T16:50:00Z">
            <w:rPr>
              <w:rFonts w:ascii="Times New Roman" w:hAnsi="Times New Roman"/>
            </w:rPr>
          </w:rPrChange>
        </w:rPr>
        <w:t>Nagy nyomaték kifejtésére képesek, jelen esetben 40:1 az áttétel arány. Egy motor által kifejtett nyomaték névlegesen 3</w:t>
      </w:r>
      <w:del w:id="7062" w:author="laca" w:date="2015-06-14T14:13:00Z">
        <w:r w:rsidRPr="00FE5CC9" w:rsidDel="001B7F51">
          <w:rPr>
            <w:rFonts w:ascii="Times New Roman" w:hAnsi="Times New Roman"/>
            <w:rPrChange w:id="7063" w:author="laca" w:date="2015-06-14T16:50:00Z">
              <w:rPr>
                <w:rFonts w:ascii="Times New Roman" w:hAnsi="Times New Roman"/>
              </w:rPr>
            </w:rPrChange>
          </w:rPr>
          <w:delText>0</w:delText>
        </w:r>
      </w:del>
      <w:r w:rsidRPr="00FE5CC9">
        <w:rPr>
          <w:rFonts w:ascii="Times New Roman" w:hAnsi="Times New Roman"/>
          <w:rPrChange w:id="7064" w:author="laca" w:date="2015-06-14T16:50:00Z">
            <w:rPr>
              <w:rFonts w:ascii="Times New Roman" w:hAnsi="Times New Roman"/>
            </w:rPr>
          </w:rPrChange>
        </w:rPr>
        <w:t>-4</w:t>
      </w:r>
      <w:del w:id="7065" w:author="laca" w:date="2015-06-14T14:13:00Z">
        <w:r w:rsidRPr="00FE5CC9" w:rsidDel="001B7F51">
          <w:rPr>
            <w:rFonts w:ascii="Times New Roman" w:hAnsi="Times New Roman"/>
            <w:rPrChange w:id="7066" w:author="laca" w:date="2015-06-14T16:50:00Z">
              <w:rPr>
                <w:rFonts w:ascii="Times New Roman" w:hAnsi="Times New Roman"/>
              </w:rPr>
            </w:rPrChange>
          </w:rPr>
          <w:delText>0</w:delText>
        </w:r>
      </w:del>
      <w:r w:rsidRPr="00FE5CC9">
        <w:rPr>
          <w:rFonts w:ascii="Times New Roman" w:hAnsi="Times New Roman"/>
          <w:rPrChange w:id="7067" w:author="laca" w:date="2015-06-14T16:50:00Z">
            <w:rPr>
              <w:rFonts w:ascii="Times New Roman" w:hAnsi="Times New Roman"/>
            </w:rPr>
          </w:rPrChange>
        </w:rPr>
        <w:t xml:space="preserve">Nm között van így a </w:t>
      </w:r>
      <w:commentRangeStart w:id="7068"/>
      <w:r w:rsidRPr="00FE5CC9">
        <w:rPr>
          <w:rFonts w:ascii="Times New Roman" w:hAnsi="Times New Roman"/>
          <w:rPrChange w:id="7069" w:author="laca" w:date="2015-06-14T16:50:00Z">
            <w:rPr>
              <w:rFonts w:ascii="Times New Roman" w:hAnsi="Times New Roman"/>
            </w:rPr>
          </w:rPrChange>
        </w:rPr>
        <w:t xml:space="preserve">karok végén tengelyre kifejtett nyomaték elérheti a </w:t>
      </w:r>
      <w:del w:id="7070" w:author="laca" w:date="2015-06-14T14:14:00Z">
        <w:r w:rsidRPr="00FE5CC9" w:rsidDel="00911B32">
          <w:rPr>
            <w:rFonts w:ascii="Times New Roman" w:hAnsi="Times New Roman"/>
            <w:highlight w:val="yellow"/>
            <w:rPrChange w:id="7071" w:author="laca" w:date="2015-06-14T16:50:00Z">
              <w:rPr>
                <w:rFonts w:ascii="Times New Roman" w:hAnsi="Times New Roman"/>
                <w:highlight w:val="yellow"/>
              </w:rPr>
            </w:rPrChange>
          </w:rPr>
          <w:delText>1</w:delText>
        </w:r>
      </w:del>
      <w:r w:rsidRPr="00FE5CC9">
        <w:rPr>
          <w:rFonts w:ascii="Times New Roman" w:hAnsi="Times New Roman"/>
          <w:highlight w:val="yellow"/>
          <w:rPrChange w:id="7072" w:author="laca" w:date="2015-06-14T16:50:00Z">
            <w:rPr>
              <w:rFonts w:ascii="Times New Roman" w:hAnsi="Times New Roman"/>
              <w:highlight w:val="yellow"/>
            </w:rPr>
          </w:rPrChange>
        </w:rPr>
        <w:t>60Nm-</w:t>
      </w:r>
      <w:r w:rsidRPr="00FE5CC9">
        <w:rPr>
          <w:rFonts w:ascii="Times New Roman" w:hAnsi="Times New Roman"/>
          <w:rPrChange w:id="7073" w:author="laca" w:date="2015-06-14T16:50:00Z">
            <w:rPr>
              <w:rFonts w:ascii="Times New Roman" w:hAnsi="Times New Roman"/>
            </w:rPr>
          </w:rPrChange>
        </w:rPr>
        <w:t xml:space="preserve">t. </w:t>
      </w:r>
      <w:commentRangeEnd w:id="7068"/>
      <w:r w:rsidR="00124E58" w:rsidRPr="00FE5CC9">
        <w:rPr>
          <w:rStyle w:val="CommentReference"/>
          <w:rPrChange w:id="7074" w:author="laca" w:date="2015-06-14T16:50:00Z">
            <w:rPr>
              <w:rStyle w:val="CommentReference"/>
            </w:rPr>
          </w:rPrChange>
        </w:rPr>
        <w:commentReference w:id="7068"/>
      </w:r>
    </w:p>
    <w:p w14:paraId="5809FF29" w14:textId="77777777" w:rsidR="00257E21" w:rsidRPr="00FE5CC9" w:rsidRDefault="00ED22AB" w:rsidP="00BC64C7">
      <w:pPr>
        <w:pStyle w:val="ListParagraph"/>
        <w:numPr>
          <w:ilvl w:val="0"/>
          <w:numId w:val="3"/>
        </w:numPr>
        <w:spacing w:after="0" w:line="360" w:lineRule="auto"/>
        <w:ind w:left="360"/>
        <w:jc w:val="both"/>
        <w:rPr>
          <w:rFonts w:ascii="Times New Roman" w:hAnsi="Times New Roman"/>
          <w:rPrChange w:id="7075" w:author="laca" w:date="2015-06-14T16:50:00Z">
            <w:rPr>
              <w:rFonts w:ascii="Times New Roman" w:hAnsi="Times New Roman"/>
            </w:rPr>
          </w:rPrChange>
        </w:rPr>
      </w:pPr>
      <w:r w:rsidRPr="00FE5CC9">
        <w:rPr>
          <w:rFonts w:ascii="Times New Roman" w:hAnsi="Times New Roman"/>
          <w:rPrChange w:id="7076" w:author="laca" w:date="2015-06-14T16:50:00Z">
            <w:rPr>
              <w:rFonts w:ascii="Times New Roman" w:hAnsi="Times New Roman"/>
            </w:rPr>
          </w:rPrChange>
        </w:rPr>
        <w:t>A terhelés nem képes visszafele hajtani, mert a mechanizmus lezárja, így akár a motort teljesen ki is kapcsolhatjuk, ha nem szeretnénk megváltoztatni a talp pozícióját.</w:t>
      </w:r>
    </w:p>
    <w:p w14:paraId="128EB3B8" w14:textId="77777777" w:rsidR="00257E21" w:rsidRPr="00FE5CC9" w:rsidRDefault="00ED22AB" w:rsidP="00BC64C7">
      <w:pPr>
        <w:spacing w:after="0" w:line="360" w:lineRule="auto"/>
        <w:ind w:left="360"/>
        <w:jc w:val="both"/>
        <w:rPr>
          <w:rFonts w:ascii="Times New Roman" w:hAnsi="Times New Roman"/>
          <w:rPrChange w:id="7077" w:author="laca" w:date="2015-06-14T16:50:00Z">
            <w:rPr>
              <w:rFonts w:ascii="Times New Roman" w:hAnsi="Times New Roman"/>
            </w:rPr>
          </w:rPrChange>
        </w:rPr>
      </w:pPr>
      <w:r w:rsidRPr="00FE5CC9">
        <w:rPr>
          <w:rFonts w:ascii="Times New Roman" w:hAnsi="Times New Roman"/>
          <w:rPrChange w:id="7078" w:author="laca" w:date="2015-06-14T16:50:00Z">
            <w:rPr>
              <w:rFonts w:ascii="Times New Roman" w:hAnsi="Times New Roman"/>
            </w:rPr>
          </w:rPrChange>
        </w:rPr>
        <w:t xml:space="preserve">A forgó talpak 360 fokban körbeforgathatók, a </w:t>
      </w:r>
      <w:proofErr w:type="spellStart"/>
      <w:r w:rsidRPr="00FE5CC9">
        <w:rPr>
          <w:rFonts w:ascii="Times New Roman" w:hAnsi="Times New Roman"/>
          <w:rPrChange w:id="7079" w:author="laca" w:date="2015-06-14T16:50:00Z">
            <w:rPr>
              <w:rFonts w:ascii="Times New Roman" w:hAnsi="Times New Roman"/>
            </w:rPr>
          </w:rPrChange>
        </w:rPr>
        <w:t>NagyKerék</w:t>
      </w:r>
      <w:proofErr w:type="spellEnd"/>
      <w:r w:rsidRPr="00FE5CC9">
        <w:rPr>
          <w:rFonts w:ascii="Times New Roman" w:hAnsi="Times New Roman"/>
          <w:rPrChange w:id="7080" w:author="laca" w:date="2015-06-14T16:50:00Z">
            <w:rPr>
              <w:rFonts w:ascii="Times New Roman" w:hAnsi="Times New Roman"/>
            </w:rPr>
          </w:rPrChange>
        </w:rPr>
        <w:t xml:space="preserve"> tengelye körül.</w:t>
      </w:r>
    </w:p>
    <w:p w14:paraId="07915BEF" w14:textId="77777777" w:rsidR="00C63F38" w:rsidRPr="00FE5CC9" w:rsidRDefault="00ED22AB" w:rsidP="00BC64C7">
      <w:pPr>
        <w:spacing w:after="0" w:line="360" w:lineRule="auto"/>
        <w:ind w:firstLine="360"/>
        <w:jc w:val="both"/>
        <w:rPr>
          <w:rFonts w:ascii="Times New Roman" w:hAnsi="Times New Roman"/>
          <w:rPrChange w:id="7081" w:author="laca" w:date="2015-06-14T16:50:00Z">
            <w:rPr>
              <w:rFonts w:ascii="Times New Roman" w:hAnsi="Times New Roman"/>
            </w:rPr>
          </w:rPrChange>
        </w:rPr>
      </w:pPr>
      <w:r w:rsidRPr="00FE5CC9">
        <w:rPr>
          <w:rFonts w:ascii="Times New Roman" w:hAnsi="Times New Roman"/>
          <w:rPrChange w:id="7082" w:author="laca" w:date="2015-06-14T16:50:00Z">
            <w:rPr>
              <w:rFonts w:ascii="Times New Roman" w:hAnsi="Times New Roman"/>
            </w:rPr>
          </w:rPrChange>
        </w:rPr>
        <w:t xml:space="preserve">A </w:t>
      </w:r>
      <w:proofErr w:type="spellStart"/>
      <w:r w:rsidRPr="00FE5CC9">
        <w:rPr>
          <w:rFonts w:ascii="Times New Roman" w:hAnsi="Times New Roman"/>
          <w:rPrChange w:id="7083" w:author="laca" w:date="2015-06-14T16:50:00Z">
            <w:rPr>
              <w:rFonts w:ascii="Times New Roman" w:hAnsi="Times New Roman"/>
            </w:rPr>
          </w:rPrChange>
        </w:rPr>
        <w:t>NagyKerék</w:t>
      </w:r>
      <w:proofErr w:type="spellEnd"/>
      <w:r w:rsidRPr="00FE5CC9">
        <w:rPr>
          <w:rFonts w:ascii="Times New Roman" w:hAnsi="Times New Roman"/>
          <w:rPrChange w:id="7084" w:author="laca" w:date="2015-06-14T16:50:00Z">
            <w:rPr>
              <w:rFonts w:ascii="Times New Roman" w:hAnsi="Times New Roman"/>
            </w:rPr>
          </w:rPrChange>
        </w:rPr>
        <w:t xml:space="preserve"> két csapágy segítségével illesztve van a talp tengelyéhez, így a kerék szabadon fut a tengelyen.</w:t>
      </w:r>
      <w:r w:rsidR="00E63D81" w:rsidRPr="00FE5CC9">
        <w:rPr>
          <w:rFonts w:ascii="Times New Roman" w:hAnsi="Times New Roman"/>
          <w:rPrChange w:id="7085" w:author="laca" w:date="2015-06-14T16:50:00Z">
            <w:rPr>
              <w:rFonts w:ascii="Times New Roman" w:hAnsi="Times New Roman"/>
            </w:rPr>
          </w:rPrChange>
        </w:rPr>
        <w:t xml:space="preserve"> </w:t>
      </w:r>
      <w:r w:rsidRPr="00FE5CC9">
        <w:rPr>
          <w:rFonts w:ascii="Times New Roman" w:hAnsi="Times New Roman"/>
          <w:rPrChange w:id="7086" w:author="laca" w:date="2015-06-14T16:50:00Z">
            <w:rPr>
              <w:rFonts w:ascii="Times New Roman" w:hAnsi="Times New Roman"/>
            </w:rPr>
          </w:rPrChange>
        </w:rPr>
        <w:t xml:space="preserve">A nyomaték a </w:t>
      </w:r>
      <w:proofErr w:type="spellStart"/>
      <w:r w:rsidRPr="00FE5CC9">
        <w:rPr>
          <w:rFonts w:ascii="Times New Roman" w:hAnsi="Times New Roman"/>
          <w:rPrChange w:id="7087" w:author="laca" w:date="2015-06-14T16:50:00Z">
            <w:rPr>
              <w:rFonts w:ascii="Times New Roman" w:hAnsi="Times New Roman"/>
            </w:rPr>
          </w:rPrChange>
        </w:rPr>
        <w:t>NagyKerék-ről</w:t>
      </w:r>
      <w:proofErr w:type="spellEnd"/>
      <w:r w:rsidRPr="00FE5CC9">
        <w:rPr>
          <w:rFonts w:ascii="Times New Roman" w:hAnsi="Times New Roman"/>
          <w:rPrChange w:id="7088" w:author="laca" w:date="2015-06-14T16:50:00Z">
            <w:rPr>
              <w:rFonts w:ascii="Times New Roman" w:hAnsi="Times New Roman"/>
            </w:rPr>
          </w:rPrChange>
        </w:rPr>
        <w:t xml:space="preserve"> a </w:t>
      </w:r>
      <w:proofErr w:type="spellStart"/>
      <w:r w:rsidRPr="00FE5CC9">
        <w:rPr>
          <w:rFonts w:ascii="Times New Roman" w:hAnsi="Times New Roman"/>
          <w:rPrChange w:id="7089" w:author="laca" w:date="2015-06-14T16:50:00Z">
            <w:rPr>
              <w:rFonts w:ascii="Times New Roman" w:hAnsi="Times New Roman"/>
            </w:rPr>
          </w:rPrChange>
        </w:rPr>
        <w:t>KisKerék-re</w:t>
      </w:r>
      <w:proofErr w:type="spellEnd"/>
      <w:r w:rsidRPr="00FE5CC9">
        <w:rPr>
          <w:rFonts w:ascii="Times New Roman" w:hAnsi="Times New Roman"/>
          <w:rPrChange w:id="7090" w:author="laca" w:date="2015-06-14T16:50:00Z">
            <w:rPr>
              <w:rFonts w:ascii="Times New Roman" w:hAnsi="Times New Roman"/>
            </w:rPr>
          </w:rPrChange>
        </w:rPr>
        <w:t xml:space="preserve"> bordásszíj segítségével adódik át. A </w:t>
      </w:r>
      <w:proofErr w:type="spellStart"/>
      <w:r w:rsidRPr="00FE5CC9">
        <w:rPr>
          <w:rFonts w:ascii="Times New Roman" w:hAnsi="Times New Roman"/>
          <w:rPrChange w:id="7091" w:author="laca" w:date="2015-06-14T16:50:00Z">
            <w:rPr>
              <w:rFonts w:ascii="Times New Roman" w:hAnsi="Times New Roman"/>
            </w:rPr>
          </w:rPrChange>
        </w:rPr>
        <w:t>NagyKerék-re</w:t>
      </w:r>
      <w:proofErr w:type="spellEnd"/>
      <w:r w:rsidRPr="00FE5CC9">
        <w:rPr>
          <w:rFonts w:ascii="Times New Roman" w:hAnsi="Times New Roman"/>
          <w:rPrChange w:id="7092" w:author="laca" w:date="2015-06-14T16:50:00Z">
            <w:rPr>
              <w:rFonts w:ascii="Times New Roman" w:hAnsi="Times New Roman"/>
            </w:rPr>
          </w:rPrChange>
        </w:rPr>
        <w:t xml:space="preserve"> rögzítve van egy fogaskerék, amelyet a </w:t>
      </w:r>
      <m:oMath>
        <m:sSub>
          <m:sSubPr>
            <m:ctrlPr>
              <w:rPr>
                <w:rFonts w:ascii="Cambria Math" w:hAnsi="Cambria Math"/>
                <w:i/>
                <w:rPrChange w:id="7093" w:author="laca" w:date="2015-06-14T16:50:00Z">
                  <w:rPr>
                    <w:rFonts w:ascii="Cambria Math" w:hAnsi="Cambria Math"/>
                    <w:i/>
                  </w:rPr>
                </w:rPrChange>
              </w:rPr>
            </m:ctrlPr>
          </m:sSubPr>
          <m:e>
            <m:r>
              <w:rPr>
                <w:rFonts w:ascii="Cambria Math" w:hAnsi="Cambria Math"/>
                <w:rPrChange w:id="7094" w:author="laca" w:date="2015-06-14T16:50:00Z">
                  <w:rPr>
                    <w:rFonts w:ascii="Cambria Math" w:hAnsi="Cambria Math"/>
                  </w:rPr>
                </w:rPrChange>
              </w:rPr>
              <m:t>Motor</m:t>
            </m:r>
          </m:e>
          <m:sub>
            <m:r>
              <w:rPr>
                <w:rFonts w:ascii="Cambria Math" w:hAnsi="Cambria Math"/>
                <w:rPrChange w:id="7095" w:author="laca" w:date="2015-06-14T16:50:00Z">
                  <w:rPr>
                    <w:rFonts w:ascii="Cambria Math" w:hAnsi="Cambria Math"/>
                  </w:rPr>
                </w:rPrChange>
              </w:rPr>
              <m:t>i</m:t>
            </m:r>
          </m:sub>
        </m:sSub>
        <m:r>
          <w:rPr>
            <w:rFonts w:ascii="Cambria Math" w:hAnsi="Cambria Math"/>
            <w:rPrChange w:id="7096" w:author="laca" w:date="2015-06-14T16:50:00Z">
              <w:rPr>
                <w:rFonts w:ascii="Cambria Math" w:hAnsi="Cambria Math"/>
              </w:rPr>
            </w:rPrChange>
          </w:rPr>
          <m:t>S</m:t>
        </m:r>
      </m:oMath>
      <w:r w:rsidR="00C63F38" w:rsidRPr="00FE5CC9">
        <w:rPr>
          <w:rFonts w:ascii="Times New Roman" w:hAnsi="Times New Roman"/>
          <w:rPrChange w:id="7097" w:author="laca" w:date="2015-06-14T16:50:00Z">
            <w:rPr>
              <w:rFonts w:ascii="Times New Roman" w:hAnsi="Times New Roman"/>
            </w:rPr>
          </w:rPrChange>
        </w:rPr>
        <w:t xml:space="preserve"> hajt meg egy másik fogaskeréken keresztül. </w:t>
      </w:r>
      <w:proofErr w:type="gramStart"/>
      <w:r w:rsidR="00C63F38" w:rsidRPr="00FE5CC9">
        <w:rPr>
          <w:rFonts w:ascii="Times New Roman" w:hAnsi="Times New Roman"/>
          <w:rPrChange w:id="7098" w:author="laca" w:date="2015-06-14T16:50:00Z">
            <w:rPr>
              <w:rFonts w:ascii="Times New Roman" w:hAnsi="Times New Roman"/>
            </w:rPr>
          </w:rPrChange>
        </w:rPr>
        <w:t>A</w:t>
      </w:r>
      <w:proofErr w:type="gramEnd"/>
      <m:oMath>
        <m:sSub>
          <m:sSubPr>
            <m:ctrlPr>
              <w:rPr>
                <w:rFonts w:ascii="Cambria Math" w:hAnsi="Cambria Math"/>
                <w:i/>
                <w:rPrChange w:id="7099" w:author="laca" w:date="2015-06-14T16:50:00Z">
                  <w:rPr>
                    <w:rFonts w:ascii="Cambria Math" w:hAnsi="Cambria Math"/>
                    <w:i/>
                  </w:rPr>
                </w:rPrChange>
              </w:rPr>
            </m:ctrlPr>
          </m:sSubPr>
          <m:e>
            <m:r>
              <w:rPr>
                <w:rFonts w:ascii="Cambria Math" w:hAnsi="Cambria Math"/>
                <w:rPrChange w:id="7100" w:author="laca" w:date="2015-06-14T16:50:00Z">
                  <w:rPr>
                    <w:rFonts w:ascii="Cambria Math" w:hAnsi="Cambria Math"/>
                  </w:rPr>
                </w:rPrChange>
              </w:rPr>
              <m:t>Motor</m:t>
            </m:r>
          </m:e>
          <m:sub>
            <m:r>
              <w:rPr>
                <w:rFonts w:ascii="Cambria Math" w:hAnsi="Cambria Math"/>
                <w:rPrChange w:id="7101" w:author="laca" w:date="2015-06-14T16:50:00Z">
                  <w:rPr>
                    <w:rFonts w:ascii="Cambria Math" w:hAnsi="Cambria Math"/>
                  </w:rPr>
                </w:rPrChange>
              </w:rPr>
              <m:t>i</m:t>
            </m:r>
          </m:sub>
        </m:sSub>
        <m:r>
          <w:rPr>
            <w:rFonts w:ascii="Cambria Math" w:hAnsi="Cambria Math"/>
            <w:rPrChange w:id="7102" w:author="laca" w:date="2015-06-14T16:50:00Z">
              <w:rPr>
                <w:rFonts w:ascii="Cambria Math" w:hAnsi="Cambria Math"/>
              </w:rPr>
            </w:rPrChange>
          </w:rPr>
          <m:t>P</m:t>
        </m:r>
      </m:oMath>
      <w:r w:rsidR="00C63F38" w:rsidRPr="00FE5CC9">
        <w:rPr>
          <w:rFonts w:ascii="Times New Roman" w:hAnsi="Times New Roman"/>
          <w:rPrChange w:id="7103" w:author="laca" w:date="2015-06-14T16:50:00Z">
            <w:rPr>
              <w:rFonts w:ascii="Times New Roman" w:hAnsi="Times New Roman"/>
            </w:rPr>
          </w:rPrChange>
        </w:rPr>
        <w:t xml:space="preserve"> a csiga áttételen keresztül válto</w:t>
      </w:r>
      <w:proofErr w:type="spellStart"/>
      <w:r w:rsidR="007F18A3" w:rsidRPr="00FE5CC9">
        <w:rPr>
          <w:rFonts w:ascii="Times New Roman" w:hAnsi="Times New Roman"/>
          <w:rPrChange w:id="7104" w:author="laca" w:date="2015-06-14T16:50:00Z">
            <w:rPr>
              <w:rFonts w:ascii="Times New Roman" w:hAnsi="Times New Roman"/>
            </w:rPr>
          </w:rPrChange>
        </w:rPr>
        <w:t>z</w:t>
      </w:r>
      <w:r w:rsidRPr="00FE5CC9">
        <w:rPr>
          <w:rFonts w:ascii="Times New Roman" w:hAnsi="Times New Roman"/>
          <w:rPrChange w:id="7105" w:author="laca" w:date="2015-06-14T16:50:00Z">
            <w:rPr>
              <w:rFonts w:ascii="Times New Roman" w:hAnsi="Times New Roman"/>
            </w:rPr>
          </w:rPrChange>
        </w:rPr>
        <w:t>tatja</w:t>
      </w:r>
      <w:proofErr w:type="spellEnd"/>
      <w:r w:rsidRPr="00FE5CC9">
        <w:rPr>
          <w:rFonts w:ascii="Times New Roman" w:hAnsi="Times New Roman"/>
          <w:rPrChange w:id="7106" w:author="laca" w:date="2015-06-14T16:50:00Z">
            <w:rPr>
              <w:rFonts w:ascii="Times New Roman" w:hAnsi="Times New Roman"/>
            </w:rPr>
          </w:rPrChange>
        </w:rPr>
        <w:t xml:space="preserve"> a lánctalpak szögét. A mechanikai rendszer terve az alábbi ábrákon van szemléltetve.</w:t>
      </w:r>
    </w:p>
    <w:p w14:paraId="6E809B3D" w14:textId="77777777" w:rsidR="00235CA1" w:rsidRPr="00FE5CC9" w:rsidRDefault="00F61364" w:rsidP="00FC3556">
      <w:pPr>
        <w:spacing w:after="0" w:line="360" w:lineRule="auto"/>
        <w:ind w:firstLine="360"/>
        <w:jc w:val="both"/>
        <w:rPr>
          <w:rFonts w:ascii="Times New Roman" w:hAnsi="Times New Roman"/>
          <w:rPrChange w:id="7107" w:author="laca" w:date="2015-06-14T16:50:00Z">
            <w:rPr>
              <w:rFonts w:ascii="Times New Roman" w:hAnsi="Times New Roman"/>
            </w:rPr>
          </w:rPrChange>
        </w:rPr>
      </w:pPr>
      <w:r w:rsidRPr="00FE5CC9">
        <w:rPr>
          <w:rFonts w:ascii="Times New Roman" w:hAnsi="Times New Roman"/>
          <w:noProof/>
          <w:lang w:eastAsia="hu-HU"/>
          <w:rPrChange w:id="7108" w:author="laca" w:date="2015-06-14T16:50:00Z">
            <w:rPr>
              <w:rFonts w:ascii="Times New Roman" w:hAnsi="Times New Roman"/>
              <w:noProof/>
              <w:lang w:eastAsia="hu-HU"/>
            </w:rPr>
          </w:rPrChange>
        </w:rPr>
      </w:r>
      <w:r w:rsidRPr="00FE5CC9">
        <w:rPr>
          <w:rFonts w:ascii="Times New Roman" w:hAnsi="Times New Roman"/>
          <w:noProof/>
          <w:lang w:eastAsia="hu-HU"/>
          <w:rPrChange w:id="7109" w:author="laca" w:date="2015-06-14T16:50:00Z">
            <w:rPr>
              <w:rFonts w:ascii="Times New Roman" w:hAnsi="Times New Roman"/>
              <w:noProof/>
              <w:lang w:eastAsia="hu-HU"/>
            </w:rPr>
          </w:rPrChange>
        </w:rPr>
        <w:pict w14:anchorId="0FE80B40">
          <v:group id="Group 176" o:spid="_x0000_s1181" style="width:438.3pt;height:319.8pt;mso-position-horizontal-relative:char;mso-position-vertical-relative:line" coordsize="55664,4061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">
            <v:shape id="Picture 136" o:spid="_x0000_s1182" type="#_x0000_t75" style="position:absolute;top:1963;width:55664;height:355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1m9TFAAAA3AAAAA8AAABkcnMvZG93bnJldi54bWxEj92KwjAQhe8F3yGM4I1oGpcVqUYRWUFY&#10;QfwBvRyasS02k9Jktfv2G2HBuxnOmfOdmS9bW4kHNb50rEGNEhDEmTMl5xrOp81wCsIHZIOVY9Lw&#10;Sx6Wi25njqlxTz7Q4xhyEUPYp6ihCKFOpfRZQRb9yNXEUbu5xmKIa5NL0+AzhttKjpNkIi2WHAkF&#10;1rQuKLsff2yE7D8vst2rgTqZc3ZVdbJT319a93vtagYiUBve5v/rrYn1PybweiZO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NZvUxQAAANwAAAAPAAAAAAAAAAAAAAAA&#10;AJ8CAABkcnMvZG93bnJldi54bWxQSwUGAAAAAAQABAD3AAAAkQMAAAAA&#10;">
              <v:imagedata r:id="rId73" o:title=""/>
              <v:path arrowok="t"/>
            </v:shape>
            <v:shape id="Text Box 137" o:spid="_x0000_s1183" type="#_x0000_t202" style="position:absolute;top:38030;width:55664;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next-textbox:#Text Box 137;mso-fit-shape-to-text:t" inset="0,0,0,0">
                <w:txbxContent>
                  <w:p w14:paraId="3B63CBB3" w14:textId="77777777" w:rsidR="00FC3556" w:rsidRPr="00874D22" w:rsidRDefault="00FC3556" w:rsidP="00235CA1">
                    <w:pPr>
                      <w:pStyle w:val="Caption"/>
                      <w:jc w:val="center"/>
                      <w:rPr>
                        <w:rFonts w:ascii="Times New Roman" w:hAnsi="Times New Roman"/>
                        <w:sz w:val="24"/>
                        <w:szCs w:val="24"/>
                      </w:rPr>
                    </w:pPr>
                    <w:bookmarkStart w:id="7110" w:name="_Toc422064086"/>
                    <w:r>
                      <w:t xml:space="preserve">Kép. </w:t>
                    </w:r>
                    <w:ins w:id="7111" w:author="laca" w:date="2015-06-14T12:08:00Z">
                      <w:r>
                        <w:fldChar w:fldCharType="begin"/>
                      </w:r>
                      <w:r>
                        <w:instrText xml:space="preserve"> STYLEREF 1 \s </w:instrText>
                      </w:r>
                    </w:ins>
                    <w:r>
                      <w:fldChar w:fldCharType="separate"/>
                    </w:r>
                    <w:r>
                      <w:rPr>
                        <w:noProof/>
                      </w:rPr>
                      <w:t>4</w:t>
                    </w:r>
                    <w:ins w:id="7112" w:author="laca" w:date="2015-06-14T12:08:00Z">
                      <w:r>
                        <w:fldChar w:fldCharType="end"/>
                      </w:r>
                      <w:r>
                        <w:t>.</w:t>
                      </w:r>
                      <w:r>
                        <w:fldChar w:fldCharType="begin"/>
                      </w:r>
                      <w:r>
                        <w:instrText xml:space="preserve"> SEQ Kép. \* ARABIC \s 1 </w:instrText>
                      </w:r>
                    </w:ins>
                    <w:r>
                      <w:fldChar w:fldCharType="separate"/>
                    </w:r>
                    <w:ins w:id="7113" w:author="laca" w:date="2015-06-14T12:08:00Z">
                      <w:r>
                        <w:rPr>
                          <w:noProof/>
                        </w:rPr>
                        <w:t>1</w:t>
                      </w:r>
                      <w:r>
                        <w:fldChar w:fldCharType="end"/>
                      </w:r>
                    </w:ins>
                    <w:del w:id="7114" w:author="laca" w:date="2015-06-14T12:03:00Z">
                      <w:r w:rsidDel="002E2EC5">
                        <w:fldChar w:fldCharType="begin"/>
                      </w:r>
                      <w:r w:rsidDel="002E2EC5">
                        <w:delInstrText xml:space="preserve"> STYLEREF 1 \s </w:delInstrText>
                      </w:r>
                      <w:r w:rsidDel="002E2EC5">
                        <w:fldChar w:fldCharType="separate"/>
                      </w:r>
                      <w:r w:rsidDel="002E2EC5">
                        <w:rPr>
                          <w:noProof/>
                        </w:rPr>
                        <w:delText>4</w:delText>
                      </w:r>
                      <w:r w:rsidDel="002E2EC5">
                        <w:rPr>
                          <w:noProof/>
                        </w:rPr>
                        <w:fldChar w:fldCharType="end"/>
                      </w:r>
                      <w:r w:rsidDel="002E2EC5">
                        <w:delText>.</w:delText>
                      </w:r>
                      <w:r w:rsidDel="002E2EC5">
                        <w:fldChar w:fldCharType="begin"/>
                      </w:r>
                      <w:r w:rsidDel="002E2EC5">
                        <w:delInstrText xml:space="preserve"> SEQ Kép. \* ARABIC \s 1 </w:delInstrText>
                      </w:r>
                      <w:r w:rsidDel="002E2EC5">
                        <w:fldChar w:fldCharType="separate"/>
                      </w:r>
                      <w:r w:rsidDel="002E2EC5">
                        <w:rPr>
                          <w:noProof/>
                        </w:rPr>
                        <w:delText>1</w:delText>
                      </w:r>
                      <w:r w:rsidDel="002E2EC5">
                        <w:rPr>
                          <w:noProof/>
                        </w:rPr>
                        <w:fldChar w:fldCharType="end"/>
                      </w:r>
                    </w:del>
                    <w:r>
                      <w:t xml:space="preserve"> Robot vázának </w:t>
                    </w:r>
                    <w:proofErr w:type="spellStart"/>
                    <w:r>
                      <w:t>Inventoros</w:t>
                    </w:r>
                    <w:proofErr w:type="spellEnd"/>
                    <w:r>
                      <w:t xml:space="preserve"> 3D Képe</w:t>
                    </w:r>
                    <w:bookmarkEnd w:id="7110"/>
                  </w:p>
                </w:txbxContent>
              </v:textbox>
            </v:shape>
            <v:roundrect id="Rounded Rectangle 139" o:spid="_x0000_s1184" style="position:absolute;left:280;top:13632;width:11423;height:3709;rotation:3420721fd;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v/MIA&#10;AADcAAAADwAAAGRycy9kb3ducmV2LnhtbERPTYvCMBC9L/gfwgjeNFVBdqtRVkERZQ/rLp7HZmzK&#10;NpPSRFv99UYQ9jaP9zmzRWtLcaXaF44VDAcJCOLM6YJzBb8/6/47CB+QNZaOScGNPCzmnbcZpto1&#10;/E3XQ8hFDGGfogITQpVK6TNDFv3AVcSRO7vaYoiwzqWusYnhtpSjJJlIiwXHBoMVrQxlf4eLVdBk&#10;p4mh29d6U16Gdzzu252vlkr1uu3nFESgNvyLX+6tjvPHH/B8Jl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2/8wgAAANwAAAAPAAAAAAAAAAAAAAAAAJgCAABkcnMvZG93&#10;bnJldi54bWxQSwUGAAAAAAQABAD1AAAAhwMAAAAA&#10;" fillcolor="#5b9bd5 [3204]" strokecolor="#1f4d78 [1604]" strokeweight="1pt">
              <v:stroke joinstyle="miter"/>
              <v:textbox style="mso-next-textbox:#Rounded Rectangle 139">
                <w:txbxContent>
                  <w:p w14:paraId="2058C9D0" w14:textId="77777777" w:rsidR="00FC3556" w:rsidRPr="003A2637" w:rsidRDefault="00FC3556" w:rsidP="00235CA1">
                    <w:pPr>
                      <w:jc w:val="center"/>
                      <w:rPr>
                        <w:sz w:val="28"/>
                        <w:szCs w:val="28"/>
                      </w:rPr>
                    </w:pPr>
                    <w:r w:rsidRPr="003A2637">
                      <w:rPr>
                        <w:sz w:val="28"/>
                        <w:szCs w:val="28"/>
                      </w:rPr>
                      <w:t>ForgóTalp1</w:t>
                    </w:r>
                  </w:p>
                </w:txbxContent>
              </v:textbox>
            </v:roundrect>
            <v:roundrect id="Rounded Rectangle 140" o:spid="_x0000_s1185" style="position:absolute;left:38146;top:10322;width:11423;height:3710;rotation:5041852fd;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5uMYA&#10;AADcAAAADwAAAGRycy9kb3ducmV2LnhtbESPT2vCQBDF7wW/wzKCt7qpSq3RVaRQkfbknyrehuw0&#10;CWZnQ3aN8dt3DoXeZnhv3vvNYtW5SrXUhNKzgZdhAoo487bk3MDx8PH8BipEZIuVZzLwoACrZe9p&#10;gan1d95Ru4+5khAOKRooYqxTrUNWkMMw9DWxaD++cRhlbXJtG7xLuKv0KEletcOSpaHAmt4Lyq77&#10;mzMw/qyPs2i7bzubbi7ndnIa375Gxgz63XoOKlIX/81/11sr+BPBl2dkA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75uMYAAADcAAAADwAAAAAAAAAAAAAAAACYAgAAZHJz&#10;L2Rvd25yZXYueG1sUEsFBgAAAAAEAAQA9QAAAIsDAAAAAA==&#10;" fillcolor="#5b9bd5" strokecolor="#41719c" strokeweight="1pt">
              <v:stroke joinstyle="miter"/>
              <v:textbox style="mso-next-textbox:#Rounded Rectangle 140">
                <w:txbxContent>
                  <w:p w14:paraId="68AB88DA" w14:textId="77777777" w:rsidR="00FC3556" w:rsidRPr="003A2637" w:rsidRDefault="00FC3556"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4</w:t>
                    </w:r>
                  </w:p>
                </w:txbxContent>
              </v:textbox>
            </v:roundrect>
            <v:roundrect id="Rounded Rectangle 141" o:spid="_x0000_s1186" style="position:absolute;left:25356;top:56;width:11424;height:3709;rotation:915293fd;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MZcAA&#10;AADcAAAADwAAAGRycy9kb3ducmV2LnhtbERPS2sCMRC+F/wPYYTeanalSN0aZSsUvPq6TzfjZjGZ&#10;LEmqu/31TUHobT6+56w2g7PiRiF2nhWUswIEceN1x62C0/Hz5Q1ETMgarWdSMFKEzXrytMJK+zvv&#10;6XZIrcghHCtUYFLqKyljY8hhnPmeOHMXHxymDEMrdcB7DndWzotiIR12nBsM9rQ11FwP307B2Yy6&#10;Ln+O9sumMZyWu49Q1HulnqdD/Q4i0ZD+xQ/3Tuf5ryX8PZMvk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mMZcAAAADcAAAADwAAAAAAAAAAAAAAAACYAgAAZHJzL2Rvd25y&#10;ZXYueG1sUEsFBgAAAAAEAAQA9QAAAIUDAAAAAA==&#10;" fillcolor="#5b9bd5" strokecolor="#41719c" strokeweight="1pt">
              <v:stroke joinstyle="miter"/>
              <v:textbox style="mso-next-textbox:#Rounded Rectangle 141">
                <w:txbxContent>
                  <w:p w14:paraId="08766C68" w14:textId="77777777" w:rsidR="00FC3556" w:rsidRPr="003A2637" w:rsidRDefault="00FC3556"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3</w:t>
                    </w:r>
                  </w:p>
                </w:txbxContent>
              </v:textbox>
            </v:roundrect>
            <v:roundrect id="Rounded Rectangle 142" o:spid="_x0000_s1187" style="position:absolute;left:15090;top:31190;width:11424;height:3710;rotation:2082559fd;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4NM8MA&#10;AADcAAAADwAAAGRycy9kb3ducmV2LnhtbESPQWsCMRCF7wX/Q5iCt262IrZdjSKC4NG1ll7HZLrZ&#10;upksm6jrvzeC4G2G9+Z9b2aL3jXiTF2oPSt4z3IQxNqbmisF++/12yeIEJENNp5JwZUCLOaDlxkW&#10;xl+4pPMuViKFcChQgY2xLaQM2pLDkPmWOGl/vnMY09pV0nR4SeGukaM8n0iHNSeCxZZWlvRxd3IJ&#10;oo//q4O+LvWP+/3YfpUljk9WqeFrv5yCiNTHp/lxvTGp/ngE92fSBH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4NM8MAAADcAAAADwAAAAAAAAAAAAAAAACYAgAAZHJzL2Rv&#10;d25yZXYueG1sUEsFBgAAAAAEAAQA9QAAAIgDAAAAAA==&#10;" fillcolor="#5b9bd5" strokecolor="#41719c" strokeweight="1pt">
              <v:stroke joinstyle="miter"/>
              <v:textbox style="mso-next-textbox:#Rounded Rectangle 142">
                <w:txbxContent>
                  <w:p w14:paraId="506DE9AE" w14:textId="77777777" w:rsidR="00FC3556" w:rsidRPr="003A2637" w:rsidRDefault="00FC3556"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2</w:t>
                    </w:r>
                  </w:p>
                </w:txbxContent>
              </v:textbox>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74" o:spid="_x0000_s1188" type="#_x0000_t62" style="position:absolute;left:8358;width:7629;height:33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8QA&#10;AADcAAAADwAAAGRycy9kb3ducmV2LnhtbERPTWsCMRC9C/0PYYTeNGspVrZGUVuxeBC0SvU2bMbN&#10;0s1ku4nr9t+bgtDbPN7njKetLUVDtS8cKxj0ExDEmdMF5wr2n8veCIQPyBpLx6TglzxMJw+dMaba&#10;XXlLzS7kIoawT1GBCaFKpfSZIYu+7yriyJ1dbTFEWOdS13iN4baUT0kylBYLjg0GK1oYyr53F6uA&#10;lqdSmtCsi83P2/t8dOTDevWl1GO3nb2CCNSGf/Hd/aHj/Jdn+HsmX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IPvvEAAAA3AAAAA8AAAAAAAAAAAAAAAAAmAIAAGRycy9k&#10;b3ducmV2LnhtbFBLBQYAAAAABAAEAPUAAACJAwAAAAA=&#10;" adj="-12883,27540" fillcolor="#5b9bd5 [3204]" strokecolor="#1f4d78 [1604]" strokeweight="1pt">
              <v:textbox style="mso-next-textbox:#Rounded Rectangular Callout 174">
                <w:txbxContent>
                  <w:p w14:paraId="6144934F" w14:textId="77777777" w:rsidR="00FC3556" w:rsidRDefault="00FC3556" w:rsidP="00235CA1">
                    <w:pPr>
                      <w:jc w:val="center"/>
                    </w:pPr>
                    <w:proofErr w:type="spellStart"/>
                    <w:r>
                      <w:t>KisKerék</w:t>
                    </w:r>
                    <w:proofErr w:type="spellEnd"/>
                  </w:p>
                </w:txbxContent>
              </v:textbox>
            </v:shape>
            <v:shape id="Rounded Rectangular Callout 175" o:spid="_x0000_s1189" type="#_x0000_t62" style="position:absolute;left:16885;top:7292;width:9200;height:33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pIsEA&#10;AADcAAAADwAAAGRycy9kb3ducmV2LnhtbERP24rCMBB9X/Afwgi+ran1sm3XKCIovghe9gOGZrYt&#10;NpPSRK1+vVlY8G0O5zrzZWdqcaPWVZYVjIYRCOLc6ooLBT/nzWcCwnlkjbVlUvAgB8tF72OOmbZ3&#10;PtLt5AsRQthlqKD0vsmkdHlJBt3QNsSB+7WtQR9gW0jd4j2Em1rGUTSTBisODSU2tC4pv5yuRsFh&#10;79IYk2e6TaSZ2HFqDnyMlRr0u9U3CE+df4v/3Tsd5n9N4e+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06SLBAAAA3AAAAA8AAAAAAAAAAAAAAAAAmAIAAGRycy9kb3du&#10;cmV2LnhtbFBLBQYAAAAABAAEAPUAAACGAwAAAAA=&#10;" adj="-490,64985" fillcolor="#5b9bd5 [3204]" strokecolor="#1f4d78 [1604]" strokeweight="1pt">
              <v:textbox style="mso-next-textbox:#Rounded Rectangular Callout 175">
                <w:txbxContent>
                  <w:p w14:paraId="49FF5626" w14:textId="77777777" w:rsidR="00FC3556" w:rsidRDefault="00FC3556" w:rsidP="00235CA1">
                    <w:pPr>
                      <w:jc w:val="center"/>
                    </w:pPr>
                    <w:proofErr w:type="spellStart"/>
                    <w:r>
                      <w:t>NagyKerék</w:t>
                    </w:r>
                    <w:proofErr w:type="spellEnd"/>
                  </w:p>
                </w:txbxContent>
              </v:textbox>
            </v:shape>
            <w10:anchorlock/>
          </v:group>
        </w:pict>
      </w:r>
    </w:p>
    <w:p w14:paraId="56D074EF" w14:textId="77777777" w:rsidR="00BD5921" w:rsidRPr="00FE5CC9" w:rsidRDefault="00BD5921" w:rsidP="00FC3556">
      <w:pPr>
        <w:keepNext/>
        <w:spacing w:after="0" w:line="360" w:lineRule="auto"/>
        <w:jc w:val="both"/>
        <w:rPr>
          <w:rFonts w:ascii="Times New Roman" w:hAnsi="Times New Roman"/>
          <w:rPrChange w:id="7115" w:author="laca" w:date="2015-06-14T16:50:00Z">
            <w:rPr>
              <w:rFonts w:ascii="Times New Roman" w:hAnsi="Times New Roman"/>
            </w:rPr>
          </w:rPrChange>
        </w:rPr>
      </w:pPr>
      <w:r w:rsidRPr="00FE5CC9">
        <w:rPr>
          <w:rFonts w:ascii="Times New Roman" w:hAnsi="Times New Roman"/>
          <w:rPrChange w:id="7116" w:author="laca" w:date="2015-06-14T16:50:00Z">
            <w:rPr>
              <w:rFonts w:ascii="Times New Roman" w:hAnsi="Times New Roman"/>
            </w:rPr>
          </w:rPrChange>
        </w:rPr>
        <w:lastRenderedPageBreak/>
        <w:tab/>
      </w:r>
    </w:p>
    <w:p w14:paraId="1622E5BE" w14:textId="77777777" w:rsidR="00BD5921" w:rsidRPr="00FE5CC9" w:rsidRDefault="00F61364" w:rsidP="00FC3556">
      <w:pPr>
        <w:pStyle w:val="Caption"/>
        <w:spacing w:after="0" w:line="360" w:lineRule="auto"/>
        <w:jc w:val="both"/>
        <w:rPr>
          <w:rFonts w:ascii="Times New Roman" w:hAnsi="Times New Roman"/>
          <w:sz w:val="24"/>
          <w:szCs w:val="24"/>
          <w:rPrChange w:id="7117" w:author="laca" w:date="2015-06-14T16:50:00Z">
            <w:rPr>
              <w:rFonts w:ascii="Times New Roman" w:hAnsi="Times New Roman"/>
              <w:sz w:val="24"/>
              <w:szCs w:val="24"/>
            </w:rPr>
          </w:rPrChange>
        </w:rPr>
      </w:pPr>
      <w:r w:rsidRPr="00FE5CC9">
        <w:rPr>
          <w:rFonts w:ascii="Times New Roman" w:hAnsi="Times New Roman"/>
          <w:noProof/>
          <w:sz w:val="24"/>
          <w:szCs w:val="24"/>
          <w:lang w:eastAsia="hu-HU"/>
          <w:rPrChange w:id="7118" w:author="laca" w:date="2015-06-14T16:50:00Z">
            <w:rPr>
              <w:rFonts w:ascii="Times New Roman" w:hAnsi="Times New Roman"/>
              <w:noProof/>
              <w:sz w:val="24"/>
              <w:szCs w:val="24"/>
              <w:lang w:eastAsia="hu-HU"/>
            </w:rPr>
          </w:rPrChange>
        </w:rPr>
      </w:r>
      <w:r w:rsidRPr="00FE5CC9">
        <w:rPr>
          <w:rFonts w:ascii="Times New Roman" w:hAnsi="Times New Roman"/>
          <w:noProof/>
          <w:sz w:val="24"/>
          <w:szCs w:val="24"/>
          <w:lang w:eastAsia="hu-HU"/>
          <w:rPrChange w:id="7119" w:author="laca" w:date="2015-06-14T16:50:00Z">
            <w:rPr>
              <w:rFonts w:ascii="Times New Roman" w:hAnsi="Times New Roman"/>
              <w:noProof/>
              <w:sz w:val="24"/>
              <w:szCs w:val="24"/>
              <w:lang w:eastAsia="hu-HU"/>
            </w:rPr>
          </w:rPrChange>
        </w:rPr>
        <w:pict w14:anchorId="422026AB">
          <v:group id="Group 158" o:spid="_x0000_s1190" style="width:438.3pt;height:411pt;mso-position-horizontal-relative:char;mso-position-vertical-relative:line" coordsize="55664,5219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">
            <v:shape id="Picture 151" o:spid="_x0000_s1191" type="#_x0000_t75" style="position:absolute;top:1047;width:55664;height:506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yzLLCAAAA3AAAAA8AAABkcnMvZG93bnJldi54bWxET02LwjAQvS/4H8II3ta0yspSjaKioKCI&#10;roh7G5rZtthMSpPV+u+NIHibx/uc0aQxpbhS7QrLCuJuBII4tbrgTMHxZ/n5DcJ5ZI2lZVJwJweT&#10;cetjhIm2N97T9eAzEULYJagg975KpHRpTgZd11bEgfuztUEfYJ1JXeMthJtS9qJoIA0WHBpyrGie&#10;U3o5/BsF69MmXm9lf7bbT/Xl/rtYuQWdleq0m+kQhKfGv8Uv90qH+V8xPJ8JF8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ssyywgAAANwAAAAPAAAAAAAAAAAAAAAAAJ8C&#10;AABkcnMvZG93bnJldi54bWxQSwUGAAAAAAQABAD3AAAAjgMAAAAA&#10;">
              <v:imagedata r:id="rId74" o:title=""/>
              <v:path arrowok="t"/>
            </v:shape>
            <v:shape id="Rounded Rectangular Callout 152" o:spid="_x0000_s1192" type="#_x0000_t62" style="position:absolute;width:14484;height:64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EgEsMA&#10;AADcAAAADwAAAGRycy9kb3ducmV2LnhtbERP22rCQBB9L/gPywi+hLpRWimpG/FW8UEK2n7AkJ1m&#10;Q7KzIbua+PduodC3OZzrLFeDbcSNOl85VjCbpiCIC6crLhV8f308v4HwAVlj45gU3MnDKh89LTHT&#10;rucz3S6hFDGEfYYKTAhtJqUvDFn0U9cSR+7HdRZDhF0pdYd9DLeNnKfpQlqsODYYbGlrqKgvV6ug&#10;TU773ane9aZPNsPnyyHZ4PGq1GQ8rN9BBBrCv/jPfdRx/uscfp+JF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EgEsMAAADcAAAADwAAAAAAAAAAAAAAAACYAgAAZHJzL2Rv&#10;d25yZXYueG1sUEsFBgAAAAAEAAQA9QAAAIgDAAAAAA==&#10;" adj="21879,88970" fillcolor="#5b9bd5" strokecolor="#41719c" strokeweight="1pt">
              <v:textbox style="mso-next-textbox:#Rounded Rectangular Callout 152">
                <w:txbxContent>
                  <w:p w14:paraId="782EC898" w14:textId="77777777" w:rsidR="00FC3556" w:rsidRPr="004A695E" w:rsidRDefault="00FC3556" w:rsidP="00CD2A41">
                    <w:pPr>
                      <w:jc w:val="center"/>
                      <w:rPr>
                        <w:color w:val="FFFFFF" w:themeColor="background1"/>
                      </w:rPr>
                    </w:pPr>
                    <w:proofErr w:type="gramStart"/>
                    <w:r>
                      <w:rPr>
                        <w:color w:val="FFFFFF" w:themeColor="background1"/>
                      </w:rPr>
                      <w:t>Null</w:t>
                    </w:r>
                    <w:proofErr w:type="gramEnd"/>
                    <w:r>
                      <w:rPr>
                        <w:color w:val="FFFFFF" w:themeColor="background1"/>
                      </w:rPr>
                      <w:t xml:space="preserve"> átmenti érzékelő tárcsája</w:t>
                    </w:r>
                  </w:p>
                </w:txbxContent>
              </v:textbox>
            </v:shape>
            <v:shape id="Rounded Rectangular Callout 153" o:spid="_x0000_s1193" type="#_x0000_t62" style="position:absolute;left:762;top:45720;width:14484;height:64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g8MA&#10;AADcAAAADwAAAGRycy9kb3ducmV2LnhtbERP30sCQRB+D/oflgl6Cd1LKeVylVCC8CFJRV+H2+n2&#10;6Hb22p30/O/bIOhtPr6fM1v0vlUniqkJbOB+WIAiroJtuDaw370MpqCSIFtsA5OBCyVYzK+vZlja&#10;cOZ3Om2lVjmEU4kGnEhXap0qRx7TMHTEmfsI0aNkGGttI55zuG/1qCgetceGc4PDjpaOqs/ttzcw&#10;Ga8rh4e4kv3bspa7zRc1RzTm9qZ/fgIl1Mu/+M/9avP8hzH8PpMv0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Pg8MAAADcAAAADwAAAAAAAAAAAAAAAACYAgAAZHJzL2Rv&#10;d25yZXYueG1sUEsFBgAAAAAEAAQA9QAAAIgDAAAAAA==&#10;" adj="26218,-38155" fillcolor="#5b9bd5" strokecolor="#41719c" strokeweight="1pt">
              <v:textbox style="mso-next-textbox:#Rounded Rectangular Callout 153">
                <w:txbxContent>
                  <w:p w14:paraId="612C8078" w14:textId="77777777" w:rsidR="00FC3556" w:rsidRPr="004A695E" w:rsidRDefault="00FC3556" w:rsidP="00CD2A41">
                    <w:pPr>
                      <w:jc w:val="center"/>
                      <w:rPr>
                        <w:color w:val="FFFFFF" w:themeColor="background1"/>
                      </w:rPr>
                    </w:pPr>
                    <w:r>
                      <w:rPr>
                        <w:color w:val="FFFFFF" w:themeColor="background1"/>
                      </w:rPr>
                      <w:t>Inkrementális szenzor tárcsa</w:t>
                    </w:r>
                  </w:p>
                </w:txbxContent>
              </v:textbox>
            </v:shape>
            <w10:anchorlock/>
          </v:group>
        </w:pict>
      </w:r>
    </w:p>
    <w:p w14:paraId="53D47999" w14:textId="77777777" w:rsidR="00CD2A41" w:rsidRPr="00FE5CC9" w:rsidRDefault="00CD2A41" w:rsidP="00FC3556">
      <w:pPr>
        <w:keepNext/>
        <w:spacing w:after="0" w:line="360" w:lineRule="auto"/>
        <w:jc w:val="both"/>
        <w:rPr>
          <w:rFonts w:ascii="Times New Roman" w:hAnsi="Times New Roman"/>
          <w:rPrChange w:id="7120" w:author="laca" w:date="2015-06-14T16:50:00Z">
            <w:rPr>
              <w:rFonts w:ascii="Times New Roman" w:hAnsi="Times New Roman"/>
            </w:rPr>
          </w:rPrChange>
        </w:rPr>
      </w:pPr>
    </w:p>
    <w:p w14:paraId="1949B8AD" w14:textId="77777777" w:rsidR="00BD5921" w:rsidRPr="00FE5CC9" w:rsidRDefault="00BD5921" w:rsidP="00FC3556">
      <w:pPr>
        <w:spacing w:after="0" w:line="360" w:lineRule="auto"/>
        <w:jc w:val="both"/>
        <w:rPr>
          <w:rFonts w:ascii="Times New Roman" w:hAnsi="Times New Roman"/>
          <w:rPrChange w:id="7121" w:author="laca" w:date="2015-06-14T16:50:00Z">
            <w:rPr>
              <w:rFonts w:ascii="Times New Roman" w:hAnsi="Times New Roman"/>
            </w:rPr>
          </w:rPrChange>
        </w:rPr>
      </w:pPr>
    </w:p>
    <w:p w14:paraId="3C3E9360" w14:textId="77777777" w:rsidR="00881F78" w:rsidRPr="00FE5CC9" w:rsidRDefault="00ED22AB" w:rsidP="00FC3556">
      <w:pPr>
        <w:spacing w:after="0" w:line="360" w:lineRule="auto"/>
        <w:jc w:val="both"/>
        <w:rPr>
          <w:rFonts w:ascii="Times New Roman" w:hAnsi="Times New Roman"/>
          <w:rPrChange w:id="7122" w:author="laca" w:date="2015-06-14T16:50:00Z">
            <w:rPr>
              <w:rFonts w:ascii="Times New Roman" w:hAnsi="Times New Roman"/>
            </w:rPr>
          </w:rPrChange>
        </w:rPr>
      </w:pPr>
      <w:r w:rsidRPr="00FE5CC9">
        <w:rPr>
          <w:rFonts w:ascii="Times New Roman" w:hAnsi="Times New Roman"/>
          <w:rPrChange w:id="7123" w:author="laca" w:date="2015-06-14T16:50:00Z">
            <w:rPr>
              <w:rFonts w:ascii="Times New Roman" w:hAnsi="Times New Roman"/>
            </w:rPr>
          </w:rPrChange>
        </w:rPr>
        <w:tab/>
      </w:r>
    </w:p>
    <w:p w14:paraId="47A88B23" w14:textId="77777777" w:rsidR="008F60F0" w:rsidRPr="00FE5CC9" w:rsidRDefault="00ED22AB" w:rsidP="001F5941">
      <w:pPr>
        <w:spacing w:after="0" w:line="360" w:lineRule="auto"/>
        <w:jc w:val="both"/>
        <w:rPr>
          <w:rFonts w:ascii="Times New Roman" w:hAnsi="Times New Roman"/>
          <w:rPrChange w:id="7124" w:author="laca" w:date="2015-06-14T16:50:00Z">
            <w:rPr>
              <w:rFonts w:ascii="Times New Roman" w:hAnsi="Times New Roman"/>
            </w:rPr>
          </w:rPrChange>
        </w:rPr>
      </w:pPr>
      <w:r w:rsidRPr="00FE5CC9">
        <w:rPr>
          <w:rFonts w:ascii="Times New Roman" w:hAnsi="Times New Roman"/>
          <w:rPrChange w:id="7125" w:author="laca" w:date="2015-06-14T16:50:00Z">
            <w:rPr>
              <w:rFonts w:ascii="Times New Roman" w:hAnsi="Times New Roman"/>
            </w:rPr>
          </w:rPrChange>
        </w:rPr>
        <w:br w:type="page"/>
      </w:r>
    </w:p>
    <w:p w14:paraId="27EE9F93" w14:textId="77777777" w:rsidR="00E272CD" w:rsidRPr="00FE5CC9" w:rsidRDefault="00E272CD" w:rsidP="001F5941">
      <w:pPr>
        <w:spacing w:after="0" w:line="360" w:lineRule="auto"/>
        <w:jc w:val="both"/>
        <w:rPr>
          <w:rFonts w:ascii="Times New Roman" w:hAnsi="Times New Roman"/>
          <w:rPrChange w:id="7126" w:author="laca" w:date="2015-06-14T16:50:00Z">
            <w:rPr>
              <w:rFonts w:ascii="Times New Roman" w:hAnsi="Times New Roman"/>
            </w:rPr>
          </w:rPrChange>
        </w:rPr>
      </w:pPr>
    </w:p>
    <w:p w14:paraId="086C866C" w14:textId="77777777" w:rsidR="00E272CD" w:rsidRPr="00FE5CC9" w:rsidRDefault="00ED22AB" w:rsidP="0071433B">
      <w:pPr>
        <w:pStyle w:val="Heading1"/>
        <w:spacing w:line="360" w:lineRule="auto"/>
        <w:rPr>
          <w:rFonts w:ascii="Times New Roman" w:hAnsi="Times New Roman"/>
          <w:rPrChange w:id="7127" w:author="laca" w:date="2015-06-14T16:50:00Z">
            <w:rPr>
              <w:rFonts w:ascii="Times New Roman" w:hAnsi="Times New Roman"/>
            </w:rPr>
          </w:rPrChange>
        </w:rPr>
        <w:pPrChange w:id="7128" w:author="laca" w:date="2015-06-14T14:00:00Z">
          <w:pPr>
            <w:pStyle w:val="Heading1"/>
          </w:pPr>
        </w:pPrChange>
      </w:pPr>
      <w:bookmarkStart w:id="7129" w:name="_Toc422064141"/>
      <w:r w:rsidRPr="00FE5CC9">
        <w:rPr>
          <w:rFonts w:ascii="Times New Roman" w:hAnsi="Times New Roman"/>
          <w:rPrChange w:id="7130" w:author="laca" w:date="2015-06-14T16:50:00Z">
            <w:rPr>
              <w:rFonts w:ascii="Times New Roman" w:hAnsi="Times New Roman"/>
            </w:rPr>
          </w:rPrChange>
        </w:rPr>
        <w:t>Elért eredmények, magvalósítások:</w:t>
      </w:r>
      <w:bookmarkEnd w:id="7129"/>
    </w:p>
    <w:p w14:paraId="466DA3AB" w14:textId="77777777" w:rsidR="00BC755A" w:rsidRPr="00FE5CC9" w:rsidRDefault="00ED22AB" w:rsidP="0071433B">
      <w:pPr>
        <w:pStyle w:val="ListParagraph"/>
        <w:numPr>
          <w:ilvl w:val="0"/>
          <w:numId w:val="5"/>
        </w:numPr>
        <w:spacing w:after="0" w:line="360" w:lineRule="auto"/>
        <w:jc w:val="both"/>
        <w:rPr>
          <w:rFonts w:ascii="Times New Roman" w:hAnsi="Times New Roman"/>
          <w:rPrChange w:id="7131" w:author="laca" w:date="2015-06-14T16:50:00Z">
            <w:rPr>
              <w:rFonts w:ascii="Times New Roman" w:hAnsi="Times New Roman"/>
            </w:rPr>
          </w:rPrChange>
        </w:rPr>
      </w:pPr>
      <w:commentRangeStart w:id="7132"/>
      <w:proofErr w:type="spellStart"/>
      <w:r w:rsidRPr="00FE5CC9">
        <w:rPr>
          <w:rFonts w:ascii="Times New Roman" w:hAnsi="Times New Roman"/>
          <w:rPrChange w:id="7133" w:author="laca" w:date="2015-06-14T16:50:00Z">
            <w:rPr>
              <w:rFonts w:ascii="Times New Roman" w:hAnsi="Times New Roman"/>
            </w:rPr>
          </w:rPrChange>
        </w:rPr>
        <w:t>AutodeskInvnetor</w:t>
      </w:r>
      <w:proofErr w:type="spellEnd"/>
      <w:r w:rsidR="00E63D81" w:rsidRPr="00FE5CC9">
        <w:rPr>
          <w:rFonts w:ascii="Times New Roman" w:hAnsi="Times New Roman"/>
          <w:rPrChange w:id="7134" w:author="laca" w:date="2015-06-14T16:50:00Z">
            <w:rPr>
              <w:rFonts w:ascii="Times New Roman" w:hAnsi="Times New Roman"/>
            </w:rPr>
          </w:rPrChange>
        </w:rPr>
        <w:t xml:space="preserve"> </w:t>
      </w:r>
      <w:r w:rsidRPr="00FE5CC9">
        <w:rPr>
          <w:rFonts w:ascii="Times New Roman" w:hAnsi="Times New Roman"/>
          <w:rPrChange w:id="7135" w:author="laca" w:date="2015-06-14T16:50:00Z">
            <w:rPr>
              <w:rFonts w:ascii="Times New Roman" w:hAnsi="Times New Roman"/>
            </w:rPr>
          </w:rPrChange>
        </w:rPr>
        <w:t>megterveztem a mechanikai rendszert</w:t>
      </w:r>
    </w:p>
    <w:p w14:paraId="772CA711" w14:textId="77777777" w:rsidR="00BC755A" w:rsidRPr="00FE5CC9" w:rsidRDefault="00ED22AB" w:rsidP="00911B32">
      <w:pPr>
        <w:pStyle w:val="ListParagraph"/>
        <w:numPr>
          <w:ilvl w:val="0"/>
          <w:numId w:val="5"/>
        </w:numPr>
        <w:spacing w:after="0" w:line="360" w:lineRule="auto"/>
        <w:jc w:val="both"/>
        <w:rPr>
          <w:rFonts w:ascii="Times New Roman" w:hAnsi="Times New Roman"/>
          <w:rPrChange w:id="7136" w:author="laca" w:date="2015-06-14T16:50:00Z">
            <w:rPr>
              <w:rFonts w:ascii="Times New Roman" w:hAnsi="Times New Roman"/>
            </w:rPr>
          </w:rPrChange>
        </w:rPr>
      </w:pPr>
      <w:r w:rsidRPr="00FE5CC9">
        <w:rPr>
          <w:rFonts w:ascii="Times New Roman" w:hAnsi="Times New Roman"/>
          <w:rPrChange w:id="7137" w:author="laca" w:date="2015-06-14T16:50:00Z">
            <w:rPr>
              <w:rFonts w:ascii="Times New Roman" w:hAnsi="Times New Roman"/>
            </w:rPr>
          </w:rPrChange>
        </w:rPr>
        <w:t xml:space="preserve">A mechanikai rendszer megépítettem az </w:t>
      </w:r>
      <w:proofErr w:type="spellStart"/>
      <w:r w:rsidRPr="00FE5CC9">
        <w:rPr>
          <w:rFonts w:ascii="Times New Roman" w:hAnsi="Times New Roman"/>
          <w:rPrChange w:id="7138" w:author="laca" w:date="2015-06-14T16:50:00Z">
            <w:rPr>
              <w:rFonts w:ascii="Times New Roman" w:hAnsi="Times New Roman"/>
            </w:rPr>
          </w:rPrChange>
        </w:rPr>
        <w:t>Inventoros</w:t>
      </w:r>
      <w:proofErr w:type="spellEnd"/>
      <w:r w:rsidRPr="00FE5CC9">
        <w:rPr>
          <w:rFonts w:ascii="Times New Roman" w:hAnsi="Times New Roman"/>
          <w:rPrChange w:id="7139" w:author="laca" w:date="2015-06-14T16:50:00Z">
            <w:rPr>
              <w:rFonts w:ascii="Times New Roman" w:hAnsi="Times New Roman"/>
            </w:rPr>
          </w:rPrChange>
        </w:rPr>
        <w:t xml:space="preserve"> terv alapján</w:t>
      </w:r>
    </w:p>
    <w:p w14:paraId="0712301D" w14:textId="77777777" w:rsidR="00BC755A" w:rsidRPr="00FE5CC9" w:rsidRDefault="00ED22AB" w:rsidP="00A05E75">
      <w:pPr>
        <w:pStyle w:val="ListParagraph"/>
        <w:numPr>
          <w:ilvl w:val="0"/>
          <w:numId w:val="5"/>
        </w:numPr>
        <w:spacing w:after="0" w:line="360" w:lineRule="auto"/>
        <w:jc w:val="both"/>
        <w:rPr>
          <w:rFonts w:ascii="Times New Roman" w:hAnsi="Times New Roman"/>
          <w:rPrChange w:id="7140" w:author="laca" w:date="2015-06-14T16:50:00Z">
            <w:rPr>
              <w:rFonts w:ascii="Times New Roman" w:hAnsi="Times New Roman"/>
            </w:rPr>
          </w:rPrChange>
        </w:rPr>
      </w:pPr>
      <w:r w:rsidRPr="00FE5CC9">
        <w:rPr>
          <w:rFonts w:ascii="Times New Roman" w:hAnsi="Times New Roman"/>
          <w:rPrChange w:id="7141" w:author="laca" w:date="2015-06-14T16:50:00Z">
            <w:rPr>
              <w:rFonts w:ascii="Times New Roman" w:hAnsi="Times New Roman"/>
            </w:rPr>
          </w:rPrChange>
        </w:rPr>
        <w:t>Inkrementális tárcsa tervezése.</w:t>
      </w:r>
    </w:p>
    <w:p w14:paraId="5FCC829A" w14:textId="77777777" w:rsidR="00BC755A" w:rsidRPr="00FE5CC9" w:rsidRDefault="00ED22AB" w:rsidP="00A05E75">
      <w:pPr>
        <w:pStyle w:val="ListParagraph"/>
        <w:numPr>
          <w:ilvl w:val="0"/>
          <w:numId w:val="5"/>
        </w:numPr>
        <w:spacing w:after="0" w:line="360" w:lineRule="auto"/>
        <w:jc w:val="both"/>
        <w:rPr>
          <w:rFonts w:ascii="Times New Roman" w:hAnsi="Times New Roman"/>
          <w:rPrChange w:id="7142" w:author="laca" w:date="2015-06-14T16:50:00Z">
            <w:rPr>
              <w:rFonts w:ascii="Times New Roman" w:hAnsi="Times New Roman"/>
            </w:rPr>
          </w:rPrChange>
        </w:rPr>
      </w:pPr>
      <w:r w:rsidRPr="00FE5CC9">
        <w:rPr>
          <w:rFonts w:ascii="Times New Roman" w:hAnsi="Times New Roman"/>
          <w:rPrChange w:id="7143" w:author="laca" w:date="2015-06-14T16:50:00Z">
            <w:rPr>
              <w:rFonts w:ascii="Times New Roman" w:hAnsi="Times New Roman"/>
            </w:rPr>
          </w:rPrChange>
        </w:rPr>
        <w:t>Hardveres pozíció Szabályozó megvalósítása</w:t>
      </w:r>
    </w:p>
    <w:p w14:paraId="43BB4562" w14:textId="77777777" w:rsidR="00BC755A" w:rsidRPr="00FE5CC9" w:rsidRDefault="00ED22AB" w:rsidP="00A05E75">
      <w:pPr>
        <w:pStyle w:val="ListParagraph"/>
        <w:numPr>
          <w:ilvl w:val="0"/>
          <w:numId w:val="5"/>
        </w:numPr>
        <w:spacing w:after="0" w:line="360" w:lineRule="auto"/>
        <w:jc w:val="both"/>
        <w:rPr>
          <w:rFonts w:ascii="Times New Roman" w:hAnsi="Times New Roman"/>
          <w:rPrChange w:id="7144" w:author="laca" w:date="2015-06-14T16:50:00Z">
            <w:rPr>
              <w:rFonts w:ascii="Times New Roman" w:hAnsi="Times New Roman"/>
            </w:rPr>
          </w:rPrChange>
        </w:rPr>
      </w:pPr>
      <w:r w:rsidRPr="00FE5CC9">
        <w:rPr>
          <w:rFonts w:ascii="Times New Roman" w:hAnsi="Times New Roman"/>
          <w:rPrChange w:id="7145" w:author="laca" w:date="2015-06-14T16:50:00Z">
            <w:rPr>
              <w:rFonts w:ascii="Times New Roman" w:hAnsi="Times New Roman"/>
            </w:rPr>
          </w:rPrChange>
        </w:rPr>
        <w:t>Hardveres PID szabályozó megvalósítása</w:t>
      </w:r>
    </w:p>
    <w:p w14:paraId="0261889D" w14:textId="77777777" w:rsidR="00BC755A" w:rsidRPr="00FE5CC9" w:rsidRDefault="00ED22AB" w:rsidP="00BC64C7">
      <w:pPr>
        <w:pStyle w:val="ListParagraph"/>
        <w:numPr>
          <w:ilvl w:val="0"/>
          <w:numId w:val="5"/>
        </w:numPr>
        <w:spacing w:after="0" w:line="360" w:lineRule="auto"/>
        <w:jc w:val="both"/>
        <w:rPr>
          <w:rFonts w:ascii="Times New Roman" w:hAnsi="Times New Roman"/>
          <w:rPrChange w:id="7146" w:author="laca" w:date="2015-06-14T16:50:00Z">
            <w:rPr>
              <w:rFonts w:ascii="Times New Roman" w:hAnsi="Times New Roman"/>
            </w:rPr>
          </w:rPrChange>
        </w:rPr>
      </w:pPr>
      <w:r w:rsidRPr="00FE5CC9">
        <w:rPr>
          <w:rFonts w:ascii="Times New Roman" w:hAnsi="Times New Roman"/>
          <w:rPrChange w:id="7147" w:author="laca" w:date="2015-06-14T16:50:00Z">
            <w:rPr>
              <w:rFonts w:ascii="Times New Roman" w:hAnsi="Times New Roman"/>
            </w:rPr>
          </w:rPrChange>
        </w:rPr>
        <w:t>DC motor mérőstand megépítése</w:t>
      </w:r>
    </w:p>
    <w:p w14:paraId="72C29180" w14:textId="77777777" w:rsidR="00E272CD" w:rsidRPr="00FE5CC9" w:rsidRDefault="00ED22AB" w:rsidP="00BC64C7">
      <w:pPr>
        <w:pStyle w:val="ListParagraph"/>
        <w:numPr>
          <w:ilvl w:val="0"/>
          <w:numId w:val="5"/>
        </w:numPr>
        <w:spacing w:after="0" w:line="360" w:lineRule="auto"/>
        <w:jc w:val="both"/>
        <w:rPr>
          <w:rFonts w:ascii="Times New Roman" w:hAnsi="Times New Roman"/>
          <w:rPrChange w:id="7148" w:author="laca" w:date="2015-06-14T16:50:00Z">
            <w:rPr>
              <w:rFonts w:ascii="Times New Roman" w:hAnsi="Times New Roman"/>
            </w:rPr>
          </w:rPrChange>
        </w:rPr>
      </w:pPr>
      <w:r w:rsidRPr="00FE5CC9">
        <w:rPr>
          <w:rFonts w:ascii="Times New Roman" w:hAnsi="Times New Roman"/>
          <w:rPrChange w:id="7149" w:author="laca" w:date="2015-06-14T16:50:00Z">
            <w:rPr>
              <w:rFonts w:ascii="Times New Roman" w:hAnsi="Times New Roman"/>
            </w:rPr>
          </w:rPrChange>
        </w:rPr>
        <w:t xml:space="preserve">Hardver alapkonfigurációs kialakítása </w:t>
      </w:r>
      <w:proofErr w:type="spellStart"/>
      <w:r w:rsidRPr="00FE5CC9">
        <w:rPr>
          <w:rFonts w:ascii="Times New Roman" w:hAnsi="Times New Roman"/>
          <w:rPrChange w:id="7150" w:author="laca" w:date="2015-06-14T16:50:00Z">
            <w:rPr>
              <w:rFonts w:ascii="Times New Roman" w:hAnsi="Times New Roman"/>
            </w:rPr>
          </w:rPrChange>
        </w:rPr>
        <w:t>Xilinx</w:t>
      </w:r>
      <w:proofErr w:type="spellEnd"/>
      <w:r w:rsidRPr="00FE5CC9">
        <w:rPr>
          <w:rFonts w:ascii="Times New Roman" w:hAnsi="Times New Roman"/>
          <w:rPrChange w:id="7151" w:author="laca" w:date="2015-06-14T16:50:00Z">
            <w:rPr>
              <w:rFonts w:ascii="Times New Roman" w:hAnsi="Times New Roman"/>
            </w:rPr>
          </w:rPrChange>
        </w:rPr>
        <w:t xml:space="preserve"> Platform </w:t>
      </w:r>
      <w:proofErr w:type="spellStart"/>
      <w:r w:rsidRPr="00FE5CC9">
        <w:rPr>
          <w:rFonts w:ascii="Times New Roman" w:hAnsi="Times New Roman"/>
          <w:rPrChange w:id="7152" w:author="laca" w:date="2015-06-14T16:50:00Z">
            <w:rPr>
              <w:rFonts w:ascii="Times New Roman" w:hAnsi="Times New Roman"/>
            </w:rPr>
          </w:rPrChange>
        </w:rPr>
        <w:t>Studio-val</w:t>
      </w:r>
      <w:proofErr w:type="spellEnd"/>
      <w:r w:rsidRPr="00FE5CC9">
        <w:rPr>
          <w:rFonts w:ascii="Times New Roman" w:hAnsi="Times New Roman"/>
          <w:rPrChange w:id="7153" w:author="laca" w:date="2015-06-14T16:50:00Z">
            <w:rPr>
              <w:rFonts w:ascii="Times New Roman" w:hAnsi="Times New Roman"/>
            </w:rPr>
          </w:rPrChange>
        </w:rPr>
        <w:t xml:space="preserve"> a két fejlesztőrendszeren</w:t>
      </w:r>
    </w:p>
    <w:p w14:paraId="2D54CA9F" w14:textId="77777777" w:rsidR="00E272CD" w:rsidRPr="00FE5CC9" w:rsidRDefault="00ED22AB" w:rsidP="00BC64C7">
      <w:pPr>
        <w:pStyle w:val="ListParagraph"/>
        <w:numPr>
          <w:ilvl w:val="0"/>
          <w:numId w:val="5"/>
        </w:numPr>
        <w:spacing w:after="0" w:line="360" w:lineRule="auto"/>
        <w:jc w:val="both"/>
        <w:rPr>
          <w:rFonts w:ascii="Times New Roman" w:hAnsi="Times New Roman"/>
          <w:rPrChange w:id="7154" w:author="laca" w:date="2015-06-14T16:50:00Z">
            <w:rPr>
              <w:rFonts w:ascii="Times New Roman" w:hAnsi="Times New Roman"/>
            </w:rPr>
          </w:rPrChange>
        </w:rPr>
      </w:pPr>
      <w:r w:rsidRPr="00FE5CC9">
        <w:rPr>
          <w:rFonts w:ascii="Times New Roman" w:hAnsi="Times New Roman"/>
          <w:rPrChange w:id="7155" w:author="laca" w:date="2015-06-14T16:50:00Z">
            <w:rPr>
              <w:rFonts w:ascii="Times New Roman" w:hAnsi="Times New Roman"/>
            </w:rPr>
          </w:rPrChange>
        </w:rPr>
        <w:t xml:space="preserve">A beágyazott processzorokon futó programok megvalósítása </w:t>
      </w:r>
      <w:proofErr w:type="spellStart"/>
      <w:r w:rsidRPr="00FE5CC9">
        <w:rPr>
          <w:rFonts w:ascii="Times New Roman" w:hAnsi="Times New Roman"/>
          <w:rPrChange w:id="7156" w:author="laca" w:date="2015-06-14T16:50:00Z">
            <w:rPr>
              <w:rFonts w:ascii="Times New Roman" w:hAnsi="Times New Roman"/>
            </w:rPr>
          </w:rPrChange>
        </w:rPr>
        <w:t>Xilinx</w:t>
      </w:r>
      <w:proofErr w:type="spellEnd"/>
      <w:r w:rsidRPr="00FE5CC9">
        <w:rPr>
          <w:rFonts w:ascii="Times New Roman" w:hAnsi="Times New Roman"/>
          <w:rPrChange w:id="7157" w:author="laca" w:date="2015-06-14T16:50:00Z">
            <w:rPr>
              <w:rFonts w:ascii="Times New Roman" w:hAnsi="Times New Roman"/>
            </w:rPr>
          </w:rPrChange>
        </w:rPr>
        <w:t xml:space="preserve"> Software </w:t>
      </w:r>
      <w:proofErr w:type="spellStart"/>
      <w:r w:rsidRPr="00FE5CC9">
        <w:rPr>
          <w:rFonts w:ascii="Times New Roman" w:hAnsi="Times New Roman"/>
          <w:rPrChange w:id="7158" w:author="laca" w:date="2015-06-14T16:50:00Z">
            <w:rPr>
              <w:rFonts w:ascii="Times New Roman" w:hAnsi="Times New Roman"/>
            </w:rPr>
          </w:rPrChange>
        </w:rPr>
        <w:t>Development</w:t>
      </w:r>
      <w:proofErr w:type="spellEnd"/>
      <w:r w:rsidRPr="00FE5CC9">
        <w:rPr>
          <w:rFonts w:ascii="Times New Roman" w:hAnsi="Times New Roman"/>
          <w:rPrChange w:id="7159" w:author="laca" w:date="2015-06-14T16:50:00Z">
            <w:rPr>
              <w:rFonts w:ascii="Times New Roman" w:hAnsi="Times New Roman"/>
            </w:rPr>
          </w:rPrChange>
        </w:rPr>
        <w:t xml:space="preserve"> Kit eszközzel</w:t>
      </w:r>
    </w:p>
    <w:p w14:paraId="28EE0E8E" w14:textId="77777777" w:rsidR="00BC755A" w:rsidRPr="00FE5CC9" w:rsidRDefault="00ED22AB" w:rsidP="00FC3556">
      <w:pPr>
        <w:pStyle w:val="ListParagraph"/>
        <w:numPr>
          <w:ilvl w:val="0"/>
          <w:numId w:val="5"/>
        </w:numPr>
        <w:spacing w:after="0" w:line="360" w:lineRule="auto"/>
        <w:jc w:val="both"/>
        <w:rPr>
          <w:rFonts w:ascii="Times New Roman" w:hAnsi="Times New Roman"/>
          <w:rPrChange w:id="7160" w:author="laca" w:date="2015-06-14T16:50:00Z">
            <w:rPr>
              <w:rFonts w:ascii="Times New Roman" w:hAnsi="Times New Roman"/>
            </w:rPr>
          </w:rPrChange>
        </w:rPr>
      </w:pPr>
      <w:proofErr w:type="spellStart"/>
      <w:r w:rsidRPr="00FE5CC9">
        <w:rPr>
          <w:rFonts w:ascii="Times New Roman" w:hAnsi="Times New Roman"/>
          <w:rPrChange w:id="7161" w:author="laca" w:date="2015-06-14T16:50:00Z">
            <w:rPr>
              <w:rFonts w:ascii="Times New Roman" w:hAnsi="Times New Roman"/>
            </w:rPr>
          </w:rPrChange>
        </w:rPr>
        <w:t>I</w:t>
      </w:r>
      <w:r w:rsidR="00E63D81" w:rsidRPr="00FE5CC9">
        <w:rPr>
          <w:rFonts w:ascii="Times New Roman" w:hAnsi="Times New Roman"/>
          <w:rPrChange w:id="7162" w:author="laca" w:date="2015-06-14T16:50:00Z">
            <w:rPr>
              <w:rFonts w:ascii="Times New Roman" w:hAnsi="Times New Roman"/>
            </w:rPr>
          </w:rPrChange>
        </w:rPr>
        <w:t>P</w:t>
      </w:r>
      <w:r w:rsidRPr="00FE5CC9">
        <w:rPr>
          <w:rFonts w:ascii="Times New Roman" w:hAnsi="Times New Roman"/>
          <w:rPrChange w:id="7163" w:author="laca" w:date="2015-06-14T16:50:00Z">
            <w:rPr>
              <w:rFonts w:ascii="Times New Roman" w:hAnsi="Times New Roman"/>
            </w:rPr>
          </w:rPrChange>
        </w:rPr>
        <w:t>mag</w:t>
      </w:r>
      <w:proofErr w:type="spellEnd"/>
      <w:r w:rsidRPr="00FE5CC9">
        <w:rPr>
          <w:rFonts w:ascii="Times New Roman" w:hAnsi="Times New Roman"/>
          <w:rPrChange w:id="7164" w:author="laca" w:date="2015-06-14T16:50:00Z">
            <w:rPr>
              <w:rFonts w:ascii="Times New Roman" w:hAnsi="Times New Roman"/>
            </w:rPr>
          </w:rPrChange>
        </w:rPr>
        <w:t xml:space="preserve"> generálása (Sebesség+Pozíció Szabályozó)</w:t>
      </w:r>
    </w:p>
    <w:p w14:paraId="4FB11A6D" w14:textId="77777777" w:rsidR="00E272CD" w:rsidRPr="00FE5CC9" w:rsidRDefault="00ED22AB" w:rsidP="00FC3556">
      <w:pPr>
        <w:pStyle w:val="ListParagraph"/>
        <w:numPr>
          <w:ilvl w:val="0"/>
          <w:numId w:val="5"/>
        </w:numPr>
        <w:spacing w:after="0" w:line="360" w:lineRule="auto"/>
        <w:jc w:val="both"/>
        <w:rPr>
          <w:ins w:id="7165" w:author="laca" w:date="2015-06-14T14:17:00Z"/>
          <w:rFonts w:ascii="Times New Roman" w:hAnsi="Times New Roman"/>
          <w:rPrChange w:id="7166" w:author="laca" w:date="2015-06-14T16:50:00Z">
            <w:rPr>
              <w:ins w:id="7167" w:author="laca" w:date="2015-06-14T14:17:00Z"/>
              <w:rFonts w:ascii="Times New Roman" w:hAnsi="Times New Roman"/>
            </w:rPr>
          </w:rPrChange>
        </w:rPr>
      </w:pPr>
      <w:r w:rsidRPr="00FE5CC9">
        <w:rPr>
          <w:rFonts w:ascii="Times New Roman" w:hAnsi="Times New Roman"/>
          <w:rPrChange w:id="7168" w:author="laca" w:date="2015-06-14T16:50:00Z">
            <w:rPr>
              <w:rFonts w:ascii="Times New Roman" w:hAnsi="Times New Roman"/>
            </w:rPr>
          </w:rPrChange>
        </w:rPr>
        <w:t xml:space="preserve">Az egyes alegységek </w:t>
      </w:r>
      <w:proofErr w:type="spellStart"/>
      <w:r w:rsidRPr="00FE5CC9">
        <w:rPr>
          <w:rFonts w:ascii="Times New Roman" w:hAnsi="Times New Roman"/>
          <w:rPrChange w:id="7169" w:author="laca" w:date="2015-06-14T16:50:00Z">
            <w:rPr>
              <w:rFonts w:ascii="Times New Roman" w:hAnsi="Times New Roman"/>
            </w:rPr>
          </w:rPrChange>
        </w:rPr>
        <w:t>Simulink</w:t>
      </w:r>
      <w:proofErr w:type="spellEnd"/>
      <w:r w:rsidRPr="00FE5CC9">
        <w:rPr>
          <w:rFonts w:ascii="Times New Roman" w:hAnsi="Times New Roman"/>
          <w:rPrChange w:id="7170" w:author="laca" w:date="2015-06-14T16:50:00Z">
            <w:rPr>
              <w:rFonts w:ascii="Times New Roman" w:hAnsi="Times New Roman"/>
            </w:rPr>
          </w:rPrChange>
        </w:rPr>
        <w:t xml:space="preserve"> System </w:t>
      </w:r>
      <w:proofErr w:type="spellStart"/>
      <w:r w:rsidRPr="00FE5CC9">
        <w:rPr>
          <w:rFonts w:ascii="Times New Roman" w:hAnsi="Times New Roman"/>
          <w:rPrChange w:id="7171" w:author="laca" w:date="2015-06-14T16:50:00Z">
            <w:rPr>
              <w:rFonts w:ascii="Times New Roman" w:hAnsi="Times New Roman"/>
            </w:rPr>
          </w:rPrChange>
        </w:rPr>
        <w:t>generatorban</w:t>
      </w:r>
      <w:proofErr w:type="spellEnd"/>
      <w:r w:rsidRPr="00FE5CC9">
        <w:rPr>
          <w:rFonts w:ascii="Times New Roman" w:hAnsi="Times New Roman"/>
          <w:rPrChange w:id="7172" w:author="laca" w:date="2015-06-14T16:50:00Z">
            <w:rPr>
              <w:rFonts w:ascii="Times New Roman" w:hAnsi="Times New Roman"/>
            </w:rPr>
          </w:rPrChange>
        </w:rPr>
        <w:t xml:space="preserve"> való szimulációja</w:t>
      </w:r>
    </w:p>
    <w:p w14:paraId="55B6A0C7" w14:textId="0BE4582C" w:rsidR="00A05E75" w:rsidRPr="00FE5CC9" w:rsidRDefault="00A05E75" w:rsidP="00FC3556">
      <w:pPr>
        <w:pStyle w:val="ListParagraph"/>
        <w:numPr>
          <w:ilvl w:val="0"/>
          <w:numId w:val="5"/>
        </w:numPr>
        <w:spacing w:after="0" w:line="360" w:lineRule="auto"/>
        <w:jc w:val="both"/>
        <w:rPr>
          <w:ins w:id="7173" w:author="laca" w:date="2015-06-14T14:17:00Z"/>
          <w:rFonts w:ascii="Times New Roman" w:hAnsi="Times New Roman"/>
          <w:rPrChange w:id="7174" w:author="laca" w:date="2015-06-14T16:50:00Z">
            <w:rPr>
              <w:ins w:id="7175" w:author="laca" w:date="2015-06-14T14:17:00Z"/>
              <w:rFonts w:ascii="Times New Roman" w:hAnsi="Times New Roman"/>
            </w:rPr>
          </w:rPrChange>
        </w:rPr>
      </w:pPr>
      <w:proofErr w:type="spellStart"/>
      <w:ins w:id="7176" w:author="laca" w:date="2015-06-14T14:17:00Z">
        <w:r w:rsidRPr="00FE5CC9">
          <w:rPr>
            <w:rFonts w:ascii="Times New Roman" w:hAnsi="Times New Roman"/>
            <w:rPrChange w:id="7177" w:author="laca" w:date="2015-06-14T16:50:00Z">
              <w:rPr>
                <w:rFonts w:ascii="Times New Roman" w:hAnsi="Times New Roman"/>
              </w:rPr>
            </w:rPrChange>
          </w:rPr>
          <w:t>H-hídak</w:t>
        </w:r>
        <w:proofErr w:type="spellEnd"/>
        <w:r w:rsidRPr="00FE5CC9">
          <w:rPr>
            <w:rFonts w:ascii="Times New Roman" w:hAnsi="Times New Roman"/>
            <w:rPrChange w:id="7178" w:author="laca" w:date="2015-06-14T16:50:00Z">
              <w:rPr>
                <w:rFonts w:ascii="Times New Roman" w:hAnsi="Times New Roman"/>
              </w:rPr>
            </w:rPrChange>
          </w:rPr>
          <w:t xml:space="preserve"> megépítése</w:t>
        </w:r>
      </w:ins>
    </w:p>
    <w:p w14:paraId="280967EB" w14:textId="5217537E" w:rsidR="00A05E75" w:rsidRPr="00FE5CC9" w:rsidRDefault="00A05E75" w:rsidP="00FC3556">
      <w:pPr>
        <w:pStyle w:val="ListParagraph"/>
        <w:numPr>
          <w:ilvl w:val="0"/>
          <w:numId w:val="5"/>
        </w:numPr>
        <w:spacing w:after="0" w:line="360" w:lineRule="auto"/>
        <w:jc w:val="both"/>
        <w:rPr>
          <w:ins w:id="7179" w:author="laca" w:date="2015-06-14T16:47:00Z"/>
          <w:rFonts w:ascii="Times New Roman" w:hAnsi="Times New Roman"/>
          <w:rPrChange w:id="7180" w:author="laca" w:date="2015-06-14T16:50:00Z">
            <w:rPr>
              <w:ins w:id="7181" w:author="laca" w:date="2015-06-14T16:47:00Z"/>
              <w:rFonts w:ascii="Times New Roman" w:hAnsi="Times New Roman"/>
            </w:rPr>
          </w:rPrChange>
        </w:rPr>
      </w:pPr>
      <w:ins w:id="7182" w:author="laca" w:date="2015-06-14T14:17:00Z">
        <w:r w:rsidRPr="00FE5CC9">
          <w:rPr>
            <w:rFonts w:ascii="Times New Roman" w:hAnsi="Times New Roman"/>
            <w:rPrChange w:id="7183" w:author="laca" w:date="2015-06-14T16:50:00Z">
              <w:rPr>
                <w:rFonts w:ascii="Times New Roman" w:hAnsi="Times New Roman"/>
              </w:rPr>
            </w:rPrChange>
          </w:rPr>
          <w:t>Grafikus vezérlőfelület elkészítése</w:t>
        </w:r>
      </w:ins>
    </w:p>
    <w:p w14:paraId="3A6C1D2C" w14:textId="78445FCD" w:rsidR="00623A20" w:rsidRPr="00FE5CC9" w:rsidRDefault="00623A20" w:rsidP="00FC3556">
      <w:pPr>
        <w:pStyle w:val="ListParagraph"/>
        <w:numPr>
          <w:ilvl w:val="0"/>
          <w:numId w:val="5"/>
        </w:numPr>
        <w:spacing w:after="0" w:line="360" w:lineRule="auto"/>
        <w:jc w:val="both"/>
        <w:rPr>
          <w:rFonts w:ascii="Times New Roman" w:hAnsi="Times New Roman"/>
          <w:rPrChange w:id="7184" w:author="laca" w:date="2015-06-14T16:50:00Z">
            <w:rPr>
              <w:rFonts w:ascii="Times New Roman" w:hAnsi="Times New Roman"/>
            </w:rPr>
          </w:rPrChange>
        </w:rPr>
      </w:pPr>
      <w:ins w:id="7185" w:author="laca" w:date="2015-06-14T16:47:00Z">
        <w:r w:rsidRPr="00FE5CC9">
          <w:rPr>
            <w:rFonts w:ascii="Times New Roman" w:hAnsi="Times New Roman"/>
            <w:rPrChange w:id="7186" w:author="laca" w:date="2015-06-14T16:50:00Z">
              <w:rPr>
                <w:rFonts w:ascii="Times New Roman" w:hAnsi="Times New Roman"/>
              </w:rPr>
            </w:rPrChange>
          </w:rPr>
          <w:t xml:space="preserve">Nyáktervezés </w:t>
        </w:r>
        <w:proofErr w:type="spellStart"/>
        <w:r w:rsidRPr="00FE5CC9">
          <w:rPr>
            <w:rFonts w:ascii="Times New Roman" w:hAnsi="Times New Roman"/>
            <w:rPrChange w:id="7187" w:author="laca" w:date="2015-06-14T16:50:00Z">
              <w:rPr>
                <w:rFonts w:ascii="Times New Roman" w:hAnsi="Times New Roman"/>
              </w:rPr>
            </w:rPrChange>
          </w:rPr>
          <w:t>Altium</w:t>
        </w:r>
        <w:proofErr w:type="spellEnd"/>
        <w:r w:rsidRPr="00FE5CC9">
          <w:rPr>
            <w:rFonts w:ascii="Times New Roman" w:hAnsi="Times New Roman"/>
            <w:rPrChange w:id="7188" w:author="laca" w:date="2015-06-14T16:50:00Z">
              <w:rPr>
                <w:rFonts w:ascii="Times New Roman" w:hAnsi="Times New Roman"/>
              </w:rPr>
            </w:rPrChange>
          </w:rPr>
          <w:t xml:space="preserve"> tervező programban</w:t>
        </w:r>
      </w:ins>
    </w:p>
    <w:p w14:paraId="584FB451" w14:textId="77777777" w:rsidR="00BC755A" w:rsidRPr="00FE5CC9" w:rsidDel="004E5431" w:rsidRDefault="00E63D81" w:rsidP="004E5431">
      <w:pPr>
        <w:pStyle w:val="ListParagraph"/>
        <w:spacing w:after="0" w:line="360" w:lineRule="auto"/>
        <w:ind w:left="1444"/>
        <w:jc w:val="both"/>
        <w:outlineLvl w:val="0"/>
        <w:rPr>
          <w:del w:id="7189" w:author="laca" w:date="2015-06-14T15:06:00Z"/>
          <w:rFonts w:ascii="Times New Roman" w:hAnsi="Times New Roman"/>
          <w:rPrChange w:id="7190" w:author="laca" w:date="2015-06-14T16:50:00Z">
            <w:rPr>
              <w:del w:id="7191" w:author="laca" w:date="2015-06-14T15:06:00Z"/>
              <w:rFonts w:ascii="Times New Roman" w:hAnsi="Times New Roman"/>
            </w:rPr>
          </w:rPrChange>
        </w:rPr>
        <w:pPrChange w:id="7192" w:author="laca" w:date="2015-06-14T16:46:00Z">
          <w:pPr>
            <w:pStyle w:val="ListParagraph"/>
            <w:spacing w:after="0" w:line="360" w:lineRule="auto"/>
            <w:ind w:left="1444"/>
            <w:jc w:val="both"/>
          </w:pPr>
        </w:pPrChange>
      </w:pPr>
      <w:bookmarkStart w:id="7193" w:name="_Toc422064142"/>
      <w:commentRangeEnd w:id="7132"/>
      <w:r w:rsidRPr="00FE5CC9">
        <w:rPr>
          <w:rStyle w:val="CommentReference"/>
          <w:rPrChange w:id="7194" w:author="laca" w:date="2015-06-14T16:50:00Z">
            <w:rPr>
              <w:rStyle w:val="CommentReference"/>
            </w:rPr>
          </w:rPrChange>
        </w:rPr>
        <w:commentReference w:id="7132"/>
      </w:r>
      <w:bookmarkEnd w:id="7193"/>
    </w:p>
    <w:p w14:paraId="0633ECF2" w14:textId="77777777" w:rsidR="0030415A" w:rsidRPr="00FE5CC9" w:rsidRDefault="0030415A" w:rsidP="004E5431">
      <w:pPr>
        <w:pStyle w:val="ListParagraph"/>
        <w:spacing w:after="0" w:line="360" w:lineRule="auto"/>
        <w:ind w:left="1444"/>
        <w:jc w:val="both"/>
        <w:outlineLvl w:val="0"/>
        <w:rPr>
          <w:ins w:id="7195" w:author="laca" w:date="2015-06-14T15:06:00Z"/>
          <w:rFonts w:ascii="Times New Roman" w:hAnsi="Times New Roman"/>
          <w:rPrChange w:id="7196" w:author="laca" w:date="2015-06-14T16:50:00Z">
            <w:rPr>
              <w:ins w:id="7197" w:author="laca" w:date="2015-06-14T15:06:00Z"/>
              <w:rFonts w:ascii="Times New Roman" w:hAnsi="Times New Roman"/>
            </w:rPr>
          </w:rPrChange>
        </w:rPr>
        <w:pPrChange w:id="7198" w:author="laca" w:date="2015-06-14T16:46:00Z">
          <w:pPr>
            <w:pStyle w:val="ListParagraph"/>
            <w:spacing w:after="0" w:line="360" w:lineRule="auto"/>
            <w:ind w:left="1444"/>
            <w:jc w:val="both"/>
          </w:pPr>
        </w:pPrChange>
      </w:pPr>
    </w:p>
    <w:p w14:paraId="04C576C6" w14:textId="77777777" w:rsidR="00E63D81" w:rsidRPr="00FE5CC9" w:rsidDel="0023168B" w:rsidRDefault="00E63D81" w:rsidP="004E5431">
      <w:pPr>
        <w:pStyle w:val="ListParagraph"/>
        <w:spacing w:after="0" w:line="360" w:lineRule="auto"/>
        <w:ind w:left="1444"/>
        <w:jc w:val="both"/>
        <w:outlineLvl w:val="0"/>
        <w:rPr>
          <w:del w:id="7199" w:author="laca" w:date="2015-06-14T14:33:00Z"/>
          <w:rFonts w:ascii="Times New Roman" w:hAnsi="Times New Roman"/>
          <w:rPrChange w:id="7200" w:author="laca" w:date="2015-06-14T16:50:00Z">
            <w:rPr>
              <w:del w:id="7201" w:author="laca" w:date="2015-06-14T14:33:00Z"/>
              <w:rFonts w:ascii="Times New Roman" w:hAnsi="Times New Roman"/>
            </w:rPr>
          </w:rPrChange>
        </w:rPr>
        <w:pPrChange w:id="7202" w:author="laca" w:date="2015-06-14T16:46:00Z">
          <w:pPr>
            <w:pStyle w:val="ListParagraph"/>
            <w:spacing w:after="0" w:line="360" w:lineRule="auto"/>
            <w:ind w:left="1444"/>
            <w:jc w:val="both"/>
          </w:pPr>
        </w:pPrChange>
      </w:pPr>
      <w:bookmarkStart w:id="7203" w:name="_Toc422064143"/>
      <w:bookmarkEnd w:id="7203"/>
    </w:p>
    <w:p w14:paraId="266A3A43" w14:textId="123BFD5A" w:rsidR="00E63D81" w:rsidRPr="00FE5CC9" w:rsidDel="004E5431" w:rsidRDefault="00E63D81" w:rsidP="004E5431">
      <w:pPr>
        <w:pStyle w:val="ListParagraph"/>
        <w:spacing w:after="0" w:line="360" w:lineRule="auto"/>
        <w:ind w:left="1444"/>
        <w:jc w:val="both"/>
        <w:outlineLvl w:val="0"/>
        <w:rPr>
          <w:del w:id="7204" w:author="laca" w:date="2015-06-14T16:46:00Z"/>
          <w:rFonts w:ascii="Times New Roman" w:eastAsiaTheme="majorEastAsia" w:hAnsi="Times New Roman" w:cstheme="majorBidi"/>
          <w:b/>
          <w:bCs/>
          <w:smallCaps/>
          <w:color w:val="000000" w:themeColor="text1"/>
          <w:sz w:val="36"/>
          <w:szCs w:val="36"/>
          <w:rPrChange w:id="7205" w:author="laca" w:date="2015-06-14T16:50:00Z">
            <w:rPr>
              <w:del w:id="7206" w:author="laca" w:date="2015-06-14T16:46:00Z"/>
              <w:rFonts w:ascii="Times New Roman" w:eastAsiaTheme="majorEastAsia" w:hAnsi="Times New Roman" w:cstheme="majorBidi"/>
              <w:b/>
              <w:bCs/>
              <w:smallCaps/>
              <w:color w:val="000000" w:themeColor="text1"/>
              <w:sz w:val="36"/>
              <w:szCs w:val="36"/>
              <w:lang w:val="en-US"/>
            </w:rPr>
          </w:rPrChange>
        </w:rPr>
        <w:pPrChange w:id="7207" w:author="laca" w:date="2015-06-14T16:46:00Z">
          <w:pPr>
            <w:pStyle w:val="ListParagraph"/>
            <w:spacing w:after="0" w:line="360" w:lineRule="auto"/>
            <w:ind w:left="1444"/>
            <w:jc w:val="both"/>
          </w:pPr>
        </w:pPrChange>
      </w:pPr>
      <w:del w:id="7208" w:author="laca" w:date="2015-06-14T16:46:00Z">
        <w:r w:rsidRPr="00FE5CC9" w:rsidDel="004E5431">
          <w:rPr>
            <w:rFonts w:ascii="Times New Roman" w:eastAsiaTheme="majorEastAsia" w:hAnsi="Times New Roman" w:cstheme="majorBidi"/>
            <w:b/>
            <w:bCs/>
            <w:smallCaps/>
            <w:color w:val="000000" w:themeColor="text1"/>
            <w:sz w:val="36"/>
            <w:szCs w:val="36"/>
            <w:highlight w:val="yellow"/>
            <w:rPrChange w:id="7209" w:author="laca" w:date="2015-06-14T16:50:00Z">
              <w:rPr>
                <w:rFonts w:ascii="Times New Roman" w:eastAsiaTheme="majorEastAsia" w:hAnsi="Times New Roman" w:cstheme="majorBidi"/>
                <w:b/>
                <w:bCs/>
                <w:smallCaps/>
                <w:color w:val="000000" w:themeColor="text1"/>
                <w:sz w:val="36"/>
                <w:szCs w:val="36"/>
                <w:highlight w:val="yellow"/>
              </w:rPr>
            </w:rPrChange>
          </w:rPr>
          <w:delText>Következtetések</w:delText>
        </w:r>
      </w:del>
      <w:del w:id="7210" w:author="laca" w:date="2015-06-14T14:33:00Z">
        <w:r w:rsidRPr="00FE5CC9" w:rsidDel="0023168B">
          <w:rPr>
            <w:rFonts w:ascii="Times New Roman" w:eastAsiaTheme="majorEastAsia" w:hAnsi="Times New Roman" w:cstheme="majorBidi"/>
            <w:b/>
            <w:bCs/>
            <w:smallCaps/>
            <w:color w:val="000000" w:themeColor="text1"/>
            <w:sz w:val="36"/>
            <w:szCs w:val="36"/>
            <w:rPrChange w:id="7211" w:author="laca" w:date="2015-06-14T16:50:00Z">
              <w:rPr>
                <w:rFonts w:ascii="Times New Roman" w:eastAsiaTheme="majorEastAsia" w:hAnsi="Times New Roman" w:cstheme="majorBidi"/>
                <w:b/>
                <w:bCs/>
                <w:smallCaps/>
                <w:color w:val="000000" w:themeColor="text1"/>
                <w:sz w:val="36"/>
                <w:szCs w:val="36"/>
              </w:rPr>
            </w:rPrChange>
          </w:rPr>
          <w:delText xml:space="preserve">  hiányzik!!</w:delText>
        </w:r>
      </w:del>
      <w:bookmarkStart w:id="7212" w:name="_Toc422064144"/>
      <w:bookmarkEnd w:id="7212"/>
    </w:p>
    <w:p w14:paraId="61BF2F49" w14:textId="0E364F85" w:rsidR="004E5431" w:rsidRPr="00FE5CC9" w:rsidRDefault="004E5431" w:rsidP="004E5431">
      <w:pPr>
        <w:pStyle w:val="Heading1"/>
        <w:rPr>
          <w:ins w:id="7213" w:author="laca" w:date="2015-06-14T16:46:00Z"/>
          <w:rFonts w:ascii="Times New Roman" w:hAnsi="Times New Roman"/>
          <w:rPrChange w:id="7214" w:author="laca" w:date="2015-06-14T16:50:00Z">
            <w:rPr>
              <w:ins w:id="7215" w:author="laca" w:date="2015-06-14T16:46:00Z"/>
              <w:rFonts w:ascii="Times New Roman" w:hAnsi="Times New Roman"/>
            </w:rPr>
          </w:rPrChange>
        </w:rPr>
        <w:pPrChange w:id="7216" w:author="laca" w:date="2015-06-14T16:47:00Z">
          <w:pPr>
            <w:spacing w:after="0" w:line="360" w:lineRule="auto"/>
            <w:jc w:val="both"/>
          </w:pPr>
        </w:pPrChange>
      </w:pPr>
      <w:bookmarkStart w:id="7217" w:name="_Toc422064145"/>
      <w:ins w:id="7218" w:author="laca" w:date="2015-06-14T14:33:00Z">
        <w:r w:rsidRPr="00FE5CC9">
          <w:rPr>
            <w:rFonts w:ascii="Times New Roman" w:hAnsi="Times New Roman"/>
            <w:rPrChange w:id="7219" w:author="laca" w:date="2015-06-14T16:50:00Z">
              <w:rPr>
                <w:rFonts w:ascii="Times New Roman" w:hAnsi="Times New Roman"/>
              </w:rPr>
            </w:rPrChange>
          </w:rPr>
          <w:t>Következtetések:</w:t>
        </w:r>
      </w:ins>
      <w:bookmarkEnd w:id="7217"/>
    </w:p>
    <w:p w14:paraId="5449D5E2" w14:textId="54955863" w:rsidR="00635BE4" w:rsidRPr="00FE5CC9" w:rsidRDefault="004E5431" w:rsidP="0030415A">
      <w:pPr>
        <w:spacing w:after="0" w:line="360" w:lineRule="auto"/>
        <w:jc w:val="both"/>
        <w:rPr>
          <w:ins w:id="7220" w:author="laca" w:date="2015-06-14T14:45:00Z"/>
          <w:rFonts w:ascii="Times New Roman" w:hAnsi="Times New Roman"/>
          <w:rPrChange w:id="7221" w:author="laca" w:date="2015-06-14T16:50:00Z">
            <w:rPr>
              <w:ins w:id="7222" w:author="laca" w:date="2015-06-14T14:45:00Z"/>
              <w:rFonts w:ascii="Times New Roman" w:hAnsi="Times New Roman"/>
            </w:rPr>
          </w:rPrChange>
        </w:rPr>
      </w:pPr>
      <w:ins w:id="7223" w:author="laca" w:date="2015-06-14T16:47:00Z">
        <w:r w:rsidRPr="00FE5CC9">
          <w:rPr>
            <w:rFonts w:ascii="Times New Roman" w:hAnsi="Times New Roman"/>
            <w:rPrChange w:id="7224" w:author="laca" w:date="2015-06-14T16:50:00Z">
              <w:rPr>
                <w:rFonts w:ascii="Times New Roman" w:hAnsi="Times New Roman"/>
              </w:rPr>
            </w:rPrChange>
          </w:rPr>
          <w:tab/>
        </w:r>
      </w:ins>
      <w:ins w:id="7225" w:author="laca" w:date="2015-06-14T14:33:00Z">
        <w:r w:rsidR="0023168B" w:rsidRPr="00FE5CC9">
          <w:rPr>
            <w:rFonts w:ascii="Times New Roman" w:hAnsi="Times New Roman"/>
            <w:rPrChange w:id="7226" w:author="laca" w:date="2015-06-14T16:50:00Z">
              <w:rPr>
                <w:rFonts w:ascii="Times New Roman" w:hAnsi="Times New Roman"/>
              </w:rPr>
            </w:rPrChange>
          </w:rPr>
          <w:t xml:space="preserve">A kivitelezés során sok </w:t>
        </w:r>
        <w:proofErr w:type="spellStart"/>
        <w:r w:rsidR="0023168B" w:rsidRPr="00FE5CC9">
          <w:rPr>
            <w:rFonts w:ascii="Times New Roman" w:hAnsi="Times New Roman"/>
            <w:rPrChange w:id="7227" w:author="laca" w:date="2015-06-14T16:50:00Z">
              <w:rPr>
                <w:rFonts w:ascii="Times New Roman" w:hAnsi="Times New Roman"/>
              </w:rPr>
            </w:rPrChange>
          </w:rPr>
          <w:t>ojan</w:t>
        </w:r>
        <w:proofErr w:type="spellEnd"/>
        <w:r w:rsidR="0023168B" w:rsidRPr="00FE5CC9">
          <w:rPr>
            <w:rFonts w:ascii="Times New Roman" w:hAnsi="Times New Roman"/>
            <w:rPrChange w:id="7228" w:author="laca" w:date="2015-06-14T16:50:00Z">
              <w:rPr>
                <w:rFonts w:ascii="Times New Roman" w:hAnsi="Times New Roman"/>
              </w:rPr>
            </w:rPrChange>
          </w:rPr>
          <w:t xml:space="preserve"> </w:t>
        </w:r>
      </w:ins>
      <w:ins w:id="7229" w:author="laca" w:date="2015-06-14T14:36:00Z">
        <w:r w:rsidR="00E9657C" w:rsidRPr="00FE5CC9">
          <w:rPr>
            <w:rFonts w:ascii="Times New Roman" w:hAnsi="Times New Roman"/>
            <w:rPrChange w:id="7230" w:author="laca" w:date="2015-06-14T16:50:00Z">
              <w:rPr>
                <w:rFonts w:ascii="Times New Roman" w:hAnsi="Times New Roman"/>
              </w:rPr>
            </w:rPrChange>
          </w:rPr>
          <w:t>apró</w:t>
        </w:r>
      </w:ins>
      <w:ins w:id="7231" w:author="laca" w:date="2015-06-14T14:33:00Z">
        <w:r w:rsidR="0023168B" w:rsidRPr="00FE5CC9">
          <w:rPr>
            <w:rFonts w:ascii="Times New Roman" w:hAnsi="Times New Roman"/>
            <w:rPrChange w:id="7232" w:author="laca" w:date="2015-06-14T16:50:00Z">
              <w:rPr>
                <w:rFonts w:ascii="Times New Roman" w:hAnsi="Times New Roman"/>
              </w:rPr>
            </w:rPrChange>
          </w:rPr>
          <w:t xml:space="preserve"> hibára </w:t>
        </w:r>
      </w:ins>
      <w:ins w:id="7233" w:author="laca" w:date="2015-06-14T14:53:00Z">
        <w:r w:rsidR="00864214" w:rsidRPr="00FE5CC9">
          <w:rPr>
            <w:rFonts w:ascii="Times New Roman" w:hAnsi="Times New Roman"/>
            <w:rPrChange w:id="7234" w:author="laca" w:date="2015-06-14T16:50:00Z">
              <w:rPr>
                <w:rFonts w:ascii="Times New Roman" w:hAnsi="Times New Roman"/>
              </w:rPr>
            </w:rPrChange>
          </w:rPr>
          <w:t>rábukkantam,</w:t>
        </w:r>
      </w:ins>
      <w:ins w:id="7235" w:author="laca" w:date="2015-06-14T14:33:00Z">
        <w:r w:rsidR="0023168B" w:rsidRPr="00FE5CC9">
          <w:rPr>
            <w:rFonts w:ascii="Times New Roman" w:hAnsi="Times New Roman"/>
            <w:rPrChange w:id="7236" w:author="laca" w:date="2015-06-14T16:50:00Z">
              <w:rPr>
                <w:rFonts w:ascii="Times New Roman" w:hAnsi="Times New Roman"/>
              </w:rPr>
            </w:rPrChange>
          </w:rPr>
          <w:t xml:space="preserve"> </w:t>
        </w:r>
      </w:ins>
      <w:ins w:id="7237" w:author="laca" w:date="2015-06-14T14:36:00Z">
        <w:r w:rsidR="00E9657C" w:rsidRPr="00FE5CC9">
          <w:rPr>
            <w:rFonts w:ascii="Times New Roman" w:hAnsi="Times New Roman"/>
            <w:rPrChange w:id="7238" w:author="laca" w:date="2015-06-14T16:50:00Z">
              <w:rPr>
                <w:rFonts w:ascii="Times New Roman" w:hAnsi="Times New Roman"/>
              </w:rPr>
            </w:rPrChange>
          </w:rPr>
          <w:t>amelyek</w:t>
        </w:r>
      </w:ins>
      <w:ins w:id="7239" w:author="laca" w:date="2015-06-14T14:33:00Z">
        <w:r w:rsidR="0023168B" w:rsidRPr="00FE5CC9">
          <w:rPr>
            <w:rFonts w:ascii="Times New Roman" w:hAnsi="Times New Roman"/>
            <w:rPrChange w:id="7240" w:author="laca" w:date="2015-06-14T16:50:00Z">
              <w:rPr>
                <w:rFonts w:ascii="Times New Roman" w:hAnsi="Times New Roman"/>
              </w:rPr>
            </w:rPrChange>
          </w:rPr>
          <w:t xml:space="preserve"> </w:t>
        </w:r>
      </w:ins>
      <w:ins w:id="7241" w:author="laca" w:date="2015-06-14T14:36:00Z">
        <w:r w:rsidR="00E9657C" w:rsidRPr="00FE5CC9">
          <w:rPr>
            <w:rFonts w:ascii="Times New Roman" w:hAnsi="Times New Roman"/>
            <w:rPrChange w:id="7242" w:author="laca" w:date="2015-06-14T16:50:00Z">
              <w:rPr>
                <w:rFonts w:ascii="Times New Roman" w:hAnsi="Times New Roman"/>
              </w:rPr>
            </w:rPrChange>
          </w:rPr>
          <w:t>jó</w:t>
        </w:r>
      </w:ins>
      <w:ins w:id="7243" w:author="laca" w:date="2015-06-14T14:33:00Z">
        <w:r w:rsidR="0023168B" w:rsidRPr="00FE5CC9">
          <w:rPr>
            <w:rFonts w:ascii="Times New Roman" w:hAnsi="Times New Roman"/>
            <w:rPrChange w:id="7244" w:author="laca" w:date="2015-06-14T16:50:00Z">
              <w:rPr>
                <w:rFonts w:ascii="Times New Roman" w:hAnsi="Times New Roman"/>
              </w:rPr>
            </w:rPrChange>
          </w:rPr>
          <w:t xml:space="preserve"> alapot </w:t>
        </w:r>
      </w:ins>
      <w:ins w:id="7245" w:author="laca" w:date="2015-06-14T14:35:00Z">
        <w:r w:rsidR="00E9657C" w:rsidRPr="00FE5CC9">
          <w:rPr>
            <w:rFonts w:ascii="Times New Roman" w:hAnsi="Times New Roman"/>
            <w:rPrChange w:id="7246" w:author="laca" w:date="2015-06-14T16:50:00Z">
              <w:rPr>
                <w:rFonts w:ascii="Times New Roman" w:hAnsi="Times New Roman"/>
              </w:rPr>
            </w:rPrChange>
          </w:rPr>
          <w:t>nyújtanának</w:t>
        </w:r>
      </w:ins>
      <w:ins w:id="7247" w:author="laca" w:date="2015-06-14T14:34:00Z">
        <w:r w:rsidR="0023168B" w:rsidRPr="00FE5CC9">
          <w:rPr>
            <w:rFonts w:ascii="Times New Roman" w:hAnsi="Times New Roman"/>
            <w:rPrChange w:id="7248" w:author="laca" w:date="2015-06-14T16:50:00Z">
              <w:rPr>
                <w:rFonts w:ascii="Times New Roman" w:hAnsi="Times New Roman"/>
              </w:rPr>
            </w:rPrChange>
          </w:rPr>
          <w:t xml:space="preserve"> egy</w:t>
        </w:r>
        <w:r w:rsidR="00E9657C" w:rsidRPr="00FE5CC9">
          <w:rPr>
            <w:rFonts w:ascii="Times New Roman" w:hAnsi="Times New Roman"/>
            <w:rPrChange w:id="7249" w:author="laca" w:date="2015-06-14T16:50:00Z">
              <w:rPr>
                <w:rFonts w:ascii="Times New Roman" w:hAnsi="Times New Roman"/>
              </w:rPr>
            </w:rPrChange>
          </w:rPr>
          <w:t xml:space="preserve"> a jövőben </w:t>
        </w:r>
      </w:ins>
      <w:ins w:id="7250" w:author="laca" w:date="2015-06-14T14:35:00Z">
        <w:r w:rsidR="00E9657C" w:rsidRPr="00FE5CC9">
          <w:rPr>
            <w:rFonts w:ascii="Times New Roman" w:hAnsi="Times New Roman"/>
            <w:rPrChange w:id="7251" w:author="laca" w:date="2015-06-14T16:50:00Z">
              <w:rPr>
                <w:rFonts w:ascii="Times New Roman" w:hAnsi="Times New Roman"/>
              </w:rPr>
            </w:rPrChange>
          </w:rPr>
          <w:t>továbbfejlesztési</w:t>
        </w:r>
      </w:ins>
      <w:ins w:id="7252" w:author="laca" w:date="2015-06-14T14:34:00Z">
        <w:r w:rsidR="00E9657C" w:rsidRPr="00FE5CC9">
          <w:rPr>
            <w:rFonts w:ascii="Times New Roman" w:hAnsi="Times New Roman"/>
            <w:rPrChange w:id="7253" w:author="laca" w:date="2015-06-14T16:50:00Z">
              <w:rPr>
                <w:rFonts w:ascii="Times New Roman" w:hAnsi="Times New Roman"/>
              </w:rPr>
            </w:rPrChange>
          </w:rPr>
          <w:t xml:space="preserve"> lehetőségre, elsősorban a mechanikai rendszert </w:t>
        </w:r>
      </w:ins>
      <w:ins w:id="7254" w:author="laca" w:date="2015-06-14T14:35:00Z">
        <w:r w:rsidR="00E9657C" w:rsidRPr="00FE5CC9">
          <w:rPr>
            <w:rFonts w:ascii="Times New Roman" w:hAnsi="Times New Roman"/>
            <w:rPrChange w:id="7255" w:author="laca" w:date="2015-06-14T16:50:00Z">
              <w:rPr>
                <w:rFonts w:ascii="Times New Roman" w:hAnsi="Times New Roman"/>
              </w:rPr>
            </w:rPrChange>
          </w:rPr>
          <w:t>kellene</w:t>
        </w:r>
      </w:ins>
      <w:ins w:id="7256" w:author="laca" w:date="2015-06-14T14:34:00Z">
        <w:r w:rsidR="00E9657C" w:rsidRPr="00FE5CC9">
          <w:rPr>
            <w:rFonts w:ascii="Times New Roman" w:hAnsi="Times New Roman"/>
            <w:rPrChange w:id="7257" w:author="laca" w:date="2015-06-14T16:50:00Z">
              <w:rPr>
                <w:rFonts w:ascii="Times New Roman" w:hAnsi="Times New Roman"/>
              </w:rPr>
            </w:rPrChange>
          </w:rPr>
          <w:t xml:space="preserve"> átalakítani</w:t>
        </w:r>
      </w:ins>
      <w:ins w:id="7258" w:author="laca" w:date="2015-06-14T14:35:00Z">
        <w:r w:rsidR="00E9657C" w:rsidRPr="00FE5CC9">
          <w:rPr>
            <w:rFonts w:ascii="Times New Roman" w:hAnsi="Times New Roman"/>
            <w:rPrChange w:id="7259" w:author="laca" w:date="2015-06-14T16:50:00Z">
              <w:rPr>
                <w:rFonts w:ascii="Times New Roman" w:hAnsi="Times New Roman"/>
              </w:rPr>
            </w:rPrChange>
          </w:rPr>
          <w:t>.</w:t>
        </w:r>
      </w:ins>
      <w:ins w:id="7260" w:author="laca" w:date="2015-06-14T14:36:00Z">
        <w:r w:rsidR="00E9657C" w:rsidRPr="00FE5CC9">
          <w:rPr>
            <w:rFonts w:ascii="Times New Roman" w:hAnsi="Times New Roman"/>
            <w:rPrChange w:id="7261" w:author="laca" w:date="2015-06-14T16:50:00Z">
              <w:rPr>
                <w:rFonts w:ascii="Times New Roman" w:hAnsi="Times New Roman"/>
              </w:rPr>
            </w:rPrChange>
          </w:rPr>
          <w:t xml:space="preserve"> A </w:t>
        </w:r>
      </w:ins>
      <w:ins w:id="7262" w:author="laca" w:date="2015-06-14T14:37:00Z">
        <w:r w:rsidR="00E9657C" w:rsidRPr="00FE5CC9">
          <w:rPr>
            <w:rFonts w:ascii="Times New Roman" w:hAnsi="Times New Roman"/>
            <w:rPrChange w:id="7263" w:author="laca" w:date="2015-06-14T16:50:00Z">
              <w:rPr>
                <w:rFonts w:ascii="Times New Roman" w:hAnsi="Times New Roman"/>
              </w:rPr>
            </w:rPrChange>
          </w:rPr>
          <w:t>rendszeren</w:t>
        </w:r>
      </w:ins>
      <w:ins w:id="7264" w:author="laca" w:date="2015-06-14T14:36:00Z">
        <w:r w:rsidR="00E9657C" w:rsidRPr="00FE5CC9">
          <w:rPr>
            <w:rFonts w:ascii="Times New Roman" w:hAnsi="Times New Roman"/>
            <w:rPrChange w:id="7265" w:author="laca" w:date="2015-06-14T16:50:00Z">
              <w:rPr>
                <w:rFonts w:ascii="Times New Roman" w:hAnsi="Times New Roman"/>
              </w:rPr>
            </w:rPrChange>
          </w:rPr>
          <w:t xml:space="preserve"> </w:t>
        </w:r>
      </w:ins>
      <w:ins w:id="7266" w:author="laca" w:date="2015-06-14T14:37:00Z">
        <w:r w:rsidR="00E9657C" w:rsidRPr="00FE5CC9">
          <w:rPr>
            <w:rFonts w:ascii="Times New Roman" w:hAnsi="Times New Roman"/>
            <w:rPrChange w:id="7267" w:author="laca" w:date="2015-06-14T16:50:00Z">
              <w:rPr>
                <w:rFonts w:ascii="Times New Roman" w:hAnsi="Times New Roman"/>
              </w:rPr>
            </w:rPrChange>
          </w:rPr>
          <w:t>kívül</w:t>
        </w:r>
      </w:ins>
      <w:ins w:id="7268" w:author="laca" w:date="2015-06-14T14:36:00Z">
        <w:r w:rsidR="00E9657C" w:rsidRPr="00FE5CC9">
          <w:rPr>
            <w:rFonts w:ascii="Times New Roman" w:hAnsi="Times New Roman"/>
            <w:rPrChange w:id="7269" w:author="laca" w:date="2015-06-14T16:50:00Z">
              <w:rPr>
                <w:rFonts w:ascii="Times New Roman" w:hAnsi="Times New Roman"/>
              </w:rPr>
            </w:rPrChange>
          </w:rPr>
          <w:t xml:space="preserve"> </w:t>
        </w:r>
      </w:ins>
      <w:ins w:id="7270" w:author="laca" w:date="2015-06-14T14:37:00Z">
        <w:r w:rsidR="00E9657C" w:rsidRPr="00FE5CC9">
          <w:rPr>
            <w:rFonts w:ascii="Times New Roman" w:hAnsi="Times New Roman"/>
            <w:rPrChange w:id="7271" w:author="laca" w:date="2015-06-14T16:50:00Z">
              <w:rPr>
                <w:rFonts w:ascii="Times New Roman" w:hAnsi="Times New Roman"/>
              </w:rPr>
            </w:rPrChange>
          </w:rPr>
          <w:t>levő motorokat be kellene vinni a vázon belűre. A</w:t>
        </w:r>
      </w:ins>
      <w:ins w:id="7272" w:author="laca" w:date="2015-06-14T14:38:00Z">
        <w:r w:rsidR="00E9657C" w:rsidRPr="00FE5CC9">
          <w:rPr>
            <w:rFonts w:ascii="Times New Roman" w:hAnsi="Times New Roman"/>
            <w:rPrChange w:id="7273" w:author="laca" w:date="2015-06-14T16:50:00Z">
              <w:rPr>
                <w:rFonts w:ascii="Times New Roman" w:hAnsi="Times New Roman"/>
              </w:rPr>
            </w:rPrChange>
          </w:rPr>
          <w:t xml:space="preserve"> lánctalpakat is átkellene </w:t>
        </w:r>
      </w:ins>
      <w:ins w:id="7274" w:author="laca" w:date="2015-06-14T14:53:00Z">
        <w:r w:rsidR="00864214" w:rsidRPr="00FE5CC9">
          <w:rPr>
            <w:rFonts w:ascii="Times New Roman" w:hAnsi="Times New Roman"/>
            <w:rPrChange w:id="7275" w:author="laca" w:date="2015-06-14T16:50:00Z">
              <w:rPr>
                <w:rFonts w:ascii="Times New Roman" w:hAnsi="Times New Roman"/>
              </w:rPr>
            </w:rPrChange>
          </w:rPr>
          <w:t>alakítani,</w:t>
        </w:r>
      </w:ins>
      <w:ins w:id="7276" w:author="laca" w:date="2015-06-14T14:38:00Z">
        <w:r w:rsidR="00E9657C" w:rsidRPr="00FE5CC9">
          <w:rPr>
            <w:rFonts w:ascii="Times New Roman" w:hAnsi="Times New Roman"/>
            <w:rPrChange w:id="7277" w:author="laca" w:date="2015-06-14T16:50:00Z">
              <w:rPr>
                <w:rFonts w:ascii="Times New Roman" w:hAnsi="Times New Roman"/>
              </w:rPr>
            </w:rPrChange>
          </w:rPr>
          <w:t xml:space="preserve"> mert nem fognak </w:t>
        </w:r>
      </w:ins>
      <w:ins w:id="7278" w:author="laca" w:date="2015-06-14T14:39:00Z">
        <w:r w:rsidR="00E9657C" w:rsidRPr="00FE5CC9">
          <w:rPr>
            <w:rFonts w:ascii="Times New Roman" w:hAnsi="Times New Roman"/>
            <w:rPrChange w:id="7279" w:author="laca" w:date="2015-06-14T16:50:00Z">
              <w:rPr>
                <w:rFonts w:ascii="Times New Roman" w:hAnsi="Times New Roman"/>
              </w:rPr>
            </w:rPrChange>
          </w:rPr>
          <w:t>megfejleni</w:t>
        </w:r>
      </w:ins>
      <w:ins w:id="7280" w:author="laca" w:date="2015-06-14T14:38:00Z">
        <w:r w:rsidR="00E9657C" w:rsidRPr="00FE5CC9">
          <w:rPr>
            <w:rFonts w:ascii="Times New Roman" w:hAnsi="Times New Roman"/>
            <w:rPrChange w:id="7281" w:author="laca" w:date="2015-06-14T16:50:00Z">
              <w:rPr>
                <w:rFonts w:ascii="Times New Roman" w:hAnsi="Times New Roman"/>
              </w:rPr>
            </w:rPrChange>
          </w:rPr>
          <w:t xml:space="preserve"> a kültéri </w:t>
        </w:r>
      </w:ins>
      <w:ins w:id="7282" w:author="laca" w:date="2015-06-14T14:39:00Z">
        <w:r w:rsidR="00E9657C" w:rsidRPr="00FE5CC9">
          <w:rPr>
            <w:rFonts w:ascii="Times New Roman" w:hAnsi="Times New Roman"/>
            <w:rPrChange w:id="7283" w:author="laca" w:date="2015-06-14T16:50:00Z">
              <w:rPr>
                <w:rFonts w:ascii="Times New Roman" w:hAnsi="Times New Roman"/>
              </w:rPr>
            </w:rPrChange>
          </w:rPr>
          <w:t>követelményeknek csak sajnos a keret csak ennyire volt elég.</w:t>
        </w:r>
      </w:ins>
      <w:ins w:id="7284" w:author="laca" w:date="2015-06-14T14:38:00Z">
        <w:r w:rsidR="00E9657C" w:rsidRPr="00FE5CC9">
          <w:rPr>
            <w:rFonts w:ascii="Times New Roman" w:hAnsi="Times New Roman"/>
            <w:rPrChange w:id="7285" w:author="laca" w:date="2015-06-14T16:50:00Z">
              <w:rPr>
                <w:rFonts w:ascii="Times New Roman" w:hAnsi="Times New Roman"/>
              </w:rPr>
            </w:rPrChange>
          </w:rPr>
          <w:t xml:space="preserve"> </w:t>
        </w:r>
      </w:ins>
      <w:ins w:id="7286" w:author="laca" w:date="2015-06-14T14:39:00Z">
        <w:r w:rsidR="00E9657C" w:rsidRPr="00FE5CC9">
          <w:rPr>
            <w:rFonts w:ascii="Times New Roman" w:hAnsi="Times New Roman"/>
            <w:rPrChange w:id="7287" w:author="laca" w:date="2015-06-14T16:50:00Z">
              <w:rPr>
                <w:rFonts w:ascii="Times New Roman" w:hAnsi="Times New Roman"/>
              </w:rPr>
            </w:rPrChange>
          </w:rPr>
          <w:t xml:space="preserve">A rendszer vezérlő magja az FPGA rendszer az szerintem jó </w:t>
        </w:r>
      </w:ins>
      <w:ins w:id="7288" w:author="laca" w:date="2015-06-14T14:40:00Z">
        <w:r w:rsidR="00E9657C" w:rsidRPr="00FE5CC9">
          <w:rPr>
            <w:rFonts w:ascii="Times New Roman" w:hAnsi="Times New Roman"/>
            <w:rPrChange w:id="7289" w:author="laca" w:date="2015-06-14T16:50:00Z">
              <w:rPr>
                <w:rFonts w:ascii="Times New Roman" w:hAnsi="Times New Roman"/>
              </w:rPr>
            </w:rPrChange>
          </w:rPr>
          <w:t>választás</w:t>
        </w:r>
      </w:ins>
      <w:ins w:id="7290" w:author="laca" w:date="2015-06-14T14:39:00Z">
        <w:r w:rsidR="00E9657C" w:rsidRPr="00FE5CC9">
          <w:rPr>
            <w:rFonts w:ascii="Times New Roman" w:hAnsi="Times New Roman"/>
            <w:rPrChange w:id="7291" w:author="laca" w:date="2015-06-14T16:50:00Z">
              <w:rPr>
                <w:rFonts w:ascii="Times New Roman" w:hAnsi="Times New Roman"/>
              </w:rPr>
            </w:rPrChange>
          </w:rPr>
          <w:t xml:space="preserve"> </w:t>
        </w:r>
      </w:ins>
      <w:ins w:id="7292" w:author="laca" w:date="2015-06-14T14:53:00Z">
        <w:r w:rsidR="00864214" w:rsidRPr="00FE5CC9">
          <w:rPr>
            <w:rFonts w:ascii="Times New Roman" w:hAnsi="Times New Roman"/>
            <w:rPrChange w:id="7293" w:author="laca" w:date="2015-06-14T16:50:00Z">
              <w:rPr>
                <w:rFonts w:ascii="Times New Roman" w:hAnsi="Times New Roman"/>
              </w:rPr>
            </w:rPrChange>
          </w:rPr>
          <w:t>volt,</w:t>
        </w:r>
      </w:ins>
      <w:ins w:id="7294" w:author="laca" w:date="2015-06-14T14:40:00Z">
        <w:r w:rsidR="00E9657C" w:rsidRPr="00FE5CC9">
          <w:rPr>
            <w:rFonts w:ascii="Times New Roman" w:hAnsi="Times New Roman"/>
            <w:rPrChange w:id="7295" w:author="laca" w:date="2015-06-14T16:50:00Z">
              <w:rPr>
                <w:rFonts w:ascii="Times New Roman" w:hAnsi="Times New Roman"/>
              </w:rPr>
            </w:rPrChange>
          </w:rPr>
          <w:t xml:space="preserve"> mert nagyon </w:t>
        </w:r>
        <w:proofErr w:type="spellStart"/>
        <w:r w:rsidR="00E9657C" w:rsidRPr="00FE5CC9">
          <w:rPr>
            <w:rFonts w:ascii="Times New Roman" w:hAnsi="Times New Roman"/>
            <w:rPrChange w:id="7296" w:author="laca" w:date="2015-06-14T16:50:00Z">
              <w:rPr>
                <w:rFonts w:ascii="Times New Roman" w:hAnsi="Times New Roman"/>
              </w:rPr>
            </w:rPrChange>
          </w:rPr>
          <w:t>jo</w:t>
        </w:r>
        <w:proofErr w:type="spellEnd"/>
        <w:r w:rsidR="00E9657C" w:rsidRPr="00FE5CC9">
          <w:rPr>
            <w:rFonts w:ascii="Times New Roman" w:hAnsi="Times New Roman"/>
            <w:rPrChange w:id="7297" w:author="laca" w:date="2015-06-14T16:50:00Z">
              <w:rPr>
                <w:rFonts w:ascii="Times New Roman" w:hAnsi="Times New Roman"/>
              </w:rPr>
            </w:rPrChange>
          </w:rPr>
          <w:t xml:space="preserve"> alapot </w:t>
        </w:r>
      </w:ins>
      <w:ins w:id="7298" w:author="laca" w:date="2015-06-14T14:41:00Z">
        <w:r w:rsidR="00E9657C" w:rsidRPr="00FE5CC9">
          <w:rPr>
            <w:rFonts w:ascii="Times New Roman" w:hAnsi="Times New Roman"/>
            <w:rPrChange w:id="7299" w:author="laca" w:date="2015-06-14T16:50:00Z">
              <w:rPr>
                <w:rFonts w:ascii="Times New Roman" w:hAnsi="Times New Roman"/>
              </w:rPr>
            </w:rPrChange>
          </w:rPr>
          <w:t>nyújt</w:t>
        </w:r>
      </w:ins>
      <w:ins w:id="7300" w:author="laca" w:date="2015-06-14T14:40:00Z">
        <w:r w:rsidR="00E9657C" w:rsidRPr="00FE5CC9">
          <w:rPr>
            <w:rFonts w:ascii="Times New Roman" w:hAnsi="Times New Roman"/>
            <w:rPrChange w:id="7301" w:author="laca" w:date="2015-06-14T16:50:00Z">
              <w:rPr>
                <w:rFonts w:ascii="Times New Roman" w:hAnsi="Times New Roman"/>
              </w:rPr>
            </w:rPrChange>
          </w:rPr>
          <w:t xml:space="preserve"> </w:t>
        </w:r>
      </w:ins>
      <w:ins w:id="7302" w:author="laca" w:date="2015-06-14T14:41:00Z">
        <w:r w:rsidR="00E9657C" w:rsidRPr="00FE5CC9">
          <w:rPr>
            <w:rFonts w:ascii="Times New Roman" w:hAnsi="Times New Roman"/>
            <w:rPrChange w:id="7303" w:author="laca" w:date="2015-06-14T16:50:00Z">
              <w:rPr>
                <w:rFonts w:ascii="Times New Roman" w:hAnsi="Times New Roman"/>
              </w:rPr>
            </w:rPrChange>
          </w:rPr>
          <w:t>mind a szoftveres mind a hardveres továbbfejlesztési lehetőségekre.</w:t>
        </w:r>
      </w:ins>
      <w:ins w:id="7304" w:author="laca" w:date="2015-06-14T14:42:00Z">
        <w:r w:rsidR="00E9657C" w:rsidRPr="00FE5CC9">
          <w:rPr>
            <w:rFonts w:ascii="Times New Roman" w:hAnsi="Times New Roman"/>
            <w:rPrChange w:id="7305" w:author="laca" w:date="2015-06-14T16:50:00Z">
              <w:rPr>
                <w:rFonts w:ascii="Times New Roman" w:hAnsi="Times New Roman"/>
              </w:rPr>
            </w:rPrChange>
          </w:rPr>
          <w:t xml:space="preserve"> A sebesség és a pozíció szabályozok meglátásom szerint beváltak, egyedüli gond a sebesség mérésével van. A sebesség mérő modult még ki </w:t>
        </w:r>
      </w:ins>
      <w:ins w:id="7306" w:author="laca" w:date="2015-06-14T14:43:00Z">
        <w:r w:rsidR="00E9657C" w:rsidRPr="00FE5CC9">
          <w:rPr>
            <w:rFonts w:ascii="Times New Roman" w:hAnsi="Times New Roman"/>
            <w:rPrChange w:id="7307" w:author="laca" w:date="2015-06-14T16:50:00Z">
              <w:rPr>
                <w:rFonts w:ascii="Times New Roman" w:hAnsi="Times New Roman"/>
              </w:rPr>
            </w:rPrChange>
          </w:rPr>
          <w:t>kellene</w:t>
        </w:r>
      </w:ins>
      <w:ins w:id="7308" w:author="laca" w:date="2015-06-14T14:42:00Z">
        <w:r w:rsidR="00E9657C" w:rsidRPr="00FE5CC9">
          <w:rPr>
            <w:rFonts w:ascii="Times New Roman" w:hAnsi="Times New Roman"/>
            <w:rPrChange w:id="7309" w:author="laca" w:date="2015-06-14T16:50:00Z">
              <w:rPr>
                <w:rFonts w:ascii="Times New Roman" w:hAnsi="Times New Roman"/>
              </w:rPr>
            </w:rPrChange>
          </w:rPr>
          <w:t xml:space="preserve"> </w:t>
        </w:r>
      </w:ins>
      <w:ins w:id="7310" w:author="laca" w:date="2015-06-14T14:46:00Z">
        <w:r w:rsidR="00864214" w:rsidRPr="00FE5CC9">
          <w:rPr>
            <w:rFonts w:ascii="Times New Roman" w:hAnsi="Times New Roman"/>
            <w:rPrChange w:id="7311" w:author="laca" w:date="2015-06-14T16:50:00Z">
              <w:rPr>
                <w:rFonts w:ascii="Times New Roman" w:hAnsi="Times New Roman"/>
              </w:rPr>
            </w:rPrChange>
          </w:rPr>
          <w:t>egészíteni,</w:t>
        </w:r>
      </w:ins>
      <w:ins w:id="7312" w:author="laca" w:date="2015-06-14T14:42:00Z">
        <w:r w:rsidR="00E9657C" w:rsidRPr="00FE5CC9">
          <w:rPr>
            <w:rFonts w:ascii="Times New Roman" w:hAnsi="Times New Roman"/>
            <w:rPrChange w:id="7313" w:author="laca" w:date="2015-06-14T16:50:00Z">
              <w:rPr>
                <w:rFonts w:ascii="Times New Roman" w:hAnsi="Times New Roman"/>
              </w:rPr>
            </w:rPrChange>
          </w:rPr>
          <w:t xml:space="preserve"> hogy kis </w:t>
        </w:r>
      </w:ins>
      <w:ins w:id="7314" w:author="laca" w:date="2015-06-14T14:44:00Z">
        <w:r w:rsidR="00E9657C" w:rsidRPr="00FE5CC9">
          <w:rPr>
            <w:rFonts w:ascii="Times New Roman" w:hAnsi="Times New Roman"/>
            <w:rPrChange w:id="7315" w:author="laca" w:date="2015-06-14T16:50:00Z">
              <w:rPr>
                <w:rFonts w:ascii="Times New Roman" w:hAnsi="Times New Roman"/>
              </w:rPr>
            </w:rPrChange>
          </w:rPr>
          <w:t>sebességekre</w:t>
        </w:r>
      </w:ins>
      <w:ins w:id="7316" w:author="laca" w:date="2015-06-14T14:42:00Z">
        <w:r w:rsidR="00E9657C" w:rsidRPr="00FE5CC9">
          <w:rPr>
            <w:rFonts w:ascii="Times New Roman" w:hAnsi="Times New Roman"/>
            <w:rPrChange w:id="7317" w:author="laca" w:date="2015-06-14T16:50:00Z">
              <w:rPr>
                <w:rFonts w:ascii="Times New Roman" w:hAnsi="Times New Roman"/>
              </w:rPr>
            </w:rPrChange>
          </w:rPr>
          <w:t xml:space="preserve"> is </w:t>
        </w:r>
      </w:ins>
      <w:ins w:id="7318" w:author="laca" w:date="2015-06-14T14:44:00Z">
        <w:r w:rsidR="00E9657C" w:rsidRPr="00FE5CC9">
          <w:rPr>
            <w:rFonts w:ascii="Times New Roman" w:hAnsi="Times New Roman"/>
            <w:rPrChange w:id="7319" w:author="laca" w:date="2015-06-14T16:50:00Z">
              <w:rPr>
                <w:rFonts w:ascii="Times New Roman" w:hAnsi="Times New Roman"/>
              </w:rPr>
            </w:rPrChange>
          </w:rPr>
          <w:t>jól</w:t>
        </w:r>
      </w:ins>
      <w:ins w:id="7320" w:author="laca" w:date="2015-06-14T14:42:00Z">
        <w:r w:rsidR="00E9657C" w:rsidRPr="00FE5CC9">
          <w:rPr>
            <w:rFonts w:ascii="Times New Roman" w:hAnsi="Times New Roman"/>
            <w:rPrChange w:id="7321" w:author="laca" w:date="2015-06-14T16:50:00Z">
              <w:rPr>
                <w:rFonts w:ascii="Times New Roman" w:hAnsi="Times New Roman"/>
              </w:rPr>
            </w:rPrChange>
          </w:rPr>
          <w:t xml:space="preserve"> mérjen, </w:t>
        </w:r>
      </w:ins>
      <w:ins w:id="7322" w:author="laca" w:date="2015-06-14T14:44:00Z">
        <w:r w:rsidR="00E9657C" w:rsidRPr="00FE5CC9">
          <w:rPr>
            <w:rFonts w:ascii="Times New Roman" w:hAnsi="Times New Roman"/>
            <w:rPrChange w:id="7323" w:author="laca" w:date="2015-06-14T16:50:00Z">
              <w:rPr>
                <w:rFonts w:ascii="Times New Roman" w:hAnsi="Times New Roman"/>
              </w:rPr>
            </w:rPrChange>
          </w:rPr>
          <w:t>jelenleg</w:t>
        </w:r>
      </w:ins>
      <w:ins w:id="7324" w:author="laca" w:date="2015-06-14T14:42:00Z">
        <w:r w:rsidR="00E9657C" w:rsidRPr="00FE5CC9">
          <w:rPr>
            <w:rFonts w:ascii="Times New Roman" w:hAnsi="Times New Roman"/>
            <w:rPrChange w:id="7325" w:author="laca" w:date="2015-06-14T16:50:00Z">
              <w:rPr>
                <w:rFonts w:ascii="Times New Roman" w:hAnsi="Times New Roman"/>
              </w:rPr>
            </w:rPrChange>
          </w:rPr>
          <w:t xml:space="preserve"> </w:t>
        </w:r>
      </w:ins>
      <w:ins w:id="7326" w:author="laca" w:date="2015-06-14T14:44:00Z">
        <w:r w:rsidR="00E9657C" w:rsidRPr="00FE5CC9">
          <w:rPr>
            <w:rFonts w:ascii="Times New Roman" w:hAnsi="Times New Roman"/>
            <w:rPrChange w:id="7327" w:author="laca" w:date="2015-06-14T16:50:00Z">
              <w:rPr>
                <w:rFonts w:ascii="Times New Roman" w:hAnsi="Times New Roman"/>
              </w:rPr>
            </w:rPrChange>
          </w:rPr>
          <w:t>alacsony</w:t>
        </w:r>
      </w:ins>
      <w:ins w:id="7328" w:author="laca" w:date="2015-06-14T14:42:00Z">
        <w:r w:rsidR="00E9657C" w:rsidRPr="00FE5CC9">
          <w:rPr>
            <w:rFonts w:ascii="Times New Roman" w:hAnsi="Times New Roman"/>
            <w:rPrChange w:id="7329" w:author="laca" w:date="2015-06-14T16:50:00Z">
              <w:rPr>
                <w:rFonts w:ascii="Times New Roman" w:hAnsi="Times New Roman"/>
              </w:rPr>
            </w:rPrChange>
          </w:rPr>
          <w:t xml:space="preserve"> </w:t>
        </w:r>
      </w:ins>
      <w:ins w:id="7330" w:author="laca" w:date="2015-06-14T14:44:00Z">
        <w:r w:rsidR="00E9657C" w:rsidRPr="00FE5CC9">
          <w:rPr>
            <w:rFonts w:ascii="Times New Roman" w:hAnsi="Times New Roman"/>
            <w:rPrChange w:id="7331" w:author="laca" w:date="2015-06-14T16:50:00Z">
              <w:rPr>
                <w:rFonts w:ascii="Times New Roman" w:hAnsi="Times New Roman"/>
              </w:rPr>
            </w:rPrChange>
          </w:rPr>
          <w:t>sebességen</w:t>
        </w:r>
      </w:ins>
      <w:ins w:id="7332" w:author="laca" w:date="2015-06-14T14:42:00Z">
        <w:r w:rsidR="00E9657C" w:rsidRPr="00FE5CC9">
          <w:rPr>
            <w:rFonts w:ascii="Times New Roman" w:hAnsi="Times New Roman"/>
            <w:rPrChange w:id="7333" w:author="laca" w:date="2015-06-14T16:50:00Z">
              <w:rPr>
                <w:rFonts w:ascii="Times New Roman" w:hAnsi="Times New Roman"/>
              </w:rPr>
            </w:rPrChange>
          </w:rPr>
          <w:t xml:space="preserve"> a mérés elég zajos.</w:t>
        </w:r>
      </w:ins>
      <w:ins w:id="7334" w:author="laca" w:date="2015-06-14T14:45:00Z">
        <w:r w:rsidR="00864214" w:rsidRPr="00FE5CC9">
          <w:rPr>
            <w:rFonts w:ascii="Times New Roman" w:hAnsi="Times New Roman"/>
            <w:rPrChange w:id="7335" w:author="laca" w:date="2015-06-14T16:50:00Z">
              <w:rPr>
                <w:rFonts w:ascii="Times New Roman" w:hAnsi="Times New Roman"/>
              </w:rPr>
            </w:rPrChange>
          </w:rPr>
          <w:t xml:space="preserve"> </w:t>
        </w:r>
      </w:ins>
    </w:p>
    <w:p w14:paraId="31BB3BF3" w14:textId="364DB02A" w:rsidR="00864214" w:rsidRPr="00FE5CC9" w:rsidRDefault="00864214" w:rsidP="00BC64C7">
      <w:pPr>
        <w:spacing w:after="0" w:line="360" w:lineRule="auto"/>
        <w:jc w:val="both"/>
        <w:rPr>
          <w:ins w:id="7336" w:author="laca" w:date="2015-06-14T14:47:00Z"/>
          <w:rFonts w:ascii="Times New Roman" w:hAnsi="Times New Roman"/>
          <w:rPrChange w:id="7337" w:author="laca" w:date="2015-06-14T16:50:00Z">
            <w:rPr>
              <w:ins w:id="7338" w:author="laca" w:date="2015-06-14T14:47:00Z"/>
              <w:rFonts w:ascii="Times New Roman" w:hAnsi="Times New Roman"/>
            </w:rPr>
          </w:rPrChange>
        </w:rPr>
      </w:pPr>
      <w:ins w:id="7339" w:author="laca" w:date="2015-06-14T14:45:00Z">
        <w:r w:rsidRPr="00FE5CC9">
          <w:rPr>
            <w:rFonts w:ascii="Times New Roman" w:hAnsi="Times New Roman"/>
            <w:rPrChange w:id="7340" w:author="laca" w:date="2015-06-14T16:50:00Z">
              <w:rPr>
                <w:rFonts w:ascii="Times New Roman" w:hAnsi="Times New Roman"/>
              </w:rPr>
            </w:rPrChange>
          </w:rPr>
          <w:tab/>
          <w:t xml:space="preserve">Ami a rendszer működése szempontjából sok előnyt jelentene DC </w:t>
        </w:r>
      </w:ins>
      <w:ins w:id="7341" w:author="laca" w:date="2015-06-14T14:46:00Z">
        <w:r w:rsidRPr="00FE5CC9">
          <w:rPr>
            <w:rFonts w:ascii="Times New Roman" w:hAnsi="Times New Roman"/>
            <w:rPrChange w:id="7342" w:author="laca" w:date="2015-06-14T16:50:00Z">
              <w:rPr>
                <w:rFonts w:ascii="Times New Roman" w:hAnsi="Times New Roman"/>
              </w:rPr>
            </w:rPrChange>
          </w:rPr>
          <w:t>motorok</w:t>
        </w:r>
      </w:ins>
      <w:ins w:id="7343" w:author="laca" w:date="2015-06-14T14:45:00Z">
        <w:r w:rsidRPr="00FE5CC9">
          <w:rPr>
            <w:rFonts w:ascii="Times New Roman" w:hAnsi="Times New Roman"/>
            <w:rPrChange w:id="7344" w:author="laca" w:date="2015-06-14T16:50:00Z">
              <w:rPr>
                <w:rFonts w:ascii="Times New Roman" w:hAnsi="Times New Roman"/>
              </w:rPr>
            </w:rPrChange>
          </w:rPr>
          <w:t xml:space="preserve"> áramának a mérése</w:t>
        </w:r>
      </w:ins>
      <w:ins w:id="7345" w:author="laca" w:date="2015-06-14T14:46:00Z">
        <w:r w:rsidRPr="00FE5CC9">
          <w:rPr>
            <w:rFonts w:ascii="Times New Roman" w:hAnsi="Times New Roman"/>
            <w:rPrChange w:id="7346" w:author="laca" w:date="2015-06-14T16:50:00Z">
              <w:rPr>
                <w:rFonts w:ascii="Times New Roman" w:hAnsi="Times New Roman"/>
              </w:rPr>
            </w:rPrChange>
          </w:rPr>
          <w:t>, amely segítene a szabályzásban és a védelemben is.</w:t>
        </w:r>
      </w:ins>
      <w:ins w:id="7347" w:author="laca" w:date="2015-06-14T14:47:00Z">
        <w:r w:rsidRPr="00FE5CC9">
          <w:rPr>
            <w:rFonts w:ascii="Times New Roman" w:hAnsi="Times New Roman"/>
            <w:rPrChange w:id="7348" w:author="laca" w:date="2015-06-14T16:50:00Z">
              <w:rPr>
                <w:rFonts w:ascii="Times New Roman" w:hAnsi="Times New Roman"/>
              </w:rPr>
            </w:rPrChange>
          </w:rPr>
          <w:t xml:space="preserve"> </w:t>
        </w:r>
      </w:ins>
    </w:p>
    <w:p w14:paraId="2D1268DD" w14:textId="3786F8EB" w:rsidR="00864214" w:rsidRPr="00FE5CC9" w:rsidRDefault="00864214" w:rsidP="00BC64C7">
      <w:pPr>
        <w:spacing w:after="0" w:line="360" w:lineRule="auto"/>
        <w:jc w:val="both"/>
        <w:rPr>
          <w:ins w:id="7349" w:author="laca" w:date="2015-06-14T14:55:00Z"/>
          <w:rFonts w:ascii="Times New Roman" w:hAnsi="Times New Roman"/>
          <w:rPrChange w:id="7350" w:author="laca" w:date="2015-06-14T16:50:00Z">
            <w:rPr>
              <w:ins w:id="7351" w:author="laca" w:date="2015-06-14T14:55:00Z"/>
              <w:rFonts w:ascii="Times New Roman" w:hAnsi="Times New Roman"/>
            </w:rPr>
          </w:rPrChange>
        </w:rPr>
      </w:pPr>
      <w:ins w:id="7352" w:author="laca" w:date="2015-06-14T14:47:00Z">
        <w:r w:rsidRPr="00FE5CC9">
          <w:rPr>
            <w:rFonts w:ascii="Times New Roman" w:hAnsi="Times New Roman"/>
            <w:rPrChange w:id="7353" w:author="laca" w:date="2015-06-14T16:50:00Z">
              <w:rPr>
                <w:rFonts w:ascii="Times New Roman" w:hAnsi="Times New Roman"/>
              </w:rPr>
            </w:rPrChange>
          </w:rPr>
          <w:tab/>
          <w:t xml:space="preserve">A rendszer energia </w:t>
        </w:r>
      </w:ins>
      <w:ins w:id="7354" w:author="laca" w:date="2015-06-14T14:53:00Z">
        <w:r w:rsidRPr="00FE5CC9">
          <w:rPr>
            <w:rFonts w:ascii="Times New Roman" w:hAnsi="Times New Roman"/>
            <w:rPrChange w:id="7355" w:author="laca" w:date="2015-06-14T16:50:00Z">
              <w:rPr>
                <w:rFonts w:ascii="Times New Roman" w:hAnsi="Times New Roman"/>
              </w:rPr>
            </w:rPrChange>
          </w:rPr>
          <w:t>ellátására</w:t>
        </w:r>
      </w:ins>
      <w:ins w:id="7356" w:author="laca" w:date="2015-06-14T14:47:00Z">
        <w:r w:rsidRPr="00FE5CC9">
          <w:rPr>
            <w:rFonts w:ascii="Times New Roman" w:hAnsi="Times New Roman"/>
            <w:rPrChange w:id="7357" w:author="laca" w:date="2015-06-14T16:50:00Z">
              <w:rPr>
                <w:rFonts w:ascii="Times New Roman" w:hAnsi="Times New Roman"/>
              </w:rPr>
            </w:rPrChange>
          </w:rPr>
          <w:t xml:space="preserve"> mindenféleképen minimum két független </w:t>
        </w:r>
      </w:ins>
      <w:proofErr w:type="spellStart"/>
      <w:ins w:id="7358" w:author="laca" w:date="2015-06-14T14:53:00Z">
        <w:r w:rsidRPr="00FE5CC9">
          <w:rPr>
            <w:rFonts w:ascii="Times New Roman" w:hAnsi="Times New Roman"/>
            <w:rPrChange w:id="7359" w:author="laca" w:date="2015-06-14T16:50:00Z">
              <w:rPr>
                <w:rFonts w:ascii="Times New Roman" w:hAnsi="Times New Roman"/>
              </w:rPr>
            </w:rPrChange>
          </w:rPr>
          <w:t>akumlátor</w:t>
        </w:r>
        <w:proofErr w:type="spellEnd"/>
        <w:r w:rsidRPr="00FE5CC9">
          <w:rPr>
            <w:rFonts w:ascii="Times New Roman" w:hAnsi="Times New Roman"/>
            <w:rPrChange w:id="7360" w:author="laca" w:date="2015-06-14T16:50:00Z">
              <w:rPr>
                <w:rFonts w:ascii="Times New Roman" w:hAnsi="Times New Roman"/>
              </w:rPr>
            </w:rPrChange>
          </w:rPr>
          <w:t xml:space="preserve"> lenne</w:t>
        </w:r>
      </w:ins>
      <w:ins w:id="7361" w:author="laca" w:date="2015-06-14T14:47:00Z">
        <w:r w:rsidRPr="00FE5CC9">
          <w:rPr>
            <w:rFonts w:ascii="Times New Roman" w:hAnsi="Times New Roman"/>
            <w:rPrChange w:id="7362" w:author="laca" w:date="2015-06-14T16:50:00Z">
              <w:rPr>
                <w:rFonts w:ascii="Times New Roman" w:hAnsi="Times New Roman"/>
              </w:rPr>
            </w:rPrChange>
          </w:rPr>
          <w:t xml:space="preserve"> szükség </w:t>
        </w:r>
      </w:ins>
      <w:ins w:id="7363" w:author="laca" w:date="2015-06-14T14:53:00Z">
        <w:r w:rsidRPr="00FE5CC9">
          <w:rPr>
            <w:rFonts w:ascii="Times New Roman" w:hAnsi="Times New Roman"/>
            <w:rPrChange w:id="7364" w:author="laca" w:date="2015-06-14T16:50:00Z">
              <w:rPr>
                <w:rFonts w:ascii="Times New Roman" w:hAnsi="Times New Roman"/>
              </w:rPr>
            </w:rPrChange>
          </w:rPr>
          <w:t>amiatt,</w:t>
        </w:r>
      </w:ins>
      <w:ins w:id="7365" w:author="laca" w:date="2015-06-14T14:47:00Z">
        <w:r w:rsidRPr="00FE5CC9">
          <w:rPr>
            <w:rFonts w:ascii="Times New Roman" w:hAnsi="Times New Roman"/>
            <w:rPrChange w:id="7366" w:author="laca" w:date="2015-06-14T16:50:00Z">
              <w:rPr>
                <w:rFonts w:ascii="Times New Roman" w:hAnsi="Times New Roman"/>
              </w:rPr>
            </w:rPrChange>
          </w:rPr>
          <w:t xml:space="preserve"> hogy a </w:t>
        </w:r>
      </w:ins>
      <w:ins w:id="7367" w:author="laca" w:date="2015-06-14T14:53:00Z">
        <w:r w:rsidRPr="00FE5CC9">
          <w:rPr>
            <w:rFonts w:ascii="Times New Roman" w:hAnsi="Times New Roman"/>
            <w:rPrChange w:id="7368" w:author="laca" w:date="2015-06-14T16:50:00Z">
              <w:rPr>
                <w:rFonts w:ascii="Times New Roman" w:hAnsi="Times New Roman"/>
              </w:rPr>
            </w:rPrChange>
          </w:rPr>
          <w:t>teljesítmény</w:t>
        </w:r>
      </w:ins>
      <w:ins w:id="7369" w:author="laca" w:date="2015-06-14T14:47:00Z">
        <w:r w:rsidRPr="00FE5CC9">
          <w:rPr>
            <w:rFonts w:ascii="Times New Roman" w:hAnsi="Times New Roman"/>
            <w:rPrChange w:id="7370" w:author="laca" w:date="2015-06-14T16:50:00Z">
              <w:rPr>
                <w:rFonts w:ascii="Times New Roman" w:hAnsi="Times New Roman"/>
              </w:rPr>
            </w:rPrChange>
          </w:rPr>
          <w:t xml:space="preserve"> elektronika es a digitális elektronika külön </w:t>
        </w:r>
      </w:ins>
      <w:ins w:id="7371" w:author="laca" w:date="2015-06-14T14:49:00Z">
        <w:r w:rsidRPr="00FE5CC9">
          <w:rPr>
            <w:rFonts w:ascii="Times New Roman" w:hAnsi="Times New Roman"/>
            <w:rPrChange w:id="7372" w:author="laca" w:date="2015-06-14T16:50:00Z">
              <w:rPr>
                <w:rFonts w:ascii="Times New Roman" w:hAnsi="Times New Roman"/>
              </w:rPr>
            </w:rPrChange>
          </w:rPr>
          <w:t>tápforrásról</w:t>
        </w:r>
      </w:ins>
      <w:ins w:id="7373" w:author="laca" w:date="2015-06-14T14:47:00Z">
        <w:r w:rsidRPr="00FE5CC9">
          <w:rPr>
            <w:rFonts w:ascii="Times New Roman" w:hAnsi="Times New Roman"/>
            <w:rPrChange w:id="7374" w:author="laca" w:date="2015-06-14T16:50:00Z">
              <w:rPr>
                <w:rFonts w:ascii="Times New Roman" w:hAnsi="Times New Roman"/>
              </w:rPr>
            </w:rPrChange>
          </w:rPr>
          <w:t xml:space="preserve"> kapja </w:t>
        </w:r>
        <w:r w:rsidRPr="00FE5CC9">
          <w:rPr>
            <w:rFonts w:ascii="Times New Roman" w:hAnsi="Times New Roman"/>
            <w:rPrChange w:id="7375" w:author="laca" w:date="2015-06-14T16:50:00Z">
              <w:rPr>
                <w:rFonts w:ascii="Times New Roman" w:hAnsi="Times New Roman"/>
              </w:rPr>
            </w:rPrChange>
          </w:rPr>
          <w:lastRenderedPageBreak/>
          <w:t xml:space="preserve">az </w:t>
        </w:r>
      </w:ins>
      <w:ins w:id="7376" w:author="laca" w:date="2015-06-14T14:49:00Z">
        <w:r w:rsidRPr="00FE5CC9">
          <w:rPr>
            <w:rFonts w:ascii="Times New Roman" w:hAnsi="Times New Roman"/>
            <w:rPrChange w:id="7377" w:author="laca" w:date="2015-06-14T16:50:00Z">
              <w:rPr>
                <w:rFonts w:ascii="Times New Roman" w:hAnsi="Times New Roman"/>
              </w:rPr>
            </w:rPrChange>
          </w:rPr>
          <w:t>ellátást</w:t>
        </w:r>
      </w:ins>
      <w:ins w:id="7378" w:author="laca" w:date="2015-06-14T14:47:00Z">
        <w:r w:rsidRPr="00FE5CC9">
          <w:rPr>
            <w:rFonts w:ascii="Times New Roman" w:hAnsi="Times New Roman"/>
            <w:rPrChange w:id="7379" w:author="laca" w:date="2015-06-14T16:50:00Z">
              <w:rPr>
                <w:rFonts w:ascii="Times New Roman" w:hAnsi="Times New Roman"/>
              </w:rPr>
            </w:rPrChange>
          </w:rPr>
          <w:t xml:space="preserve"> </w:t>
        </w:r>
      </w:ins>
      <w:ins w:id="7380" w:author="laca" w:date="2015-06-14T14:49:00Z">
        <w:r w:rsidRPr="00FE5CC9">
          <w:rPr>
            <w:rFonts w:ascii="Times New Roman" w:hAnsi="Times New Roman"/>
            <w:rPrChange w:id="7381" w:author="laca" w:date="2015-06-14T16:50:00Z">
              <w:rPr>
                <w:rFonts w:ascii="Times New Roman" w:hAnsi="Times New Roman"/>
              </w:rPr>
            </w:rPrChange>
          </w:rPr>
          <w:t>olyan</w:t>
        </w:r>
      </w:ins>
      <w:ins w:id="7382" w:author="laca" w:date="2015-06-14T14:47:00Z">
        <w:r w:rsidRPr="00FE5CC9">
          <w:rPr>
            <w:rFonts w:ascii="Times New Roman" w:hAnsi="Times New Roman"/>
            <w:rPrChange w:id="7383" w:author="laca" w:date="2015-06-14T16:50:00Z">
              <w:rPr>
                <w:rFonts w:ascii="Times New Roman" w:hAnsi="Times New Roman"/>
              </w:rPr>
            </w:rPrChange>
          </w:rPr>
          <w:t xml:space="preserve"> </w:t>
        </w:r>
      </w:ins>
      <w:ins w:id="7384" w:author="laca" w:date="2015-06-14T14:49:00Z">
        <w:r w:rsidRPr="00FE5CC9">
          <w:rPr>
            <w:rFonts w:ascii="Times New Roman" w:hAnsi="Times New Roman"/>
            <w:rPrChange w:id="7385" w:author="laca" w:date="2015-06-14T16:50:00Z">
              <w:rPr>
                <w:rFonts w:ascii="Times New Roman" w:hAnsi="Times New Roman"/>
              </w:rPr>
            </w:rPrChange>
          </w:rPr>
          <w:t>megfontolásból,</w:t>
        </w:r>
      </w:ins>
      <w:ins w:id="7386" w:author="laca" w:date="2015-06-14T14:47:00Z">
        <w:r w:rsidRPr="00FE5CC9">
          <w:rPr>
            <w:rFonts w:ascii="Times New Roman" w:hAnsi="Times New Roman"/>
            <w:rPrChange w:id="7387" w:author="laca" w:date="2015-06-14T16:50:00Z">
              <w:rPr>
                <w:rFonts w:ascii="Times New Roman" w:hAnsi="Times New Roman"/>
              </w:rPr>
            </w:rPrChange>
          </w:rPr>
          <w:t xml:space="preserve"> hogy</w:t>
        </w:r>
      </w:ins>
      <w:ins w:id="7388" w:author="laca" w:date="2015-06-14T14:49:00Z">
        <w:r w:rsidRPr="00FE5CC9">
          <w:rPr>
            <w:rFonts w:ascii="Times New Roman" w:hAnsi="Times New Roman"/>
            <w:rPrChange w:id="7389" w:author="laca" w:date="2015-06-14T16:50:00Z">
              <w:rPr>
                <w:rFonts w:ascii="Times New Roman" w:hAnsi="Times New Roman"/>
              </w:rPr>
            </w:rPrChange>
          </w:rPr>
          <w:t xml:space="preserve"> a digitális áramkörök prioritást </w:t>
        </w:r>
      </w:ins>
      <w:ins w:id="7390" w:author="laca" w:date="2015-06-14T14:50:00Z">
        <w:r w:rsidRPr="00FE5CC9">
          <w:rPr>
            <w:rFonts w:ascii="Times New Roman" w:hAnsi="Times New Roman"/>
            <w:rPrChange w:id="7391" w:author="laca" w:date="2015-06-14T16:50:00Z">
              <w:rPr>
                <w:rFonts w:ascii="Times New Roman" w:hAnsi="Times New Roman"/>
              </w:rPr>
            </w:rPrChange>
          </w:rPr>
          <w:t>élve zenek</w:t>
        </w:r>
      </w:ins>
      <w:ins w:id="7392" w:author="laca" w:date="2015-06-14T14:49:00Z">
        <w:r w:rsidRPr="00FE5CC9">
          <w:rPr>
            <w:rFonts w:ascii="Times New Roman" w:hAnsi="Times New Roman"/>
            <w:rPrChange w:id="7393" w:author="laca" w:date="2015-06-14T16:50:00Z">
              <w:rPr>
                <w:rFonts w:ascii="Times New Roman" w:hAnsi="Times New Roman"/>
              </w:rPr>
            </w:rPrChange>
          </w:rPr>
          <w:t xml:space="preserve"> más elemekkel szemben.</w:t>
        </w:r>
      </w:ins>
      <w:ins w:id="7394" w:author="laca" w:date="2015-06-14T14:51:00Z">
        <w:r w:rsidRPr="00FE5CC9">
          <w:rPr>
            <w:rFonts w:ascii="Times New Roman" w:hAnsi="Times New Roman"/>
            <w:rPrChange w:id="7395" w:author="laca" w:date="2015-06-14T16:50:00Z">
              <w:rPr>
                <w:rFonts w:ascii="Times New Roman" w:hAnsi="Times New Roman"/>
              </w:rPr>
            </w:rPrChange>
          </w:rPr>
          <w:t xml:space="preserve"> Ha a rendszert hosszabb időre szeretnénk </w:t>
        </w:r>
      </w:ins>
      <w:ins w:id="7396" w:author="laca" w:date="2015-06-14T14:52:00Z">
        <w:r w:rsidRPr="00FE5CC9">
          <w:rPr>
            <w:rFonts w:ascii="Times New Roman" w:hAnsi="Times New Roman"/>
            <w:rPrChange w:id="7397" w:author="laca" w:date="2015-06-14T16:50:00Z">
              <w:rPr>
                <w:rFonts w:ascii="Times New Roman" w:hAnsi="Times New Roman"/>
              </w:rPr>
            </w:rPrChange>
          </w:rPr>
          <w:t>működtetni</w:t>
        </w:r>
      </w:ins>
      <w:ins w:id="7398" w:author="laca" w:date="2015-06-14T14:51:00Z">
        <w:r w:rsidRPr="00FE5CC9">
          <w:rPr>
            <w:rFonts w:ascii="Times New Roman" w:hAnsi="Times New Roman"/>
            <w:rPrChange w:id="7399" w:author="laca" w:date="2015-06-14T16:50:00Z">
              <w:rPr>
                <w:rFonts w:ascii="Times New Roman" w:hAnsi="Times New Roman"/>
              </w:rPr>
            </w:rPrChange>
          </w:rPr>
          <w:t xml:space="preserve"> </w:t>
        </w:r>
      </w:ins>
      <w:ins w:id="7400" w:author="laca" w:date="2015-06-14T14:53:00Z">
        <w:r w:rsidRPr="00FE5CC9">
          <w:rPr>
            <w:rFonts w:ascii="Times New Roman" w:hAnsi="Times New Roman"/>
            <w:rPrChange w:id="7401" w:author="laca" w:date="2015-06-14T16:50:00Z">
              <w:rPr>
                <w:rFonts w:ascii="Times New Roman" w:hAnsi="Times New Roman"/>
              </w:rPr>
            </w:rPrChange>
          </w:rPr>
          <w:t>folytonosan,</w:t>
        </w:r>
      </w:ins>
      <w:ins w:id="7402" w:author="laca" w:date="2015-06-14T14:51:00Z">
        <w:r w:rsidRPr="00FE5CC9">
          <w:rPr>
            <w:rFonts w:ascii="Times New Roman" w:hAnsi="Times New Roman"/>
            <w:rPrChange w:id="7403" w:author="laca" w:date="2015-06-14T16:50:00Z">
              <w:rPr>
                <w:rFonts w:ascii="Times New Roman" w:hAnsi="Times New Roman"/>
              </w:rPr>
            </w:rPrChange>
          </w:rPr>
          <w:t xml:space="preserve"> akkor meg integrálni </w:t>
        </w:r>
      </w:ins>
      <w:ins w:id="7404" w:author="laca" w:date="2015-06-14T14:53:00Z">
        <w:r w:rsidRPr="00FE5CC9">
          <w:rPr>
            <w:rFonts w:ascii="Times New Roman" w:hAnsi="Times New Roman"/>
            <w:rPrChange w:id="7405" w:author="laca" w:date="2015-06-14T16:50:00Z">
              <w:rPr>
                <w:rFonts w:ascii="Times New Roman" w:hAnsi="Times New Roman"/>
              </w:rPr>
            </w:rPrChange>
          </w:rPr>
          <w:t>kellene</w:t>
        </w:r>
      </w:ins>
      <w:ins w:id="7406" w:author="laca" w:date="2015-06-14T14:51:00Z">
        <w:r w:rsidRPr="00FE5CC9">
          <w:rPr>
            <w:rFonts w:ascii="Times New Roman" w:hAnsi="Times New Roman"/>
            <w:rPrChange w:id="7407" w:author="laca" w:date="2015-06-14T16:50:00Z">
              <w:rPr>
                <w:rFonts w:ascii="Times New Roman" w:hAnsi="Times New Roman"/>
              </w:rPr>
            </w:rPrChange>
          </w:rPr>
          <w:t xml:space="preserve"> egy </w:t>
        </w:r>
      </w:ins>
      <w:ins w:id="7408" w:author="laca" w:date="2015-06-14T14:53:00Z">
        <w:r w:rsidRPr="00FE5CC9">
          <w:rPr>
            <w:rFonts w:ascii="Times New Roman" w:hAnsi="Times New Roman"/>
            <w:rPrChange w:id="7409" w:author="laca" w:date="2015-06-14T16:50:00Z">
              <w:rPr>
                <w:rFonts w:ascii="Times New Roman" w:hAnsi="Times New Roman"/>
              </w:rPr>
            </w:rPrChange>
          </w:rPr>
          <w:t>energiaforrást</w:t>
        </w:r>
      </w:ins>
      <w:ins w:id="7410" w:author="laca" w:date="2015-06-14T14:51:00Z">
        <w:r w:rsidRPr="00FE5CC9">
          <w:rPr>
            <w:rFonts w:ascii="Times New Roman" w:hAnsi="Times New Roman"/>
            <w:rPrChange w:id="7411" w:author="laca" w:date="2015-06-14T16:50:00Z">
              <w:rPr>
                <w:rFonts w:ascii="Times New Roman" w:hAnsi="Times New Roman"/>
              </w:rPr>
            </w:rPrChange>
          </w:rPr>
          <w:t xml:space="preserve"> például egy napelem </w:t>
        </w:r>
      </w:ins>
      <w:ins w:id="7412" w:author="laca" w:date="2015-06-14T14:53:00Z">
        <w:r w:rsidRPr="00FE5CC9">
          <w:rPr>
            <w:rFonts w:ascii="Times New Roman" w:hAnsi="Times New Roman"/>
            <w:rPrChange w:id="7413" w:author="laca" w:date="2015-06-14T16:50:00Z">
              <w:rPr>
                <w:rFonts w:ascii="Times New Roman" w:hAnsi="Times New Roman"/>
              </w:rPr>
            </w:rPrChange>
          </w:rPr>
          <w:t>cellát,</w:t>
        </w:r>
      </w:ins>
      <w:ins w:id="7414" w:author="laca" w:date="2015-06-14T14:51:00Z">
        <w:r w:rsidRPr="00FE5CC9">
          <w:rPr>
            <w:rFonts w:ascii="Times New Roman" w:hAnsi="Times New Roman"/>
            <w:rPrChange w:id="7415" w:author="laca" w:date="2015-06-14T16:50:00Z">
              <w:rPr>
                <w:rFonts w:ascii="Times New Roman" w:hAnsi="Times New Roman"/>
              </w:rPr>
            </w:rPrChange>
          </w:rPr>
          <w:t xml:space="preserve"> amely </w:t>
        </w:r>
      </w:ins>
      <w:ins w:id="7416" w:author="laca" w:date="2015-06-14T14:52:00Z">
        <w:r w:rsidRPr="00FE5CC9">
          <w:rPr>
            <w:rFonts w:ascii="Times New Roman" w:hAnsi="Times New Roman"/>
            <w:rPrChange w:id="7417" w:author="laca" w:date="2015-06-14T16:50:00Z">
              <w:rPr>
                <w:rFonts w:ascii="Times New Roman" w:hAnsi="Times New Roman"/>
              </w:rPr>
            </w:rPrChange>
          </w:rPr>
          <w:t>biztosítana</w:t>
        </w:r>
      </w:ins>
      <w:ins w:id="7418" w:author="laca" w:date="2015-06-14T14:51:00Z">
        <w:r w:rsidRPr="00FE5CC9">
          <w:rPr>
            <w:rFonts w:ascii="Times New Roman" w:hAnsi="Times New Roman"/>
            <w:rPrChange w:id="7419" w:author="laca" w:date="2015-06-14T16:50:00Z">
              <w:rPr>
                <w:rFonts w:ascii="Times New Roman" w:hAnsi="Times New Roman"/>
              </w:rPr>
            </w:rPrChange>
          </w:rPr>
          <w:t xml:space="preserve"> energia</w:t>
        </w:r>
      </w:ins>
      <w:ins w:id="7420" w:author="laca" w:date="2015-06-14T14:53:00Z">
        <w:r w:rsidRPr="00FE5CC9">
          <w:rPr>
            <w:rFonts w:ascii="Times New Roman" w:hAnsi="Times New Roman"/>
            <w:rPrChange w:id="7421" w:author="laca" w:date="2015-06-14T16:50:00Z">
              <w:rPr>
                <w:rFonts w:ascii="Times New Roman" w:hAnsi="Times New Roman"/>
              </w:rPr>
            </w:rPrChange>
          </w:rPr>
          <w:t xml:space="preserve"> utánpótlást</w:t>
        </w:r>
      </w:ins>
      <w:ins w:id="7422" w:author="laca" w:date="2015-06-14T14:51:00Z">
        <w:r w:rsidRPr="00FE5CC9">
          <w:rPr>
            <w:rFonts w:ascii="Times New Roman" w:hAnsi="Times New Roman"/>
            <w:rPrChange w:id="7423" w:author="laca" w:date="2015-06-14T16:50:00Z">
              <w:rPr>
                <w:rFonts w:ascii="Times New Roman" w:hAnsi="Times New Roman"/>
              </w:rPr>
            </w:rPrChange>
          </w:rPr>
          <w:t xml:space="preserve"> adott időn belül.</w:t>
        </w:r>
      </w:ins>
    </w:p>
    <w:p w14:paraId="62DAA44E" w14:textId="2506056F" w:rsidR="00EC673A" w:rsidRPr="00FE5CC9" w:rsidRDefault="00EC673A" w:rsidP="00BC64C7">
      <w:pPr>
        <w:spacing w:after="0" w:line="360" w:lineRule="auto"/>
        <w:jc w:val="both"/>
        <w:rPr>
          <w:ins w:id="7424" w:author="laca" w:date="2015-06-14T14:59:00Z"/>
          <w:rFonts w:ascii="Times New Roman" w:hAnsi="Times New Roman"/>
          <w:rPrChange w:id="7425" w:author="laca" w:date="2015-06-14T16:50:00Z">
            <w:rPr>
              <w:ins w:id="7426" w:author="laca" w:date="2015-06-14T14:59:00Z"/>
              <w:rFonts w:ascii="Times New Roman" w:hAnsi="Times New Roman"/>
            </w:rPr>
          </w:rPrChange>
        </w:rPr>
      </w:pPr>
      <w:ins w:id="7427" w:author="laca" w:date="2015-06-14T14:55:00Z">
        <w:r w:rsidRPr="00FE5CC9">
          <w:rPr>
            <w:rFonts w:ascii="Times New Roman" w:hAnsi="Times New Roman"/>
            <w:rPrChange w:id="7428" w:author="laca" w:date="2015-06-14T16:50:00Z">
              <w:rPr>
                <w:rFonts w:ascii="Times New Roman" w:hAnsi="Times New Roman"/>
              </w:rPr>
            </w:rPrChange>
          </w:rPr>
          <w:tab/>
        </w:r>
      </w:ins>
      <w:ins w:id="7429" w:author="laca" w:date="2015-06-14T14:56:00Z">
        <w:r w:rsidRPr="00FE5CC9">
          <w:rPr>
            <w:rFonts w:ascii="Times New Roman" w:hAnsi="Times New Roman"/>
            <w:rPrChange w:id="7430" w:author="laca" w:date="2015-06-14T16:50:00Z">
              <w:rPr>
                <w:rFonts w:ascii="Times New Roman" w:hAnsi="Times New Roman"/>
              </w:rPr>
            </w:rPrChange>
          </w:rPr>
          <w:t>Kommunikációs</w:t>
        </w:r>
      </w:ins>
      <w:ins w:id="7431" w:author="laca" w:date="2015-06-14T14:55:00Z">
        <w:r w:rsidRPr="00FE5CC9">
          <w:rPr>
            <w:rFonts w:ascii="Times New Roman" w:hAnsi="Times New Roman"/>
            <w:rPrChange w:id="7432" w:author="laca" w:date="2015-06-14T16:50:00Z">
              <w:rPr>
                <w:rFonts w:ascii="Times New Roman" w:hAnsi="Times New Roman"/>
              </w:rPr>
            </w:rPrChange>
          </w:rPr>
          <w:t xml:space="preserve"> összekötetés is bevált </w:t>
        </w:r>
      </w:ins>
      <w:ins w:id="7433" w:author="laca" w:date="2015-06-14T14:56:00Z">
        <w:r w:rsidRPr="00FE5CC9">
          <w:rPr>
            <w:rFonts w:ascii="Times New Roman" w:hAnsi="Times New Roman"/>
            <w:rPrChange w:id="7434" w:author="laca" w:date="2015-06-14T16:50:00Z">
              <w:rPr>
                <w:rFonts w:ascii="Times New Roman" w:hAnsi="Times New Roman"/>
              </w:rPr>
            </w:rPrChange>
          </w:rPr>
          <w:t xml:space="preserve">a TCP </w:t>
        </w:r>
      </w:ins>
      <w:ins w:id="7435" w:author="laca" w:date="2015-06-14T14:57:00Z">
        <w:r w:rsidRPr="00FE5CC9">
          <w:rPr>
            <w:rFonts w:ascii="Times New Roman" w:hAnsi="Times New Roman"/>
            <w:rPrChange w:id="7436" w:author="laca" w:date="2015-06-14T16:50:00Z">
              <w:rPr>
                <w:rFonts w:ascii="Times New Roman" w:hAnsi="Times New Roman"/>
              </w:rPr>
            </w:rPrChange>
          </w:rPr>
          <w:t>protokollal</w:t>
        </w:r>
      </w:ins>
      <w:ins w:id="7437" w:author="laca" w:date="2015-06-14T14:56:00Z">
        <w:r w:rsidRPr="00FE5CC9">
          <w:rPr>
            <w:rFonts w:ascii="Times New Roman" w:hAnsi="Times New Roman"/>
            <w:rPrChange w:id="7438" w:author="laca" w:date="2015-06-14T16:50:00Z">
              <w:rPr>
                <w:rFonts w:ascii="Times New Roman" w:hAnsi="Times New Roman"/>
              </w:rPr>
            </w:rPrChange>
          </w:rPr>
          <w:t xml:space="preserve"> történő adatcsere</w:t>
        </w:r>
      </w:ins>
      <w:ins w:id="7439" w:author="laca" w:date="2015-06-14T14:57:00Z">
        <w:r w:rsidRPr="00FE5CC9">
          <w:rPr>
            <w:rFonts w:ascii="Times New Roman" w:hAnsi="Times New Roman"/>
            <w:rPrChange w:id="7440" w:author="laca" w:date="2015-06-14T16:50:00Z">
              <w:rPr>
                <w:rFonts w:ascii="Times New Roman" w:hAnsi="Times New Roman"/>
              </w:rPr>
            </w:rPrChange>
          </w:rPr>
          <w:t xml:space="preserve">, a </w:t>
        </w:r>
        <w:proofErr w:type="spellStart"/>
        <w:r w:rsidRPr="00FE5CC9">
          <w:rPr>
            <w:rFonts w:ascii="Times New Roman" w:hAnsi="Times New Roman"/>
            <w:rPrChange w:id="7441" w:author="laca" w:date="2015-06-14T16:50:00Z">
              <w:rPr>
                <w:rFonts w:ascii="Times New Roman" w:hAnsi="Times New Roman"/>
              </w:rPr>
            </w:rPrChange>
          </w:rPr>
          <w:t>router</w:t>
        </w:r>
        <w:proofErr w:type="spellEnd"/>
        <w:r w:rsidRPr="00FE5CC9">
          <w:rPr>
            <w:rFonts w:ascii="Times New Roman" w:hAnsi="Times New Roman"/>
            <w:rPrChange w:id="7442" w:author="laca" w:date="2015-06-14T16:50:00Z">
              <w:rPr>
                <w:rFonts w:ascii="Times New Roman" w:hAnsi="Times New Roman"/>
              </w:rPr>
            </w:rPrChange>
          </w:rPr>
          <w:t xml:space="preserve"> elősegíti a további elemek integrálását a rendszerbe például egy robotkar,</w:t>
        </w:r>
      </w:ins>
      <w:ins w:id="7443" w:author="laca" w:date="2015-06-14T14:58:00Z">
        <w:r w:rsidRPr="00FE5CC9">
          <w:rPr>
            <w:rFonts w:ascii="Times New Roman" w:hAnsi="Times New Roman"/>
            <w:rPrChange w:id="7444" w:author="laca" w:date="2015-06-14T16:50:00Z">
              <w:rPr>
                <w:rFonts w:ascii="Times New Roman" w:hAnsi="Times New Roman"/>
              </w:rPr>
            </w:rPrChange>
          </w:rPr>
          <w:t xml:space="preserve"> </w:t>
        </w:r>
      </w:ins>
      <w:ins w:id="7445" w:author="laca" w:date="2015-06-14T14:59:00Z">
        <w:r w:rsidRPr="00FE5CC9">
          <w:rPr>
            <w:rFonts w:ascii="Times New Roman" w:hAnsi="Times New Roman"/>
            <w:rPrChange w:id="7446" w:author="laca" w:date="2015-06-14T16:50:00Z">
              <w:rPr>
                <w:rFonts w:ascii="Times New Roman" w:hAnsi="Times New Roman"/>
              </w:rPr>
            </w:rPrChange>
          </w:rPr>
          <w:t>amellyel</w:t>
        </w:r>
      </w:ins>
      <w:ins w:id="7447" w:author="laca" w:date="2015-06-14T14:57:00Z">
        <w:r w:rsidRPr="00FE5CC9">
          <w:rPr>
            <w:rFonts w:ascii="Times New Roman" w:hAnsi="Times New Roman"/>
            <w:rPrChange w:id="7448" w:author="laca" w:date="2015-06-14T16:50:00Z">
              <w:rPr>
                <w:rFonts w:ascii="Times New Roman" w:hAnsi="Times New Roman"/>
              </w:rPr>
            </w:rPrChange>
          </w:rPr>
          <w:t xml:space="preserve"> tudnánk a kapcsolatot tartani </w:t>
        </w:r>
      </w:ins>
      <w:ins w:id="7449" w:author="laca" w:date="2015-06-14T14:59:00Z">
        <w:r w:rsidRPr="00FE5CC9">
          <w:rPr>
            <w:rFonts w:ascii="Times New Roman" w:hAnsi="Times New Roman"/>
            <w:rPrChange w:id="7450" w:author="laca" w:date="2015-06-14T16:50:00Z">
              <w:rPr>
                <w:rFonts w:ascii="Times New Roman" w:hAnsi="Times New Roman"/>
              </w:rPr>
            </w:rPrChange>
          </w:rPr>
          <w:t>Rotteren keresztül</w:t>
        </w:r>
      </w:ins>
      <w:ins w:id="7451" w:author="laca" w:date="2015-06-14T14:57:00Z">
        <w:r w:rsidRPr="00FE5CC9">
          <w:rPr>
            <w:rFonts w:ascii="Times New Roman" w:hAnsi="Times New Roman"/>
            <w:rPrChange w:id="7452" w:author="laca" w:date="2015-06-14T16:50:00Z">
              <w:rPr>
                <w:rFonts w:ascii="Times New Roman" w:hAnsi="Times New Roman"/>
              </w:rPr>
            </w:rPrChange>
          </w:rPr>
          <w:t xml:space="preserve"> </w:t>
        </w:r>
      </w:ins>
      <w:ins w:id="7453" w:author="laca" w:date="2015-06-14T14:59:00Z">
        <w:r w:rsidRPr="00FE5CC9">
          <w:rPr>
            <w:rFonts w:ascii="Times New Roman" w:hAnsi="Times New Roman"/>
            <w:rPrChange w:id="7454" w:author="laca" w:date="2015-06-14T16:50:00Z">
              <w:rPr>
                <w:rFonts w:ascii="Times New Roman" w:hAnsi="Times New Roman"/>
              </w:rPr>
            </w:rPrChange>
          </w:rPr>
          <w:t>protokollon</w:t>
        </w:r>
      </w:ins>
      <w:ins w:id="7455" w:author="laca" w:date="2015-06-14T14:57:00Z">
        <w:r w:rsidRPr="00FE5CC9">
          <w:rPr>
            <w:rFonts w:ascii="Times New Roman" w:hAnsi="Times New Roman"/>
            <w:rPrChange w:id="7456" w:author="laca" w:date="2015-06-14T16:50:00Z">
              <w:rPr>
                <w:rFonts w:ascii="Times New Roman" w:hAnsi="Times New Roman"/>
              </w:rPr>
            </w:rPrChange>
          </w:rPr>
          <w:t xml:space="preserve"> keresztül</w:t>
        </w:r>
      </w:ins>
      <w:ins w:id="7457" w:author="laca" w:date="2015-06-14T14:59:00Z">
        <w:r w:rsidRPr="00FE5CC9">
          <w:rPr>
            <w:rFonts w:ascii="Times New Roman" w:hAnsi="Times New Roman"/>
            <w:rPrChange w:id="7458" w:author="laca" w:date="2015-06-14T16:50:00Z">
              <w:rPr>
                <w:rFonts w:ascii="Times New Roman" w:hAnsi="Times New Roman"/>
              </w:rPr>
            </w:rPrChange>
          </w:rPr>
          <w:t xml:space="preserve"> és az FPGA rendszer is elérné.</w:t>
        </w:r>
      </w:ins>
    </w:p>
    <w:p w14:paraId="730B2DD7" w14:textId="555703A6" w:rsidR="00EC673A" w:rsidRPr="00FE5CC9" w:rsidRDefault="00EC673A" w:rsidP="00BC64C7">
      <w:pPr>
        <w:spacing w:after="0" w:line="360" w:lineRule="auto"/>
        <w:jc w:val="both"/>
        <w:rPr>
          <w:ins w:id="7459" w:author="laca" w:date="2015-06-14T15:12:00Z"/>
          <w:rFonts w:ascii="Times New Roman" w:hAnsi="Times New Roman"/>
          <w:rPrChange w:id="7460" w:author="laca" w:date="2015-06-14T16:50:00Z">
            <w:rPr>
              <w:ins w:id="7461" w:author="laca" w:date="2015-06-14T15:12:00Z"/>
              <w:rFonts w:ascii="Times New Roman" w:hAnsi="Times New Roman"/>
            </w:rPr>
          </w:rPrChange>
        </w:rPr>
      </w:pPr>
      <w:ins w:id="7462" w:author="laca" w:date="2015-06-14T14:59:00Z">
        <w:r w:rsidRPr="00FE5CC9">
          <w:rPr>
            <w:rFonts w:ascii="Times New Roman" w:hAnsi="Times New Roman"/>
            <w:rPrChange w:id="7463" w:author="laca" w:date="2015-06-14T16:50:00Z">
              <w:rPr>
                <w:rFonts w:ascii="Times New Roman" w:hAnsi="Times New Roman"/>
              </w:rPr>
            </w:rPrChange>
          </w:rPr>
          <w:tab/>
          <w:t>Az</w:t>
        </w:r>
      </w:ins>
      <w:ins w:id="7464" w:author="laca" w:date="2015-06-14T15:00:00Z">
        <w:r w:rsidRPr="00FE5CC9">
          <w:rPr>
            <w:rFonts w:ascii="Times New Roman" w:hAnsi="Times New Roman"/>
            <w:rPrChange w:id="7465" w:author="laca" w:date="2015-06-14T16:50:00Z">
              <w:rPr>
                <w:rFonts w:ascii="Times New Roman" w:hAnsi="Times New Roman"/>
              </w:rPr>
            </w:rPrChange>
          </w:rPr>
          <w:t xml:space="preserve"> inkrementális </w:t>
        </w:r>
      </w:ins>
      <w:ins w:id="7466" w:author="laca" w:date="2015-06-14T15:04:00Z">
        <w:r w:rsidRPr="00FE5CC9">
          <w:rPr>
            <w:rFonts w:ascii="Times New Roman" w:hAnsi="Times New Roman"/>
            <w:rPrChange w:id="7467" w:author="laca" w:date="2015-06-14T16:50:00Z">
              <w:rPr>
                <w:rFonts w:ascii="Times New Roman" w:hAnsi="Times New Roman"/>
              </w:rPr>
            </w:rPrChange>
          </w:rPr>
          <w:t>szenzorok,</w:t>
        </w:r>
      </w:ins>
      <w:ins w:id="7468" w:author="laca" w:date="2015-06-14T15:00:00Z">
        <w:r w:rsidRPr="00FE5CC9">
          <w:rPr>
            <w:rFonts w:ascii="Times New Roman" w:hAnsi="Times New Roman"/>
            <w:rPrChange w:id="7469" w:author="laca" w:date="2015-06-14T16:50:00Z">
              <w:rPr>
                <w:rFonts w:ascii="Times New Roman" w:hAnsi="Times New Roman"/>
              </w:rPr>
            </w:rPrChange>
          </w:rPr>
          <w:t xml:space="preserve"> amelyeket én késztetem </w:t>
        </w:r>
      </w:ins>
      <w:ins w:id="7470" w:author="laca" w:date="2015-06-14T15:04:00Z">
        <w:r w:rsidRPr="00FE5CC9">
          <w:rPr>
            <w:rFonts w:ascii="Times New Roman" w:hAnsi="Times New Roman"/>
            <w:rPrChange w:id="7471" w:author="laca" w:date="2015-06-14T16:50:00Z">
              <w:rPr>
                <w:rFonts w:ascii="Times New Roman" w:hAnsi="Times New Roman"/>
              </w:rPr>
            </w:rPrChange>
          </w:rPr>
          <w:t>beváltak,</w:t>
        </w:r>
      </w:ins>
      <w:ins w:id="7472" w:author="laca" w:date="2015-06-14T15:00:00Z">
        <w:r w:rsidRPr="00FE5CC9">
          <w:rPr>
            <w:rFonts w:ascii="Times New Roman" w:hAnsi="Times New Roman"/>
            <w:rPrChange w:id="7473" w:author="laca" w:date="2015-06-14T16:50:00Z">
              <w:rPr>
                <w:rFonts w:ascii="Times New Roman" w:hAnsi="Times New Roman"/>
              </w:rPr>
            </w:rPrChange>
          </w:rPr>
          <w:t xml:space="preserve"> amelyek nagyon olcsón</w:t>
        </w:r>
      </w:ins>
      <w:ins w:id="7474" w:author="laca" w:date="2015-06-14T15:01:00Z">
        <w:r w:rsidRPr="00FE5CC9">
          <w:rPr>
            <w:rFonts w:ascii="Times New Roman" w:hAnsi="Times New Roman"/>
            <w:rPrChange w:id="7475" w:author="laca" w:date="2015-06-14T16:50:00Z">
              <w:rPr>
                <w:rFonts w:ascii="Times New Roman" w:hAnsi="Times New Roman"/>
              </w:rPr>
            </w:rPrChange>
          </w:rPr>
          <w:t xml:space="preserve"> tudtam előállítani a piaci árhoz viszonyítva</w:t>
        </w:r>
      </w:ins>
      <w:ins w:id="7476" w:author="laca" w:date="2015-06-14T15:00:00Z">
        <w:r w:rsidRPr="00FE5CC9">
          <w:rPr>
            <w:rFonts w:ascii="Times New Roman" w:hAnsi="Times New Roman"/>
            <w:rPrChange w:id="7477" w:author="laca" w:date="2015-06-14T16:50:00Z">
              <w:rPr>
                <w:rFonts w:ascii="Times New Roman" w:hAnsi="Times New Roman"/>
              </w:rPr>
            </w:rPrChange>
          </w:rPr>
          <w:t xml:space="preserve">, </w:t>
        </w:r>
      </w:ins>
      <w:ins w:id="7478" w:author="laca" w:date="2015-06-14T15:04:00Z">
        <w:r w:rsidR="0030415A" w:rsidRPr="00FE5CC9">
          <w:rPr>
            <w:rFonts w:ascii="Times New Roman" w:hAnsi="Times New Roman"/>
            <w:rPrChange w:id="7479" w:author="laca" w:date="2015-06-14T16:50:00Z">
              <w:rPr>
                <w:rFonts w:ascii="Times New Roman" w:hAnsi="Times New Roman"/>
              </w:rPr>
            </w:rPrChange>
          </w:rPr>
          <w:t xml:space="preserve">fejlesztés szempontjából a tárcsák felbontása is növelhető lenne a tárcsák átmérőjének megnövelésével, és a jobb minőségű </w:t>
        </w:r>
      </w:ins>
      <w:ins w:id="7480" w:author="laca" w:date="2015-06-14T15:06:00Z">
        <w:r w:rsidR="0030415A" w:rsidRPr="00FE5CC9">
          <w:rPr>
            <w:rFonts w:ascii="Times New Roman" w:hAnsi="Times New Roman"/>
            <w:rPrChange w:id="7481" w:author="laca" w:date="2015-06-14T16:50:00Z">
              <w:rPr>
                <w:rFonts w:ascii="Times New Roman" w:hAnsi="Times New Roman"/>
              </w:rPr>
            </w:rPrChange>
          </w:rPr>
          <w:t>lézeres nyomtató használatával.</w:t>
        </w:r>
      </w:ins>
    </w:p>
    <w:p w14:paraId="130A1486" w14:textId="67BDF433" w:rsidR="0030415A" w:rsidRPr="00FE5CC9" w:rsidRDefault="0030415A" w:rsidP="00FC3556">
      <w:pPr>
        <w:spacing w:after="0" w:line="360" w:lineRule="auto"/>
        <w:jc w:val="both"/>
        <w:rPr>
          <w:rFonts w:ascii="Times New Roman" w:hAnsi="Times New Roman"/>
          <w:rPrChange w:id="7482" w:author="laca" w:date="2015-06-14T16:50:00Z">
            <w:rPr>
              <w:rFonts w:ascii="Times New Roman" w:hAnsi="Times New Roman"/>
            </w:rPr>
          </w:rPrChange>
        </w:rPr>
      </w:pPr>
      <w:ins w:id="7483" w:author="laca" w:date="2015-06-14T15:12:00Z">
        <w:r w:rsidRPr="00FE5CC9">
          <w:rPr>
            <w:rFonts w:ascii="Times New Roman" w:hAnsi="Times New Roman"/>
            <w:rPrChange w:id="7484" w:author="laca" w:date="2015-06-14T16:50:00Z">
              <w:rPr>
                <w:rFonts w:ascii="Times New Roman" w:hAnsi="Times New Roman"/>
              </w:rPr>
            </w:rPrChange>
          </w:rPr>
          <w:tab/>
          <w:t>Összességében tekintve a rendszer nagyon</w:t>
        </w:r>
      </w:ins>
      <w:ins w:id="7485" w:author="laca" w:date="2015-06-14T15:14:00Z">
        <w:r w:rsidRPr="00FE5CC9">
          <w:rPr>
            <w:rFonts w:ascii="Times New Roman" w:hAnsi="Times New Roman"/>
            <w:rPrChange w:id="7486" w:author="laca" w:date="2015-06-14T16:50:00Z">
              <w:rPr>
                <w:rFonts w:ascii="Times New Roman" w:hAnsi="Times New Roman"/>
              </w:rPr>
            </w:rPrChange>
          </w:rPr>
          <w:t xml:space="preserve"> jó</w:t>
        </w:r>
      </w:ins>
      <w:ins w:id="7487" w:author="laca" w:date="2015-06-14T15:12:00Z">
        <w:r w:rsidRPr="00FE5CC9">
          <w:rPr>
            <w:rFonts w:ascii="Times New Roman" w:hAnsi="Times New Roman"/>
            <w:rPrChange w:id="7488" w:author="laca" w:date="2015-06-14T16:50:00Z">
              <w:rPr>
                <w:rFonts w:ascii="Times New Roman" w:hAnsi="Times New Roman"/>
              </w:rPr>
            </w:rPrChange>
          </w:rPr>
          <w:t xml:space="preserve"> szoftver és az elektronika fejlesztésére, a </w:t>
        </w:r>
      </w:ins>
      <w:ins w:id="7489" w:author="laca" w:date="2015-06-14T15:14:00Z">
        <w:r w:rsidRPr="00FE5CC9">
          <w:rPr>
            <w:rFonts w:ascii="Times New Roman" w:hAnsi="Times New Roman"/>
            <w:rPrChange w:id="7490" w:author="laca" w:date="2015-06-14T16:50:00Z">
              <w:rPr>
                <w:rFonts w:ascii="Times New Roman" w:hAnsi="Times New Roman"/>
              </w:rPr>
            </w:rPrChange>
          </w:rPr>
          <w:t>piaci</w:t>
        </w:r>
      </w:ins>
      <w:ins w:id="7491" w:author="laca" w:date="2015-06-14T15:12:00Z">
        <w:r w:rsidRPr="00FE5CC9">
          <w:rPr>
            <w:rFonts w:ascii="Times New Roman" w:hAnsi="Times New Roman"/>
            <w:rPrChange w:id="7492" w:author="laca" w:date="2015-06-14T16:50:00Z">
              <w:rPr>
                <w:rFonts w:ascii="Times New Roman" w:hAnsi="Times New Roman"/>
              </w:rPr>
            </w:rPrChange>
          </w:rPr>
          <w:t xml:space="preserve"> ár </w:t>
        </w:r>
      </w:ins>
      <w:ins w:id="7493" w:author="laca" w:date="2015-06-14T15:14:00Z">
        <w:r w:rsidRPr="00FE5CC9">
          <w:rPr>
            <w:rFonts w:ascii="Times New Roman" w:hAnsi="Times New Roman"/>
            <w:rPrChange w:id="7494" w:author="laca" w:date="2015-06-14T16:50:00Z">
              <w:rPr>
                <w:rFonts w:ascii="Times New Roman" w:hAnsi="Times New Roman"/>
              </w:rPr>
            </w:rPrChange>
          </w:rPr>
          <w:t>alatt</w:t>
        </w:r>
      </w:ins>
      <w:ins w:id="7495" w:author="laca" w:date="2015-06-14T15:12:00Z">
        <w:r w:rsidRPr="00FE5CC9">
          <w:rPr>
            <w:rFonts w:ascii="Times New Roman" w:hAnsi="Times New Roman"/>
            <w:rPrChange w:id="7496" w:author="laca" w:date="2015-06-14T16:50:00Z">
              <w:rPr>
                <w:rFonts w:ascii="Times New Roman" w:hAnsi="Times New Roman"/>
              </w:rPr>
            </w:rPrChange>
          </w:rPr>
          <w:t xml:space="preserve"> van </w:t>
        </w:r>
      </w:ins>
      <w:ins w:id="7497" w:author="laca" w:date="2015-06-14T15:14:00Z">
        <w:r w:rsidRPr="00FE5CC9">
          <w:rPr>
            <w:rFonts w:ascii="Times New Roman" w:hAnsi="Times New Roman"/>
            <w:rPrChange w:id="7498" w:author="laca" w:date="2015-06-14T16:50:00Z">
              <w:rPr>
                <w:rFonts w:ascii="Times New Roman" w:hAnsi="Times New Roman"/>
              </w:rPr>
            </w:rPrChange>
          </w:rPr>
          <w:t>jóval</w:t>
        </w:r>
      </w:ins>
      <w:ins w:id="7499" w:author="laca" w:date="2015-06-14T15:12:00Z">
        <w:r w:rsidRPr="00FE5CC9">
          <w:rPr>
            <w:rFonts w:ascii="Times New Roman" w:hAnsi="Times New Roman"/>
            <w:rPrChange w:id="7500" w:author="laca" w:date="2015-06-14T16:50:00Z">
              <w:rPr>
                <w:rFonts w:ascii="Times New Roman" w:hAnsi="Times New Roman"/>
              </w:rPr>
            </w:rPrChange>
          </w:rPr>
          <w:t xml:space="preserve"> a rendszer </w:t>
        </w:r>
      </w:ins>
      <w:ins w:id="7501" w:author="laca" w:date="2015-06-14T15:14:00Z">
        <w:r w:rsidRPr="00FE5CC9">
          <w:rPr>
            <w:rFonts w:ascii="Times New Roman" w:hAnsi="Times New Roman"/>
            <w:rPrChange w:id="7502" w:author="laca" w:date="2015-06-14T16:50:00Z">
              <w:rPr>
                <w:rFonts w:ascii="Times New Roman" w:hAnsi="Times New Roman"/>
              </w:rPr>
            </w:rPrChange>
          </w:rPr>
          <w:t>előalításához</w:t>
        </w:r>
      </w:ins>
      <w:ins w:id="7503" w:author="laca" w:date="2015-06-14T15:12:00Z">
        <w:r w:rsidRPr="00FE5CC9">
          <w:rPr>
            <w:rFonts w:ascii="Times New Roman" w:hAnsi="Times New Roman"/>
            <w:rPrChange w:id="7504" w:author="laca" w:date="2015-06-14T16:50:00Z">
              <w:rPr>
                <w:rFonts w:ascii="Times New Roman" w:hAnsi="Times New Roman"/>
              </w:rPr>
            </w:rPrChange>
          </w:rPr>
          <w:t xml:space="preserve"> szükséges pénz</w:t>
        </w:r>
      </w:ins>
      <w:ins w:id="7505" w:author="laca" w:date="2015-06-14T15:14:00Z">
        <w:r w:rsidRPr="00FE5CC9">
          <w:rPr>
            <w:rFonts w:ascii="Times New Roman" w:hAnsi="Times New Roman"/>
            <w:rPrChange w:id="7506" w:author="laca" w:date="2015-06-14T16:50:00Z">
              <w:rPr>
                <w:rFonts w:ascii="Times New Roman" w:hAnsi="Times New Roman"/>
              </w:rPr>
            </w:rPrChange>
          </w:rPr>
          <w:t>,</w:t>
        </w:r>
      </w:ins>
      <w:ins w:id="7507" w:author="laca" w:date="2015-06-14T15:12:00Z">
        <w:r w:rsidRPr="00FE5CC9">
          <w:rPr>
            <w:rFonts w:ascii="Times New Roman" w:hAnsi="Times New Roman"/>
            <w:rPrChange w:id="7508" w:author="laca" w:date="2015-06-14T16:50:00Z">
              <w:rPr>
                <w:rFonts w:ascii="Times New Roman" w:hAnsi="Times New Roman"/>
              </w:rPr>
            </w:rPrChange>
          </w:rPr>
          <w:t xml:space="preserve"> </w:t>
        </w:r>
      </w:ins>
      <w:ins w:id="7509" w:author="laca" w:date="2015-06-14T15:14:00Z">
        <w:r w:rsidRPr="00FE5CC9">
          <w:rPr>
            <w:rFonts w:ascii="Times New Roman" w:hAnsi="Times New Roman"/>
            <w:rPrChange w:id="7510" w:author="laca" w:date="2015-06-14T16:50:00Z">
              <w:rPr>
                <w:rFonts w:ascii="Times New Roman" w:hAnsi="Times New Roman"/>
              </w:rPr>
            </w:rPrChange>
          </w:rPr>
          <w:t xml:space="preserve">ahhoz </w:t>
        </w:r>
      </w:ins>
      <w:proofErr w:type="gramStart"/>
      <w:ins w:id="7511" w:author="laca" w:date="2015-06-14T15:12:00Z">
        <w:r w:rsidRPr="00FE5CC9">
          <w:rPr>
            <w:rFonts w:ascii="Times New Roman" w:hAnsi="Times New Roman"/>
            <w:rPrChange w:id="7512" w:author="laca" w:date="2015-06-14T16:50:00Z">
              <w:rPr>
                <w:rFonts w:ascii="Times New Roman" w:hAnsi="Times New Roman"/>
              </w:rPr>
            </w:rPrChange>
          </w:rPr>
          <w:t>képest</w:t>
        </w:r>
        <w:proofErr w:type="gramEnd"/>
        <w:r w:rsidRPr="00FE5CC9">
          <w:rPr>
            <w:rFonts w:ascii="Times New Roman" w:hAnsi="Times New Roman"/>
            <w:rPrChange w:id="7513" w:author="laca" w:date="2015-06-14T16:50:00Z">
              <w:rPr>
                <w:rFonts w:ascii="Times New Roman" w:hAnsi="Times New Roman"/>
              </w:rPr>
            </w:rPrChange>
          </w:rPr>
          <w:t xml:space="preserve"> </w:t>
        </w:r>
      </w:ins>
      <w:ins w:id="7514" w:author="laca" w:date="2015-06-14T15:14:00Z">
        <w:r w:rsidRPr="00FE5CC9">
          <w:rPr>
            <w:rFonts w:ascii="Times New Roman" w:hAnsi="Times New Roman"/>
            <w:rPrChange w:id="7515" w:author="laca" w:date="2015-06-14T16:50:00Z">
              <w:rPr>
                <w:rFonts w:ascii="Times New Roman" w:hAnsi="Times New Roman"/>
              </w:rPr>
            </w:rPrChange>
          </w:rPr>
          <w:t>hogy</w:t>
        </w:r>
      </w:ins>
      <w:ins w:id="7516" w:author="laca" w:date="2015-06-14T15:12:00Z">
        <w:r w:rsidRPr="00FE5CC9">
          <w:rPr>
            <w:rFonts w:ascii="Times New Roman" w:hAnsi="Times New Roman"/>
            <w:rPrChange w:id="7517" w:author="laca" w:date="2015-06-14T16:50:00Z">
              <w:rPr>
                <w:rFonts w:ascii="Times New Roman" w:hAnsi="Times New Roman"/>
              </w:rPr>
            </w:rPrChange>
          </w:rPr>
          <w:t xml:space="preserve"> </w:t>
        </w:r>
      </w:ins>
      <w:ins w:id="7518" w:author="laca" w:date="2015-06-14T15:14:00Z">
        <w:r w:rsidRPr="00FE5CC9">
          <w:rPr>
            <w:rFonts w:ascii="Times New Roman" w:hAnsi="Times New Roman"/>
            <w:rPrChange w:id="7519" w:author="laca" w:date="2015-06-14T16:50:00Z">
              <w:rPr>
                <w:rFonts w:ascii="Times New Roman" w:hAnsi="Times New Roman"/>
              </w:rPr>
            </w:rPrChange>
          </w:rPr>
          <w:t xml:space="preserve">ha egy kész rendszert kelet volna megvásárolni, de </w:t>
        </w:r>
      </w:ins>
      <w:ins w:id="7520" w:author="laca" w:date="2015-06-14T15:15:00Z">
        <w:r w:rsidR="00A26B8F" w:rsidRPr="00FE5CC9">
          <w:rPr>
            <w:rFonts w:ascii="Times New Roman" w:hAnsi="Times New Roman"/>
            <w:rPrChange w:id="7521" w:author="laca" w:date="2015-06-14T16:50:00Z">
              <w:rPr>
                <w:rFonts w:ascii="Times New Roman" w:hAnsi="Times New Roman"/>
              </w:rPr>
            </w:rPrChange>
          </w:rPr>
          <w:t xml:space="preserve">olcsó dolgoknak is ára van nem állná meg olyan jól a terepen a </w:t>
        </w:r>
      </w:ins>
      <w:ins w:id="7522" w:author="laca" w:date="2015-06-14T15:16:00Z">
        <w:r w:rsidR="00A26B8F" w:rsidRPr="00FE5CC9">
          <w:rPr>
            <w:rFonts w:ascii="Times New Roman" w:hAnsi="Times New Roman"/>
            <w:rPrChange w:id="7523" w:author="laca" w:date="2015-06-14T16:50:00Z">
              <w:rPr>
                <w:rFonts w:ascii="Times New Roman" w:hAnsi="Times New Roman"/>
              </w:rPr>
            </w:rPrChange>
          </w:rPr>
          <w:t>helyét.</w:t>
        </w:r>
      </w:ins>
    </w:p>
    <w:p w14:paraId="2F9F2C20" w14:textId="77777777" w:rsidR="00635BE4" w:rsidRPr="00FE5CC9" w:rsidRDefault="00ED22AB" w:rsidP="00FC3556">
      <w:pPr>
        <w:spacing w:after="0" w:line="360" w:lineRule="auto"/>
        <w:jc w:val="both"/>
        <w:rPr>
          <w:rFonts w:ascii="Times New Roman" w:hAnsi="Times New Roman"/>
          <w:rPrChange w:id="7524" w:author="laca" w:date="2015-06-14T16:50:00Z">
            <w:rPr>
              <w:rFonts w:ascii="Times New Roman" w:hAnsi="Times New Roman"/>
            </w:rPr>
          </w:rPrChange>
        </w:rPr>
      </w:pPr>
      <w:r w:rsidRPr="00FE5CC9">
        <w:rPr>
          <w:rFonts w:ascii="Times New Roman" w:hAnsi="Times New Roman"/>
          <w:rPrChange w:id="7525" w:author="laca" w:date="2015-06-14T16:50:00Z">
            <w:rPr>
              <w:rFonts w:ascii="Times New Roman" w:hAnsi="Times New Roman"/>
            </w:rPr>
          </w:rPrChange>
        </w:rPr>
        <w:br w:type="page"/>
      </w:r>
    </w:p>
    <w:bookmarkStart w:id="7526" w:name="_Toc422064146" w:displacedByCustomXml="next"/>
    <w:sdt>
      <w:sdtPr>
        <w:rPr>
          <w:rFonts w:ascii="Times New Roman" w:eastAsiaTheme="minorEastAsia" w:hAnsi="Times New Roman" w:cs="Times New Roman"/>
          <w:b w:val="0"/>
          <w:bCs w:val="0"/>
          <w:caps/>
          <w:smallCaps w:val="0"/>
          <w:color w:val="auto"/>
          <w:sz w:val="24"/>
          <w:szCs w:val="24"/>
          <w:rPrChange w:id="7527" w:author="laca" w:date="2015-06-14T16:50:00Z">
            <w:rPr>
              <w:rFonts w:ascii="Times New Roman" w:eastAsiaTheme="minorEastAsia" w:hAnsi="Times New Roman" w:cs="Times New Roman"/>
              <w:b w:val="0"/>
              <w:bCs w:val="0"/>
              <w:caps/>
              <w:smallCaps w:val="0"/>
              <w:color w:val="auto"/>
              <w:sz w:val="24"/>
              <w:szCs w:val="24"/>
            </w:rPr>
          </w:rPrChange>
        </w:rPr>
        <w:id w:val="1494374644"/>
        <w:docPartObj>
          <w:docPartGallery w:val="Bibliographies"/>
          <w:docPartUnique/>
        </w:docPartObj>
      </w:sdtPr>
      <w:sdtEndPr>
        <w:rPr>
          <w:rFonts w:cstheme="minorBidi"/>
          <w:caps w:val="0"/>
          <w:sz w:val="22"/>
          <w:szCs w:val="22"/>
          <w:rPrChange w:id="7528" w:author="laca" w:date="2015-06-14T16:50:00Z">
            <w:rPr/>
          </w:rPrChange>
        </w:rPr>
      </w:sdtEndPr>
      <w:sdtContent>
        <w:p w14:paraId="086C861E" w14:textId="77777777" w:rsidR="00792DE5" w:rsidRPr="00FE5CC9" w:rsidRDefault="00ED22AB" w:rsidP="00FC3556">
          <w:pPr>
            <w:pStyle w:val="Heading1"/>
            <w:spacing w:after="0" w:line="360" w:lineRule="auto"/>
            <w:jc w:val="both"/>
            <w:rPr>
              <w:rFonts w:ascii="Times New Roman" w:hAnsi="Times New Roman" w:cs="Times New Roman"/>
              <w:sz w:val="24"/>
              <w:szCs w:val="24"/>
              <w:rPrChange w:id="7529" w:author="laca" w:date="2015-06-14T16:50:00Z">
                <w:rPr>
                  <w:rFonts w:ascii="Times New Roman" w:hAnsi="Times New Roman" w:cs="Times New Roman"/>
                  <w:sz w:val="24"/>
                  <w:szCs w:val="24"/>
                </w:rPr>
              </w:rPrChange>
            </w:rPr>
          </w:pPr>
          <w:proofErr w:type="spellStart"/>
          <w:r w:rsidRPr="00FE5CC9">
            <w:rPr>
              <w:rFonts w:ascii="Times New Roman" w:hAnsi="Times New Roman" w:cs="Times New Roman"/>
              <w:sz w:val="24"/>
              <w:szCs w:val="24"/>
              <w:rPrChange w:id="7530" w:author="laca" w:date="2015-06-14T16:50:00Z">
                <w:rPr>
                  <w:rFonts w:ascii="Times New Roman" w:hAnsi="Times New Roman" w:cs="Times New Roman"/>
                  <w:sz w:val="24"/>
                  <w:szCs w:val="24"/>
                </w:rPr>
              </w:rPrChange>
            </w:rPr>
            <w:t>Bibliography</w:t>
          </w:r>
          <w:bookmarkEnd w:id="7526"/>
          <w:proofErr w:type="spellEnd"/>
        </w:p>
        <w:sdt>
          <w:sdtPr>
            <w:rPr>
              <w:rFonts w:ascii="Times New Roman" w:hAnsi="Times New Roman"/>
              <w:rPrChange w:id="7531" w:author="laca" w:date="2015-06-14T16:50:00Z">
                <w:rPr>
                  <w:rFonts w:ascii="Times New Roman" w:hAnsi="Times New Roman"/>
                </w:rPr>
              </w:rPrChange>
            </w:rPr>
            <w:id w:val="111145805"/>
            <w:bibliography/>
          </w:sdtPr>
          <w:sdtContent>
            <w:p w14:paraId="7B2872E5" w14:textId="77777777" w:rsidR="005C0641" w:rsidRPr="00FE5CC9" w:rsidRDefault="00ED22AB" w:rsidP="00FC3556">
              <w:pPr>
                <w:spacing w:after="0" w:line="360" w:lineRule="auto"/>
                <w:jc w:val="both"/>
                <w:rPr>
                  <w:noProof/>
                  <w:rPrChange w:id="7532" w:author="laca" w:date="2015-06-14T16:50:00Z">
                    <w:rPr>
                      <w:noProof/>
                      <w:lang w:val="en-US"/>
                    </w:rPr>
                  </w:rPrChange>
                </w:rPr>
              </w:pPr>
              <w:r w:rsidRPr="00FE5CC9">
                <w:rPr>
                  <w:rFonts w:ascii="Times New Roman" w:hAnsi="Times New Roman"/>
                  <w:rPrChange w:id="7533" w:author="laca" w:date="2015-06-14T16:50:00Z">
                    <w:rPr>
                      <w:rFonts w:ascii="Times New Roman" w:hAnsi="Times New Roman"/>
                    </w:rPr>
                  </w:rPrChange>
                </w:rPr>
                <w:fldChar w:fldCharType="begin"/>
              </w:r>
              <w:r w:rsidRPr="00FE5CC9">
                <w:rPr>
                  <w:rFonts w:ascii="Times New Roman" w:hAnsi="Times New Roman"/>
                  <w:rPrChange w:id="7534" w:author="laca" w:date="2015-06-14T16:50:00Z">
                    <w:rPr>
                      <w:rFonts w:ascii="Times New Roman" w:hAnsi="Times New Roman"/>
                    </w:rPr>
                  </w:rPrChange>
                </w:rPr>
                <w:instrText xml:space="preserve"> BIBLIOGRAPHY </w:instrText>
              </w:r>
              <w:r w:rsidRPr="00FE5CC9">
                <w:rPr>
                  <w:rFonts w:ascii="Times New Roman" w:hAnsi="Times New Roman"/>
                  <w:rPrChange w:id="7535" w:author="laca" w:date="2015-06-14T16:50:00Z">
                    <w:rPr>
                      <w:rFonts w:ascii="Times New Roman" w:hAnsi="Times New Roman"/>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441"/>
              </w:tblGrid>
              <w:tr w:rsidR="005C0641" w:rsidRPr="00FE5CC9" w14:paraId="1A120F87" w14:textId="77777777">
                <w:trPr>
                  <w:divId w:val="271134848"/>
                  <w:tblCellSpacing w:w="15" w:type="dxa"/>
                  <w:ins w:id="7536" w:author="laca" w:date="2015-06-14T12:48:00Z"/>
                </w:trPr>
                <w:tc>
                  <w:tcPr>
                    <w:tcW w:w="50" w:type="pct"/>
                    <w:hideMark/>
                  </w:tcPr>
                  <w:p w14:paraId="3F7BC6AA" w14:textId="77777777" w:rsidR="005C0641" w:rsidRPr="00FE5CC9" w:rsidRDefault="005C0641" w:rsidP="0071433B">
                    <w:pPr>
                      <w:pStyle w:val="Bibliography"/>
                      <w:spacing w:line="360" w:lineRule="auto"/>
                      <w:rPr>
                        <w:ins w:id="7537" w:author="laca" w:date="2015-06-14T12:48:00Z"/>
                        <w:noProof/>
                        <w:sz w:val="24"/>
                        <w:szCs w:val="24"/>
                        <w:rPrChange w:id="7538" w:author="laca" w:date="2015-06-14T16:50:00Z">
                          <w:rPr>
                            <w:ins w:id="7539" w:author="laca" w:date="2015-06-14T12:48:00Z"/>
                            <w:noProof/>
                            <w:sz w:val="24"/>
                            <w:szCs w:val="24"/>
                          </w:rPr>
                        </w:rPrChange>
                      </w:rPr>
                      <w:pPrChange w:id="7540" w:author="laca" w:date="2015-06-14T14:00:00Z">
                        <w:pPr>
                          <w:pStyle w:val="Bibliography"/>
                        </w:pPr>
                      </w:pPrChange>
                    </w:pPr>
                    <w:ins w:id="7541" w:author="laca" w:date="2015-06-14T12:48:00Z">
                      <w:r w:rsidRPr="00FE5CC9">
                        <w:rPr>
                          <w:noProof/>
                          <w:rPrChange w:id="7542" w:author="laca" w:date="2015-06-14T16:50:00Z">
                            <w:rPr>
                              <w:noProof/>
                            </w:rPr>
                          </w:rPrChange>
                        </w:rPr>
                        <w:t xml:space="preserve">[1] </w:t>
                      </w:r>
                    </w:ins>
                  </w:p>
                </w:tc>
                <w:tc>
                  <w:tcPr>
                    <w:tcW w:w="0" w:type="auto"/>
                    <w:hideMark/>
                  </w:tcPr>
                  <w:p w14:paraId="0A813670" w14:textId="77777777" w:rsidR="005C0641" w:rsidRPr="00FE5CC9" w:rsidRDefault="005C0641" w:rsidP="0071433B">
                    <w:pPr>
                      <w:pStyle w:val="Bibliography"/>
                      <w:spacing w:line="360" w:lineRule="auto"/>
                      <w:rPr>
                        <w:ins w:id="7543" w:author="laca" w:date="2015-06-14T12:48:00Z"/>
                        <w:noProof/>
                        <w:rPrChange w:id="7544" w:author="laca" w:date="2015-06-14T16:50:00Z">
                          <w:rPr>
                            <w:ins w:id="7545" w:author="laca" w:date="2015-06-14T12:48:00Z"/>
                            <w:noProof/>
                          </w:rPr>
                        </w:rPrChange>
                      </w:rPr>
                      <w:pPrChange w:id="7546" w:author="laca" w:date="2015-06-14T14:00:00Z">
                        <w:pPr>
                          <w:pStyle w:val="Bibliography"/>
                        </w:pPr>
                      </w:pPrChange>
                    </w:pPr>
                    <w:ins w:id="7547" w:author="laca" w:date="2015-06-14T12:48:00Z">
                      <w:r w:rsidRPr="00FE5CC9">
                        <w:rPr>
                          <w:noProof/>
                          <w:rPrChange w:id="7548" w:author="laca" w:date="2015-06-14T16:50:00Z">
                            <w:rPr>
                              <w:noProof/>
                            </w:rPr>
                          </w:rPrChange>
                        </w:rPr>
                        <w:t xml:space="preserve">D. K. K. D. R. P. S. Prof. Vikas Gupta, "Efficient FPGA Design and Implementation of Digital PID Controllers in Simulink," 2013. </w:t>
                      </w:r>
                    </w:ins>
                  </w:p>
                </w:tc>
              </w:tr>
              <w:tr w:rsidR="005C0641" w:rsidRPr="00FE5CC9" w14:paraId="314211A1" w14:textId="77777777">
                <w:trPr>
                  <w:divId w:val="271134848"/>
                  <w:tblCellSpacing w:w="15" w:type="dxa"/>
                  <w:ins w:id="7549" w:author="laca" w:date="2015-06-14T12:48:00Z"/>
                </w:trPr>
                <w:tc>
                  <w:tcPr>
                    <w:tcW w:w="50" w:type="pct"/>
                    <w:hideMark/>
                  </w:tcPr>
                  <w:p w14:paraId="41EA614B" w14:textId="77777777" w:rsidR="005C0641" w:rsidRPr="00FE5CC9" w:rsidRDefault="005C0641" w:rsidP="0071433B">
                    <w:pPr>
                      <w:pStyle w:val="Bibliography"/>
                      <w:spacing w:line="360" w:lineRule="auto"/>
                      <w:rPr>
                        <w:ins w:id="7550" w:author="laca" w:date="2015-06-14T12:48:00Z"/>
                        <w:noProof/>
                        <w:rPrChange w:id="7551" w:author="laca" w:date="2015-06-14T16:50:00Z">
                          <w:rPr>
                            <w:ins w:id="7552" w:author="laca" w:date="2015-06-14T12:48:00Z"/>
                            <w:noProof/>
                          </w:rPr>
                        </w:rPrChange>
                      </w:rPr>
                      <w:pPrChange w:id="7553" w:author="laca" w:date="2015-06-14T14:00:00Z">
                        <w:pPr>
                          <w:pStyle w:val="Bibliography"/>
                        </w:pPr>
                      </w:pPrChange>
                    </w:pPr>
                    <w:ins w:id="7554" w:author="laca" w:date="2015-06-14T12:48:00Z">
                      <w:r w:rsidRPr="00FE5CC9">
                        <w:rPr>
                          <w:noProof/>
                          <w:rPrChange w:id="7555" w:author="laca" w:date="2015-06-14T16:50:00Z">
                            <w:rPr>
                              <w:noProof/>
                            </w:rPr>
                          </w:rPrChange>
                        </w:rPr>
                        <w:t xml:space="preserve">[2] </w:t>
                      </w:r>
                    </w:ins>
                  </w:p>
                </w:tc>
                <w:tc>
                  <w:tcPr>
                    <w:tcW w:w="0" w:type="auto"/>
                    <w:hideMark/>
                  </w:tcPr>
                  <w:p w14:paraId="57A35D60" w14:textId="77777777" w:rsidR="005C0641" w:rsidRPr="00FE5CC9" w:rsidRDefault="005C0641" w:rsidP="0071433B">
                    <w:pPr>
                      <w:pStyle w:val="Bibliography"/>
                      <w:spacing w:line="360" w:lineRule="auto"/>
                      <w:rPr>
                        <w:ins w:id="7556" w:author="laca" w:date="2015-06-14T12:48:00Z"/>
                        <w:noProof/>
                        <w:rPrChange w:id="7557" w:author="laca" w:date="2015-06-14T16:50:00Z">
                          <w:rPr>
                            <w:ins w:id="7558" w:author="laca" w:date="2015-06-14T12:48:00Z"/>
                            <w:noProof/>
                          </w:rPr>
                        </w:rPrChange>
                      </w:rPr>
                      <w:pPrChange w:id="7559" w:author="laca" w:date="2015-06-14T14:00:00Z">
                        <w:pPr>
                          <w:pStyle w:val="Bibliography"/>
                        </w:pPr>
                      </w:pPrChange>
                    </w:pPr>
                    <w:ins w:id="7560" w:author="laca" w:date="2015-06-14T12:48:00Z">
                      <w:r w:rsidRPr="00FE5CC9">
                        <w:rPr>
                          <w:noProof/>
                          <w:rPrChange w:id="7561" w:author="laca" w:date="2015-06-14T16:50:00Z">
                            <w:rPr>
                              <w:noProof/>
                            </w:rPr>
                          </w:rPrChange>
                        </w:rPr>
                        <w:t xml:space="preserve">M. Lőrinc, Irányítástechnika, Kolozsvár: Scientia, 2009. </w:t>
                      </w:r>
                    </w:ins>
                  </w:p>
                </w:tc>
              </w:tr>
              <w:tr w:rsidR="005C0641" w:rsidRPr="00FE5CC9" w14:paraId="3729206A" w14:textId="77777777">
                <w:trPr>
                  <w:divId w:val="271134848"/>
                  <w:tblCellSpacing w:w="15" w:type="dxa"/>
                  <w:ins w:id="7562" w:author="laca" w:date="2015-06-14T12:48:00Z"/>
                </w:trPr>
                <w:tc>
                  <w:tcPr>
                    <w:tcW w:w="50" w:type="pct"/>
                    <w:hideMark/>
                  </w:tcPr>
                  <w:p w14:paraId="4EAB1A97" w14:textId="77777777" w:rsidR="005C0641" w:rsidRPr="00FE5CC9" w:rsidRDefault="005C0641" w:rsidP="0071433B">
                    <w:pPr>
                      <w:pStyle w:val="Bibliography"/>
                      <w:spacing w:line="360" w:lineRule="auto"/>
                      <w:rPr>
                        <w:ins w:id="7563" w:author="laca" w:date="2015-06-14T12:48:00Z"/>
                        <w:noProof/>
                        <w:rPrChange w:id="7564" w:author="laca" w:date="2015-06-14T16:50:00Z">
                          <w:rPr>
                            <w:ins w:id="7565" w:author="laca" w:date="2015-06-14T12:48:00Z"/>
                            <w:noProof/>
                          </w:rPr>
                        </w:rPrChange>
                      </w:rPr>
                      <w:pPrChange w:id="7566" w:author="laca" w:date="2015-06-14T14:00:00Z">
                        <w:pPr>
                          <w:pStyle w:val="Bibliography"/>
                        </w:pPr>
                      </w:pPrChange>
                    </w:pPr>
                    <w:ins w:id="7567" w:author="laca" w:date="2015-06-14T12:48:00Z">
                      <w:r w:rsidRPr="00FE5CC9">
                        <w:rPr>
                          <w:noProof/>
                          <w:rPrChange w:id="7568" w:author="laca" w:date="2015-06-14T16:50:00Z">
                            <w:rPr>
                              <w:noProof/>
                            </w:rPr>
                          </w:rPrChange>
                        </w:rPr>
                        <w:t xml:space="preserve">[3] </w:t>
                      </w:r>
                    </w:ins>
                  </w:p>
                </w:tc>
                <w:tc>
                  <w:tcPr>
                    <w:tcW w:w="0" w:type="auto"/>
                    <w:hideMark/>
                  </w:tcPr>
                  <w:p w14:paraId="1527E92D" w14:textId="77777777" w:rsidR="005C0641" w:rsidRPr="00FE5CC9" w:rsidRDefault="005C0641" w:rsidP="0071433B">
                    <w:pPr>
                      <w:pStyle w:val="Bibliography"/>
                      <w:spacing w:line="360" w:lineRule="auto"/>
                      <w:rPr>
                        <w:ins w:id="7569" w:author="laca" w:date="2015-06-14T12:48:00Z"/>
                        <w:noProof/>
                        <w:rPrChange w:id="7570" w:author="laca" w:date="2015-06-14T16:50:00Z">
                          <w:rPr>
                            <w:ins w:id="7571" w:author="laca" w:date="2015-06-14T12:48:00Z"/>
                            <w:noProof/>
                          </w:rPr>
                        </w:rPrChange>
                      </w:rPr>
                      <w:pPrChange w:id="7572" w:author="laca" w:date="2015-06-14T14:00:00Z">
                        <w:pPr>
                          <w:pStyle w:val="Bibliography"/>
                        </w:pPr>
                      </w:pPrChange>
                    </w:pPr>
                    <w:ins w:id="7573" w:author="laca" w:date="2015-06-14T12:48:00Z">
                      <w:r w:rsidRPr="00FE5CC9">
                        <w:rPr>
                          <w:noProof/>
                          <w:rPrChange w:id="7574" w:author="laca" w:date="2015-06-14T16:50:00Z">
                            <w:rPr>
                              <w:noProof/>
                            </w:rPr>
                          </w:rPrChange>
                        </w:rPr>
                        <w:t>xilinx, „http://www.xilinx.com/,” [Online]. Available: http://www.xilinx.com/support/documentation/sw_manuals/xilinx14_5/sysgen_gs.pdf. [Hozzáférés dátuma: 26 01 2015].</w:t>
                      </w:r>
                    </w:ins>
                  </w:p>
                </w:tc>
              </w:tr>
              <w:tr w:rsidR="005C0641" w:rsidRPr="00FE5CC9" w14:paraId="5DE09FAD" w14:textId="77777777">
                <w:trPr>
                  <w:divId w:val="271134848"/>
                  <w:tblCellSpacing w:w="15" w:type="dxa"/>
                  <w:ins w:id="7575" w:author="laca" w:date="2015-06-14T12:48:00Z"/>
                </w:trPr>
                <w:tc>
                  <w:tcPr>
                    <w:tcW w:w="50" w:type="pct"/>
                    <w:hideMark/>
                  </w:tcPr>
                  <w:p w14:paraId="3FCD5DC5" w14:textId="77777777" w:rsidR="005C0641" w:rsidRPr="00FE5CC9" w:rsidRDefault="005C0641" w:rsidP="0071433B">
                    <w:pPr>
                      <w:pStyle w:val="Bibliography"/>
                      <w:spacing w:line="360" w:lineRule="auto"/>
                      <w:rPr>
                        <w:ins w:id="7576" w:author="laca" w:date="2015-06-14T12:48:00Z"/>
                        <w:noProof/>
                        <w:rPrChange w:id="7577" w:author="laca" w:date="2015-06-14T16:50:00Z">
                          <w:rPr>
                            <w:ins w:id="7578" w:author="laca" w:date="2015-06-14T12:48:00Z"/>
                            <w:noProof/>
                          </w:rPr>
                        </w:rPrChange>
                      </w:rPr>
                      <w:pPrChange w:id="7579" w:author="laca" w:date="2015-06-14T14:00:00Z">
                        <w:pPr>
                          <w:pStyle w:val="Bibliography"/>
                        </w:pPr>
                      </w:pPrChange>
                    </w:pPr>
                    <w:ins w:id="7580" w:author="laca" w:date="2015-06-14T12:48:00Z">
                      <w:r w:rsidRPr="00FE5CC9">
                        <w:rPr>
                          <w:noProof/>
                          <w:rPrChange w:id="7581" w:author="laca" w:date="2015-06-14T16:50:00Z">
                            <w:rPr>
                              <w:noProof/>
                            </w:rPr>
                          </w:rPrChange>
                        </w:rPr>
                        <w:t xml:space="preserve">[4] </w:t>
                      </w:r>
                    </w:ins>
                  </w:p>
                </w:tc>
                <w:tc>
                  <w:tcPr>
                    <w:tcW w:w="0" w:type="auto"/>
                    <w:hideMark/>
                  </w:tcPr>
                  <w:p w14:paraId="4493318C" w14:textId="77777777" w:rsidR="005C0641" w:rsidRPr="00FE5CC9" w:rsidRDefault="005C0641" w:rsidP="0071433B">
                    <w:pPr>
                      <w:pStyle w:val="Bibliography"/>
                      <w:spacing w:line="360" w:lineRule="auto"/>
                      <w:rPr>
                        <w:ins w:id="7582" w:author="laca" w:date="2015-06-14T12:48:00Z"/>
                        <w:noProof/>
                        <w:rPrChange w:id="7583" w:author="laca" w:date="2015-06-14T16:50:00Z">
                          <w:rPr>
                            <w:ins w:id="7584" w:author="laca" w:date="2015-06-14T12:48:00Z"/>
                            <w:noProof/>
                          </w:rPr>
                        </w:rPrChange>
                      </w:rPr>
                      <w:pPrChange w:id="7585" w:author="laca" w:date="2015-06-14T14:00:00Z">
                        <w:pPr>
                          <w:pStyle w:val="Bibliography"/>
                        </w:pPr>
                      </w:pPrChange>
                    </w:pPr>
                    <w:ins w:id="7586" w:author="laca" w:date="2015-06-14T12:48:00Z">
                      <w:r w:rsidRPr="00FE5CC9">
                        <w:rPr>
                          <w:noProof/>
                          <w:rPrChange w:id="7587" w:author="laca" w:date="2015-06-14T16:50:00Z">
                            <w:rPr>
                              <w:noProof/>
                            </w:rPr>
                          </w:rPrChange>
                        </w:rPr>
                        <w:t xml:space="preserve">R. T. R. G. Rajesh Nema, „Design &amp; Implementation of FPGA Based On PID Controller,” 2013. </w:t>
                      </w:r>
                    </w:ins>
                  </w:p>
                </w:tc>
              </w:tr>
              <w:tr w:rsidR="005C0641" w:rsidRPr="00FE5CC9" w14:paraId="7B60C69E" w14:textId="77777777">
                <w:trPr>
                  <w:divId w:val="271134848"/>
                  <w:tblCellSpacing w:w="15" w:type="dxa"/>
                  <w:ins w:id="7588" w:author="laca" w:date="2015-06-14T12:48:00Z"/>
                </w:trPr>
                <w:tc>
                  <w:tcPr>
                    <w:tcW w:w="50" w:type="pct"/>
                    <w:hideMark/>
                  </w:tcPr>
                  <w:p w14:paraId="0D5A8532" w14:textId="77777777" w:rsidR="005C0641" w:rsidRPr="00FE5CC9" w:rsidRDefault="005C0641" w:rsidP="0071433B">
                    <w:pPr>
                      <w:pStyle w:val="Bibliography"/>
                      <w:spacing w:line="360" w:lineRule="auto"/>
                      <w:rPr>
                        <w:ins w:id="7589" w:author="laca" w:date="2015-06-14T12:48:00Z"/>
                        <w:noProof/>
                        <w:rPrChange w:id="7590" w:author="laca" w:date="2015-06-14T16:50:00Z">
                          <w:rPr>
                            <w:ins w:id="7591" w:author="laca" w:date="2015-06-14T12:48:00Z"/>
                            <w:noProof/>
                          </w:rPr>
                        </w:rPrChange>
                      </w:rPr>
                      <w:pPrChange w:id="7592" w:author="laca" w:date="2015-06-14T14:00:00Z">
                        <w:pPr>
                          <w:pStyle w:val="Bibliography"/>
                        </w:pPr>
                      </w:pPrChange>
                    </w:pPr>
                    <w:ins w:id="7593" w:author="laca" w:date="2015-06-14T12:48:00Z">
                      <w:r w:rsidRPr="00FE5CC9">
                        <w:rPr>
                          <w:noProof/>
                          <w:rPrChange w:id="7594" w:author="laca" w:date="2015-06-14T16:50:00Z">
                            <w:rPr>
                              <w:noProof/>
                            </w:rPr>
                          </w:rPrChange>
                        </w:rPr>
                        <w:t xml:space="preserve">[5] </w:t>
                      </w:r>
                    </w:ins>
                  </w:p>
                </w:tc>
                <w:tc>
                  <w:tcPr>
                    <w:tcW w:w="0" w:type="auto"/>
                    <w:hideMark/>
                  </w:tcPr>
                  <w:p w14:paraId="64B47E5E" w14:textId="77777777" w:rsidR="005C0641" w:rsidRPr="00FE5CC9" w:rsidRDefault="005C0641" w:rsidP="0071433B">
                    <w:pPr>
                      <w:pStyle w:val="Bibliography"/>
                      <w:spacing w:line="360" w:lineRule="auto"/>
                      <w:rPr>
                        <w:ins w:id="7595" w:author="laca" w:date="2015-06-14T12:48:00Z"/>
                        <w:noProof/>
                        <w:rPrChange w:id="7596" w:author="laca" w:date="2015-06-14T16:50:00Z">
                          <w:rPr>
                            <w:ins w:id="7597" w:author="laca" w:date="2015-06-14T12:48:00Z"/>
                            <w:noProof/>
                          </w:rPr>
                        </w:rPrChange>
                      </w:rPr>
                      <w:pPrChange w:id="7598" w:author="laca" w:date="2015-06-14T14:00:00Z">
                        <w:pPr>
                          <w:pStyle w:val="Bibliography"/>
                        </w:pPr>
                      </w:pPrChange>
                    </w:pPr>
                    <w:ins w:id="7599" w:author="laca" w:date="2015-06-14T12:48:00Z">
                      <w:r w:rsidRPr="00FE5CC9">
                        <w:rPr>
                          <w:noProof/>
                          <w:rPrChange w:id="7600" w:author="laca" w:date="2015-06-14T16:50:00Z">
                            <w:rPr>
                              <w:noProof/>
                            </w:rPr>
                          </w:rPrChange>
                        </w:rPr>
                        <w:t>„http://www.ms.sapientia.ro/elektronika,” [Online]. Available: http://www.ms.sapientia.ro/elektronika/fileok/jelerzekelok/szt_lab08_inkrementallis_ado.pdf.</w:t>
                      </w:r>
                    </w:ins>
                  </w:p>
                </w:tc>
              </w:tr>
              <w:tr w:rsidR="005C0641" w:rsidRPr="00FE5CC9" w14:paraId="04F2FE8F" w14:textId="77777777">
                <w:trPr>
                  <w:divId w:val="271134848"/>
                  <w:tblCellSpacing w:w="15" w:type="dxa"/>
                  <w:ins w:id="7601" w:author="laca" w:date="2015-06-14T12:48:00Z"/>
                </w:trPr>
                <w:tc>
                  <w:tcPr>
                    <w:tcW w:w="50" w:type="pct"/>
                    <w:hideMark/>
                  </w:tcPr>
                  <w:p w14:paraId="4AB09FDF" w14:textId="77777777" w:rsidR="005C0641" w:rsidRPr="00FE5CC9" w:rsidRDefault="005C0641" w:rsidP="0071433B">
                    <w:pPr>
                      <w:pStyle w:val="Bibliography"/>
                      <w:spacing w:line="360" w:lineRule="auto"/>
                      <w:rPr>
                        <w:ins w:id="7602" w:author="laca" w:date="2015-06-14T12:48:00Z"/>
                        <w:noProof/>
                        <w:rPrChange w:id="7603" w:author="laca" w:date="2015-06-14T16:50:00Z">
                          <w:rPr>
                            <w:ins w:id="7604" w:author="laca" w:date="2015-06-14T12:48:00Z"/>
                            <w:noProof/>
                          </w:rPr>
                        </w:rPrChange>
                      </w:rPr>
                      <w:pPrChange w:id="7605" w:author="laca" w:date="2015-06-14T14:00:00Z">
                        <w:pPr>
                          <w:pStyle w:val="Bibliography"/>
                        </w:pPr>
                      </w:pPrChange>
                    </w:pPr>
                    <w:ins w:id="7606" w:author="laca" w:date="2015-06-14T12:48:00Z">
                      <w:r w:rsidRPr="00FE5CC9">
                        <w:rPr>
                          <w:noProof/>
                          <w:rPrChange w:id="7607" w:author="laca" w:date="2015-06-14T16:50:00Z">
                            <w:rPr>
                              <w:noProof/>
                            </w:rPr>
                          </w:rPrChange>
                        </w:rPr>
                        <w:t xml:space="preserve">[6] </w:t>
                      </w:r>
                    </w:ins>
                  </w:p>
                </w:tc>
                <w:tc>
                  <w:tcPr>
                    <w:tcW w:w="0" w:type="auto"/>
                    <w:hideMark/>
                  </w:tcPr>
                  <w:p w14:paraId="74F20D3E" w14:textId="77777777" w:rsidR="005C0641" w:rsidRPr="00FE5CC9" w:rsidRDefault="005C0641" w:rsidP="0071433B">
                    <w:pPr>
                      <w:pStyle w:val="Bibliography"/>
                      <w:spacing w:line="360" w:lineRule="auto"/>
                      <w:rPr>
                        <w:ins w:id="7608" w:author="laca" w:date="2015-06-14T12:48:00Z"/>
                        <w:noProof/>
                        <w:rPrChange w:id="7609" w:author="laca" w:date="2015-06-14T16:50:00Z">
                          <w:rPr>
                            <w:ins w:id="7610" w:author="laca" w:date="2015-06-14T12:48:00Z"/>
                            <w:noProof/>
                          </w:rPr>
                        </w:rPrChange>
                      </w:rPr>
                      <w:pPrChange w:id="7611" w:author="laca" w:date="2015-06-14T14:00:00Z">
                        <w:pPr>
                          <w:pStyle w:val="Bibliography"/>
                        </w:pPr>
                      </w:pPrChange>
                    </w:pPr>
                    <w:ins w:id="7612" w:author="laca" w:date="2015-06-14T12:48:00Z">
                      <w:r w:rsidRPr="00FE5CC9">
                        <w:rPr>
                          <w:noProof/>
                          <w:rPrChange w:id="7613" w:author="laca" w:date="2015-06-14T16:50:00Z">
                            <w:rPr>
                              <w:noProof/>
                            </w:rPr>
                          </w:rPrChange>
                        </w:rPr>
                        <w:t xml:space="preserve">A. G. K. Krisztián LAMÁR, „IMPLEMENTATION OF SPEED MEASUREMENT FOR ELECTRICAL DRIVES EQUIPPED WITH QUADRATURE ENCODER IN LabVIEW FPGA,” 2013. </w:t>
                      </w:r>
                    </w:ins>
                  </w:p>
                </w:tc>
              </w:tr>
              <w:tr w:rsidR="005C0641" w:rsidRPr="00FE5CC9" w14:paraId="0D1ED42D" w14:textId="77777777">
                <w:trPr>
                  <w:divId w:val="271134848"/>
                  <w:tblCellSpacing w:w="15" w:type="dxa"/>
                  <w:ins w:id="7614" w:author="laca" w:date="2015-06-14T12:48:00Z"/>
                </w:trPr>
                <w:tc>
                  <w:tcPr>
                    <w:tcW w:w="50" w:type="pct"/>
                    <w:hideMark/>
                  </w:tcPr>
                  <w:p w14:paraId="791C7150" w14:textId="77777777" w:rsidR="005C0641" w:rsidRPr="00FE5CC9" w:rsidRDefault="005C0641" w:rsidP="0071433B">
                    <w:pPr>
                      <w:pStyle w:val="Bibliography"/>
                      <w:spacing w:line="360" w:lineRule="auto"/>
                      <w:rPr>
                        <w:ins w:id="7615" w:author="laca" w:date="2015-06-14T12:48:00Z"/>
                        <w:noProof/>
                        <w:rPrChange w:id="7616" w:author="laca" w:date="2015-06-14T16:50:00Z">
                          <w:rPr>
                            <w:ins w:id="7617" w:author="laca" w:date="2015-06-14T12:48:00Z"/>
                            <w:noProof/>
                          </w:rPr>
                        </w:rPrChange>
                      </w:rPr>
                      <w:pPrChange w:id="7618" w:author="laca" w:date="2015-06-14T14:00:00Z">
                        <w:pPr>
                          <w:pStyle w:val="Bibliography"/>
                        </w:pPr>
                      </w:pPrChange>
                    </w:pPr>
                    <w:ins w:id="7619" w:author="laca" w:date="2015-06-14T12:48:00Z">
                      <w:r w:rsidRPr="00FE5CC9">
                        <w:rPr>
                          <w:noProof/>
                          <w:rPrChange w:id="7620" w:author="laca" w:date="2015-06-14T16:50:00Z">
                            <w:rPr>
                              <w:noProof/>
                            </w:rPr>
                          </w:rPrChange>
                        </w:rPr>
                        <w:t xml:space="preserve">[7] </w:t>
                      </w:r>
                    </w:ins>
                  </w:p>
                </w:tc>
                <w:tc>
                  <w:tcPr>
                    <w:tcW w:w="0" w:type="auto"/>
                    <w:hideMark/>
                  </w:tcPr>
                  <w:p w14:paraId="53340133" w14:textId="77777777" w:rsidR="005C0641" w:rsidRPr="00FE5CC9" w:rsidRDefault="005C0641" w:rsidP="0071433B">
                    <w:pPr>
                      <w:pStyle w:val="Bibliography"/>
                      <w:spacing w:line="360" w:lineRule="auto"/>
                      <w:rPr>
                        <w:ins w:id="7621" w:author="laca" w:date="2015-06-14T12:48:00Z"/>
                        <w:noProof/>
                        <w:rPrChange w:id="7622" w:author="laca" w:date="2015-06-14T16:50:00Z">
                          <w:rPr>
                            <w:ins w:id="7623" w:author="laca" w:date="2015-06-14T12:48:00Z"/>
                            <w:noProof/>
                          </w:rPr>
                        </w:rPrChange>
                      </w:rPr>
                      <w:pPrChange w:id="7624" w:author="laca" w:date="2015-06-14T14:00:00Z">
                        <w:pPr>
                          <w:pStyle w:val="Bibliography"/>
                        </w:pPr>
                      </w:pPrChange>
                    </w:pPr>
                    <w:ins w:id="7625" w:author="laca" w:date="2015-06-14T12:48:00Z">
                      <w:r w:rsidRPr="00FE5CC9">
                        <w:rPr>
                          <w:noProof/>
                          <w:rPrChange w:id="7626" w:author="laca" w:date="2015-06-14T16:50:00Z">
                            <w:rPr>
                              <w:noProof/>
                            </w:rPr>
                          </w:rPrChange>
                        </w:rPr>
                        <w:t>M. Lőrinc, „http://www.ms.sapientia.ro/~martonl/index.htm,” [Online]. Available: http://www.ms.sapientia.ro/~martonl/Docs/Labs/IRI_L1.pdf. [Hozzáférés dátuma: 11 6 2015].</w:t>
                      </w:r>
                    </w:ins>
                  </w:p>
                </w:tc>
              </w:tr>
              <w:tr w:rsidR="005C0641" w:rsidRPr="00FE5CC9" w14:paraId="2D04E10C" w14:textId="77777777">
                <w:trPr>
                  <w:divId w:val="271134848"/>
                  <w:tblCellSpacing w:w="15" w:type="dxa"/>
                  <w:ins w:id="7627" w:author="laca" w:date="2015-06-14T12:48:00Z"/>
                </w:trPr>
                <w:tc>
                  <w:tcPr>
                    <w:tcW w:w="50" w:type="pct"/>
                    <w:hideMark/>
                  </w:tcPr>
                  <w:p w14:paraId="72BE833C" w14:textId="77777777" w:rsidR="005C0641" w:rsidRPr="00FE5CC9" w:rsidRDefault="005C0641" w:rsidP="0071433B">
                    <w:pPr>
                      <w:pStyle w:val="Bibliography"/>
                      <w:spacing w:line="360" w:lineRule="auto"/>
                      <w:rPr>
                        <w:ins w:id="7628" w:author="laca" w:date="2015-06-14T12:48:00Z"/>
                        <w:noProof/>
                        <w:rPrChange w:id="7629" w:author="laca" w:date="2015-06-14T16:50:00Z">
                          <w:rPr>
                            <w:ins w:id="7630" w:author="laca" w:date="2015-06-14T12:48:00Z"/>
                            <w:noProof/>
                          </w:rPr>
                        </w:rPrChange>
                      </w:rPr>
                      <w:pPrChange w:id="7631" w:author="laca" w:date="2015-06-14T14:00:00Z">
                        <w:pPr>
                          <w:pStyle w:val="Bibliography"/>
                        </w:pPr>
                      </w:pPrChange>
                    </w:pPr>
                    <w:ins w:id="7632" w:author="laca" w:date="2015-06-14T12:48:00Z">
                      <w:r w:rsidRPr="00FE5CC9">
                        <w:rPr>
                          <w:noProof/>
                          <w:rPrChange w:id="7633" w:author="laca" w:date="2015-06-14T16:50:00Z">
                            <w:rPr>
                              <w:noProof/>
                            </w:rPr>
                          </w:rPrChange>
                        </w:rPr>
                        <w:t xml:space="preserve">[8] </w:t>
                      </w:r>
                    </w:ins>
                  </w:p>
                </w:tc>
                <w:tc>
                  <w:tcPr>
                    <w:tcW w:w="0" w:type="auto"/>
                    <w:hideMark/>
                  </w:tcPr>
                  <w:p w14:paraId="11BD7A2E" w14:textId="77777777" w:rsidR="005C0641" w:rsidRPr="00FE5CC9" w:rsidRDefault="005C0641" w:rsidP="0071433B">
                    <w:pPr>
                      <w:pStyle w:val="Bibliography"/>
                      <w:spacing w:line="360" w:lineRule="auto"/>
                      <w:rPr>
                        <w:ins w:id="7634" w:author="laca" w:date="2015-06-14T12:48:00Z"/>
                        <w:noProof/>
                        <w:rPrChange w:id="7635" w:author="laca" w:date="2015-06-14T16:50:00Z">
                          <w:rPr>
                            <w:ins w:id="7636" w:author="laca" w:date="2015-06-14T12:48:00Z"/>
                            <w:noProof/>
                          </w:rPr>
                        </w:rPrChange>
                      </w:rPr>
                      <w:pPrChange w:id="7637" w:author="laca" w:date="2015-06-14T14:00:00Z">
                        <w:pPr>
                          <w:pStyle w:val="Bibliography"/>
                        </w:pPr>
                      </w:pPrChange>
                    </w:pPr>
                    <w:ins w:id="7638" w:author="laca" w:date="2015-06-14T12:48:00Z">
                      <w:r w:rsidRPr="00FE5CC9">
                        <w:rPr>
                          <w:noProof/>
                          <w:rPrChange w:id="7639" w:author="laca" w:date="2015-06-14T16:50:00Z">
                            <w:rPr>
                              <w:noProof/>
                            </w:rPr>
                          </w:rPrChange>
                        </w:rPr>
                        <w:t>I. Inc, „www.olimex.com,” [Online]. Available: https://www.olimex.com/Products/Modules/Sensors/MOD-MPU6050/resources/RM-MPU-60xxA_rev_4.pdf. [Hozzáférés dátuma: 11 6 2015].</w:t>
                      </w:r>
                    </w:ins>
                  </w:p>
                </w:tc>
              </w:tr>
              <w:tr w:rsidR="005C0641" w:rsidRPr="00FE5CC9" w14:paraId="416D15CD" w14:textId="77777777">
                <w:trPr>
                  <w:divId w:val="271134848"/>
                  <w:tblCellSpacing w:w="15" w:type="dxa"/>
                  <w:ins w:id="7640" w:author="laca" w:date="2015-06-14T12:48:00Z"/>
                </w:trPr>
                <w:tc>
                  <w:tcPr>
                    <w:tcW w:w="50" w:type="pct"/>
                    <w:hideMark/>
                  </w:tcPr>
                  <w:p w14:paraId="2F3A54E3" w14:textId="77777777" w:rsidR="005C0641" w:rsidRPr="00FE5CC9" w:rsidRDefault="005C0641" w:rsidP="0071433B">
                    <w:pPr>
                      <w:pStyle w:val="Bibliography"/>
                      <w:spacing w:line="360" w:lineRule="auto"/>
                      <w:rPr>
                        <w:ins w:id="7641" w:author="laca" w:date="2015-06-14T12:48:00Z"/>
                        <w:noProof/>
                        <w:rPrChange w:id="7642" w:author="laca" w:date="2015-06-14T16:50:00Z">
                          <w:rPr>
                            <w:ins w:id="7643" w:author="laca" w:date="2015-06-14T12:48:00Z"/>
                            <w:noProof/>
                          </w:rPr>
                        </w:rPrChange>
                      </w:rPr>
                      <w:pPrChange w:id="7644" w:author="laca" w:date="2015-06-14T14:00:00Z">
                        <w:pPr>
                          <w:pStyle w:val="Bibliography"/>
                        </w:pPr>
                      </w:pPrChange>
                    </w:pPr>
                    <w:ins w:id="7645" w:author="laca" w:date="2015-06-14T12:48:00Z">
                      <w:r w:rsidRPr="00FE5CC9">
                        <w:rPr>
                          <w:noProof/>
                          <w:rPrChange w:id="7646" w:author="laca" w:date="2015-06-14T16:50:00Z">
                            <w:rPr>
                              <w:noProof/>
                            </w:rPr>
                          </w:rPrChange>
                        </w:rPr>
                        <w:t xml:space="preserve">[9] </w:t>
                      </w:r>
                    </w:ins>
                  </w:p>
                </w:tc>
                <w:tc>
                  <w:tcPr>
                    <w:tcW w:w="0" w:type="auto"/>
                    <w:hideMark/>
                  </w:tcPr>
                  <w:p w14:paraId="6BD765E6" w14:textId="77777777" w:rsidR="005C0641" w:rsidRPr="00FE5CC9" w:rsidRDefault="005C0641" w:rsidP="0071433B">
                    <w:pPr>
                      <w:pStyle w:val="Bibliography"/>
                      <w:spacing w:line="360" w:lineRule="auto"/>
                      <w:rPr>
                        <w:ins w:id="7647" w:author="laca" w:date="2015-06-14T12:48:00Z"/>
                        <w:noProof/>
                        <w:rPrChange w:id="7648" w:author="laca" w:date="2015-06-14T16:50:00Z">
                          <w:rPr>
                            <w:ins w:id="7649" w:author="laca" w:date="2015-06-14T12:48:00Z"/>
                            <w:noProof/>
                          </w:rPr>
                        </w:rPrChange>
                      </w:rPr>
                      <w:pPrChange w:id="7650" w:author="laca" w:date="2015-06-14T14:00:00Z">
                        <w:pPr>
                          <w:pStyle w:val="Bibliography"/>
                        </w:pPr>
                      </w:pPrChange>
                    </w:pPr>
                    <w:ins w:id="7651" w:author="laca" w:date="2015-06-14T12:48:00Z">
                      <w:r w:rsidRPr="00FE5CC9">
                        <w:rPr>
                          <w:noProof/>
                          <w:rPrChange w:id="7652" w:author="laca" w:date="2015-06-14T16:50:00Z">
                            <w:rPr>
                              <w:noProof/>
                            </w:rPr>
                          </w:rPrChange>
                        </w:rPr>
                        <w:t>xilinx, „http://www.xilinx.com,” [Online]. Available: http://www.xilinx.com/support/documentation/application_notes/xapp1026.pdf. [Hozzáférés dátuma: 10 6 2015].</w:t>
                      </w:r>
                    </w:ins>
                  </w:p>
                </w:tc>
              </w:tr>
              <w:tr w:rsidR="005C0641" w:rsidRPr="00FE5CC9" w14:paraId="2F2E27DF" w14:textId="77777777">
                <w:trPr>
                  <w:divId w:val="271134848"/>
                  <w:tblCellSpacing w:w="15" w:type="dxa"/>
                  <w:ins w:id="7653" w:author="laca" w:date="2015-06-14T12:48:00Z"/>
                </w:trPr>
                <w:tc>
                  <w:tcPr>
                    <w:tcW w:w="50" w:type="pct"/>
                    <w:hideMark/>
                  </w:tcPr>
                  <w:p w14:paraId="10EA2D05" w14:textId="77777777" w:rsidR="005C0641" w:rsidRPr="00FE5CC9" w:rsidRDefault="005C0641" w:rsidP="0071433B">
                    <w:pPr>
                      <w:pStyle w:val="Bibliography"/>
                      <w:spacing w:line="360" w:lineRule="auto"/>
                      <w:rPr>
                        <w:ins w:id="7654" w:author="laca" w:date="2015-06-14T12:48:00Z"/>
                        <w:noProof/>
                        <w:rPrChange w:id="7655" w:author="laca" w:date="2015-06-14T16:50:00Z">
                          <w:rPr>
                            <w:ins w:id="7656" w:author="laca" w:date="2015-06-14T12:48:00Z"/>
                            <w:noProof/>
                          </w:rPr>
                        </w:rPrChange>
                      </w:rPr>
                      <w:pPrChange w:id="7657" w:author="laca" w:date="2015-06-14T14:00:00Z">
                        <w:pPr>
                          <w:pStyle w:val="Bibliography"/>
                        </w:pPr>
                      </w:pPrChange>
                    </w:pPr>
                    <w:ins w:id="7658" w:author="laca" w:date="2015-06-14T12:48:00Z">
                      <w:r w:rsidRPr="00FE5CC9">
                        <w:rPr>
                          <w:noProof/>
                          <w:rPrChange w:id="7659" w:author="laca" w:date="2015-06-14T16:50:00Z">
                            <w:rPr>
                              <w:noProof/>
                            </w:rPr>
                          </w:rPrChange>
                        </w:rPr>
                        <w:t xml:space="preserve">[10] </w:t>
                      </w:r>
                    </w:ins>
                  </w:p>
                </w:tc>
                <w:tc>
                  <w:tcPr>
                    <w:tcW w:w="0" w:type="auto"/>
                    <w:hideMark/>
                  </w:tcPr>
                  <w:p w14:paraId="02CDE09A" w14:textId="77777777" w:rsidR="005C0641" w:rsidRPr="00FE5CC9" w:rsidRDefault="005C0641" w:rsidP="0071433B">
                    <w:pPr>
                      <w:pStyle w:val="Bibliography"/>
                      <w:spacing w:line="360" w:lineRule="auto"/>
                      <w:rPr>
                        <w:ins w:id="7660" w:author="laca" w:date="2015-06-14T12:48:00Z"/>
                        <w:noProof/>
                        <w:rPrChange w:id="7661" w:author="laca" w:date="2015-06-14T16:50:00Z">
                          <w:rPr>
                            <w:ins w:id="7662" w:author="laca" w:date="2015-06-14T12:48:00Z"/>
                            <w:noProof/>
                          </w:rPr>
                        </w:rPrChange>
                      </w:rPr>
                      <w:pPrChange w:id="7663" w:author="laca" w:date="2015-06-14T14:00:00Z">
                        <w:pPr>
                          <w:pStyle w:val="Bibliography"/>
                        </w:pPr>
                      </w:pPrChange>
                    </w:pPr>
                    <w:ins w:id="7664" w:author="laca" w:date="2015-06-14T12:48:00Z">
                      <w:r w:rsidRPr="00FE5CC9">
                        <w:rPr>
                          <w:noProof/>
                          <w:rPrChange w:id="7665" w:author="laca" w:date="2015-06-14T16:50:00Z">
                            <w:rPr>
                              <w:noProof/>
                            </w:rPr>
                          </w:rPrChange>
                        </w:rPr>
                        <w:t>intersil, „http://www.intersil.com/,” [Online]. Available: http://www.intersil.com/content/dam/Intersil/documents/hip4/hip4082.pdf. [Hozzáférés dátuma: 11 6 2015].</w:t>
                      </w:r>
                    </w:ins>
                  </w:p>
                </w:tc>
              </w:tr>
              <w:tr w:rsidR="005C0641" w:rsidRPr="00FE5CC9" w14:paraId="7620BA38" w14:textId="77777777">
                <w:trPr>
                  <w:divId w:val="271134848"/>
                  <w:tblCellSpacing w:w="15" w:type="dxa"/>
                  <w:ins w:id="7666" w:author="laca" w:date="2015-06-14T12:48:00Z"/>
                </w:trPr>
                <w:tc>
                  <w:tcPr>
                    <w:tcW w:w="50" w:type="pct"/>
                    <w:hideMark/>
                  </w:tcPr>
                  <w:p w14:paraId="18BC6B23" w14:textId="77777777" w:rsidR="005C0641" w:rsidRPr="00FE5CC9" w:rsidRDefault="005C0641" w:rsidP="0071433B">
                    <w:pPr>
                      <w:pStyle w:val="Bibliography"/>
                      <w:spacing w:line="360" w:lineRule="auto"/>
                      <w:rPr>
                        <w:ins w:id="7667" w:author="laca" w:date="2015-06-14T12:48:00Z"/>
                        <w:noProof/>
                        <w:rPrChange w:id="7668" w:author="laca" w:date="2015-06-14T16:50:00Z">
                          <w:rPr>
                            <w:ins w:id="7669" w:author="laca" w:date="2015-06-14T12:48:00Z"/>
                            <w:noProof/>
                          </w:rPr>
                        </w:rPrChange>
                      </w:rPr>
                      <w:pPrChange w:id="7670" w:author="laca" w:date="2015-06-14T14:00:00Z">
                        <w:pPr>
                          <w:pStyle w:val="Bibliography"/>
                        </w:pPr>
                      </w:pPrChange>
                    </w:pPr>
                    <w:ins w:id="7671" w:author="laca" w:date="2015-06-14T12:48:00Z">
                      <w:r w:rsidRPr="00FE5CC9">
                        <w:rPr>
                          <w:noProof/>
                          <w:rPrChange w:id="7672" w:author="laca" w:date="2015-06-14T16:50:00Z">
                            <w:rPr>
                              <w:noProof/>
                            </w:rPr>
                          </w:rPrChange>
                        </w:rPr>
                        <w:t xml:space="preserve">[11] </w:t>
                      </w:r>
                    </w:ins>
                  </w:p>
                </w:tc>
                <w:tc>
                  <w:tcPr>
                    <w:tcW w:w="0" w:type="auto"/>
                    <w:hideMark/>
                  </w:tcPr>
                  <w:p w14:paraId="0F66CF05" w14:textId="77777777" w:rsidR="005C0641" w:rsidRPr="00FE5CC9" w:rsidRDefault="005C0641" w:rsidP="0071433B">
                    <w:pPr>
                      <w:pStyle w:val="Bibliography"/>
                      <w:spacing w:line="360" w:lineRule="auto"/>
                      <w:rPr>
                        <w:ins w:id="7673" w:author="laca" w:date="2015-06-14T12:48:00Z"/>
                        <w:noProof/>
                        <w:rPrChange w:id="7674" w:author="laca" w:date="2015-06-14T16:50:00Z">
                          <w:rPr>
                            <w:ins w:id="7675" w:author="laca" w:date="2015-06-14T12:48:00Z"/>
                            <w:noProof/>
                          </w:rPr>
                        </w:rPrChange>
                      </w:rPr>
                      <w:pPrChange w:id="7676" w:author="laca" w:date="2015-06-14T14:00:00Z">
                        <w:pPr>
                          <w:pStyle w:val="Bibliography"/>
                        </w:pPr>
                      </w:pPrChange>
                    </w:pPr>
                    <w:ins w:id="7677" w:author="laca" w:date="2015-06-14T12:48:00Z">
                      <w:r w:rsidRPr="00FE5CC9">
                        <w:rPr>
                          <w:noProof/>
                          <w:rPrChange w:id="7678" w:author="laca" w:date="2015-06-14T16:50:00Z">
                            <w:rPr>
                              <w:noProof/>
                            </w:rPr>
                          </w:rPrChange>
                        </w:rPr>
                        <w:t>S. labs, „http://www.silabs.com/,” [Online]. Available: http://www.silabs.com/Support%20Documents/TechnicalDocs/AN486.pdf. [Hozzáférés dátuma: 11 6 2015].</w:t>
                      </w:r>
                    </w:ins>
                  </w:p>
                </w:tc>
              </w:tr>
              <w:tr w:rsidR="005C0641" w:rsidRPr="00FE5CC9" w14:paraId="27D76901" w14:textId="77777777">
                <w:trPr>
                  <w:divId w:val="271134848"/>
                  <w:tblCellSpacing w:w="15" w:type="dxa"/>
                  <w:ins w:id="7679" w:author="laca" w:date="2015-06-14T12:48:00Z"/>
                </w:trPr>
                <w:tc>
                  <w:tcPr>
                    <w:tcW w:w="50" w:type="pct"/>
                    <w:hideMark/>
                  </w:tcPr>
                  <w:p w14:paraId="6094FA84" w14:textId="77777777" w:rsidR="005C0641" w:rsidRPr="00FE5CC9" w:rsidRDefault="005C0641" w:rsidP="0071433B">
                    <w:pPr>
                      <w:pStyle w:val="Bibliography"/>
                      <w:spacing w:line="360" w:lineRule="auto"/>
                      <w:rPr>
                        <w:ins w:id="7680" w:author="laca" w:date="2015-06-14T12:48:00Z"/>
                        <w:noProof/>
                        <w:rPrChange w:id="7681" w:author="laca" w:date="2015-06-14T16:50:00Z">
                          <w:rPr>
                            <w:ins w:id="7682" w:author="laca" w:date="2015-06-14T12:48:00Z"/>
                            <w:noProof/>
                          </w:rPr>
                        </w:rPrChange>
                      </w:rPr>
                      <w:pPrChange w:id="7683" w:author="laca" w:date="2015-06-14T14:00:00Z">
                        <w:pPr>
                          <w:pStyle w:val="Bibliography"/>
                        </w:pPr>
                      </w:pPrChange>
                    </w:pPr>
                    <w:ins w:id="7684" w:author="laca" w:date="2015-06-14T12:48:00Z">
                      <w:r w:rsidRPr="00FE5CC9">
                        <w:rPr>
                          <w:noProof/>
                          <w:rPrChange w:id="7685" w:author="laca" w:date="2015-06-14T16:50:00Z">
                            <w:rPr>
                              <w:noProof/>
                            </w:rPr>
                          </w:rPrChange>
                        </w:rPr>
                        <w:lastRenderedPageBreak/>
                        <w:t xml:space="preserve">[12] </w:t>
                      </w:r>
                    </w:ins>
                  </w:p>
                </w:tc>
                <w:tc>
                  <w:tcPr>
                    <w:tcW w:w="0" w:type="auto"/>
                    <w:hideMark/>
                  </w:tcPr>
                  <w:p w14:paraId="4E5B83AD" w14:textId="77777777" w:rsidR="005C0641" w:rsidRPr="00FE5CC9" w:rsidRDefault="005C0641" w:rsidP="0071433B">
                    <w:pPr>
                      <w:pStyle w:val="Bibliography"/>
                      <w:spacing w:line="360" w:lineRule="auto"/>
                      <w:rPr>
                        <w:ins w:id="7686" w:author="laca" w:date="2015-06-14T12:48:00Z"/>
                        <w:noProof/>
                        <w:rPrChange w:id="7687" w:author="laca" w:date="2015-06-14T16:50:00Z">
                          <w:rPr>
                            <w:ins w:id="7688" w:author="laca" w:date="2015-06-14T12:48:00Z"/>
                            <w:noProof/>
                          </w:rPr>
                        </w:rPrChange>
                      </w:rPr>
                      <w:pPrChange w:id="7689" w:author="laca" w:date="2015-06-14T14:00:00Z">
                        <w:pPr>
                          <w:pStyle w:val="Bibliography"/>
                        </w:pPr>
                      </w:pPrChange>
                    </w:pPr>
                    <w:ins w:id="7690" w:author="laca" w:date="2015-06-14T12:48:00Z">
                      <w:r w:rsidRPr="00FE5CC9">
                        <w:rPr>
                          <w:noProof/>
                          <w:rPrChange w:id="7691" w:author="laca" w:date="2015-06-14T16:50:00Z">
                            <w:rPr>
                              <w:noProof/>
                            </w:rPr>
                          </w:rPrChange>
                        </w:rPr>
                        <w:t xml:space="preserve">D. P. I. J. K. Kozłowski, „Modeling and control of a 4-wheel skid-steering”. </w:t>
                      </w:r>
                    </w:ins>
                  </w:p>
                </w:tc>
              </w:tr>
              <w:tr w:rsidR="005C0641" w:rsidRPr="00FE5CC9" w14:paraId="48A6DEA8" w14:textId="77777777">
                <w:trPr>
                  <w:divId w:val="271134848"/>
                  <w:tblCellSpacing w:w="15" w:type="dxa"/>
                  <w:ins w:id="7692" w:author="laca" w:date="2015-06-14T12:48:00Z"/>
                </w:trPr>
                <w:tc>
                  <w:tcPr>
                    <w:tcW w:w="50" w:type="pct"/>
                    <w:hideMark/>
                  </w:tcPr>
                  <w:p w14:paraId="0DE40716" w14:textId="77777777" w:rsidR="005C0641" w:rsidRPr="00FE5CC9" w:rsidRDefault="005C0641" w:rsidP="0071433B">
                    <w:pPr>
                      <w:pStyle w:val="Bibliography"/>
                      <w:spacing w:line="360" w:lineRule="auto"/>
                      <w:rPr>
                        <w:ins w:id="7693" w:author="laca" w:date="2015-06-14T12:48:00Z"/>
                        <w:noProof/>
                        <w:rPrChange w:id="7694" w:author="laca" w:date="2015-06-14T16:50:00Z">
                          <w:rPr>
                            <w:ins w:id="7695" w:author="laca" w:date="2015-06-14T12:48:00Z"/>
                            <w:noProof/>
                          </w:rPr>
                        </w:rPrChange>
                      </w:rPr>
                      <w:pPrChange w:id="7696" w:author="laca" w:date="2015-06-14T14:00:00Z">
                        <w:pPr>
                          <w:pStyle w:val="Bibliography"/>
                        </w:pPr>
                      </w:pPrChange>
                    </w:pPr>
                    <w:ins w:id="7697" w:author="laca" w:date="2015-06-14T12:48:00Z">
                      <w:r w:rsidRPr="00FE5CC9">
                        <w:rPr>
                          <w:noProof/>
                          <w:rPrChange w:id="7698" w:author="laca" w:date="2015-06-14T16:50:00Z">
                            <w:rPr>
                              <w:noProof/>
                            </w:rPr>
                          </w:rPrChange>
                        </w:rPr>
                        <w:t xml:space="preserve">[13] </w:t>
                      </w:r>
                    </w:ins>
                  </w:p>
                </w:tc>
                <w:tc>
                  <w:tcPr>
                    <w:tcW w:w="0" w:type="auto"/>
                    <w:hideMark/>
                  </w:tcPr>
                  <w:p w14:paraId="7FF0818C" w14:textId="77777777" w:rsidR="005C0641" w:rsidRPr="00FE5CC9" w:rsidRDefault="005C0641" w:rsidP="0071433B">
                    <w:pPr>
                      <w:pStyle w:val="Bibliography"/>
                      <w:spacing w:line="360" w:lineRule="auto"/>
                      <w:rPr>
                        <w:ins w:id="7699" w:author="laca" w:date="2015-06-14T12:48:00Z"/>
                        <w:noProof/>
                        <w:rPrChange w:id="7700" w:author="laca" w:date="2015-06-14T16:50:00Z">
                          <w:rPr>
                            <w:ins w:id="7701" w:author="laca" w:date="2015-06-14T12:48:00Z"/>
                            <w:noProof/>
                          </w:rPr>
                        </w:rPrChange>
                      </w:rPr>
                      <w:pPrChange w:id="7702" w:author="laca" w:date="2015-06-14T14:00:00Z">
                        <w:pPr>
                          <w:pStyle w:val="Bibliography"/>
                        </w:pPr>
                      </w:pPrChange>
                    </w:pPr>
                    <w:ins w:id="7703" w:author="laca" w:date="2015-06-14T12:48:00Z">
                      <w:r w:rsidRPr="00FE5CC9">
                        <w:rPr>
                          <w:noProof/>
                          <w:rPrChange w:id="7704" w:author="laca" w:date="2015-06-14T16:50:00Z">
                            <w:rPr>
                              <w:noProof/>
                            </w:rPr>
                          </w:rPrChange>
                        </w:rPr>
                        <w:t xml:space="preserve">M. Trojnacki, „Dynamics Model of a Four-Wheeled Mobile Robot for Control Applications – A Three-Case Study,” in </w:t>
                      </w:r>
                      <w:r w:rsidRPr="00FE5CC9">
                        <w:rPr>
                          <w:i/>
                          <w:iCs/>
                          <w:noProof/>
                          <w:rPrChange w:id="7705" w:author="laca" w:date="2015-06-14T16:50:00Z">
                            <w:rPr>
                              <w:i/>
                              <w:iCs/>
                              <w:noProof/>
                            </w:rPr>
                          </w:rPrChange>
                        </w:rPr>
                        <w:t>Intelligent Systems'2014</w:t>
                      </w:r>
                      <w:r w:rsidRPr="00FE5CC9">
                        <w:rPr>
                          <w:noProof/>
                          <w:rPrChange w:id="7706" w:author="laca" w:date="2015-06-14T16:50:00Z">
                            <w:rPr>
                              <w:noProof/>
                            </w:rPr>
                          </w:rPrChange>
                        </w:rPr>
                        <w:t>, Springer, 2014, p. 111.</w:t>
                      </w:r>
                    </w:ins>
                  </w:p>
                </w:tc>
              </w:tr>
              <w:tr w:rsidR="005C0641" w:rsidRPr="00FE5CC9" w14:paraId="7FEDEFA5" w14:textId="77777777">
                <w:trPr>
                  <w:divId w:val="271134848"/>
                  <w:tblCellSpacing w:w="15" w:type="dxa"/>
                  <w:ins w:id="7707" w:author="laca" w:date="2015-06-14T12:48:00Z"/>
                </w:trPr>
                <w:tc>
                  <w:tcPr>
                    <w:tcW w:w="50" w:type="pct"/>
                    <w:hideMark/>
                  </w:tcPr>
                  <w:p w14:paraId="44B8A42E" w14:textId="77777777" w:rsidR="005C0641" w:rsidRPr="00FE5CC9" w:rsidRDefault="005C0641" w:rsidP="0071433B">
                    <w:pPr>
                      <w:pStyle w:val="Bibliography"/>
                      <w:spacing w:line="360" w:lineRule="auto"/>
                      <w:rPr>
                        <w:ins w:id="7708" w:author="laca" w:date="2015-06-14T12:48:00Z"/>
                        <w:noProof/>
                        <w:rPrChange w:id="7709" w:author="laca" w:date="2015-06-14T16:50:00Z">
                          <w:rPr>
                            <w:ins w:id="7710" w:author="laca" w:date="2015-06-14T12:48:00Z"/>
                            <w:noProof/>
                          </w:rPr>
                        </w:rPrChange>
                      </w:rPr>
                      <w:pPrChange w:id="7711" w:author="laca" w:date="2015-06-14T14:00:00Z">
                        <w:pPr>
                          <w:pStyle w:val="Bibliography"/>
                        </w:pPr>
                      </w:pPrChange>
                    </w:pPr>
                    <w:ins w:id="7712" w:author="laca" w:date="2015-06-14T12:48:00Z">
                      <w:r w:rsidRPr="00FE5CC9">
                        <w:rPr>
                          <w:noProof/>
                          <w:rPrChange w:id="7713" w:author="laca" w:date="2015-06-14T16:50:00Z">
                            <w:rPr>
                              <w:noProof/>
                            </w:rPr>
                          </w:rPrChange>
                        </w:rPr>
                        <w:t xml:space="preserve">[14] </w:t>
                      </w:r>
                    </w:ins>
                  </w:p>
                </w:tc>
                <w:tc>
                  <w:tcPr>
                    <w:tcW w:w="0" w:type="auto"/>
                    <w:hideMark/>
                  </w:tcPr>
                  <w:p w14:paraId="7A7F47AF" w14:textId="77777777" w:rsidR="005C0641" w:rsidRPr="00FE5CC9" w:rsidRDefault="005C0641" w:rsidP="0071433B">
                    <w:pPr>
                      <w:pStyle w:val="Bibliography"/>
                      <w:spacing w:line="360" w:lineRule="auto"/>
                      <w:rPr>
                        <w:ins w:id="7714" w:author="laca" w:date="2015-06-14T12:48:00Z"/>
                        <w:noProof/>
                        <w:rPrChange w:id="7715" w:author="laca" w:date="2015-06-14T16:50:00Z">
                          <w:rPr>
                            <w:ins w:id="7716" w:author="laca" w:date="2015-06-14T12:48:00Z"/>
                            <w:noProof/>
                          </w:rPr>
                        </w:rPrChange>
                      </w:rPr>
                      <w:pPrChange w:id="7717" w:author="laca" w:date="2015-06-14T14:00:00Z">
                        <w:pPr>
                          <w:pStyle w:val="Bibliography"/>
                        </w:pPr>
                      </w:pPrChange>
                    </w:pPr>
                    <w:ins w:id="7718" w:author="laca" w:date="2015-06-14T12:48:00Z">
                      <w:r w:rsidRPr="00FE5CC9">
                        <w:rPr>
                          <w:noProof/>
                          <w:rPrChange w:id="7719" w:author="laca" w:date="2015-06-14T16:50:00Z">
                            <w:rPr>
                              <w:noProof/>
                            </w:rPr>
                          </w:rPrChange>
                        </w:rPr>
                        <w:t>L. Lajos, „http://www.ms.sapientia.ro/,” [Online]. Available: https://moodle.sapidoc.ms.sapientia.ro/pluginfile.php/2771/mod_resource/content/1/Losonczi_Lajos_-_Analog_Aramkorok_3_V1.pdf. [Hozzáférés dátuma: 11 6 2015].</w:t>
                      </w:r>
                    </w:ins>
                  </w:p>
                </w:tc>
              </w:tr>
            </w:tbl>
            <w:p w14:paraId="660F7C82" w14:textId="77777777" w:rsidR="005C0641" w:rsidRPr="00FE5CC9" w:rsidRDefault="005C0641" w:rsidP="0071433B">
              <w:pPr>
                <w:spacing w:line="360" w:lineRule="auto"/>
                <w:divId w:val="271134848"/>
                <w:rPr>
                  <w:ins w:id="7720" w:author="laca" w:date="2015-06-14T12:48:00Z"/>
                  <w:rFonts w:eastAsia="Times New Roman"/>
                  <w:noProof/>
                  <w:rPrChange w:id="7721" w:author="laca" w:date="2015-06-14T16:50:00Z">
                    <w:rPr>
                      <w:ins w:id="7722" w:author="laca" w:date="2015-06-14T12:48:00Z"/>
                      <w:rFonts w:eastAsia="Times New Roman"/>
                      <w:noProof/>
                    </w:rPr>
                  </w:rPrChange>
                </w:rPr>
                <w:pPrChange w:id="7723" w:author="laca" w:date="2015-06-14T14:00:00Z">
                  <w:pPr>
                    <w:divId w:val="271134848"/>
                  </w:pPr>
                </w:pPrChange>
              </w:pPr>
            </w:p>
            <w:p w14:paraId="4661F31B" w14:textId="77777777" w:rsidR="00B939DA" w:rsidRPr="00FE5CC9" w:rsidDel="005C0641" w:rsidRDefault="00B939DA" w:rsidP="0071433B">
              <w:pPr>
                <w:spacing w:after="0" w:line="360" w:lineRule="auto"/>
                <w:jc w:val="both"/>
                <w:rPr>
                  <w:del w:id="7724" w:author="laca" w:date="2015-06-14T12:48:00Z"/>
                  <w:noProof/>
                  <w:rPrChange w:id="7725" w:author="laca" w:date="2015-06-14T16:50:00Z">
                    <w:rPr>
                      <w:del w:id="7726" w:author="laca" w:date="2015-06-14T12:48:00Z"/>
                      <w:noProof/>
                    </w:rPr>
                  </w:rPrChange>
                </w:rPr>
                <w:pPrChange w:id="7727" w:author="laca" w:date="2015-06-14T14:00:00Z">
                  <w:pPr>
                    <w:spacing w:after="0" w:line="360" w:lineRule="auto"/>
                    <w:jc w:val="both"/>
                  </w:pPr>
                </w:pPrChange>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441"/>
              </w:tblGrid>
              <w:tr w:rsidR="00B939DA" w:rsidRPr="00FE5CC9" w:rsidDel="005C0641" w14:paraId="5507F02A" w14:textId="77777777">
                <w:trPr>
                  <w:divId w:val="479882269"/>
                  <w:tblCellSpacing w:w="15" w:type="dxa"/>
                  <w:del w:id="7728" w:author="laca" w:date="2015-06-14T12:48:00Z"/>
                </w:trPr>
                <w:tc>
                  <w:tcPr>
                    <w:tcW w:w="50" w:type="pct"/>
                    <w:hideMark/>
                  </w:tcPr>
                  <w:p w14:paraId="36B83437" w14:textId="77777777" w:rsidR="00B939DA" w:rsidRPr="00FE5CC9" w:rsidDel="005C0641" w:rsidRDefault="00B939DA" w:rsidP="0071433B">
                    <w:pPr>
                      <w:pStyle w:val="Bibliography"/>
                      <w:spacing w:line="360" w:lineRule="auto"/>
                      <w:rPr>
                        <w:del w:id="7729" w:author="laca" w:date="2015-06-14T12:48:00Z"/>
                        <w:noProof/>
                        <w:sz w:val="24"/>
                        <w:szCs w:val="24"/>
                        <w:rPrChange w:id="7730" w:author="laca" w:date="2015-06-14T16:50:00Z">
                          <w:rPr>
                            <w:del w:id="7731" w:author="laca" w:date="2015-06-14T12:48:00Z"/>
                            <w:noProof/>
                            <w:sz w:val="24"/>
                            <w:szCs w:val="24"/>
                          </w:rPr>
                        </w:rPrChange>
                      </w:rPr>
                      <w:pPrChange w:id="7732" w:author="laca" w:date="2015-06-14T14:00:00Z">
                        <w:pPr>
                          <w:pStyle w:val="Bibliography"/>
                        </w:pPr>
                      </w:pPrChange>
                    </w:pPr>
                    <w:del w:id="7733" w:author="laca" w:date="2015-06-14T12:48:00Z">
                      <w:r w:rsidRPr="00FE5CC9" w:rsidDel="005C0641">
                        <w:rPr>
                          <w:noProof/>
                          <w:rPrChange w:id="7734" w:author="laca" w:date="2015-06-14T16:50:00Z">
                            <w:rPr>
                              <w:noProof/>
                            </w:rPr>
                          </w:rPrChange>
                        </w:rPr>
                        <w:delText xml:space="preserve">[1] </w:delText>
                      </w:r>
                    </w:del>
                  </w:p>
                </w:tc>
                <w:tc>
                  <w:tcPr>
                    <w:tcW w:w="0" w:type="auto"/>
                    <w:hideMark/>
                  </w:tcPr>
                  <w:p w14:paraId="53B800EA" w14:textId="77777777" w:rsidR="00B939DA" w:rsidRPr="00FE5CC9" w:rsidDel="005C0641" w:rsidRDefault="00ED22AB" w:rsidP="0071433B">
                    <w:pPr>
                      <w:pStyle w:val="Bibliography"/>
                      <w:spacing w:line="360" w:lineRule="auto"/>
                      <w:rPr>
                        <w:del w:id="7735" w:author="laca" w:date="2015-06-14T12:48:00Z"/>
                        <w:noProof/>
                        <w:rPrChange w:id="7736" w:author="laca" w:date="2015-06-14T16:50:00Z">
                          <w:rPr>
                            <w:del w:id="7737" w:author="laca" w:date="2015-06-14T12:48:00Z"/>
                            <w:noProof/>
                          </w:rPr>
                        </w:rPrChange>
                      </w:rPr>
                      <w:pPrChange w:id="7738" w:author="laca" w:date="2015-06-14T14:00:00Z">
                        <w:pPr>
                          <w:pStyle w:val="Bibliography"/>
                        </w:pPr>
                      </w:pPrChange>
                    </w:pPr>
                    <w:del w:id="7739" w:author="laca" w:date="2015-06-14T12:48:00Z">
                      <w:r w:rsidRPr="00FE5CC9" w:rsidDel="005C0641">
                        <w:rPr>
                          <w:noProof/>
                          <w:rPrChange w:id="7740" w:author="laca" w:date="2015-06-14T16:50:00Z">
                            <w:rPr>
                              <w:noProof/>
                            </w:rPr>
                          </w:rPrChange>
                        </w:rPr>
                        <w:delText xml:space="preserve">D. K. K. D. R. P. S. Prof. Vikas Gupta, "Efficient FPGA Design and Implementation of Digital PID Controllers in Simulink," 2013. </w:delText>
                      </w:r>
                    </w:del>
                  </w:p>
                </w:tc>
              </w:tr>
              <w:tr w:rsidR="00B939DA" w:rsidRPr="00FE5CC9" w:rsidDel="005C0641" w14:paraId="55D3983C" w14:textId="77777777">
                <w:trPr>
                  <w:divId w:val="479882269"/>
                  <w:tblCellSpacing w:w="15" w:type="dxa"/>
                  <w:del w:id="7741" w:author="laca" w:date="2015-06-14T12:48:00Z"/>
                </w:trPr>
                <w:tc>
                  <w:tcPr>
                    <w:tcW w:w="50" w:type="pct"/>
                    <w:hideMark/>
                  </w:tcPr>
                  <w:p w14:paraId="2C956F53" w14:textId="77777777" w:rsidR="00B939DA" w:rsidRPr="00FE5CC9" w:rsidDel="005C0641" w:rsidRDefault="00ED22AB" w:rsidP="0071433B">
                    <w:pPr>
                      <w:pStyle w:val="Bibliography"/>
                      <w:spacing w:line="360" w:lineRule="auto"/>
                      <w:rPr>
                        <w:del w:id="7742" w:author="laca" w:date="2015-06-14T12:48:00Z"/>
                        <w:noProof/>
                        <w:rPrChange w:id="7743" w:author="laca" w:date="2015-06-14T16:50:00Z">
                          <w:rPr>
                            <w:del w:id="7744" w:author="laca" w:date="2015-06-14T12:48:00Z"/>
                            <w:noProof/>
                          </w:rPr>
                        </w:rPrChange>
                      </w:rPr>
                      <w:pPrChange w:id="7745" w:author="laca" w:date="2015-06-14T14:00:00Z">
                        <w:pPr>
                          <w:pStyle w:val="Bibliography"/>
                        </w:pPr>
                      </w:pPrChange>
                    </w:pPr>
                    <w:del w:id="7746" w:author="laca" w:date="2015-06-14T12:48:00Z">
                      <w:r w:rsidRPr="00FE5CC9" w:rsidDel="005C0641">
                        <w:rPr>
                          <w:noProof/>
                          <w:rPrChange w:id="7747" w:author="laca" w:date="2015-06-14T16:50:00Z">
                            <w:rPr>
                              <w:noProof/>
                            </w:rPr>
                          </w:rPrChange>
                        </w:rPr>
                        <w:delText xml:space="preserve">[2] </w:delText>
                      </w:r>
                    </w:del>
                  </w:p>
                </w:tc>
                <w:tc>
                  <w:tcPr>
                    <w:tcW w:w="0" w:type="auto"/>
                    <w:hideMark/>
                  </w:tcPr>
                  <w:p w14:paraId="7BDC847D" w14:textId="77777777" w:rsidR="00B939DA" w:rsidRPr="00FE5CC9" w:rsidDel="005C0641" w:rsidRDefault="00ED22AB" w:rsidP="0071433B">
                    <w:pPr>
                      <w:pStyle w:val="Bibliography"/>
                      <w:spacing w:line="360" w:lineRule="auto"/>
                      <w:rPr>
                        <w:del w:id="7748" w:author="laca" w:date="2015-06-14T12:48:00Z"/>
                        <w:noProof/>
                        <w:rPrChange w:id="7749" w:author="laca" w:date="2015-06-14T16:50:00Z">
                          <w:rPr>
                            <w:del w:id="7750" w:author="laca" w:date="2015-06-14T12:48:00Z"/>
                            <w:noProof/>
                          </w:rPr>
                        </w:rPrChange>
                      </w:rPr>
                      <w:pPrChange w:id="7751" w:author="laca" w:date="2015-06-14T14:00:00Z">
                        <w:pPr>
                          <w:pStyle w:val="Bibliography"/>
                        </w:pPr>
                      </w:pPrChange>
                    </w:pPr>
                    <w:del w:id="7752" w:author="laca" w:date="2015-06-14T12:48:00Z">
                      <w:r w:rsidRPr="00FE5CC9" w:rsidDel="005C0641">
                        <w:rPr>
                          <w:noProof/>
                          <w:rPrChange w:id="7753" w:author="laca" w:date="2015-06-14T16:50:00Z">
                            <w:rPr>
                              <w:noProof/>
                            </w:rPr>
                          </w:rPrChange>
                        </w:rPr>
                        <w:delText xml:space="preserve">M. Lőrinc, Irányítástechnika, Kolozsvár: Scientia, 2009. </w:delText>
                      </w:r>
                    </w:del>
                  </w:p>
                </w:tc>
              </w:tr>
              <w:tr w:rsidR="00B939DA" w:rsidRPr="00FE5CC9" w:rsidDel="005C0641" w14:paraId="682DFC4B" w14:textId="77777777">
                <w:trPr>
                  <w:divId w:val="479882269"/>
                  <w:tblCellSpacing w:w="15" w:type="dxa"/>
                  <w:del w:id="7754" w:author="laca" w:date="2015-06-14T12:48:00Z"/>
                </w:trPr>
                <w:tc>
                  <w:tcPr>
                    <w:tcW w:w="50" w:type="pct"/>
                    <w:hideMark/>
                  </w:tcPr>
                  <w:p w14:paraId="31841422" w14:textId="77777777" w:rsidR="00B939DA" w:rsidRPr="00FE5CC9" w:rsidDel="005C0641" w:rsidRDefault="00ED22AB" w:rsidP="0071433B">
                    <w:pPr>
                      <w:pStyle w:val="Bibliography"/>
                      <w:spacing w:line="360" w:lineRule="auto"/>
                      <w:rPr>
                        <w:del w:id="7755" w:author="laca" w:date="2015-06-14T12:48:00Z"/>
                        <w:noProof/>
                        <w:rPrChange w:id="7756" w:author="laca" w:date="2015-06-14T16:50:00Z">
                          <w:rPr>
                            <w:del w:id="7757" w:author="laca" w:date="2015-06-14T12:48:00Z"/>
                            <w:noProof/>
                          </w:rPr>
                        </w:rPrChange>
                      </w:rPr>
                      <w:pPrChange w:id="7758" w:author="laca" w:date="2015-06-14T14:00:00Z">
                        <w:pPr>
                          <w:pStyle w:val="Bibliography"/>
                        </w:pPr>
                      </w:pPrChange>
                    </w:pPr>
                    <w:del w:id="7759" w:author="laca" w:date="2015-06-14T12:48:00Z">
                      <w:r w:rsidRPr="00FE5CC9" w:rsidDel="005C0641">
                        <w:rPr>
                          <w:noProof/>
                          <w:rPrChange w:id="7760" w:author="laca" w:date="2015-06-14T16:50:00Z">
                            <w:rPr>
                              <w:noProof/>
                            </w:rPr>
                          </w:rPrChange>
                        </w:rPr>
                        <w:delText xml:space="preserve">[3] </w:delText>
                      </w:r>
                    </w:del>
                  </w:p>
                </w:tc>
                <w:tc>
                  <w:tcPr>
                    <w:tcW w:w="0" w:type="auto"/>
                    <w:hideMark/>
                  </w:tcPr>
                  <w:p w14:paraId="33052A21" w14:textId="77777777" w:rsidR="00B939DA" w:rsidRPr="00FE5CC9" w:rsidDel="005C0641" w:rsidRDefault="00ED22AB" w:rsidP="0071433B">
                    <w:pPr>
                      <w:pStyle w:val="Bibliography"/>
                      <w:spacing w:line="360" w:lineRule="auto"/>
                      <w:rPr>
                        <w:del w:id="7761" w:author="laca" w:date="2015-06-14T12:48:00Z"/>
                        <w:noProof/>
                        <w:rPrChange w:id="7762" w:author="laca" w:date="2015-06-14T16:50:00Z">
                          <w:rPr>
                            <w:del w:id="7763" w:author="laca" w:date="2015-06-14T12:48:00Z"/>
                            <w:noProof/>
                          </w:rPr>
                        </w:rPrChange>
                      </w:rPr>
                      <w:pPrChange w:id="7764" w:author="laca" w:date="2015-06-14T14:00:00Z">
                        <w:pPr>
                          <w:pStyle w:val="Bibliography"/>
                        </w:pPr>
                      </w:pPrChange>
                    </w:pPr>
                    <w:del w:id="7765" w:author="laca" w:date="2015-06-14T12:48:00Z">
                      <w:r w:rsidRPr="00FE5CC9" w:rsidDel="005C0641">
                        <w:rPr>
                          <w:noProof/>
                          <w:rPrChange w:id="7766" w:author="laca" w:date="2015-06-14T16:50:00Z">
                            <w:rPr>
                              <w:noProof/>
                            </w:rPr>
                          </w:rPrChange>
                        </w:rPr>
                        <w:delText>xilinx, „http://www.xilinx.com/,” [Online]. Available: http://www.xilinx.com/support/documentation/sw_manuals/xilinx14_5/sysgen_gs.pdf. [Hozzáférés dátuma: 26 01 2015].</w:delText>
                      </w:r>
                    </w:del>
                  </w:p>
                </w:tc>
              </w:tr>
              <w:tr w:rsidR="00B939DA" w:rsidRPr="00FE5CC9" w:rsidDel="005C0641" w14:paraId="2BDBD14C" w14:textId="77777777">
                <w:trPr>
                  <w:divId w:val="479882269"/>
                  <w:tblCellSpacing w:w="15" w:type="dxa"/>
                  <w:del w:id="7767" w:author="laca" w:date="2015-06-14T12:48:00Z"/>
                </w:trPr>
                <w:tc>
                  <w:tcPr>
                    <w:tcW w:w="50" w:type="pct"/>
                    <w:hideMark/>
                  </w:tcPr>
                  <w:p w14:paraId="4734ADF3" w14:textId="77777777" w:rsidR="00B939DA" w:rsidRPr="00FE5CC9" w:rsidDel="005C0641" w:rsidRDefault="00ED22AB" w:rsidP="0071433B">
                    <w:pPr>
                      <w:pStyle w:val="Bibliography"/>
                      <w:spacing w:line="360" w:lineRule="auto"/>
                      <w:rPr>
                        <w:del w:id="7768" w:author="laca" w:date="2015-06-14T12:48:00Z"/>
                        <w:noProof/>
                        <w:rPrChange w:id="7769" w:author="laca" w:date="2015-06-14T16:50:00Z">
                          <w:rPr>
                            <w:del w:id="7770" w:author="laca" w:date="2015-06-14T12:48:00Z"/>
                            <w:noProof/>
                          </w:rPr>
                        </w:rPrChange>
                      </w:rPr>
                      <w:pPrChange w:id="7771" w:author="laca" w:date="2015-06-14T14:00:00Z">
                        <w:pPr>
                          <w:pStyle w:val="Bibliography"/>
                        </w:pPr>
                      </w:pPrChange>
                    </w:pPr>
                    <w:del w:id="7772" w:author="laca" w:date="2015-06-14T12:48:00Z">
                      <w:r w:rsidRPr="00FE5CC9" w:rsidDel="005C0641">
                        <w:rPr>
                          <w:noProof/>
                          <w:rPrChange w:id="7773" w:author="laca" w:date="2015-06-14T16:50:00Z">
                            <w:rPr>
                              <w:noProof/>
                            </w:rPr>
                          </w:rPrChange>
                        </w:rPr>
                        <w:delText xml:space="preserve">[4] </w:delText>
                      </w:r>
                    </w:del>
                  </w:p>
                </w:tc>
                <w:tc>
                  <w:tcPr>
                    <w:tcW w:w="0" w:type="auto"/>
                    <w:hideMark/>
                  </w:tcPr>
                  <w:p w14:paraId="4B0221E9" w14:textId="77777777" w:rsidR="00B939DA" w:rsidRPr="00FE5CC9" w:rsidDel="005C0641" w:rsidRDefault="00ED22AB" w:rsidP="0071433B">
                    <w:pPr>
                      <w:pStyle w:val="Bibliography"/>
                      <w:spacing w:line="360" w:lineRule="auto"/>
                      <w:rPr>
                        <w:del w:id="7774" w:author="laca" w:date="2015-06-14T12:48:00Z"/>
                        <w:noProof/>
                        <w:rPrChange w:id="7775" w:author="laca" w:date="2015-06-14T16:50:00Z">
                          <w:rPr>
                            <w:del w:id="7776" w:author="laca" w:date="2015-06-14T12:48:00Z"/>
                            <w:noProof/>
                          </w:rPr>
                        </w:rPrChange>
                      </w:rPr>
                      <w:pPrChange w:id="7777" w:author="laca" w:date="2015-06-14T14:00:00Z">
                        <w:pPr>
                          <w:pStyle w:val="Bibliography"/>
                        </w:pPr>
                      </w:pPrChange>
                    </w:pPr>
                    <w:del w:id="7778" w:author="laca" w:date="2015-06-14T12:48:00Z">
                      <w:r w:rsidRPr="00FE5CC9" w:rsidDel="005C0641">
                        <w:rPr>
                          <w:noProof/>
                          <w:rPrChange w:id="7779" w:author="laca" w:date="2015-06-14T16:50:00Z">
                            <w:rPr>
                              <w:noProof/>
                            </w:rPr>
                          </w:rPrChange>
                        </w:rPr>
                        <w:delText xml:space="preserve">R. T. R. G. Rajesh Nema, „Design &amp; Implementation of FPGA Based On PID Controller,” 2013. </w:delText>
                      </w:r>
                    </w:del>
                  </w:p>
                </w:tc>
              </w:tr>
              <w:tr w:rsidR="00B939DA" w:rsidRPr="00FE5CC9" w:rsidDel="005C0641" w14:paraId="61BAFDCE" w14:textId="77777777">
                <w:trPr>
                  <w:divId w:val="479882269"/>
                  <w:tblCellSpacing w:w="15" w:type="dxa"/>
                  <w:del w:id="7780" w:author="laca" w:date="2015-06-14T12:48:00Z"/>
                </w:trPr>
                <w:tc>
                  <w:tcPr>
                    <w:tcW w:w="50" w:type="pct"/>
                    <w:hideMark/>
                  </w:tcPr>
                  <w:p w14:paraId="2AF9086F" w14:textId="77777777" w:rsidR="00B939DA" w:rsidRPr="00FE5CC9" w:rsidDel="005C0641" w:rsidRDefault="00ED22AB" w:rsidP="0071433B">
                    <w:pPr>
                      <w:pStyle w:val="Bibliography"/>
                      <w:spacing w:line="360" w:lineRule="auto"/>
                      <w:rPr>
                        <w:del w:id="7781" w:author="laca" w:date="2015-06-14T12:48:00Z"/>
                        <w:noProof/>
                        <w:rPrChange w:id="7782" w:author="laca" w:date="2015-06-14T16:50:00Z">
                          <w:rPr>
                            <w:del w:id="7783" w:author="laca" w:date="2015-06-14T12:48:00Z"/>
                            <w:noProof/>
                          </w:rPr>
                        </w:rPrChange>
                      </w:rPr>
                      <w:pPrChange w:id="7784" w:author="laca" w:date="2015-06-14T14:00:00Z">
                        <w:pPr>
                          <w:pStyle w:val="Bibliography"/>
                        </w:pPr>
                      </w:pPrChange>
                    </w:pPr>
                    <w:del w:id="7785" w:author="laca" w:date="2015-06-14T12:48:00Z">
                      <w:r w:rsidRPr="00FE5CC9" w:rsidDel="005C0641">
                        <w:rPr>
                          <w:noProof/>
                          <w:rPrChange w:id="7786" w:author="laca" w:date="2015-06-14T16:50:00Z">
                            <w:rPr>
                              <w:noProof/>
                            </w:rPr>
                          </w:rPrChange>
                        </w:rPr>
                        <w:delText xml:space="preserve">[5] </w:delText>
                      </w:r>
                    </w:del>
                  </w:p>
                </w:tc>
                <w:tc>
                  <w:tcPr>
                    <w:tcW w:w="0" w:type="auto"/>
                    <w:hideMark/>
                  </w:tcPr>
                  <w:p w14:paraId="2EC54A2A" w14:textId="77777777" w:rsidR="00B939DA" w:rsidRPr="00FE5CC9" w:rsidDel="005C0641" w:rsidRDefault="00ED22AB" w:rsidP="0071433B">
                    <w:pPr>
                      <w:pStyle w:val="Bibliography"/>
                      <w:spacing w:line="360" w:lineRule="auto"/>
                      <w:rPr>
                        <w:del w:id="7787" w:author="laca" w:date="2015-06-14T12:48:00Z"/>
                        <w:noProof/>
                        <w:rPrChange w:id="7788" w:author="laca" w:date="2015-06-14T16:50:00Z">
                          <w:rPr>
                            <w:del w:id="7789" w:author="laca" w:date="2015-06-14T12:48:00Z"/>
                            <w:noProof/>
                          </w:rPr>
                        </w:rPrChange>
                      </w:rPr>
                      <w:pPrChange w:id="7790" w:author="laca" w:date="2015-06-14T14:00:00Z">
                        <w:pPr>
                          <w:pStyle w:val="Bibliography"/>
                        </w:pPr>
                      </w:pPrChange>
                    </w:pPr>
                    <w:del w:id="7791" w:author="laca" w:date="2015-06-14T12:48:00Z">
                      <w:r w:rsidRPr="00FE5CC9" w:rsidDel="005C0641">
                        <w:rPr>
                          <w:noProof/>
                          <w:rPrChange w:id="7792" w:author="laca" w:date="2015-06-14T16:50:00Z">
                            <w:rPr>
                              <w:noProof/>
                            </w:rPr>
                          </w:rPrChange>
                        </w:rPr>
                        <w:delText>„http://www.ms.sapientia.ro/elektronika,” [Online]. Available: http://www.ms.sapientia.ro/elektronika/fileok/jelerzekelok/szt_lab08_inkrementallis_ado.pdf.</w:delText>
                      </w:r>
                    </w:del>
                  </w:p>
                </w:tc>
              </w:tr>
              <w:tr w:rsidR="00B939DA" w:rsidRPr="00FE5CC9" w:rsidDel="005C0641" w14:paraId="49040DF2" w14:textId="77777777">
                <w:trPr>
                  <w:divId w:val="479882269"/>
                  <w:tblCellSpacing w:w="15" w:type="dxa"/>
                  <w:del w:id="7793" w:author="laca" w:date="2015-06-14T12:48:00Z"/>
                </w:trPr>
                <w:tc>
                  <w:tcPr>
                    <w:tcW w:w="50" w:type="pct"/>
                    <w:hideMark/>
                  </w:tcPr>
                  <w:p w14:paraId="5DA7ABCA" w14:textId="77777777" w:rsidR="00B939DA" w:rsidRPr="00FE5CC9" w:rsidDel="005C0641" w:rsidRDefault="00ED22AB" w:rsidP="0071433B">
                    <w:pPr>
                      <w:pStyle w:val="Bibliography"/>
                      <w:spacing w:line="360" w:lineRule="auto"/>
                      <w:rPr>
                        <w:del w:id="7794" w:author="laca" w:date="2015-06-14T12:48:00Z"/>
                        <w:noProof/>
                        <w:rPrChange w:id="7795" w:author="laca" w:date="2015-06-14T16:50:00Z">
                          <w:rPr>
                            <w:del w:id="7796" w:author="laca" w:date="2015-06-14T12:48:00Z"/>
                            <w:noProof/>
                          </w:rPr>
                        </w:rPrChange>
                      </w:rPr>
                      <w:pPrChange w:id="7797" w:author="laca" w:date="2015-06-14T14:00:00Z">
                        <w:pPr>
                          <w:pStyle w:val="Bibliography"/>
                        </w:pPr>
                      </w:pPrChange>
                    </w:pPr>
                    <w:del w:id="7798" w:author="laca" w:date="2015-06-14T12:48:00Z">
                      <w:r w:rsidRPr="00FE5CC9" w:rsidDel="005C0641">
                        <w:rPr>
                          <w:noProof/>
                          <w:rPrChange w:id="7799" w:author="laca" w:date="2015-06-14T16:50:00Z">
                            <w:rPr>
                              <w:noProof/>
                            </w:rPr>
                          </w:rPrChange>
                        </w:rPr>
                        <w:delText xml:space="preserve">[6] </w:delText>
                      </w:r>
                    </w:del>
                  </w:p>
                </w:tc>
                <w:tc>
                  <w:tcPr>
                    <w:tcW w:w="0" w:type="auto"/>
                    <w:hideMark/>
                  </w:tcPr>
                  <w:p w14:paraId="04764A11" w14:textId="77777777" w:rsidR="00B939DA" w:rsidRPr="00FE5CC9" w:rsidDel="005C0641" w:rsidRDefault="00ED22AB" w:rsidP="0071433B">
                    <w:pPr>
                      <w:pStyle w:val="Bibliography"/>
                      <w:spacing w:line="360" w:lineRule="auto"/>
                      <w:rPr>
                        <w:del w:id="7800" w:author="laca" w:date="2015-06-14T12:48:00Z"/>
                        <w:noProof/>
                        <w:rPrChange w:id="7801" w:author="laca" w:date="2015-06-14T16:50:00Z">
                          <w:rPr>
                            <w:del w:id="7802" w:author="laca" w:date="2015-06-14T12:48:00Z"/>
                            <w:noProof/>
                          </w:rPr>
                        </w:rPrChange>
                      </w:rPr>
                      <w:pPrChange w:id="7803" w:author="laca" w:date="2015-06-14T14:00:00Z">
                        <w:pPr>
                          <w:pStyle w:val="Bibliography"/>
                        </w:pPr>
                      </w:pPrChange>
                    </w:pPr>
                    <w:del w:id="7804" w:author="laca" w:date="2015-06-14T12:48:00Z">
                      <w:r w:rsidRPr="00FE5CC9" w:rsidDel="005C0641">
                        <w:rPr>
                          <w:noProof/>
                          <w:rPrChange w:id="7805" w:author="laca" w:date="2015-06-14T16:50:00Z">
                            <w:rPr>
                              <w:noProof/>
                            </w:rPr>
                          </w:rPrChange>
                        </w:rPr>
                        <w:delText xml:space="preserve">A. G. K. Krisztián LAMÁR, „IMPLEMENTATION OF SPEED MEASUREMENT FOR ELECTRICAL DRIVES EQUIPPED WITH QUADRATURE ENCODER IN LabVIEW FPGA,” 2013. </w:delText>
                      </w:r>
                    </w:del>
                  </w:p>
                </w:tc>
              </w:tr>
              <w:tr w:rsidR="00B939DA" w:rsidRPr="00FE5CC9" w:rsidDel="005C0641" w14:paraId="2ACAF689" w14:textId="77777777">
                <w:trPr>
                  <w:divId w:val="479882269"/>
                  <w:tblCellSpacing w:w="15" w:type="dxa"/>
                  <w:del w:id="7806" w:author="laca" w:date="2015-06-14T12:48:00Z"/>
                </w:trPr>
                <w:tc>
                  <w:tcPr>
                    <w:tcW w:w="50" w:type="pct"/>
                    <w:hideMark/>
                  </w:tcPr>
                  <w:p w14:paraId="3B97D75A" w14:textId="77777777" w:rsidR="00B939DA" w:rsidRPr="00FE5CC9" w:rsidDel="005C0641" w:rsidRDefault="00ED22AB" w:rsidP="0071433B">
                    <w:pPr>
                      <w:pStyle w:val="Bibliography"/>
                      <w:spacing w:line="360" w:lineRule="auto"/>
                      <w:rPr>
                        <w:del w:id="7807" w:author="laca" w:date="2015-06-14T12:48:00Z"/>
                        <w:noProof/>
                        <w:rPrChange w:id="7808" w:author="laca" w:date="2015-06-14T16:50:00Z">
                          <w:rPr>
                            <w:del w:id="7809" w:author="laca" w:date="2015-06-14T12:48:00Z"/>
                            <w:noProof/>
                          </w:rPr>
                        </w:rPrChange>
                      </w:rPr>
                      <w:pPrChange w:id="7810" w:author="laca" w:date="2015-06-14T14:00:00Z">
                        <w:pPr>
                          <w:pStyle w:val="Bibliography"/>
                        </w:pPr>
                      </w:pPrChange>
                    </w:pPr>
                    <w:del w:id="7811" w:author="laca" w:date="2015-06-14T12:48:00Z">
                      <w:r w:rsidRPr="00FE5CC9" w:rsidDel="005C0641">
                        <w:rPr>
                          <w:noProof/>
                          <w:rPrChange w:id="7812" w:author="laca" w:date="2015-06-14T16:50:00Z">
                            <w:rPr>
                              <w:noProof/>
                            </w:rPr>
                          </w:rPrChange>
                        </w:rPr>
                        <w:delText xml:space="preserve">[7] </w:delText>
                      </w:r>
                    </w:del>
                  </w:p>
                </w:tc>
                <w:tc>
                  <w:tcPr>
                    <w:tcW w:w="0" w:type="auto"/>
                    <w:hideMark/>
                  </w:tcPr>
                  <w:p w14:paraId="4B2D7AC0" w14:textId="77777777" w:rsidR="00B939DA" w:rsidRPr="00FE5CC9" w:rsidDel="005C0641" w:rsidRDefault="00ED22AB" w:rsidP="0071433B">
                    <w:pPr>
                      <w:pStyle w:val="Bibliography"/>
                      <w:spacing w:line="360" w:lineRule="auto"/>
                      <w:rPr>
                        <w:del w:id="7813" w:author="laca" w:date="2015-06-14T12:48:00Z"/>
                        <w:noProof/>
                        <w:rPrChange w:id="7814" w:author="laca" w:date="2015-06-14T16:50:00Z">
                          <w:rPr>
                            <w:del w:id="7815" w:author="laca" w:date="2015-06-14T12:48:00Z"/>
                            <w:noProof/>
                          </w:rPr>
                        </w:rPrChange>
                      </w:rPr>
                      <w:pPrChange w:id="7816" w:author="laca" w:date="2015-06-14T14:00:00Z">
                        <w:pPr>
                          <w:pStyle w:val="Bibliography"/>
                        </w:pPr>
                      </w:pPrChange>
                    </w:pPr>
                    <w:del w:id="7817" w:author="laca" w:date="2015-06-14T12:48:00Z">
                      <w:r w:rsidRPr="00FE5CC9" w:rsidDel="005C0641">
                        <w:rPr>
                          <w:noProof/>
                          <w:rPrChange w:id="7818" w:author="laca" w:date="2015-06-14T16:50:00Z">
                            <w:rPr>
                              <w:noProof/>
                            </w:rPr>
                          </w:rPrChange>
                        </w:rPr>
                        <w:delText>M. Lőrinc, „http://www.ms.sapientia.ro/~martonl/index.htm,” [Online]. Available: http://www.ms.sapientia.ro/~martonl/Docs/Labs/IRI_L1.pdf. [Hozzáférés dátuma: 11 6 2015].</w:delText>
                      </w:r>
                    </w:del>
                  </w:p>
                </w:tc>
              </w:tr>
              <w:tr w:rsidR="00B939DA" w:rsidRPr="00FE5CC9" w:rsidDel="005C0641" w14:paraId="460398EF" w14:textId="77777777">
                <w:trPr>
                  <w:divId w:val="479882269"/>
                  <w:tblCellSpacing w:w="15" w:type="dxa"/>
                  <w:del w:id="7819" w:author="laca" w:date="2015-06-14T12:48:00Z"/>
                </w:trPr>
                <w:tc>
                  <w:tcPr>
                    <w:tcW w:w="50" w:type="pct"/>
                    <w:hideMark/>
                  </w:tcPr>
                  <w:p w14:paraId="4760B6FE" w14:textId="77777777" w:rsidR="00B939DA" w:rsidRPr="00FE5CC9" w:rsidDel="005C0641" w:rsidRDefault="00ED22AB" w:rsidP="0071433B">
                    <w:pPr>
                      <w:pStyle w:val="Bibliography"/>
                      <w:spacing w:line="360" w:lineRule="auto"/>
                      <w:rPr>
                        <w:del w:id="7820" w:author="laca" w:date="2015-06-14T12:48:00Z"/>
                        <w:noProof/>
                        <w:rPrChange w:id="7821" w:author="laca" w:date="2015-06-14T16:50:00Z">
                          <w:rPr>
                            <w:del w:id="7822" w:author="laca" w:date="2015-06-14T12:48:00Z"/>
                            <w:noProof/>
                          </w:rPr>
                        </w:rPrChange>
                      </w:rPr>
                      <w:pPrChange w:id="7823" w:author="laca" w:date="2015-06-14T14:00:00Z">
                        <w:pPr>
                          <w:pStyle w:val="Bibliography"/>
                        </w:pPr>
                      </w:pPrChange>
                    </w:pPr>
                    <w:del w:id="7824" w:author="laca" w:date="2015-06-14T12:48:00Z">
                      <w:r w:rsidRPr="00FE5CC9" w:rsidDel="005C0641">
                        <w:rPr>
                          <w:noProof/>
                          <w:rPrChange w:id="7825" w:author="laca" w:date="2015-06-14T16:50:00Z">
                            <w:rPr>
                              <w:noProof/>
                            </w:rPr>
                          </w:rPrChange>
                        </w:rPr>
                        <w:delText xml:space="preserve">[8] </w:delText>
                      </w:r>
                    </w:del>
                  </w:p>
                </w:tc>
                <w:tc>
                  <w:tcPr>
                    <w:tcW w:w="0" w:type="auto"/>
                    <w:hideMark/>
                  </w:tcPr>
                  <w:p w14:paraId="64590437" w14:textId="77777777" w:rsidR="00B939DA" w:rsidRPr="00FE5CC9" w:rsidDel="005C0641" w:rsidRDefault="00ED22AB" w:rsidP="0071433B">
                    <w:pPr>
                      <w:pStyle w:val="Bibliography"/>
                      <w:spacing w:line="360" w:lineRule="auto"/>
                      <w:rPr>
                        <w:del w:id="7826" w:author="laca" w:date="2015-06-14T12:48:00Z"/>
                        <w:noProof/>
                        <w:rPrChange w:id="7827" w:author="laca" w:date="2015-06-14T16:50:00Z">
                          <w:rPr>
                            <w:del w:id="7828" w:author="laca" w:date="2015-06-14T12:48:00Z"/>
                            <w:noProof/>
                          </w:rPr>
                        </w:rPrChange>
                      </w:rPr>
                      <w:pPrChange w:id="7829" w:author="laca" w:date="2015-06-14T14:00:00Z">
                        <w:pPr>
                          <w:pStyle w:val="Bibliography"/>
                        </w:pPr>
                      </w:pPrChange>
                    </w:pPr>
                    <w:del w:id="7830" w:author="laca" w:date="2015-06-14T12:48:00Z">
                      <w:r w:rsidRPr="00FE5CC9" w:rsidDel="005C0641">
                        <w:rPr>
                          <w:noProof/>
                          <w:rPrChange w:id="7831" w:author="laca" w:date="2015-06-14T16:50:00Z">
                            <w:rPr>
                              <w:noProof/>
                            </w:rPr>
                          </w:rPrChange>
                        </w:rPr>
                        <w:delText>I. Inc, „www.olimex.com,” [Online]. Available: https://www.olimex.com/Products/Modules/Sensors/MOD-MPU6050/resources/RM-MPU-60xxA_rev_4.pdf. [Hozzáférés dátuma: 11 6 2015].</w:delText>
                      </w:r>
                    </w:del>
                  </w:p>
                </w:tc>
              </w:tr>
              <w:tr w:rsidR="00B939DA" w:rsidRPr="00FE5CC9" w:rsidDel="005C0641" w14:paraId="50BBDA2F" w14:textId="77777777">
                <w:trPr>
                  <w:divId w:val="479882269"/>
                  <w:tblCellSpacing w:w="15" w:type="dxa"/>
                  <w:del w:id="7832" w:author="laca" w:date="2015-06-14T12:48:00Z"/>
                </w:trPr>
                <w:tc>
                  <w:tcPr>
                    <w:tcW w:w="50" w:type="pct"/>
                    <w:hideMark/>
                  </w:tcPr>
                  <w:p w14:paraId="130ED255" w14:textId="77777777" w:rsidR="00B939DA" w:rsidRPr="00FE5CC9" w:rsidDel="005C0641" w:rsidRDefault="00ED22AB" w:rsidP="0071433B">
                    <w:pPr>
                      <w:pStyle w:val="Bibliography"/>
                      <w:spacing w:line="360" w:lineRule="auto"/>
                      <w:rPr>
                        <w:del w:id="7833" w:author="laca" w:date="2015-06-14T12:48:00Z"/>
                        <w:noProof/>
                        <w:rPrChange w:id="7834" w:author="laca" w:date="2015-06-14T16:50:00Z">
                          <w:rPr>
                            <w:del w:id="7835" w:author="laca" w:date="2015-06-14T12:48:00Z"/>
                            <w:noProof/>
                          </w:rPr>
                        </w:rPrChange>
                      </w:rPr>
                      <w:pPrChange w:id="7836" w:author="laca" w:date="2015-06-14T14:00:00Z">
                        <w:pPr>
                          <w:pStyle w:val="Bibliography"/>
                        </w:pPr>
                      </w:pPrChange>
                    </w:pPr>
                    <w:del w:id="7837" w:author="laca" w:date="2015-06-14T12:48:00Z">
                      <w:r w:rsidRPr="00FE5CC9" w:rsidDel="005C0641">
                        <w:rPr>
                          <w:noProof/>
                          <w:rPrChange w:id="7838" w:author="laca" w:date="2015-06-14T16:50:00Z">
                            <w:rPr>
                              <w:noProof/>
                            </w:rPr>
                          </w:rPrChange>
                        </w:rPr>
                        <w:delText xml:space="preserve">[9] </w:delText>
                      </w:r>
                    </w:del>
                  </w:p>
                </w:tc>
                <w:tc>
                  <w:tcPr>
                    <w:tcW w:w="0" w:type="auto"/>
                    <w:hideMark/>
                  </w:tcPr>
                  <w:p w14:paraId="3AA7C1A0" w14:textId="77777777" w:rsidR="00B939DA" w:rsidRPr="00FE5CC9" w:rsidDel="005C0641" w:rsidRDefault="00ED22AB" w:rsidP="0071433B">
                    <w:pPr>
                      <w:pStyle w:val="Bibliography"/>
                      <w:spacing w:line="360" w:lineRule="auto"/>
                      <w:rPr>
                        <w:del w:id="7839" w:author="laca" w:date="2015-06-14T12:48:00Z"/>
                        <w:noProof/>
                        <w:rPrChange w:id="7840" w:author="laca" w:date="2015-06-14T16:50:00Z">
                          <w:rPr>
                            <w:del w:id="7841" w:author="laca" w:date="2015-06-14T12:48:00Z"/>
                            <w:noProof/>
                          </w:rPr>
                        </w:rPrChange>
                      </w:rPr>
                      <w:pPrChange w:id="7842" w:author="laca" w:date="2015-06-14T14:00:00Z">
                        <w:pPr>
                          <w:pStyle w:val="Bibliography"/>
                        </w:pPr>
                      </w:pPrChange>
                    </w:pPr>
                    <w:del w:id="7843" w:author="laca" w:date="2015-06-14T12:48:00Z">
                      <w:r w:rsidRPr="00FE5CC9" w:rsidDel="005C0641">
                        <w:rPr>
                          <w:noProof/>
                          <w:rPrChange w:id="7844" w:author="laca" w:date="2015-06-14T16:50:00Z">
                            <w:rPr>
                              <w:noProof/>
                            </w:rPr>
                          </w:rPrChange>
                        </w:rPr>
                        <w:delText>intersil, „http://www.intersil.com/,” [Online]. Available: http://www.intersil.com/content/dam/Intersil/documents/hip4/hip4082.pdf. [Hozzáférés dátuma: 11 6 2015].</w:delText>
                      </w:r>
                    </w:del>
                  </w:p>
                </w:tc>
              </w:tr>
              <w:tr w:rsidR="00B939DA" w:rsidRPr="00FE5CC9" w:rsidDel="005C0641" w14:paraId="030FAACA" w14:textId="77777777">
                <w:trPr>
                  <w:divId w:val="479882269"/>
                  <w:tblCellSpacing w:w="15" w:type="dxa"/>
                  <w:del w:id="7845" w:author="laca" w:date="2015-06-14T12:48:00Z"/>
                </w:trPr>
                <w:tc>
                  <w:tcPr>
                    <w:tcW w:w="50" w:type="pct"/>
                    <w:hideMark/>
                  </w:tcPr>
                  <w:p w14:paraId="51AE2CB7" w14:textId="77777777" w:rsidR="00B939DA" w:rsidRPr="00FE5CC9" w:rsidDel="005C0641" w:rsidRDefault="00ED22AB" w:rsidP="0071433B">
                    <w:pPr>
                      <w:pStyle w:val="Bibliography"/>
                      <w:spacing w:line="360" w:lineRule="auto"/>
                      <w:rPr>
                        <w:del w:id="7846" w:author="laca" w:date="2015-06-14T12:48:00Z"/>
                        <w:noProof/>
                        <w:rPrChange w:id="7847" w:author="laca" w:date="2015-06-14T16:50:00Z">
                          <w:rPr>
                            <w:del w:id="7848" w:author="laca" w:date="2015-06-14T12:48:00Z"/>
                            <w:noProof/>
                          </w:rPr>
                        </w:rPrChange>
                      </w:rPr>
                      <w:pPrChange w:id="7849" w:author="laca" w:date="2015-06-14T14:00:00Z">
                        <w:pPr>
                          <w:pStyle w:val="Bibliography"/>
                        </w:pPr>
                      </w:pPrChange>
                    </w:pPr>
                    <w:del w:id="7850" w:author="laca" w:date="2015-06-14T12:48:00Z">
                      <w:r w:rsidRPr="00FE5CC9" w:rsidDel="005C0641">
                        <w:rPr>
                          <w:noProof/>
                          <w:rPrChange w:id="7851" w:author="laca" w:date="2015-06-14T16:50:00Z">
                            <w:rPr>
                              <w:noProof/>
                            </w:rPr>
                          </w:rPrChange>
                        </w:rPr>
                        <w:delText xml:space="preserve">[10] </w:delText>
                      </w:r>
                    </w:del>
                  </w:p>
                </w:tc>
                <w:tc>
                  <w:tcPr>
                    <w:tcW w:w="0" w:type="auto"/>
                    <w:hideMark/>
                  </w:tcPr>
                  <w:p w14:paraId="21F65B0C" w14:textId="77777777" w:rsidR="00B939DA" w:rsidRPr="00FE5CC9" w:rsidDel="005C0641" w:rsidRDefault="00ED22AB" w:rsidP="0071433B">
                    <w:pPr>
                      <w:pStyle w:val="Bibliography"/>
                      <w:spacing w:line="360" w:lineRule="auto"/>
                      <w:rPr>
                        <w:del w:id="7852" w:author="laca" w:date="2015-06-14T12:48:00Z"/>
                        <w:noProof/>
                        <w:rPrChange w:id="7853" w:author="laca" w:date="2015-06-14T16:50:00Z">
                          <w:rPr>
                            <w:del w:id="7854" w:author="laca" w:date="2015-06-14T12:48:00Z"/>
                            <w:noProof/>
                          </w:rPr>
                        </w:rPrChange>
                      </w:rPr>
                      <w:pPrChange w:id="7855" w:author="laca" w:date="2015-06-14T14:00:00Z">
                        <w:pPr>
                          <w:pStyle w:val="Bibliography"/>
                        </w:pPr>
                      </w:pPrChange>
                    </w:pPr>
                    <w:del w:id="7856" w:author="laca" w:date="2015-06-14T12:48:00Z">
                      <w:r w:rsidRPr="00FE5CC9" w:rsidDel="005C0641">
                        <w:rPr>
                          <w:noProof/>
                          <w:rPrChange w:id="7857" w:author="laca" w:date="2015-06-14T16:50:00Z">
                            <w:rPr>
                              <w:noProof/>
                            </w:rPr>
                          </w:rPrChange>
                        </w:rPr>
                        <w:delText>S. labs, „http://www.silabs.com/,” [Online]. Available: http://www.silabs.com/Support%20Documents/TechnicalDocs/AN486.pdf. [Hozzáférés dátuma: 11 6 2015].</w:delText>
                      </w:r>
                    </w:del>
                  </w:p>
                </w:tc>
              </w:tr>
              <w:tr w:rsidR="00B939DA" w:rsidRPr="00FE5CC9" w:rsidDel="005C0641" w14:paraId="1DA52868" w14:textId="77777777">
                <w:trPr>
                  <w:divId w:val="479882269"/>
                  <w:tblCellSpacing w:w="15" w:type="dxa"/>
                  <w:del w:id="7858" w:author="laca" w:date="2015-06-14T12:48:00Z"/>
                </w:trPr>
                <w:tc>
                  <w:tcPr>
                    <w:tcW w:w="50" w:type="pct"/>
                    <w:hideMark/>
                  </w:tcPr>
                  <w:p w14:paraId="0B17A92E" w14:textId="77777777" w:rsidR="00B939DA" w:rsidRPr="00FE5CC9" w:rsidDel="005C0641" w:rsidRDefault="00ED22AB" w:rsidP="0071433B">
                    <w:pPr>
                      <w:pStyle w:val="Bibliography"/>
                      <w:spacing w:line="360" w:lineRule="auto"/>
                      <w:rPr>
                        <w:del w:id="7859" w:author="laca" w:date="2015-06-14T12:48:00Z"/>
                        <w:noProof/>
                        <w:rPrChange w:id="7860" w:author="laca" w:date="2015-06-14T16:50:00Z">
                          <w:rPr>
                            <w:del w:id="7861" w:author="laca" w:date="2015-06-14T12:48:00Z"/>
                            <w:noProof/>
                          </w:rPr>
                        </w:rPrChange>
                      </w:rPr>
                      <w:pPrChange w:id="7862" w:author="laca" w:date="2015-06-14T14:00:00Z">
                        <w:pPr>
                          <w:pStyle w:val="Bibliography"/>
                        </w:pPr>
                      </w:pPrChange>
                    </w:pPr>
                    <w:del w:id="7863" w:author="laca" w:date="2015-06-14T12:48:00Z">
                      <w:r w:rsidRPr="00FE5CC9" w:rsidDel="005C0641">
                        <w:rPr>
                          <w:noProof/>
                          <w:rPrChange w:id="7864" w:author="laca" w:date="2015-06-14T16:50:00Z">
                            <w:rPr>
                              <w:noProof/>
                            </w:rPr>
                          </w:rPrChange>
                        </w:rPr>
                        <w:delText xml:space="preserve">[11] </w:delText>
                      </w:r>
                    </w:del>
                  </w:p>
                </w:tc>
                <w:tc>
                  <w:tcPr>
                    <w:tcW w:w="0" w:type="auto"/>
                    <w:hideMark/>
                  </w:tcPr>
                  <w:p w14:paraId="25C1FA1E" w14:textId="77777777" w:rsidR="00B939DA" w:rsidRPr="00FE5CC9" w:rsidDel="005C0641" w:rsidRDefault="00ED22AB" w:rsidP="0071433B">
                    <w:pPr>
                      <w:pStyle w:val="Bibliography"/>
                      <w:spacing w:line="360" w:lineRule="auto"/>
                      <w:rPr>
                        <w:del w:id="7865" w:author="laca" w:date="2015-06-14T12:48:00Z"/>
                        <w:noProof/>
                        <w:rPrChange w:id="7866" w:author="laca" w:date="2015-06-14T16:50:00Z">
                          <w:rPr>
                            <w:del w:id="7867" w:author="laca" w:date="2015-06-14T12:48:00Z"/>
                            <w:noProof/>
                          </w:rPr>
                        </w:rPrChange>
                      </w:rPr>
                      <w:pPrChange w:id="7868" w:author="laca" w:date="2015-06-14T14:00:00Z">
                        <w:pPr>
                          <w:pStyle w:val="Bibliography"/>
                        </w:pPr>
                      </w:pPrChange>
                    </w:pPr>
                    <w:del w:id="7869" w:author="laca" w:date="2015-06-14T12:48:00Z">
                      <w:r w:rsidRPr="00FE5CC9" w:rsidDel="005C0641">
                        <w:rPr>
                          <w:noProof/>
                          <w:rPrChange w:id="7870" w:author="laca" w:date="2015-06-14T16:50:00Z">
                            <w:rPr>
                              <w:noProof/>
                            </w:rPr>
                          </w:rPrChange>
                        </w:rPr>
                        <w:delText xml:space="preserve">D. P. I. J. K. Kozłowski, „Modeling and control of a 4-wheel skid-steering”. </w:delText>
                      </w:r>
                    </w:del>
                  </w:p>
                </w:tc>
              </w:tr>
              <w:tr w:rsidR="00B939DA" w:rsidRPr="00FE5CC9" w:rsidDel="005C0641" w14:paraId="60B34641" w14:textId="77777777">
                <w:trPr>
                  <w:divId w:val="479882269"/>
                  <w:tblCellSpacing w:w="15" w:type="dxa"/>
                  <w:del w:id="7871" w:author="laca" w:date="2015-06-14T12:48:00Z"/>
                </w:trPr>
                <w:tc>
                  <w:tcPr>
                    <w:tcW w:w="50" w:type="pct"/>
                    <w:hideMark/>
                  </w:tcPr>
                  <w:p w14:paraId="640BEE5D" w14:textId="77777777" w:rsidR="00B939DA" w:rsidRPr="00FE5CC9" w:rsidDel="005C0641" w:rsidRDefault="00ED22AB" w:rsidP="0071433B">
                    <w:pPr>
                      <w:pStyle w:val="Bibliography"/>
                      <w:spacing w:line="360" w:lineRule="auto"/>
                      <w:rPr>
                        <w:del w:id="7872" w:author="laca" w:date="2015-06-14T12:48:00Z"/>
                        <w:noProof/>
                        <w:rPrChange w:id="7873" w:author="laca" w:date="2015-06-14T16:50:00Z">
                          <w:rPr>
                            <w:del w:id="7874" w:author="laca" w:date="2015-06-14T12:48:00Z"/>
                            <w:noProof/>
                          </w:rPr>
                        </w:rPrChange>
                      </w:rPr>
                      <w:pPrChange w:id="7875" w:author="laca" w:date="2015-06-14T14:00:00Z">
                        <w:pPr>
                          <w:pStyle w:val="Bibliography"/>
                        </w:pPr>
                      </w:pPrChange>
                    </w:pPr>
                    <w:del w:id="7876" w:author="laca" w:date="2015-06-14T12:48:00Z">
                      <w:r w:rsidRPr="00FE5CC9" w:rsidDel="005C0641">
                        <w:rPr>
                          <w:noProof/>
                          <w:rPrChange w:id="7877" w:author="laca" w:date="2015-06-14T16:50:00Z">
                            <w:rPr>
                              <w:noProof/>
                            </w:rPr>
                          </w:rPrChange>
                        </w:rPr>
                        <w:delText xml:space="preserve">[12] </w:delText>
                      </w:r>
                    </w:del>
                  </w:p>
                </w:tc>
                <w:tc>
                  <w:tcPr>
                    <w:tcW w:w="0" w:type="auto"/>
                    <w:hideMark/>
                  </w:tcPr>
                  <w:p w14:paraId="38C46068" w14:textId="77777777" w:rsidR="00B939DA" w:rsidRPr="00FE5CC9" w:rsidDel="005C0641" w:rsidRDefault="00ED22AB" w:rsidP="0071433B">
                    <w:pPr>
                      <w:pStyle w:val="Bibliography"/>
                      <w:spacing w:line="360" w:lineRule="auto"/>
                      <w:rPr>
                        <w:del w:id="7878" w:author="laca" w:date="2015-06-14T12:48:00Z"/>
                        <w:noProof/>
                        <w:rPrChange w:id="7879" w:author="laca" w:date="2015-06-14T16:50:00Z">
                          <w:rPr>
                            <w:del w:id="7880" w:author="laca" w:date="2015-06-14T12:48:00Z"/>
                            <w:noProof/>
                          </w:rPr>
                        </w:rPrChange>
                      </w:rPr>
                      <w:pPrChange w:id="7881" w:author="laca" w:date="2015-06-14T14:00:00Z">
                        <w:pPr>
                          <w:pStyle w:val="Bibliography"/>
                        </w:pPr>
                      </w:pPrChange>
                    </w:pPr>
                    <w:del w:id="7882" w:author="laca" w:date="2015-06-14T12:48:00Z">
                      <w:r w:rsidRPr="00FE5CC9" w:rsidDel="005C0641">
                        <w:rPr>
                          <w:noProof/>
                          <w:rPrChange w:id="7883" w:author="laca" w:date="2015-06-14T16:50:00Z">
                            <w:rPr>
                              <w:noProof/>
                            </w:rPr>
                          </w:rPrChange>
                        </w:rPr>
                        <w:delText xml:space="preserve">M. Trojnacki, „Dynamics Model of a Four-Wheeled Mobile Robot for Control Applications – A Three-Case Study,” in </w:delText>
                      </w:r>
                      <w:r w:rsidRPr="00FE5CC9" w:rsidDel="005C0641">
                        <w:rPr>
                          <w:i/>
                          <w:iCs/>
                          <w:noProof/>
                          <w:rPrChange w:id="7884" w:author="laca" w:date="2015-06-14T16:50:00Z">
                            <w:rPr>
                              <w:i/>
                              <w:iCs/>
                              <w:noProof/>
                            </w:rPr>
                          </w:rPrChange>
                        </w:rPr>
                        <w:delText>Intelligent Systems'2014</w:delText>
                      </w:r>
                      <w:r w:rsidRPr="00FE5CC9" w:rsidDel="005C0641">
                        <w:rPr>
                          <w:noProof/>
                          <w:rPrChange w:id="7885" w:author="laca" w:date="2015-06-14T16:50:00Z">
                            <w:rPr>
                              <w:noProof/>
                            </w:rPr>
                          </w:rPrChange>
                        </w:rPr>
                        <w:delText>, Springer, 2014, p. 111.</w:delText>
                      </w:r>
                    </w:del>
                  </w:p>
                </w:tc>
              </w:tr>
              <w:tr w:rsidR="00B939DA" w:rsidRPr="00FE5CC9" w:rsidDel="005C0641" w14:paraId="47ABD85C" w14:textId="77777777">
                <w:trPr>
                  <w:divId w:val="479882269"/>
                  <w:tblCellSpacing w:w="15" w:type="dxa"/>
                  <w:del w:id="7886" w:author="laca" w:date="2015-06-14T12:48:00Z"/>
                </w:trPr>
                <w:tc>
                  <w:tcPr>
                    <w:tcW w:w="50" w:type="pct"/>
                    <w:hideMark/>
                  </w:tcPr>
                  <w:p w14:paraId="589B0899" w14:textId="77777777" w:rsidR="00B939DA" w:rsidRPr="00FE5CC9" w:rsidDel="005C0641" w:rsidRDefault="00ED22AB" w:rsidP="0071433B">
                    <w:pPr>
                      <w:pStyle w:val="Bibliography"/>
                      <w:spacing w:line="360" w:lineRule="auto"/>
                      <w:rPr>
                        <w:del w:id="7887" w:author="laca" w:date="2015-06-14T12:48:00Z"/>
                        <w:noProof/>
                        <w:rPrChange w:id="7888" w:author="laca" w:date="2015-06-14T16:50:00Z">
                          <w:rPr>
                            <w:del w:id="7889" w:author="laca" w:date="2015-06-14T12:48:00Z"/>
                            <w:noProof/>
                          </w:rPr>
                        </w:rPrChange>
                      </w:rPr>
                      <w:pPrChange w:id="7890" w:author="laca" w:date="2015-06-14T14:00:00Z">
                        <w:pPr>
                          <w:pStyle w:val="Bibliography"/>
                        </w:pPr>
                      </w:pPrChange>
                    </w:pPr>
                    <w:del w:id="7891" w:author="laca" w:date="2015-06-14T12:48:00Z">
                      <w:r w:rsidRPr="00FE5CC9" w:rsidDel="005C0641">
                        <w:rPr>
                          <w:noProof/>
                          <w:rPrChange w:id="7892" w:author="laca" w:date="2015-06-14T16:50:00Z">
                            <w:rPr>
                              <w:noProof/>
                            </w:rPr>
                          </w:rPrChange>
                        </w:rPr>
                        <w:delText xml:space="preserve">[13] </w:delText>
                      </w:r>
                    </w:del>
                  </w:p>
                </w:tc>
                <w:tc>
                  <w:tcPr>
                    <w:tcW w:w="0" w:type="auto"/>
                    <w:hideMark/>
                  </w:tcPr>
                  <w:p w14:paraId="4EA5BF61" w14:textId="77777777" w:rsidR="00B939DA" w:rsidRPr="00FE5CC9" w:rsidDel="005C0641" w:rsidRDefault="00ED22AB" w:rsidP="0071433B">
                    <w:pPr>
                      <w:pStyle w:val="Bibliography"/>
                      <w:spacing w:line="360" w:lineRule="auto"/>
                      <w:rPr>
                        <w:del w:id="7893" w:author="laca" w:date="2015-06-14T12:48:00Z"/>
                        <w:noProof/>
                        <w:rPrChange w:id="7894" w:author="laca" w:date="2015-06-14T16:50:00Z">
                          <w:rPr>
                            <w:del w:id="7895" w:author="laca" w:date="2015-06-14T12:48:00Z"/>
                            <w:noProof/>
                          </w:rPr>
                        </w:rPrChange>
                      </w:rPr>
                      <w:pPrChange w:id="7896" w:author="laca" w:date="2015-06-14T14:00:00Z">
                        <w:pPr>
                          <w:pStyle w:val="Bibliography"/>
                        </w:pPr>
                      </w:pPrChange>
                    </w:pPr>
                    <w:del w:id="7897" w:author="laca" w:date="2015-06-14T12:48:00Z">
                      <w:r w:rsidRPr="00FE5CC9" w:rsidDel="005C0641">
                        <w:rPr>
                          <w:noProof/>
                          <w:rPrChange w:id="7898" w:author="laca" w:date="2015-06-14T16:50:00Z">
                            <w:rPr>
                              <w:noProof/>
                            </w:rPr>
                          </w:rPrChange>
                        </w:rPr>
                        <w:delText>L. Lajos, „http://www.ms.sapientia.ro/,” [Online]. Available: https://moodle.sapidoc.ms.sapientia.ro/pluginfile.php/2771/mod_resource/content/1/Losonczi_Lajos_-_Analog_Aramkorok_3_V1.pdf. [Hozzáférés dátuma: 11 6 2015].</w:delText>
                      </w:r>
                    </w:del>
                  </w:p>
                </w:tc>
              </w:tr>
            </w:tbl>
            <w:p w14:paraId="26981F62" w14:textId="77777777" w:rsidR="00B939DA" w:rsidRPr="00FE5CC9" w:rsidDel="005C0641" w:rsidRDefault="00B939DA" w:rsidP="0071433B">
              <w:pPr>
                <w:spacing w:line="360" w:lineRule="auto"/>
                <w:divId w:val="479882269"/>
                <w:rPr>
                  <w:del w:id="7899" w:author="laca" w:date="2015-06-14T12:48:00Z"/>
                  <w:rFonts w:eastAsia="Times New Roman"/>
                  <w:noProof/>
                  <w:rPrChange w:id="7900" w:author="laca" w:date="2015-06-14T16:50:00Z">
                    <w:rPr>
                      <w:del w:id="7901" w:author="laca" w:date="2015-06-14T12:48:00Z"/>
                      <w:rFonts w:eastAsia="Times New Roman"/>
                      <w:noProof/>
                    </w:rPr>
                  </w:rPrChange>
                </w:rPr>
                <w:pPrChange w:id="7902" w:author="laca" w:date="2015-06-14T14:00:00Z">
                  <w:pPr>
                    <w:divId w:val="479882269"/>
                  </w:pPr>
                </w:pPrChange>
              </w:pPr>
            </w:p>
            <w:p w14:paraId="34F8C3E6" w14:textId="77777777" w:rsidR="00792DE5" w:rsidRPr="00FE5CC9" w:rsidRDefault="00ED22AB" w:rsidP="0071433B">
              <w:pPr>
                <w:spacing w:after="0" w:line="360" w:lineRule="auto"/>
                <w:jc w:val="both"/>
                <w:rPr>
                  <w:rFonts w:ascii="Times New Roman" w:hAnsi="Times New Roman"/>
                  <w:rPrChange w:id="7903" w:author="laca" w:date="2015-06-14T16:50:00Z">
                    <w:rPr>
                      <w:rFonts w:ascii="Times New Roman" w:hAnsi="Times New Roman"/>
                    </w:rPr>
                  </w:rPrChange>
                </w:rPr>
              </w:pPr>
              <w:r w:rsidRPr="00FE5CC9">
                <w:rPr>
                  <w:rFonts w:ascii="Times New Roman" w:hAnsi="Times New Roman"/>
                  <w:b/>
                  <w:bCs/>
                  <w:noProof/>
                  <w:rPrChange w:id="7904" w:author="laca" w:date="2015-06-14T16:50:00Z">
                    <w:rPr>
                      <w:rFonts w:ascii="Times New Roman" w:hAnsi="Times New Roman"/>
                      <w:b/>
                      <w:bCs/>
                      <w:noProof/>
                    </w:rPr>
                  </w:rPrChange>
                </w:rPr>
                <w:fldChar w:fldCharType="end"/>
              </w:r>
            </w:p>
          </w:sdtContent>
        </w:sdt>
      </w:sdtContent>
    </w:sdt>
    <w:p w14:paraId="46802B77" w14:textId="77777777" w:rsidR="009F487A" w:rsidRPr="00FE5CC9" w:rsidRDefault="00BF1638" w:rsidP="0071433B">
      <w:pPr>
        <w:pStyle w:val="Heading1"/>
        <w:spacing w:after="0" w:line="360" w:lineRule="auto"/>
        <w:jc w:val="both"/>
        <w:rPr>
          <w:rPrChange w:id="7905" w:author="laca" w:date="2015-06-14T16:50:00Z">
            <w:rPr/>
          </w:rPrChange>
        </w:rPr>
        <w:pPrChange w:id="7906" w:author="laca" w:date="2015-06-14T14:00:00Z">
          <w:pPr>
            <w:pStyle w:val="Heading1"/>
            <w:spacing w:after="0"/>
            <w:jc w:val="both"/>
          </w:pPr>
        </w:pPrChange>
      </w:pPr>
      <w:bookmarkStart w:id="7907" w:name="_Toc422064147"/>
      <w:r w:rsidRPr="00FE5CC9">
        <w:rPr>
          <w:rPrChange w:id="7908" w:author="laca" w:date="2015-06-14T16:50:00Z">
            <w:rPr/>
          </w:rPrChange>
        </w:rPr>
        <w:t>FÜGGELÉK</w:t>
      </w:r>
      <w:bookmarkEnd w:id="7907"/>
    </w:p>
    <w:sectPr w:rsidR="009F487A" w:rsidRPr="00FE5CC9" w:rsidSect="0032221C">
      <w:pgSz w:w="11907" w:h="16840"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25" w:author="stbrassai" w:date="2015-06-14T09:45:00Z" w:initials="s">
    <w:p w14:paraId="4900D72C" w14:textId="77777777" w:rsidR="00FC3556" w:rsidRDefault="00FC3556">
      <w:pPr>
        <w:pStyle w:val="CommentText"/>
      </w:pPr>
      <w:r>
        <w:rPr>
          <w:rStyle w:val="CommentReference"/>
        </w:rPr>
        <w:annotationRef/>
      </w:r>
      <w:r>
        <w:t xml:space="preserve">kellene részletezni </w:t>
      </w:r>
      <w:proofErr w:type="gramStart"/>
      <w:r>
        <w:t>mások</w:t>
      </w:r>
      <w:proofErr w:type="gramEnd"/>
      <w:r>
        <w:t xml:space="preserve"> hogy tervezték meg a PID szabályozót, tömbvázlat, paraméterezés, milyen aritmetika van alkalmazva</w:t>
      </w:r>
    </w:p>
  </w:comment>
  <w:comment w:id="1331" w:author="stbrassai" w:date="2015-06-14T09:45:00Z" w:initials="s">
    <w:p w14:paraId="404B9644" w14:textId="77777777" w:rsidR="00FC3556" w:rsidRDefault="00FC3556">
      <w:pPr>
        <w:pStyle w:val="CommentText"/>
      </w:pPr>
      <w:r>
        <w:rPr>
          <w:rStyle w:val="CommentReference"/>
        </w:rPr>
        <w:annotationRef/>
      </w:r>
      <w:proofErr w:type="spellStart"/>
      <w:r>
        <w:t>újrafogalmazni-kétszer</w:t>
      </w:r>
      <w:proofErr w:type="spellEnd"/>
      <w:r>
        <w:t xml:space="preserve"> jelenik meg a valósítottam meg</w:t>
      </w:r>
    </w:p>
  </w:comment>
  <w:comment w:id="1461" w:author="stbrassai" w:date="2015-06-14T09:45:00Z" w:initials="s">
    <w:p w14:paraId="2ED07C08" w14:textId="77777777" w:rsidR="00FC3556" w:rsidRDefault="00FC3556">
      <w:pPr>
        <w:pStyle w:val="CommentText"/>
      </w:pPr>
      <w:r>
        <w:rPr>
          <w:rStyle w:val="CommentReference"/>
        </w:rPr>
        <w:annotationRef/>
      </w:r>
      <w:r>
        <w:t xml:space="preserve">a címben azt mondod, hogy egy konkrét megvalósításról van szó és itt azt </w:t>
      </w:r>
      <w:proofErr w:type="gramStart"/>
      <w:r>
        <w:t>mondod</w:t>
      </w:r>
      <w:proofErr w:type="gramEnd"/>
      <w:r>
        <w:t xml:space="preserve"> milyen elemekkel lehet megvalósítani</w:t>
      </w:r>
    </w:p>
  </w:comment>
  <w:comment w:id="1472" w:author="stbrassai" w:date="2015-06-14T09:45:00Z" w:initials="s">
    <w:p w14:paraId="0F3303C5" w14:textId="77777777" w:rsidR="00FC3556" w:rsidRPr="002F7C6F" w:rsidRDefault="00FC3556">
      <w:pPr>
        <w:pStyle w:val="CommentText"/>
        <w:rPr>
          <w:lang w:val="ro-RO"/>
        </w:rPr>
      </w:pPr>
      <w:r>
        <w:rPr>
          <w:rStyle w:val="CommentReference"/>
        </w:rPr>
        <w:annotationRef/>
      </w:r>
      <w:r>
        <w:t>Itt nem világos, hogy mire találtál rá (</w:t>
      </w:r>
      <w:proofErr w:type="spellStart"/>
      <w:r>
        <w:t>PID-re</w:t>
      </w:r>
      <w:proofErr w:type="spellEnd"/>
      <w:r>
        <w:rPr>
          <w:lang w:val="en-US"/>
        </w:rPr>
        <w:t>?</w:t>
      </w:r>
      <w:r>
        <w:t>) . Azt akartad mondani, hogy a te PID szabályozod az adott szakirodalom szerint van implementálva</w:t>
      </w:r>
      <w:r>
        <w:rPr>
          <w:lang w:val="ro-RO"/>
        </w:rPr>
        <w:t>?</w:t>
      </w:r>
    </w:p>
  </w:comment>
  <w:comment w:id="1893" w:author="stbrassai" w:date="2015-06-14T09:45:00Z" w:initials="s">
    <w:p w14:paraId="33244D45" w14:textId="77777777" w:rsidR="00FC3556" w:rsidRDefault="00FC3556">
      <w:pPr>
        <w:pStyle w:val="CommentText"/>
      </w:pPr>
      <w:r>
        <w:rPr>
          <w:rStyle w:val="CommentReference"/>
        </w:rPr>
        <w:annotationRef/>
      </w:r>
      <w:proofErr w:type="gramStart"/>
      <w:r>
        <w:t>hiányzik</w:t>
      </w:r>
      <w:proofErr w:type="gramEnd"/>
      <w:r>
        <w:t xml:space="preserve"> az egyenlet</w:t>
      </w:r>
    </w:p>
  </w:comment>
  <w:comment w:id="2190" w:author="stbrassai" w:date="2015-06-14T09:45:00Z" w:initials="s">
    <w:p w14:paraId="12B52C75" w14:textId="77777777" w:rsidR="00FC3556" w:rsidRDefault="00FC3556" w:rsidP="007B3174">
      <w:pPr>
        <w:pStyle w:val="CommentText"/>
      </w:pPr>
      <w:r>
        <w:rPr>
          <w:rStyle w:val="CommentReference"/>
        </w:rPr>
        <w:annotationRef/>
      </w:r>
      <w:proofErr w:type="gramStart"/>
      <w:r>
        <w:t>nem</w:t>
      </w:r>
      <w:proofErr w:type="gramEnd"/>
      <w:r>
        <w:t xml:space="preserve"> értem mit akartál mondani, szerintem így nem működhet</w:t>
      </w:r>
    </w:p>
  </w:comment>
  <w:comment w:id="2244" w:author="stbrassai" w:date="2015-06-14T09:45:00Z" w:initials="s">
    <w:p w14:paraId="4B77368E" w14:textId="77777777" w:rsidR="00FC3556" w:rsidRDefault="00FC3556" w:rsidP="002B2E9A">
      <w:pPr>
        <w:pStyle w:val="CommentText"/>
      </w:pPr>
      <w:r>
        <w:rPr>
          <w:rStyle w:val="CommentReference"/>
        </w:rPr>
        <w:annotationRef/>
      </w:r>
      <w:r>
        <w:t xml:space="preserve"> azt mondod, hogy az automatának három állapota van, ha az állapot diagramon </w:t>
      </w:r>
      <w:proofErr w:type="gramStart"/>
      <w:r>
        <w:t>megnézed</w:t>
      </w:r>
      <w:proofErr w:type="gramEnd"/>
      <w:r>
        <w:t xml:space="preserve"> összesen 5 állapotod van</w:t>
      </w:r>
    </w:p>
    <w:p w14:paraId="3774CC50" w14:textId="77777777" w:rsidR="00FC3556" w:rsidRPr="00802815" w:rsidRDefault="00FC3556" w:rsidP="002B2E9A">
      <w:pPr>
        <w:pStyle w:val="CommentText"/>
      </w:pPr>
      <w:r>
        <w:t xml:space="preserve">Az 1.3 ábrát meg </w:t>
      </w:r>
      <w:proofErr w:type="gramStart"/>
      <w:r>
        <w:t>kell</w:t>
      </w:r>
      <w:proofErr w:type="gramEnd"/>
      <w:r>
        <w:t xml:space="preserve"> beszéljük, eléggé el van komplikálva</w:t>
      </w:r>
    </w:p>
  </w:comment>
  <w:comment w:id="2366" w:author="stbrassai" w:date="2015-06-14T09:45:00Z" w:initials="s">
    <w:p w14:paraId="16CEF407" w14:textId="77777777" w:rsidR="00FC3556" w:rsidRDefault="00FC3556">
      <w:pPr>
        <w:pStyle w:val="CommentText"/>
      </w:pPr>
      <w:r>
        <w:rPr>
          <w:rStyle w:val="CommentReference"/>
        </w:rPr>
        <w:annotationRef/>
      </w:r>
      <w:proofErr w:type="gramStart"/>
      <w:r>
        <w:t>nem</w:t>
      </w:r>
      <w:proofErr w:type="gramEnd"/>
      <w:r>
        <w:t xml:space="preserve"> egészen érthető a mondat</w:t>
      </w:r>
    </w:p>
  </w:comment>
  <w:comment w:id="2441" w:author="stbrassai" w:date="2015-06-14T09:45:00Z" w:initials="s">
    <w:p w14:paraId="1C7477A7" w14:textId="77777777" w:rsidR="00FC3556" w:rsidRPr="00D27194" w:rsidRDefault="00FC3556">
      <w:pPr>
        <w:pStyle w:val="CommentText"/>
      </w:pPr>
      <w:r>
        <w:rPr>
          <w:rStyle w:val="CommentReference"/>
        </w:rPr>
        <w:annotationRef/>
      </w:r>
      <w:proofErr w:type="gramStart"/>
      <w:r>
        <w:t>tényleg</w:t>
      </w:r>
      <w:proofErr w:type="gramEnd"/>
      <w:r>
        <w:t xml:space="preserve"> 2</w:t>
      </w:r>
      <w:r>
        <w:rPr>
          <w:lang w:val="ro-RO"/>
        </w:rPr>
        <w:t>0ms a mintavételez</w:t>
      </w:r>
      <w:proofErr w:type="spellStart"/>
      <w:r>
        <w:t>ési</w:t>
      </w:r>
      <w:proofErr w:type="spellEnd"/>
      <w:r>
        <w:t xml:space="preserve"> periódus</w:t>
      </w:r>
    </w:p>
  </w:comment>
  <w:comment w:id="2632" w:author="stbrassai" w:date="2015-06-14T09:45:00Z" w:initials="s">
    <w:p w14:paraId="3B1F039B" w14:textId="77777777" w:rsidR="00FC3556" w:rsidRDefault="00FC3556">
      <w:pPr>
        <w:pStyle w:val="CommentText"/>
      </w:pPr>
      <w:r>
        <w:rPr>
          <w:rStyle w:val="CommentReference"/>
        </w:rPr>
        <w:annotationRef/>
      </w:r>
      <w:proofErr w:type="gramStart"/>
      <w:r>
        <w:t>ezt</w:t>
      </w:r>
      <w:proofErr w:type="gramEnd"/>
      <w:r>
        <w:t xml:space="preserve"> már elmondtad egy mondattal korábban</w:t>
      </w:r>
    </w:p>
  </w:comment>
  <w:comment w:id="2652" w:author="stbrassai" w:date="2015-06-14T09:45:00Z" w:initials="s">
    <w:p w14:paraId="2FDA2528" w14:textId="77777777" w:rsidR="00FC3556" w:rsidRDefault="00FC3556">
      <w:pPr>
        <w:pStyle w:val="CommentText"/>
      </w:pPr>
      <w:r>
        <w:rPr>
          <w:rStyle w:val="CommentReference"/>
        </w:rPr>
        <w:annotationRef/>
      </w:r>
      <w:proofErr w:type="gramStart"/>
      <w:r>
        <w:t>csak</w:t>
      </w:r>
      <w:proofErr w:type="gramEnd"/>
      <w:r>
        <w:t xml:space="preserve"> a Ti-re írd , hogy nem lehet nulla,mert a </w:t>
      </w:r>
      <w:proofErr w:type="spellStart"/>
      <w:r>
        <w:t>Ts-semmiképpen</w:t>
      </w:r>
      <w:proofErr w:type="spellEnd"/>
      <w:r>
        <w:t xml:space="preserve"> sem lehet nulla</w:t>
      </w:r>
    </w:p>
  </w:comment>
  <w:comment w:id="2935" w:author="stbrassai" w:date="2015-06-14T09:45:00Z" w:initials="s">
    <w:p w14:paraId="5ED02CD2" w14:textId="77777777" w:rsidR="00FC3556" w:rsidRDefault="00FC3556" w:rsidP="00FB2E76">
      <w:pPr>
        <w:pStyle w:val="CommentText"/>
      </w:pPr>
      <w:r>
        <w:rPr>
          <w:rStyle w:val="CommentReference"/>
        </w:rPr>
        <w:annotationRef/>
      </w:r>
      <w:proofErr w:type="gramStart"/>
      <w:r>
        <w:t>nem</w:t>
      </w:r>
      <w:proofErr w:type="gramEnd"/>
      <w:r>
        <w:t xml:space="preserve"> fejezted be a mondatot</w:t>
      </w:r>
    </w:p>
  </w:comment>
  <w:comment w:id="3076" w:author="stbrassai" w:date="2015-06-14T09:45:00Z" w:initials="s">
    <w:p w14:paraId="73546474" w14:textId="77777777" w:rsidR="00FC3556" w:rsidRDefault="00FC3556">
      <w:pPr>
        <w:pStyle w:val="CommentText"/>
      </w:pPr>
      <w:r>
        <w:rPr>
          <w:rStyle w:val="CommentReference"/>
        </w:rPr>
        <w:annotationRef/>
      </w:r>
      <w:proofErr w:type="gramStart"/>
      <w:r>
        <w:t>valószínű</w:t>
      </w:r>
      <w:proofErr w:type="gramEnd"/>
      <w:r>
        <w:t xml:space="preserve"> átmásoltál részeket és maradt egy szó</w:t>
      </w:r>
    </w:p>
  </w:comment>
  <w:comment w:id="3150" w:author="stbrassai" w:date="2015-06-14T09:45:00Z" w:initials="s">
    <w:p w14:paraId="079EB320" w14:textId="77777777" w:rsidR="00FC3556" w:rsidRDefault="00FC3556">
      <w:pPr>
        <w:pStyle w:val="CommentText"/>
      </w:pPr>
      <w:r>
        <w:rPr>
          <w:rStyle w:val="CommentReference"/>
        </w:rPr>
        <w:annotationRef/>
      </w:r>
      <w:r>
        <w:t>Nem érthető a mondat, újrafogalmazni</w:t>
      </w:r>
    </w:p>
  </w:comment>
  <w:comment w:id="3236" w:author="stbrassai" w:date="2015-06-14T09:45:00Z" w:initials="s">
    <w:p w14:paraId="6E4A8533" w14:textId="77777777" w:rsidR="00FC3556" w:rsidRDefault="00FC3556">
      <w:pPr>
        <w:pStyle w:val="CommentText"/>
      </w:pPr>
      <w:r>
        <w:rPr>
          <w:rStyle w:val="CommentReference"/>
        </w:rPr>
        <w:annotationRef/>
      </w:r>
      <w:r>
        <w:t>Szintén nem érthető, átfogalmazni</w:t>
      </w:r>
    </w:p>
  </w:comment>
  <w:comment w:id="3309" w:author="stbrassai" w:date="2015-06-14T09:45:00Z" w:initials="s">
    <w:p w14:paraId="3BE4E6AB" w14:textId="77777777" w:rsidR="00FC3556" w:rsidRDefault="00FC3556">
      <w:pPr>
        <w:pStyle w:val="CommentText"/>
      </w:pPr>
      <w:r>
        <w:rPr>
          <w:rStyle w:val="CommentReference"/>
        </w:rPr>
        <w:annotationRef/>
      </w:r>
      <w:proofErr w:type="gramStart"/>
      <w:r>
        <w:t>én</w:t>
      </w:r>
      <w:proofErr w:type="gramEnd"/>
      <w:r>
        <w:t xml:space="preserve"> értem mit akarsz mondani, de szerintem sokan nem értenék</w:t>
      </w:r>
    </w:p>
  </w:comment>
  <w:comment w:id="3482" w:author="stbrassai" w:date="2015-06-14T09:45:00Z" w:initials="s">
    <w:p w14:paraId="577212C0" w14:textId="77777777" w:rsidR="00FC3556" w:rsidRDefault="00FC3556">
      <w:pPr>
        <w:pStyle w:val="CommentText"/>
      </w:pPr>
      <w:r>
        <w:rPr>
          <w:rStyle w:val="CommentReference"/>
        </w:rPr>
        <w:annotationRef/>
      </w:r>
      <w:r>
        <w:t xml:space="preserve">Ez a mondat log a levegőbe, Kellene egy bevezető mondat: </w:t>
      </w:r>
    </w:p>
  </w:comment>
  <w:comment w:id="3618" w:author="stbrassai" w:date="2015-06-14T09:45:00Z" w:initials="s">
    <w:p w14:paraId="4E46276A" w14:textId="77777777" w:rsidR="00FC3556" w:rsidRDefault="00FC3556">
      <w:pPr>
        <w:pStyle w:val="CommentText"/>
      </w:pPr>
      <w:r>
        <w:rPr>
          <w:rStyle w:val="CommentReference"/>
        </w:rPr>
        <w:annotationRef/>
      </w:r>
      <w:r>
        <w:t>A kép nem tartalmazza a feliratot</w:t>
      </w:r>
    </w:p>
  </w:comment>
  <w:comment w:id="3631" w:author="stbrassai" w:date="2015-06-14T09:45:00Z" w:initials="s">
    <w:p w14:paraId="7462FB46" w14:textId="77777777" w:rsidR="00FC3556" w:rsidRDefault="00FC3556">
      <w:pPr>
        <w:pStyle w:val="CommentText"/>
      </w:pPr>
      <w:r>
        <w:rPr>
          <w:rStyle w:val="CommentReference"/>
        </w:rPr>
        <w:annotationRef/>
      </w:r>
      <w:r>
        <w:t>Ugyanaz a mondatrész többször ismétlődik. Ezt átkellene fogalmazni</w:t>
      </w:r>
    </w:p>
  </w:comment>
  <w:comment w:id="4380" w:author="stbrassai" w:date="2015-06-14T09:45:00Z" w:initials="s">
    <w:p w14:paraId="144EB09B" w14:textId="77777777" w:rsidR="00FC3556" w:rsidRDefault="00FC3556">
      <w:pPr>
        <w:pStyle w:val="CommentText"/>
      </w:pPr>
      <w:r>
        <w:rPr>
          <w:rStyle w:val="CommentReference"/>
        </w:rPr>
        <w:annotationRef/>
      </w:r>
      <w:proofErr w:type="spellStart"/>
      <w:r>
        <w:t>AzIMU</w:t>
      </w:r>
      <w:proofErr w:type="spellEnd"/>
      <w:r>
        <w:t xml:space="preserve"> egységre az állapotdiagramot belehetne tenni </w:t>
      </w:r>
      <w:proofErr w:type="gramStart"/>
      <w:r>
        <w:t>a</w:t>
      </w:r>
      <w:proofErr w:type="gramEnd"/>
    </w:p>
  </w:comment>
  <w:comment w:id="4388" w:author="stbrassai" w:date="2015-06-14T09:45:00Z" w:initials="s">
    <w:p w14:paraId="29D9EDAC" w14:textId="77777777" w:rsidR="00FC3556" w:rsidRPr="00ED1355" w:rsidRDefault="00FC3556">
      <w:pPr>
        <w:pStyle w:val="CommentText"/>
      </w:pPr>
      <w:r>
        <w:rPr>
          <w:rStyle w:val="CommentReference"/>
        </w:rPr>
        <w:annotationRef/>
      </w:r>
      <w:r>
        <w:t>Hibásan van formázva a karaktertípus és karakterméret</w:t>
      </w:r>
    </w:p>
  </w:comment>
  <w:comment w:id="4431" w:author="stbrassai" w:date="2015-06-14T09:45:00Z" w:initials="s">
    <w:p w14:paraId="287F9E47" w14:textId="77777777" w:rsidR="00FC3556" w:rsidRDefault="00FC3556">
      <w:pPr>
        <w:pStyle w:val="CommentText"/>
      </w:pPr>
      <w:r>
        <w:rPr>
          <w:rStyle w:val="CommentReference"/>
        </w:rPr>
        <w:annotationRef/>
      </w:r>
      <w:proofErr w:type="gramStart"/>
      <w:r>
        <w:t>kellene</w:t>
      </w:r>
      <w:proofErr w:type="gramEnd"/>
      <w:r>
        <w:t xml:space="preserve"> használni magyar megnevezést</w:t>
      </w:r>
    </w:p>
  </w:comment>
  <w:comment w:id="4470" w:author="stbrassai" w:date="2015-06-14T09:45:00Z" w:initials="s">
    <w:p w14:paraId="42E7C583" w14:textId="77777777" w:rsidR="00FC3556" w:rsidRPr="00C737C3" w:rsidRDefault="00FC3556">
      <w:pPr>
        <w:pStyle w:val="CommentText"/>
      </w:pPr>
      <w:r>
        <w:rPr>
          <w:rStyle w:val="CommentReference"/>
        </w:rPr>
        <w:annotationRef/>
      </w:r>
      <w:proofErr w:type="spellStart"/>
      <w:r>
        <w:t>melyikgenerator</w:t>
      </w:r>
      <w:proofErr w:type="spellEnd"/>
      <w:r>
        <w:t>, PWM</w:t>
      </w:r>
      <w:proofErr w:type="gramStart"/>
      <w:r>
        <w:t>?,</w:t>
      </w:r>
      <w:proofErr w:type="gramEnd"/>
      <w:r>
        <w:t xml:space="preserve"> mert van </w:t>
      </w:r>
      <w:proofErr w:type="spellStart"/>
      <w:r>
        <w:t>systemgenerator</w:t>
      </w:r>
      <w:proofErr w:type="spellEnd"/>
    </w:p>
  </w:comment>
  <w:comment w:id="4487" w:author="stbrassai" w:date="2015-06-14T09:45:00Z" w:initials="s">
    <w:p w14:paraId="50910383" w14:textId="77777777" w:rsidR="00FC3556" w:rsidRDefault="00FC3556">
      <w:pPr>
        <w:pStyle w:val="CommentText"/>
      </w:pPr>
      <w:r>
        <w:rPr>
          <w:rStyle w:val="CommentReference"/>
        </w:rPr>
        <w:annotationRef/>
      </w:r>
      <w:r>
        <w:t xml:space="preserve">3.2 rajzot meg </w:t>
      </w:r>
      <w:proofErr w:type="gramStart"/>
      <w:r>
        <w:t>kell</w:t>
      </w:r>
      <w:proofErr w:type="gramEnd"/>
      <w:r>
        <w:t xml:space="preserve"> beszéljük, nem éretem miket ábrázoltál (frekvenciát nem tudsz ábrázolni, esetleg egy adott frekvenciájú órajelet)</w:t>
      </w:r>
    </w:p>
  </w:comment>
  <w:comment w:id="4785" w:author="laca" w:date="2015-06-14T09:45:00Z" w:initials="l">
    <w:p w14:paraId="66409905" w14:textId="77777777" w:rsidR="00FC3556" w:rsidRDefault="00FC3556" w:rsidP="00D25367">
      <w:pPr>
        <w:pStyle w:val="CommentText"/>
      </w:pPr>
      <w:r>
        <w:rPr>
          <w:rStyle w:val="CommentReference"/>
        </w:rPr>
        <w:annotationRef/>
      </w:r>
    </w:p>
  </w:comment>
  <w:comment w:id="5601" w:author="stbrassai" w:date="2015-06-14T09:45:00Z" w:initials="s">
    <w:p w14:paraId="30146CDA" w14:textId="77777777" w:rsidR="00FC3556" w:rsidRDefault="00FC3556">
      <w:pPr>
        <w:pStyle w:val="CommentText"/>
      </w:pPr>
      <w:r>
        <w:rPr>
          <w:rStyle w:val="CommentReference"/>
        </w:rPr>
        <w:annotationRef/>
      </w:r>
      <w:r>
        <w:t>Nincs értelme kétszer ugyanazt a mondatot leírni, egy pár oldallal előbb írtad le.</w:t>
      </w:r>
    </w:p>
  </w:comment>
  <w:comment w:id="5702" w:author="btiha" w:date="2015-06-14T09:45:00Z" w:initials="b">
    <w:p w14:paraId="1AA0A325" w14:textId="77777777" w:rsidR="00FC3556" w:rsidRPr="00813648" w:rsidRDefault="00FC3556">
      <w:pPr>
        <w:pStyle w:val="CommentText"/>
        <w:rPr>
          <w:lang w:val="en-US"/>
        </w:rPr>
      </w:pPr>
      <w:r>
        <w:rPr>
          <w:rStyle w:val="CommentReference"/>
        </w:rPr>
        <w:annotationRef/>
      </w:r>
      <w:r>
        <w:t>Hiányzik egy mondatrész</w:t>
      </w:r>
      <w:r>
        <w:rPr>
          <w:lang w:val="en-US"/>
        </w:rPr>
        <w:t xml:space="preserve">: </w:t>
      </w:r>
      <w:proofErr w:type="spellStart"/>
      <w:r>
        <w:rPr>
          <w:lang w:val="en-US"/>
        </w:rPr>
        <w:t>mit</w:t>
      </w:r>
      <w:proofErr w:type="spellEnd"/>
      <w:r>
        <w:rPr>
          <w:lang w:val="en-US"/>
        </w:rPr>
        <w:t xml:space="preserve"> </w:t>
      </w:r>
      <w:proofErr w:type="spellStart"/>
      <w:r>
        <w:rPr>
          <w:lang w:val="en-US"/>
        </w:rPr>
        <w:t>befolyásól</w:t>
      </w:r>
      <w:proofErr w:type="spellEnd"/>
      <w:r>
        <w:rPr>
          <w:lang w:val="en-US"/>
        </w:rPr>
        <w:t>?</w:t>
      </w:r>
    </w:p>
  </w:comment>
  <w:comment w:id="5734" w:author="btiha" w:date="2015-06-14T09:45:00Z" w:initials="b">
    <w:p w14:paraId="1F9F728C" w14:textId="77777777" w:rsidR="00FC3556" w:rsidRDefault="00FC3556">
      <w:pPr>
        <w:pStyle w:val="CommentText"/>
      </w:pPr>
      <w:r>
        <w:rPr>
          <w:rStyle w:val="CommentReference"/>
        </w:rPr>
        <w:annotationRef/>
      </w:r>
      <w:r>
        <w:t xml:space="preserve">Vagy zárójelben vagy </w:t>
      </w:r>
      <w:proofErr w:type="spellStart"/>
      <w:r>
        <w:t>Bootstrapp</w:t>
      </w:r>
      <w:proofErr w:type="spellEnd"/>
      <w:r>
        <w:t xml:space="preserve"> megvalósítással</w:t>
      </w:r>
    </w:p>
  </w:comment>
  <w:comment w:id="5739" w:author="btiha" w:date="2015-06-14T09:45:00Z" w:initials="b">
    <w:p w14:paraId="42FA2FDD" w14:textId="77777777" w:rsidR="00FC3556" w:rsidRDefault="00FC3556">
      <w:pPr>
        <w:pStyle w:val="CommentText"/>
      </w:pPr>
      <w:r>
        <w:rPr>
          <w:rStyle w:val="CommentReference"/>
        </w:rPr>
        <w:annotationRef/>
      </w:r>
      <w:r>
        <w:t>Nincsen befejezve a mondat</w:t>
      </w:r>
    </w:p>
  </w:comment>
  <w:comment w:id="6064" w:author="btiha" w:date="2015-06-14T09:45:00Z" w:initials="b">
    <w:p w14:paraId="130B044F" w14:textId="77777777" w:rsidR="00FC3556" w:rsidRPr="00911207" w:rsidRDefault="00FC3556">
      <w:pPr>
        <w:pStyle w:val="CommentText"/>
        <w:rPr>
          <w:lang w:val="en-US"/>
        </w:rPr>
      </w:pPr>
      <w:r>
        <w:rPr>
          <w:rStyle w:val="CommentReference"/>
        </w:rPr>
        <w:annotationRef/>
      </w:r>
      <w:r>
        <w:t>Mit értesz ez alatt?</w:t>
      </w:r>
    </w:p>
  </w:comment>
  <w:comment w:id="6075" w:author="btiha" w:date="2015-06-14T09:45:00Z" w:initials="b">
    <w:p w14:paraId="28B10811" w14:textId="77777777" w:rsidR="00FC3556" w:rsidRPr="00F75C4D" w:rsidRDefault="00FC3556">
      <w:pPr>
        <w:pStyle w:val="CommentText"/>
        <w:rPr>
          <w:lang w:val="ro-RO"/>
        </w:rPr>
      </w:pPr>
      <w:r>
        <w:rPr>
          <w:rStyle w:val="CommentReference"/>
        </w:rPr>
        <w:annotationRef/>
      </w:r>
      <w:r>
        <w:rPr>
          <w:lang w:val="ro-RO"/>
        </w:rPr>
        <w:t>Újrafogalmazni</w:t>
      </w:r>
    </w:p>
  </w:comment>
  <w:comment w:id="6305" w:author="btiha" w:date="2015-06-14T09:45:00Z" w:initials="b">
    <w:p w14:paraId="2A8F44F3" w14:textId="77777777" w:rsidR="00FC3556" w:rsidRDefault="00FC3556">
      <w:pPr>
        <w:pStyle w:val="CommentText"/>
      </w:pPr>
      <w:r>
        <w:rPr>
          <w:rStyle w:val="CommentReference"/>
        </w:rPr>
        <w:annotationRef/>
      </w:r>
      <w:r>
        <w:t>Újrafogalmazni</w:t>
      </w:r>
    </w:p>
  </w:comment>
  <w:comment w:id="6390" w:author="btiha" w:date="2015-06-14T09:45:00Z" w:initials="b">
    <w:p w14:paraId="5554F0C6" w14:textId="77777777" w:rsidR="00FC3556" w:rsidRDefault="00FC3556" w:rsidP="0071433B">
      <w:pPr>
        <w:pStyle w:val="CommentText"/>
      </w:pPr>
      <w:r>
        <w:rPr>
          <w:rStyle w:val="CommentReference"/>
        </w:rPr>
        <w:annotationRef/>
      </w:r>
      <w:r>
        <w:t xml:space="preserve">Ezt a részt át kell helyezni, egy pár oldallal feljebb ahol a </w:t>
      </w:r>
      <w:proofErr w:type="spellStart"/>
      <w:r>
        <w:t>bootsrapról</w:t>
      </w:r>
      <w:proofErr w:type="spellEnd"/>
      <w:r>
        <w:t xml:space="preserve"> beszéltél</w:t>
      </w:r>
    </w:p>
  </w:comment>
  <w:comment w:id="6463" w:author="btiha" w:date="2015-06-14T09:45:00Z" w:initials="b">
    <w:p w14:paraId="36A5B53F" w14:textId="77777777" w:rsidR="00FC3556" w:rsidRDefault="00FC3556" w:rsidP="0071433B">
      <w:pPr>
        <w:pStyle w:val="CommentText"/>
      </w:pPr>
      <w:r>
        <w:rPr>
          <w:rStyle w:val="CommentReference"/>
        </w:rPr>
        <w:annotationRef/>
      </w:r>
      <w:r>
        <w:t>Nem látom az a vezérlőjelet</w:t>
      </w:r>
    </w:p>
  </w:comment>
  <w:comment w:id="6580" w:author="btiha" w:date="2015-06-14T09:45:00Z" w:initials="b">
    <w:p w14:paraId="0E26F926" w14:textId="77777777" w:rsidR="00FC3556" w:rsidRDefault="00FC3556">
      <w:pPr>
        <w:pStyle w:val="CommentText"/>
      </w:pPr>
      <w:r>
        <w:rPr>
          <w:rStyle w:val="CommentReference"/>
        </w:rPr>
        <w:annotationRef/>
      </w:r>
      <w:r>
        <w:t xml:space="preserve">Ezt a részt át kell helyezni, egy pár oldallal feljebb ahol a </w:t>
      </w:r>
      <w:proofErr w:type="spellStart"/>
      <w:r>
        <w:t>bootsrapról</w:t>
      </w:r>
      <w:proofErr w:type="spellEnd"/>
      <w:r>
        <w:t xml:space="preserve"> beszéltél</w:t>
      </w:r>
    </w:p>
  </w:comment>
  <w:comment w:id="6658" w:author="btiha" w:date="2015-06-14T09:45:00Z" w:initials="b">
    <w:p w14:paraId="0830D052" w14:textId="77777777" w:rsidR="00FC3556" w:rsidRDefault="00FC3556">
      <w:pPr>
        <w:pStyle w:val="CommentText"/>
      </w:pPr>
      <w:r>
        <w:rPr>
          <w:rStyle w:val="CommentReference"/>
        </w:rPr>
        <w:annotationRef/>
      </w:r>
      <w:r>
        <w:t>Nem látom az a vezérlőjelet</w:t>
      </w:r>
    </w:p>
  </w:comment>
  <w:comment w:id="7068" w:author="btiha" w:date="2015-06-14T09:55:00Z" w:initials="b">
    <w:p w14:paraId="53B47F07" w14:textId="77777777" w:rsidR="00FC3556" w:rsidRPr="00911207" w:rsidRDefault="00FC3556">
      <w:pPr>
        <w:pStyle w:val="CommentText"/>
        <w:rPr>
          <w:lang w:val="en-US"/>
        </w:rPr>
      </w:pPr>
      <w:r>
        <w:rPr>
          <w:rStyle w:val="CommentReference"/>
        </w:rPr>
        <w:annotationRef/>
      </w:r>
      <w:r>
        <w:t>Biztos vagy benne, hogy a kar végen van a 16</w:t>
      </w:r>
      <w:r>
        <w:rPr>
          <w:lang w:val="en-US"/>
        </w:rPr>
        <w:t>0Nm</w:t>
      </w:r>
    </w:p>
  </w:comment>
  <w:comment w:id="7132" w:author="btiha" w:date="2015-06-14T09:54:00Z" w:initials="b">
    <w:p w14:paraId="4E7A13F2" w14:textId="77777777" w:rsidR="00FC3556" w:rsidRDefault="00FC3556">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404B9644" w15:done="0"/>
  <w15:commentEx w15:paraId="2ED07C08" w15:done="0"/>
  <w15:commentEx w15:paraId="0F3303C5" w15:done="0"/>
  <w15:commentEx w15:paraId="33244D45" w15:done="0"/>
  <w15:commentEx w15:paraId="12B52C75" w15:done="0"/>
  <w15:commentEx w15:paraId="3774CC50" w15:done="0"/>
  <w15:commentEx w15:paraId="16CEF407" w15:done="0"/>
  <w15:commentEx w15:paraId="1C7477A7" w15:done="0"/>
  <w15:commentEx w15:paraId="3B1F039B" w15:done="0"/>
  <w15:commentEx w15:paraId="2FDA2528" w15:done="0"/>
  <w15:commentEx w15:paraId="5ED02CD2" w15:done="0"/>
  <w15:commentEx w15:paraId="73546474" w15:done="0"/>
  <w15:commentEx w15:paraId="079EB320" w15:done="0"/>
  <w15:commentEx w15:paraId="6E4A8533" w15:done="0"/>
  <w15:commentEx w15:paraId="3BE4E6AB" w15:done="0"/>
  <w15:commentEx w15:paraId="577212C0" w15:done="0"/>
  <w15:commentEx w15:paraId="4E46276A" w15:done="0"/>
  <w15:commentEx w15:paraId="7462FB46" w15:done="0"/>
  <w15:commentEx w15:paraId="144EB09B" w15:done="0"/>
  <w15:commentEx w15:paraId="29D9EDAC" w15:done="0"/>
  <w15:commentEx w15:paraId="287F9E47" w15:done="0"/>
  <w15:commentEx w15:paraId="42E7C583" w15:done="0"/>
  <w15:commentEx w15:paraId="50910383" w15:done="0"/>
  <w15:commentEx w15:paraId="66409905" w15:done="0"/>
  <w15:commentEx w15:paraId="30146CDA" w15:done="0"/>
  <w15:commentEx w15:paraId="1AA0A325" w15:done="0"/>
  <w15:commentEx w15:paraId="1F9F728C" w15:done="0"/>
  <w15:commentEx w15:paraId="42FA2FDD" w15:done="0"/>
  <w15:commentEx w15:paraId="130B044F" w15:done="0"/>
  <w15:commentEx w15:paraId="28B10811" w15:done="0"/>
  <w15:commentEx w15:paraId="2A8F44F3" w15:done="0"/>
  <w15:commentEx w15:paraId="5554F0C6" w15:done="0"/>
  <w15:commentEx w15:paraId="36A5B53F" w15:done="0"/>
  <w15:commentEx w15:paraId="0E26F926" w15:done="0"/>
  <w15:commentEx w15:paraId="0830D052" w15:done="0"/>
  <w15:commentEx w15:paraId="53B47F07"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2F33A" w14:textId="77777777" w:rsidR="002B2050" w:rsidRDefault="002B2050" w:rsidP="00B31E0B">
      <w:r>
        <w:separator/>
      </w:r>
    </w:p>
    <w:p w14:paraId="24E9B2AB" w14:textId="77777777" w:rsidR="002B2050" w:rsidRDefault="002B2050"/>
  </w:endnote>
  <w:endnote w:type="continuationSeparator" w:id="0">
    <w:p w14:paraId="7A87E568" w14:textId="77777777" w:rsidR="002B2050" w:rsidRDefault="002B2050" w:rsidP="00B31E0B">
      <w:r>
        <w:continuationSeparator/>
      </w:r>
    </w:p>
    <w:p w14:paraId="4A78B899" w14:textId="77777777" w:rsidR="002B2050" w:rsidRDefault="002B20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202775"/>
      <w:docPartObj>
        <w:docPartGallery w:val="Page Numbers (Bottom of Page)"/>
        <w:docPartUnique/>
      </w:docPartObj>
    </w:sdtPr>
    <w:sdtEndPr>
      <w:rPr>
        <w:noProof/>
      </w:rPr>
    </w:sdtEndPr>
    <w:sdtContent>
      <w:p w14:paraId="21D7A144" w14:textId="77777777" w:rsidR="00FC3556" w:rsidRDefault="00FC3556">
        <w:pPr>
          <w:pStyle w:val="Footer"/>
          <w:jc w:val="center"/>
        </w:pPr>
        <w:r>
          <w:fldChar w:fldCharType="begin"/>
        </w:r>
        <w:r>
          <w:instrText xml:space="preserve"> PAGE   \* MERGEFORMAT </w:instrText>
        </w:r>
        <w:r>
          <w:fldChar w:fldCharType="separate"/>
        </w:r>
        <w:r w:rsidR="001129F9">
          <w:rPr>
            <w:noProof/>
          </w:rPr>
          <w:t>11</w:t>
        </w:r>
        <w:r>
          <w:rPr>
            <w:noProof/>
          </w:rPr>
          <w:fldChar w:fldCharType="end"/>
        </w:r>
      </w:p>
    </w:sdtContent>
  </w:sdt>
  <w:p w14:paraId="68526D64" w14:textId="77777777" w:rsidR="00FC3556" w:rsidRDefault="00FC35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32F37B" w14:textId="77777777" w:rsidR="002B2050" w:rsidRDefault="002B2050" w:rsidP="00B31E0B">
      <w:r>
        <w:separator/>
      </w:r>
    </w:p>
    <w:p w14:paraId="14B39299" w14:textId="77777777" w:rsidR="002B2050" w:rsidRDefault="002B2050"/>
  </w:footnote>
  <w:footnote w:type="continuationSeparator" w:id="0">
    <w:p w14:paraId="0407209B" w14:textId="77777777" w:rsidR="002B2050" w:rsidRDefault="002B2050" w:rsidP="00B31E0B">
      <w:r>
        <w:continuationSeparator/>
      </w:r>
    </w:p>
    <w:p w14:paraId="207A9188" w14:textId="77777777" w:rsidR="002B2050" w:rsidRDefault="002B205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DF4B24"/>
    <w:multiLevelType w:val="hybridMultilevel"/>
    <w:tmpl w:val="35740986"/>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8">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3"/>
  </w:num>
  <w:num w:numId="2">
    <w:abstractNumId w:val="2"/>
  </w:num>
  <w:num w:numId="3">
    <w:abstractNumId w:val="6"/>
  </w:num>
  <w:num w:numId="4">
    <w:abstractNumId w:val="5"/>
  </w:num>
  <w:num w:numId="5">
    <w:abstractNumId w:val="7"/>
  </w:num>
  <w:num w:numId="6">
    <w:abstractNumId w:val="1"/>
  </w:num>
  <w:num w:numId="7">
    <w:abstractNumId w:val="8"/>
  </w:num>
  <w:num w:numId="8">
    <w:abstractNumId w:val="9"/>
  </w:num>
  <w:num w:numId="9">
    <w:abstractNumId w:val="4"/>
  </w:num>
  <w:num w:numId="10">
    <w:abstractNumId w:val="0"/>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84065"/>
    <w:rsid w:val="0000084E"/>
    <w:rsid w:val="0000617B"/>
    <w:rsid w:val="00044E46"/>
    <w:rsid w:val="00045977"/>
    <w:rsid w:val="00055B9B"/>
    <w:rsid w:val="00061800"/>
    <w:rsid w:val="00075618"/>
    <w:rsid w:val="00077A0C"/>
    <w:rsid w:val="00083C75"/>
    <w:rsid w:val="0009121F"/>
    <w:rsid w:val="00096DBB"/>
    <w:rsid w:val="000973A5"/>
    <w:rsid w:val="000A2762"/>
    <w:rsid w:val="000A3074"/>
    <w:rsid w:val="000A571F"/>
    <w:rsid w:val="000B0EA3"/>
    <w:rsid w:val="000C424E"/>
    <w:rsid w:val="000C481D"/>
    <w:rsid w:val="000C4B16"/>
    <w:rsid w:val="000D18FA"/>
    <w:rsid w:val="000D2DC9"/>
    <w:rsid w:val="000E389B"/>
    <w:rsid w:val="000E68F2"/>
    <w:rsid w:val="00104605"/>
    <w:rsid w:val="00105E42"/>
    <w:rsid w:val="001073F2"/>
    <w:rsid w:val="00110DA4"/>
    <w:rsid w:val="001129F9"/>
    <w:rsid w:val="001142C1"/>
    <w:rsid w:val="00114977"/>
    <w:rsid w:val="0011704D"/>
    <w:rsid w:val="001248F7"/>
    <w:rsid w:val="00124E58"/>
    <w:rsid w:val="001301EF"/>
    <w:rsid w:val="001466D7"/>
    <w:rsid w:val="00150084"/>
    <w:rsid w:val="00151B69"/>
    <w:rsid w:val="001523D0"/>
    <w:rsid w:val="00157A14"/>
    <w:rsid w:val="00160C82"/>
    <w:rsid w:val="00160C8B"/>
    <w:rsid w:val="00161637"/>
    <w:rsid w:val="00173B19"/>
    <w:rsid w:val="00177332"/>
    <w:rsid w:val="00177FBB"/>
    <w:rsid w:val="00184065"/>
    <w:rsid w:val="00186D00"/>
    <w:rsid w:val="001929DC"/>
    <w:rsid w:val="0019600C"/>
    <w:rsid w:val="001A1490"/>
    <w:rsid w:val="001A4247"/>
    <w:rsid w:val="001B5B25"/>
    <w:rsid w:val="001B7DD6"/>
    <w:rsid w:val="001B7F51"/>
    <w:rsid w:val="001C1063"/>
    <w:rsid w:val="001C1E12"/>
    <w:rsid w:val="001C3641"/>
    <w:rsid w:val="001C6542"/>
    <w:rsid w:val="001D1122"/>
    <w:rsid w:val="001D41EB"/>
    <w:rsid w:val="001D4887"/>
    <w:rsid w:val="001D74BD"/>
    <w:rsid w:val="001E644F"/>
    <w:rsid w:val="001F5794"/>
    <w:rsid w:val="001F5941"/>
    <w:rsid w:val="001F6191"/>
    <w:rsid w:val="001F64DF"/>
    <w:rsid w:val="001F6D44"/>
    <w:rsid w:val="0020232B"/>
    <w:rsid w:val="00204576"/>
    <w:rsid w:val="00212FC4"/>
    <w:rsid w:val="002152DC"/>
    <w:rsid w:val="0023168B"/>
    <w:rsid w:val="00234829"/>
    <w:rsid w:val="00235CA1"/>
    <w:rsid w:val="002378E6"/>
    <w:rsid w:val="002513EE"/>
    <w:rsid w:val="0025237D"/>
    <w:rsid w:val="00252A1B"/>
    <w:rsid w:val="002541C9"/>
    <w:rsid w:val="00257E21"/>
    <w:rsid w:val="00262A30"/>
    <w:rsid w:val="0026660E"/>
    <w:rsid w:val="00273447"/>
    <w:rsid w:val="00274A33"/>
    <w:rsid w:val="0028016A"/>
    <w:rsid w:val="00283017"/>
    <w:rsid w:val="00296750"/>
    <w:rsid w:val="002A52E5"/>
    <w:rsid w:val="002B0B90"/>
    <w:rsid w:val="002B2050"/>
    <w:rsid w:val="002B2E9A"/>
    <w:rsid w:val="002B5C5E"/>
    <w:rsid w:val="002B62CF"/>
    <w:rsid w:val="002C218A"/>
    <w:rsid w:val="002C4626"/>
    <w:rsid w:val="002C587A"/>
    <w:rsid w:val="002D4B94"/>
    <w:rsid w:val="002D7DA7"/>
    <w:rsid w:val="002E2EC5"/>
    <w:rsid w:val="002F0BB1"/>
    <w:rsid w:val="002F7C6F"/>
    <w:rsid w:val="0030415A"/>
    <w:rsid w:val="00311834"/>
    <w:rsid w:val="0032221C"/>
    <w:rsid w:val="0035663D"/>
    <w:rsid w:val="0036183C"/>
    <w:rsid w:val="00364E9E"/>
    <w:rsid w:val="00364F5C"/>
    <w:rsid w:val="0036529D"/>
    <w:rsid w:val="00366969"/>
    <w:rsid w:val="00381ACB"/>
    <w:rsid w:val="003833C0"/>
    <w:rsid w:val="00383841"/>
    <w:rsid w:val="003856B2"/>
    <w:rsid w:val="0039293C"/>
    <w:rsid w:val="00396652"/>
    <w:rsid w:val="003A2637"/>
    <w:rsid w:val="003A35C5"/>
    <w:rsid w:val="003A3A36"/>
    <w:rsid w:val="003A4F25"/>
    <w:rsid w:val="003B13CC"/>
    <w:rsid w:val="003B4403"/>
    <w:rsid w:val="003B4AE1"/>
    <w:rsid w:val="003C13D9"/>
    <w:rsid w:val="003C33E9"/>
    <w:rsid w:val="003D0C3C"/>
    <w:rsid w:val="003E0F58"/>
    <w:rsid w:val="003F0411"/>
    <w:rsid w:val="003F1754"/>
    <w:rsid w:val="003F5655"/>
    <w:rsid w:val="003F621C"/>
    <w:rsid w:val="0040145D"/>
    <w:rsid w:val="00401B65"/>
    <w:rsid w:val="00413311"/>
    <w:rsid w:val="0041474A"/>
    <w:rsid w:val="00417B45"/>
    <w:rsid w:val="00436267"/>
    <w:rsid w:val="00447790"/>
    <w:rsid w:val="00447E61"/>
    <w:rsid w:val="00450144"/>
    <w:rsid w:val="004566EA"/>
    <w:rsid w:val="00460A3D"/>
    <w:rsid w:val="004650A5"/>
    <w:rsid w:val="00471980"/>
    <w:rsid w:val="00481662"/>
    <w:rsid w:val="00482CE2"/>
    <w:rsid w:val="00483DCB"/>
    <w:rsid w:val="0048519E"/>
    <w:rsid w:val="004871F4"/>
    <w:rsid w:val="00491915"/>
    <w:rsid w:val="00492C0A"/>
    <w:rsid w:val="004A07D3"/>
    <w:rsid w:val="004A400F"/>
    <w:rsid w:val="004A41F3"/>
    <w:rsid w:val="004A68D5"/>
    <w:rsid w:val="004A695E"/>
    <w:rsid w:val="004A71CB"/>
    <w:rsid w:val="004B0623"/>
    <w:rsid w:val="004B4880"/>
    <w:rsid w:val="004C6E94"/>
    <w:rsid w:val="004C77DC"/>
    <w:rsid w:val="004D76D4"/>
    <w:rsid w:val="004E263B"/>
    <w:rsid w:val="004E5431"/>
    <w:rsid w:val="004E6435"/>
    <w:rsid w:val="004F1340"/>
    <w:rsid w:val="004F6DE6"/>
    <w:rsid w:val="00502B54"/>
    <w:rsid w:val="00514028"/>
    <w:rsid w:val="00514823"/>
    <w:rsid w:val="005148A2"/>
    <w:rsid w:val="00515ABE"/>
    <w:rsid w:val="005172B0"/>
    <w:rsid w:val="00517BCD"/>
    <w:rsid w:val="00517C70"/>
    <w:rsid w:val="00523AD1"/>
    <w:rsid w:val="00523E67"/>
    <w:rsid w:val="005242A7"/>
    <w:rsid w:val="00530C79"/>
    <w:rsid w:val="00532591"/>
    <w:rsid w:val="00533E3E"/>
    <w:rsid w:val="00537169"/>
    <w:rsid w:val="0054376D"/>
    <w:rsid w:val="00543A58"/>
    <w:rsid w:val="00551943"/>
    <w:rsid w:val="00554BFB"/>
    <w:rsid w:val="005643E0"/>
    <w:rsid w:val="00565467"/>
    <w:rsid w:val="00570A87"/>
    <w:rsid w:val="00573316"/>
    <w:rsid w:val="00577A45"/>
    <w:rsid w:val="0058109D"/>
    <w:rsid w:val="00594BE9"/>
    <w:rsid w:val="0059555B"/>
    <w:rsid w:val="00596F87"/>
    <w:rsid w:val="005975EF"/>
    <w:rsid w:val="005A3170"/>
    <w:rsid w:val="005A4D7B"/>
    <w:rsid w:val="005B01CA"/>
    <w:rsid w:val="005C056A"/>
    <w:rsid w:val="005C0641"/>
    <w:rsid w:val="005C2488"/>
    <w:rsid w:val="005D0C96"/>
    <w:rsid w:val="005D1BE6"/>
    <w:rsid w:val="005D21C5"/>
    <w:rsid w:val="005D5C99"/>
    <w:rsid w:val="005E6D8A"/>
    <w:rsid w:val="005F0558"/>
    <w:rsid w:val="00601F81"/>
    <w:rsid w:val="00623A20"/>
    <w:rsid w:val="00625BF9"/>
    <w:rsid w:val="00635BE4"/>
    <w:rsid w:val="00640226"/>
    <w:rsid w:val="006405F3"/>
    <w:rsid w:val="00656E9E"/>
    <w:rsid w:val="00675FD6"/>
    <w:rsid w:val="00685C33"/>
    <w:rsid w:val="00686AFC"/>
    <w:rsid w:val="00691F05"/>
    <w:rsid w:val="006A0219"/>
    <w:rsid w:val="006A1766"/>
    <w:rsid w:val="006A6CD2"/>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31358"/>
    <w:rsid w:val="00734777"/>
    <w:rsid w:val="00741FEC"/>
    <w:rsid w:val="00742A54"/>
    <w:rsid w:val="0075051C"/>
    <w:rsid w:val="00753ED7"/>
    <w:rsid w:val="00757694"/>
    <w:rsid w:val="00766C37"/>
    <w:rsid w:val="00783F17"/>
    <w:rsid w:val="00786046"/>
    <w:rsid w:val="00791C7E"/>
    <w:rsid w:val="00792DE5"/>
    <w:rsid w:val="007934F7"/>
    <w:rsid w:val="00796699"/>
    <w:rsid w:val="007976A8"/>
    <w:rsid w:val="00797F6C"/>
    <w:rsid w:val="007A457D"/>
    <w:rsid w:val="007A53FA"/>
    <w:rsid w:val="007B14C0"/>
    <w:rsid w:val="007B3174"/>
    <w:rsid w:val="007C0C1E"/>
    <w:rsid w:val="007C73B2"/>
    <w:rsid w:val="007D6691"/>
    <w:rsid w:val="007E071F"/>
    <w:rsid w:val="007E0B32"/>
    <w:rsid w:val="007E23F1"/>
    <w:rsid w:val="007E502F"/>
    <w:rsid w:val="007F18A3"/>
    <w:rsid w:val="007F2905"/>
    <w:rsid w:val="007F4544"/>
    <w:rsid w:val="00802815"/>
    <w:rsid w:val="00803DC4"/>
    <w:rsid w:val="00811183"/>
    <w:rsid w:val="00812EA2"/>
    <w:rsid w:val="00813648"/>
    <w:rsid w:val="008178B2"/>
    <w:rsid w:val="00836FF4"/>
    <w:rsid w:val="0084093F"/>
    <w:rsid w:val="00843F3E"/>
    <w:rsid w:val="008464E4"/>
    <w:rsid w:val="00846DFE"/>
    <w:rsid w:val="00846F70"/>
    <w:rsid w:val="008602D5"/>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C6933"/>
    <w:rsid w:val="008D00DA"/>
    <w:rsid w:val="008D28CE"/>
    <w:rsid w:val="008D7450"/>
    <w:rsid w:val="008E0018"/>
    <w:rsid w:val="008E54C5"/>
    <w:rsid w:val="008F5ABA"/>
    <w:rsid w:val="008F60F0"/>
    <w:rsid w:val="0090472F"/>
    <w:rsid w:val="00911B32"/>
    <w:rsid w:val="0091268A"/>
    <w:rsid w:val="009169BF"/>
    <w:rsid w:val="00917367"/>
    <w:rsid w:val="00921847"/>
    <w:rsid w:val="00931531"/>
    <w:rsid w:val="00942B2A"/>
    <w:rsid w:val="00950F00"/>
    <w:rsid w:val="00954779"/>
    <w:rsid w:val="0096132A"/>
    <w:rsid w:val="00964527"/>
    <w:rsid w:val="00966552"/>
    <w:rsid w:val="00966B9C"/>
    <w:rsid w:val="00972A1D"/>
    <w:rsid w:val="00974A5C"/>
    <w:rsid w:val="00975E7D"/>
    <w:rsid w:val="00976AA8"/>
    <w:rsid w:val="00981F90"/>
    <w:rsid w:val="00993C38"/>
    <w:rsid w:val="009A01A1"/>
    <w:rsid w:val="009A16AA"/>
    <w:rsid w:val="009A4A2D"/>
    <w:rsid w:val="009A67BA"/>
    <w:rsid w:val="009A6C1B"/>
    <w:rsid w:val="009B6606"/>
    <w:rsid w:val="009D4501"/>
    <w:rsid w:val="009E5BB3"/>
    <w:rsid w:val="009F487A"/>
    <w:rsid w:val="00A0267C"/>
    <w:rsid w:val="00A03E7E"/>
    <w:rsid w:val="00A047F4"/>
    <w:rsid w:val="00A05E75"/>
    <w:rsid w:val="00A105DE"/>
    <w:rsid w:val="00A11200"/>
    <w:rsid w:val="00A16841"/>
    <w:rsid w:val="00A173B9"/>
    <w:rsid w:val="00A2286E"/>
    <w:rsid w:val="00A24BEB"/>
    <w:rsid w:val="00A25786"/>
    <w:rsid w:val="00A26248"/>
    <w:rsid w:val="00A26B8F"/>
    <w:rsid w:val="00A30269"/>
    <w:rsid w:val="00A34DE3"/>
    <w:rsid w:val="00A51663"/>
    <w:rsid w:val="00A572FC"/>
    <w:rsid w:val="00A626E4"/>
    <w:rsid w:val="00A7306B"/>
    <w:rsid w:val="00A81986"/>
    <w:rsid w:val="00A83DD1"/>
    <w:rsid w:val="00A84281"/>
    <w:rsid w:val="00A85518"/>
    <w:rsid w:val="00A92113"/>
    <w:rsid w:val="00A96707"/>
    <w:rsid w:val="00AC7098"/>
    <w:rsid w:val="00AE7D58"/>
    <w:rsid w:val="00AF6459"/>
    <w:rsid w:val="00B06E26"/>
    <w:rsid w:val="00B07338"/>
    <w:rsid w:val="00B10126"/>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E7D"/>
    <w:rsid w:val="00B626A3"/>
    <w:rsid w:val="00B631C3"/>
    <w:rsid w:val="00B64BD9"/>
    <w:rsid w:val="00B73333"/>
    <w:rsid w:val="00B74771"/>
    <w:rsid w:val="00B913A9"/>
    <w:rsid w:val="00B939DA"/>
    <w:rsid w:val="00B94072"/>
    <w:rsid w:val="00BA4984"/>
    <w:rsid w:val="00BA675F"/>
    <w:rsid w:val="00BB1F5D"/>
    <w:rsid w:val="00BC64C7"/>
    <w:rsid w:val="00BC755A"/>
    <w:rsid w:val="00BD1A0D"/>
    <w:rsid w:val="00BD1CD1"/>
    <w:rsid w:val="00BD5921"/>
    <w:rsid w:val="00BD662A"/>
    <w:rsid w:val="00BE2708"/>
    <w:rsid w:val="00BE2EAC"/>
    <w:rsid w:val="00BE6A81"/>
    <w:rsid w:val="00BF1638"/>
    <w:rsid w:val="00C01170"/>
    <w:rsid w:val="00C0166C"/>
    <w:rsid w:val="00C25EF5"/>
    <w:rsid w:val="00C3324F"/>
    <w:rsid w:val="00C347FC"/>
    <w:rsid w:val="00C42814"/>
    <w:rsid w:val="00C462B9"/>
    <w:rsid w:val="00C47BFF"/>
    <w:rsid w:val="00C624A7"/>
    <w:rsid w:val="00C638CF"/>
    <w:rsid w:val="00C63F38"/>
    <w:rsid w:val="00C737C3"/>
    <w:rsid w:val="00C83F05"/>
    <w:rsid w:val="00C91775"/>
    <w:rsid w:val="00C92F7C"/>
    <w:rsid w:val="00C9496D"/>
    <w:rsid w:val="00C9611F"/>
    <w:rsid w:val="00CA1981"/>
    <w:rsid w:val="00CA31EE"/>
    <w:rsid w:val="00CC1D46"/>
    <w:rsid w:val="00CC251F"/>
    <w:rsid w:val="00CC2F20"/>
    <w:rsid w:val="00CC3C4C"/>
    <w:rsid w:val="00CD0731"/>
    <w:rsid w:val="00CD2A41"/>
    <w:rsid w:val="00CF0169"/>
    <w:rsid w:val="00D00949"/>
    <w:rsid w:val="00D02F94"/>
    <w:rsid w:val="00D25367"/>
    <w:rsid w:val="00D2556E"/>
    <w:rsid w:val="00D27194"/>
    <w:rsid w:val="00D27355"/>
    <w:rsid w:val="00D31F31"/>
    <w:rsid w:val="00D33E3E"/>
    <w:rsid w:val="00D371D2"/>
    <w:rsid w:val="00D436F9"/>
    <w:rsid w:val="00D51924"/>
    <w:rsid w:val="00D55D7D"/>
    <w:rsid w:val="00D601C6"/>
    <w:rsid w:val="00D6160D"/>
    <w:rsid w:val="00D6769A"/>
    <w:rsid w:val="00D705B9"/>
    <w:rsid w:val="00D840E3"/>
    <w:rsid w:val="00D85669"/>
    <w:rsid w:val="00D87103"/>
    <w:rsid w:val="00D91ED7"/>
    <w:rsid w:val="00D97B97"/>
    <w:rsid w:val="00DA0E1F"/>
    <w:rsid w:val="00DA2328"/>
    <w:rsid w:val="00DC3F2E"/>
    <w:rsid w:val="00DC7A95"/>
    <w:rsid w:val="00DD2F70"/>
    <w:rsid w:val="00DD38E3"/>
    <w:rsid w:val="00DD5363"/>
    <w:rsid w:val="00DE0804"/>
    <w:rsid w:val="00DF0F7E"/>
    <w:rsid w:val="00DF1B73"/>
    <w:rsid w:val="00DF73A6"/>
    <w:rsid w:val="00DF7849"/>
    <w:rsid w:val="00E05F73"/>
    <w:rsid w:val="00E077BC"/>
    <w:rsid w:val="00E247B7"/>
    <w:rsid w:val="00E2570C"/>
    <w:rsid w:val="00E272CD"/>
    <w:rsid w:val="00E27790"/>
    <w:rsid w:val="00E30BB7"/>
    <w:rsid w:val="00E32CCD"/>
    <w:rsid w:val="00E42DE9"/>
    <w:rsid w:val="00E52A35"/>
    <w:rsid w:val="00E549E5"/>
    <w:rsid w:val="00E56F98"/>
    <w:rsid w:val="00E60B91"/>
    <w:rsid w:val="00E63D34"/>
    <w:rsid w:val="00E63D81"/>
    <w:rsid w:val="00E64F02"/>
    <w:rsid w:val="00E66DCB"/>
    <w:rsid w:val="00E67FAB"/>
    <w:rsid w:val="00E739D5"/>
    <w:rsid w:val="00E739E3"/>
    <w:rsid w:val="00E74A8B"/>
    <w:rsid w:val="00E83AC0"/>
    <w:rsid w:val="00E91819"/>
    <w:rsid w:val="00E94CDC"/>
    <w:rsid w:val="00E95AB6"/>
    <w:rsid w:val="00E9657C"/>
    <w:rsid w:val="00E96C01"/>
    <w:rsid w:val="00EA6212"/>
    <w:rsid w:val="00EB7B10"/>
    <w:rsid w:val="00EC0613"/>
    <w:rsid w:val="00EC40F9"/>
    <w:rsid w:val="00EC673A"/>
    <w:rsid w:val="00ED1355"/>
    <w:rsid w:val="00ED1A56"/>
    <w:rsid w:val="00ED22AB"/>
    <w:rsid w:val="00ED7C4E"/>
    <w:rsid w:val="00EE74C7"/>
    <w:rsid w:val="00EF5B0B"/>
    <w:rsid w:val="00F01499"/>
    <w:rsid w:val="00F15B8E"/>
    <w:rsid w:val="00F20BD8"/>
    <w:rsid w:val="00F27DAB"/>
    <w:rsid w:val="00F33301"/>
    <w:rsid w:val="00F35276"/>
    <w:rsid w:val="00F366C8"/>
    <w:rsid w:val="00F4103A"/>
    <w:rsid w:val="00F42B22"/>
    <w:rsid w:val="00F51370"/>
    <w:rsid w:val="00F51CCB"/>
    <w:rsid w:val="00F552D7"/>
    <w:rsid w:val="00F575EC"/>
    <w:rsid w:val="00F61364"/>
    <w:rsid w:val="00F63D18"/>
    <w:rsid w:val="00F756CD"/>
    <w:rsid w:val="00F75C4D"/>
    <w:rsid w:val="00F8122D"/>
    <w:rsid w:val="00F81E3A"/>
    <w:rsid w:val="00F835C2"/>
    <w:rsid w:val="00F83DD4"/>
    <w:rsid w:val="00F927E1"/>
    <w:rsid w:val="00FA0716"/>
    <w:rsid w:val="00FA51A7"/>
    <w:rsid w:val="00FB02B4"/>
    <w:rsid w:val="00FB25AE"/>
    <w:rsid w:val="00FB2E76"/>
    <w:rsid w:val="00FB6996"/>
    <w:rsid w:val="00FC3556"/>
    <w:rsid w:val="00FD3B3B"/>
    <w:rsid w:val="00FE5CC9"/>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251"/>
    <o:shapelayout v:ext="edit">
      <o:idmap v:ext="edit" data="1"/>
      <o:rules v:ext="edit">
        <o:r id="V:Rule1" type="callout" idref="#Rectangular Callout 21"/>
        <o:r id="V:Rule2" type="callout" idref="#Rectangular Callout 28"/>
        <o:r id="V:Rule3" type="callout" idref="#Rounded Rectangular Callout 174"/>
        <o:r id="V:Rule4" type="callout" idref="#Rounded Rectangular Callout 175"/>
        <o:r id="V:Rule5" type="callout" idref="#Rounded Rectangular Callout 152"/>
        <o:r id="V:Rule6" type="callout" idref="#Rounded Rectangular Callout 153"/>
      </o:rules>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2814"/>
    <w:rPr>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B31E0B"/>
    <w:pPr>
      <w:tabs>
        <w:tab w:val="center" w:pos="4703"/>
        <w:tab w:val="right" w:pos="9406"/>
      </w:tabs>
      <w:spacing w:after="0"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after="0"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iPriority w:val="35"/>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 w:val="24"/>
      <w:szCs w:val="24"/>
      <w:lang w:val="en-GB" w:eastAsia="zh-CN" w:bidi="hi-IN"/>
    </w:rPr>
  </w:style>
  <w:style w:type="paragraph" w:styleId="TOC1">
    <w:name w:val="toc 1"/>
    <w:basedOn w:val="Normal"/>
    <w:next w:val="Normal"/>
    <w:autoRedefine/>
    <w:uiPriority w:val="39"/>
    <w:unhideWhenUsed/>
    <w:rsid w:val="001523D0"/>
    <w:pPr>
      <w:tabs>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spacing w:after="0"/>
      <w:ind w:left="220"/>
    </w:pPr>
    <w:rPr>
      <w:smallCaps/>
      <w:sz w:val="20"/>
      <w:szCs w:val="20"/>
    </w:rPr>
  </w:style>
  <w:style w:type="paragraph" w:styleId="TOC3">
    <w:name w:val="toc 3"/>
    <w:basedOn w:val="Normal"/>
    <w:next w:val="Normal"/>
    <w:autoRedefine/>
    <w:uiPriority w:val="39"/>
    <w:unhideWhenUsed/>
    <w:rsid w:val="001929DC"/>
    <w:pPr>
      <w:spacing w:after="0"/>
      <w:ind w:left="440"/>
    </w:pPr>
    <w:rPr>
      <w:i/>
      <w:iCs/>
      <w:sz w:val="20"/>
      <w:szCs w:val="20"/>
    </w:rPr>
  </w:style>
  <w:style w:type="paragraph" w:styleId="TOC4">
    <w:name w:val="toc 4"/>
    <w:basedOn w:val="Normal"/>
    <w:next w:val="Normal"/>
    <w:autoRedefine/>
    <w:uiPriority w:val="39"/>
    <w:unhideWhenUsed/>
    <w:rsid w:val="001929DC"/>
    <w:pPr>
      <w:spacing w:after="0"/>
      <w:ind w:left="660"/>
    </w:pPr>
    <w:rPr>
      <w:sz w:val="18"/>
      <w:szCs w:val="18"/>
    </w:rPr>
  </w:style>
  <w:style w:type="paragraph" w:styleId="TOC5">
    <w:name w:val="toc 5"/>
    <w:basedOn w:val="Normal"/>
    <w:next w:val="Normal"/>
    <w:autoRedefine/>
    <w:uiPriority w:val="39"/>
    <w:unhideWhenUsed/>
    <w:rsid w:val="001929DC"/>
    <w:pPr>
      <w:spacing w:after="0"/>
      <w:ind w:left="880"/>
    </w:pPr>
    <w:rPr>
      <w:sz w:val="18"/>
      <w:szCs w:val="18"/>
    </w:rPr>
  </w:style>
  <w:style w:type="paragraph" w:styleId="TOC6">
    <w:name w:val="toc 6"/>
    <w:basedOn w:val="Normal"/>
    <w:next w:val="Normal"/>
    <w:autoRedefine/>
    <w:uiPriority w:val="39"/>
    <w:unhideWhenUsed/>
    <w:rsid w:val="001929DC"/>
    <w:pPr>
      <w:spacing w:after="0"/>
      <w:ind w:left="1100"/>
    </w:pPr>
    <w:rPr>
      <w:sz w:val="18"/>
      <w:szCs w:val="18"/>
    </w:rPr>
  </w:style>
  <w:style w:type="paragraph" w:styleId="TOC7">
    <w:name w:val="toc 7"/>
    <w:basedOn w:val="Normal"/>
    <w:next w:val="Normal"/>
    <w:autoRedefine/>
    <w:uiPriority w:val="39"/>
    <w:unhideWhenUsed/>
    <w:rsid w:val="001929DC"/>
    <w:pPr>
      <w:spacing w:after="0"/>
      <w:ind w:left="1320"/>
    </w:pPr>
    <w:rPr>
      <w:sz w:val="18"/>
      <w:szCs w:val="18"/>
    </w:rPr>
  </w:style>
  <w:style w:type="paragraph" w:styleId="TOC8">
    <w:name w:val="toc 8"/>
    <w:basedOn w:val="Normal"/>
    <w:next w:val="Normal"/>
    <w:autoRedefine/>
    <w:uiPriority w:val="39"/>
    <w:unhideWhenUsed/>
    <w:rsid w:val="001929DC"/>
    <w:pPr>
      <w:spacing w:after="0"/>
      <w:ind w:left="1540"/>
    </w:pPr>
    <w:rPr>
      <w:sz w:val="18"/>
      <w:szCs w:val="18"/>
    </w:rPr>
  </w:style>
  <w:style w:type="paragraph" w:styleId="TOC9">
    <w:name w:val="toc 9"/>
    <w:basedOn w:val="Normal"/>
    <w:next w:val="Normal"/>
    <w:autoRedefine/>
    <w:uiPriority w:val="39"/>
    <w:unhideWhenUsed/>
    <w:rsid w:val="001929DC"/>
    <w:pPr>
      <w:spacing w:after="0"/>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3.jpeg"/><Relationship Id="rId58" Type="http://schemas.microsoft.com/office/2007/relationships/diagramDrawing" Target="diagrams/drawing1.xml"/><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diagramQuickStyle" Target="diagrams/quickStyle1.xml"/><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diagramData" Target="diagrams/data1.xml"/><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1.xml"/><Relationship Id="rId57" Type="http://schemas.openxmlformats.org/officeDocument/2006/relationships/diagramColors" Target="diagrams/colors1.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diagramLayout" Target="diagrams/layout1.xm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9B811C63-A623-4C54-BD35-915B5BE6ADE6}" type="presOf" srcId="{5BA523BF-425F-408F-951F-780EDCC64D99}" destId="{2ADAC519-79D3-4821-8120-A2F99DF97F3A}" srcOrd="1" destOrd="0" presId="urn:microsoft.com/office/officeart/2011/layout/CircleProcess"/>
    <dgm:cxn modelId="{216DEE7A-3A09-4C0C-8BA3-AE8A8488E716}" type="presOf" srcId="{F3F51D0F-9FB5-4F70-8588-DA67142E470A}" destId="{6AFFF654-6116-44BF-8257-9A1CCAAA9FD6}"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4E11829A-F896-4B68-A7B3-543D47542BA7}" type="presOf" srcId="{60558FDC-C740-403D-80E8-0A780F75C59B}" destId="{389B0130-867F-4E4E-89AE-5D72BA6ABCF5}" srcOrd="1" destOrd="0" presId="urn:microsoft.com/office/officeart/2011/layout/CircleProcess"/>
    <dgm:cxn modelId="{9B34EE86-9AC5-4C23-BBA9-223633C0038F}" type="presOf" srcId="{5BA523BF-425F-408F-951F-780EDCC64D99}" destId="{0C504A94-2B80-4FF1-AB31-4E5B8E1A8634}" srcOrd="0"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9F19E012-A156-4053-866E-6D9857B289F0}" type="presOf" srcId="{6B766EE2-ECE8-461B-A50B-E77BA418D1E8}" destId="{85284507-5D7E-4A6D-BD69-7A911321DC31}" srcOrd="1" destOrd="0" presId="urn:microsoft.com/office/officeart/2011/layout/CircleProcess"/>
    <dgm:cxn modelId="{7D8A84FE-03CA-46F4-82D2-0CB9B6B1200C}" type="presOf" srcId="{12424D6C-2888-4F4F-AC81-AD874D4A739C}" destId="{29ED5AE1-6C82-4889-B670-ABAF7E418E8F}" srcOrd="1" destOrd="0" presId="urn:microsoft.com/office/officeart/2011/layout/CircleProcess"/>
    <dgm:cxn modelId="{41B4C3C7-AF05-4516-8EC1-5BA4D4772669}" srcId="{C86C6919-15D0-4EFF-8762-B2DC288CC1B2}" destId="{2015CA44-E76B-4274-A691-D0FB24405D4D}" srcOrd="6" destOrd="0" parTransId="{3CB4C562-33CD-430A-A11A-32B9E481719F}" sibTransId="{D719A49D-26B5-494B-BC07-F51C3DD0D88C}"/>
    <dgm:cxn modelId="{02E32759-45DB-46C5-882C-3D30A7B3849C}" type="presOf" srcId="{00B31D48-F479-4D55-9894-8F88CC067134}" destId="{3EBE6F33-0BF9-4475-81E7-CA97832D8B0A}" srcOrd="1"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4F6981D2-B6E4-4315-AFF7-8CD963EECE72}" type="presOf" srcId="{1E50320F-EBEE-4AC1-B819-77D59923BD99}" destId="{4BC7638B-F0B1-4D0A-84F6-37AF57BA8F93}" srcOrd="0" destOrd="0" presId="urn:microsoft.com/office/officeart/2011/layout/CircleProcess"/>
    <dgm:cxn modelId="{533BA0F7-CE85-42A5-8675-62A805C42F99}" srcId="{C86C6919-15D0-4EFF-8762-B2DC288CC1B2}" destId="{F3F51D0F-9FB5-4F70-8588-DA67142E470A}" srcOrd="7" destOrd="0" parTransId="{669766E8-F3D9-4187-BF41-5A3196D4941B}" sibTransId="{42D4C7FB-88EC-40BB-B693-1CA287B81C8B}"/>
    <dgm:cxn modelId="{F2162865-3604-4191-B972-9EA3F480F00B}" type="presOf" srcId="{2015CA44-E76B-4274-A691-D0FB24405D4D}" destId="{5FC6E96B-D5C9-4C92-B606-37C7A85642D8}" srcOrd="0" destOrd="0" presId="urn:microsoft.com/office/officeart/2011/layout/CircleProcess"/>
    <dgm:cxn modelId="{BE364B72-5CCF-4EE5-B769-BBABB0818AD5}" type="presOf" srcId="{60558FDC-C740-403D-80E8-0A780F75C59B}" destId="{24435402-F1DC-43E4-9F3D-012981E34BAE}" srcOrd="0" destOrd="0" presId="urn:microsoft.com/office/officeart/2011/layout/CircleProcess"/>
    <dgm:cxn modelId="{DE7615D6-D489-4438-A52C-E7A6242CFC6D}" type="presOf" srcId="{C86C6919-15D0-4EFF-8762-B2DC288CC1B2}" destId="{979AE0EF-9892-415D-9420-1CB29BC61148}" srcOrd="0" destOrd="0" presId="urn:microsoft.com/office/officeart/2011/layout/CircleProcess"/>
    <dgm:cxn modelId="{56D00424-91FE-4ED7-BE06-EACDC9C94A58}" type="presOf" srcId="{2015CA44-E76B-4274-A691-D0FB24405D4D}" destId="{ED9B900A-BCB1-48F0-BBEC-7FB5D9A23C30}" srcOrd="1"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8262A8C8-8A57-41AE-9158-41AB761577B0}" srcId="{C86C6919-15D0-4EFF-8762-B2DC288CC1B2}" destId="{12424D6C-2888-4F4F-AC81-AD874D4A739C}" srcOrd="3" destOrd="0" parTransId="{756B0F7B-D13A-4DC7-838D-691D48D44671}" sibTransId="{FB6B184C-0C4C-4D25-8B23-63B5A7D710D6}"/>
    <dgm:cxn modelId="{5685A8DD-207D-4905-96A9-6734ABF582FF}" type="presOf" srcId="{1E50320F-EBEE-4AC1-B819-77D59923BD99}" destId="{6E6E1B5B-EF12-4117-B3E1-17536D3A7117}" srcOrd="1" destOrd="0" presId="urn:microsoft.com/office/officeart/2011/layout/CircleProcess"/>
    <dgm:cxn modelId="{64C17887-CF1E-4E62-ABB9-D1B9CC0B0DF3}" type="presOf" srcId="{F3F51D0F-9FB5-4F70-8588-DA67142E470A}" destId="{301CF2BC-9E23-40A3-BDE7-398DD5A117E0}" srcOrd="1"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F7D1B068-1863-4E06-ADBB-D74912C9BAD8}" type="presOf" srcId="{12424D6C-2888-4F4F-AC81-AD874D4A739C}" destId="{975F660A-1ED6-4A11-B5C9-9A1AC113BC60}" srcOrd="0" destOrd="0" presId="urn:microsoft.com/office/officeart/2011/layout/CircleProcess"/>
    <dgm:cxn modelId="{3D29404F-C0B4-42C5-A6FA-8A3289DF0FF0}" type="presOf" srcId="{6B766EE2-ECE8-461B-A50B-E77BA418D1E8}" destId="{0EFA68DF-3FFE-4235-A748-B715D881F288}" srcOrd="0" destOrd="0" presId="urn:microsoft.com/office/officeart/2011/layout/CircleProcess"/>
    <dgm:cxn modelId="{50A4BCC6-28D5-465C-BB44-717DB4C53314}" type="presOf" srcId="{00B31D48-F479-4D55-9894-8F88CC067134}" destId="{0E1A048B-1778-4A6A-A8D2-3BB7EB54FFA6}" srcOrd="0" destOrd="0" presId="urn:microsoft.com/office/officeart/2011/layout/CircleProcess"/>
    <dgm:cxn modelId="{ED47E87F-6933-4BAC-B73F-AE0433AA6CBB}" type="presParOf" srcId="{979AE0EF-9892-415D-9420-1CB29BC61148}" destId="{1CB0B950-476C-4BCD-A64A-D3BA57FA6153}" srcOrd="0" destOrd="0" presId="urn:microsoft.com/office/officeart/2011/layout/CircleProcess"/>
    <dgm:cxn modelId="{4EFE7F09-84D4-4AEF-8736-478E61DB3A41}" type="presParOf" srcId="{1CB0B950-476C-4BCD-A64A-D3BA57FA6153}" destId="{12B3B066-34B5-452B-9FD7-CF7A6D087F79}" srcOrd="0" destOrd="0" presId="urn:microsoft.com/office/officeart/2011/layout/CircleProcess"/>
    <dgm:cxn modelId="{22C9B16F-C707-450C-A628-A324DD4384C4}" type="presParOf" srcId="{979AE0EF-9892-415D-9420-1CB29BC61148}" destId="{937BA1C9-6113-47B0-B9A7-43A794C4D904}" srcOrd="1" destOrd="0" presId="urn:microsoft.com/office/officeart/2011/layout/CircleProcess"/>
    <dgm:cxn modelId="{7AB9C150-A282-4C33-B99A-95AC4265A3A9}" type="presParOf" srcId="{937BA1C9-6113-47B0-B9A7-43A794C4D904}" destId="{6AFFF654-6116-44BF-8257-9A1CCAAA9FD6}" srcOrd="0" destOrd="0" presId="urn:microsoft.com/office/officeart/2011/layout/CircleProcess"/>
    <dgm:cxn modelId="{5380CDEA-8BEA-46B2-9D23-723579A59C21}" type="presParOf" srcId="{979AE0EF-9892-415D-9420-1CB29BC61148}" destId="{301CF2BC-9E23-40A3-BDE7-398DD5A117E0}" srcOrd="2" destOrd="0" presId="urn:microsoft.com/office/officeart/2011/layout/CircleProcess"/>
    <dgm:cxn modelId="{8F85E0F0-C086-413B-9777-924BD2D2DD93}" type="presParOf" srcId="{979AE0EF-9892-415D-9420-1CB29BC61148}" destId="{140B7D10-973A-42F8-93F2-20820EF18DC2}" srcOrd="3" destOrd="0" presId="urn:microsoft.com/office/officeart/2011/layout/CircleProcess"/>
    <dgm:cxn modelId="{01127A5F-6330-4397-A52B-34A23F289FDB}" type="presParOf" srcId="{140B7D10-973A-42F8-93F2-20820EF18DC2}" destId="{AA7DAFDB-990B-405C-B169-A31B48C09E1E}" srcOrd="0" destOrd="0" presId="urn:microsoft.com/office/officeart/2011/layout/CircleProcess"/>
    <dgm:cxn modelId="{7BF8D6B3-5024-4F84-B50F-581A16CE8D40}" type="presParOf" srcId="{979AE0EF-9892-415D-9420-1CB29BC61148}" destId="{0C28155D-7C38-42FF-85C0-3C0F473823EC}" srcOrd="4" destOrd="0" presId="urn:microsoft.com/office/officeart/2011/layout/CircleProcess"/>
    <dgm:cxn modelId="{CA3682DE-7389-4458-933B-EA89241E4D6B}" type="presParOf" srcId="{0C28155D-7C38-42FF-85C0-3C0F473823EC}" destId="{5FC6E96B-D5C9-4C92-B606-37C7A85642D8}" srcOrd="0" destOrd="0" presId="urn:microsoft.com/office/officeart/2011/layout/CircleProcess"/>
    <dgm:cxn modelId="{8C5E5861-7483-48FE-B551-CE59CF782458}" type="presParOf" srcId="{979AE0EF-9892-415D-9420-1CB29BC61148}" destId="{ED9B900A-BCB1-48F0-BBEC-7FB5D9A23C30}" srcOrd="5" destOrd="0" presId="urn:microsoft.com/office/officeart/2011/layout/CircleProcess"/>
    <dgm:cxn modelId="{1E63E722-8E59-442F-930A-56D51B4E8E73}" type="presParOf" srcId="{979AE0EF-9892-415D-9420-1CB29BC61148}" destId="{A046207B-F095-4BC9-A92D-8091C32D4854}" srcOrd="6" destOrd="0" presId="urn:microsoft.com/office/officeart/2011/layout/CircleProcess"/>
    <dgm:cxn modelId="{17B7433E-C50D-4B19-958C-97A05A1EAA20}" type="presParOf" srcId="{A046207B-F095-4BC9-A92D-8091C32D4854}" destId="{9433D898-F3D9-47D4-AEAE-3D59A01361F9}" srcOrd="0" destOrd="0" presId="urn:microsoft.com/office/officeart/2011/layout/CircleProcess"/>
    <dgm:cxn modelId="{C846A7D1-0E1E-4973-8B51-12C023D48C72}" type="presParOf" srcId="{979AE0EF-9892-415D-9420-1CB29BC61148}" destId="{89BC072F-98CB-45C5-BF7C-86B4D829C099}" srcOrd="7" destOrd="0" presId="urn:microsoft.com/office/officeart/2011/layout/CircleProcess"/>
    <dgm:cxn modelId="{4C2799A5-E99E-433D-8992-43E091160F00}" type="presParOf" srcId="{89BC072F-98CB-45C5-BF7C-86B4D829C099}" destId="{0C504A94-2B80-4FF1-AB31-4E5B8E1A8634}" srcOrd="0" destOrd="0" presId="urn:microsoft.com/office/officeart/2011/layout/CircleProcess"/>
    <dgm:cxn modelId="{6E4D93C6-562B-4A1F-B2B8-F9C66F468455}" type="presParOf" srcId="{979AE0EF-9892-415D-9420-1CB29BC61148}" destId="{2ADAC519-79D3-4821-8120-A2F99DF97F3A}" srcOrd="8" destOrd="0" presId="urn:microsoft.com/office/officeart/2011/layout/CircleProcess"/>
    <dgm:cxn modelId="{FA6E3E16-8B19-41BC-8763-F311ADD019E8}" type="presParOf" srcId="{979AE0EF-9892-415D-9420-1CB29BC61148}" destId="{DCC6DA26-2214-4D89-9117-F4D9FDD14B0C}" srcOrd="9" destOrd="0" presId="urn:microsoft.com/office/officeart/2011/layout/CircleProcess"/>
    <dgm:cxn modelId="{4AECFA54-FD1C-4F74-B0FB-1E22C9CC0498}" type="presParOf" srcId="{DCC6DA26-2214-4D89-9117-F4D9FDD14B0C}" destId="{5EB4C0BD-DA46-4156-A385-BCFF28E16419}" srcOrd="0" destOrd="0" presId="urn:microsoft.com/office/officeart/2011/layout/CircleProcess"/>
    <dgm:cxn modelId="{A03E3672-5170-4B58-9856-DA3CF15BCC1F}" type="presParOf" srcId="{979AE0EF-9892-415D-9420-1CB29BC61148}" destId="{CCCFC190-EDF9-4A51-ADD2-6224D71B5856}" srcOrd="10" destOrd="0" presId="urn:microsoft.com/office/officeart/2011/layout/CircleProcess"/>
    <dgm:cxn modelId="{C909BEC2-ADA4-44D8-8657-336BE54D47B3}" type="presParOf" srcId="{CCCFC190-EDF9-4A51-ADD2-6224D71B5856}" destId="{0E1A048B-1778-4A6A-A8D2-3BB7EB54FFA6}" srcOrd="0" destOrd="0" presId="urn:microsoft.com/office/officeart/2011/layout/CircleProcess"/>
    <dgm:cxn modelId="{E0958355-EEF1-4BBB-81F3-F00EBC365211}" type="presParOf" srcId="{979AE0EF-9892-415D-9420-1CB29BC61148}" destId="{3EBE6F33-0BF9-4475-81E7-CA97832D8B0A}" srcOrd="11" destOrd="0" presId="urn:microsoft.com/office/officeart/2011/layout/CircleProcess"/>
    <dgm:cxn modelId="{73CCB6A1-DEEB-46D0-BD04-9F2B2ECA8587}" type="presParOf" srcId="{979AE0EF-9892-415D-9420-1CB29BC61148}" destId="{186941B2-89E7-4A63-ACE0-817BFE70BD71}" srcOrd="12" destOrd="0" presId="urn:microsoft.com/office/officeart/2011/layout/CircleProcess"/>
    <dgm:cxn modelId="{B3B237BE-35C5-4375-A1BC-A0AD90E1DCD3}" type="presParOf" srcId="{186941B2-89E7-4A63-ACE0-817BFE70BD71}" destId="{17569662-F403-4901-B3DB-649781EB000D}" srcOrd="0" destOrd="0" presId="urn:microsoft.com/office/officeart/2011/layout/CircleProcess"/>
    <dgm:cxn modelId="{40FE07E9-CAD3-4712-B2E5-55625514D7B7}" type="presParOf" srcId="{979AE0EF-9892-415D-9420-1CB29BC61148}" destId="{CBD4E6CB-BFF1-4A06-A4EB-FE2C0E1E8DB4}" srcOrd="13" destOrd="0" presId="urn:microsoft.com/office/officeart/2011/layout/CircleProcess"/>
    <dgm:cxn modelId="{CCA64226-8053-4FF8-9D3C-961A38B9F545}" type="presParOf" srcId="{CBD4E6CB-BFF1-4A06-A4EB-FE2C0E1E8DB4}" destId="{975F660A-1ED6-4A11-B5C9-9A1AC113BC60}" srcOrd="0" destOrd="0" presId="urn:microsoft.com/office/officeart/2011/layout/CircleProcess"/>
    <dgm:cxn modelId="{9F709080-7D69-4463-9137-5B7D04CDD060}" type="presParOf" srcId="{979AE0EF-9892-415D-9420-1CB29BC61148}" destId="{29ED5AE1-6C82-4889-B670-ABAF7E418E8F}" srcOrd="14" destOrd="0" presId="urn:microsoft.com/office/officeart/2011/layout/CircleProcess"/>
    <dgm:cxn modelId="{3F1AB9B6-3113-4141-9CFA-73BAEBF65552}" type="presParOf" srcId="{979AE0EF-9892-415D-9420-1CB29BC61148}" destId="{81E172EE-15CD-472D-B9AA-08124B09DD60}" srcOrd="15" destOrd="0" presId="urn:microsoft.com/office/officeart/2011/layout/CircleProcess"/>
    <dgm:cxn modelId="{E36D26D3-2BC3-45CF-87B2-0FF16F856B48}" type="presParOf" srcId="{81E172EE-15CD-472D-B9AA-08124B09DD60}" destId="{E3E7646F-15F4-46CD-835D-51AA3ADBFE9E}" srcOrd="0" destOrd="0" presId="urn:microsoft.com/office/officeart/2011/layout/CircleProcess"/>
    <dgm:cxn modelId="{13637DC2-DFE2-4280-BF0A-0D7EF1E59275}" type="presParOf" srcId="{979AE0EF-9892-415D-9420-1CB29BC61148}" destId="{BE2E6947-6B0D-4B78-A2C9-0D94CEB1DA7A}" srcOrd="16" destOrd="0" presId="urn:microsoft.com/office/officeart/2011/layout/CircleProcess"/>
    <dgm:cxn modelId="{5C8171F8-497B-42E6-AA24-8E68A66B9932}" type="presParOf" srcId="{BE2E6947-6B0D-4B78-A2C9-0D94CEB1DA7A}" destId="{0EFA68DF-3FFE-4235-A748-B715D881F288}" srcOrd="0" destOrd="0" presId="urn:microsoft.com/office/officeart/2011/layout/CircleProcess"/>
    <dgm:cxn modelId="{416A7566-3AF4-4C5E-BBE4-AE4D5E698351}" type="presParOf" srcId="{979AE0EF-9892-415D-9420-1CB29BC61148}" destId="{85284507-5D7E-4A6D-BD69-7A911321DC31}" srcOrd="17" destOrd="0" presId="urn:microsoft.com/office/officeart/2011/layout/CircleProcess"/>
    <dgm:cxn modelId="{B8AC5B82-3E34-4895-AA7E-FE6312AA675D}" type="presParOf" srcId="{979AE0EF-9892-415D-9420-1CB29BC61148}" destId="{F635E1D5-F4BE-4915-9C1F-A5511BEB9FCF}" srcOrd="18" destOrd="0" presId="urn:microsoft.com/office/officeart/2011/layout/CircleProcess"/>
    <dgm:cxn modelId="{DD61595D-35DD-40B4-A0D6-3BCC4157FC6E}" type="presParOf" srcId="{F635E1D5-F4BE-4915-9C1F-A5511BEB9FCF}" destId="{E30206B0-6A2A-414E-B236-EEF5D2ED941B}" srcOrd="0" destOrd="0" presId="urn:microsoft.com/office/officeart/2011/layout/CircleProcess"/>
    <dgm:cxn modelId="{ABC202F0-4AE8-49CF-A0EE-A0C481AB6EED}" type="presParOf" srcId="{979AE0EF-9892-415D-9420-1CB29BC61148}" destId="{B37E0FA1-7790-4C65-9275-4762AF499C4E}" srcOrd="19" destOrd="0" presId="urn:microsoft.com/office/officeart/2011/layout/CircleProcess"/>
    <dgm:cxn modelId="{B0444112-7D00-4E7C-988C-228809E228B7}" type="presParOf" srcId="{B37E0FA1-7790-4C65-9275-4762AF499C4E}" destId="{24435402-F1DC-43E4-9F3D-012981E34BAE}" srcOrd="0" destOrd="0" presId="urn:microsoft.com/office/officeart/2011/layout/CircleProcess"/>
    <dgm:cxn modelId="{5FC926A2-6849-431B-90C5-0BF1E2B08BDF}" type="presParOf" srcId="{979AE0EF-9892-415D-9420-1CB29BC61148}" destId="{389B0130-867F-4E4E-89AE-5D72BA6ABCF5}" srcOrd="20" destOrd="0" presId="urn:microsoft.com/office/officeart/2011/layout/CircleProcess"/>
    <dgm:cxn modelId="{039D0D05-F553-4D68-BE80-0C872678EFE0}" type="presParOf" srcId="{979AE0EF-9892-415D-9420-1CB29BC61148}" destId="{032EE9F6-1021-4867-925A-B318C44D6F13}" srcOrd="21" destOrd="0" presId="urn:microsoft.com/office/officeart/2011/layout/CircleProcess"/>
    <dgm:cxn modelId="{00DF1610-5A79-415F-9CED-192A05A20C4B}" type="presParOf" srcId="{032EE9F6-1021-4867-925A-B318C44D6F13}" destId="{F640D5C5-0E22-485F-9E49-F26AC3840B0E}" srcOrd="0" destOrd="0" presId="urn:microsoft.com/office/officeart/2011/layout/CircleProcess"/>
    <dgm:cxn modelId="{D27FD04D-2202-434F-8BC5-A43238CCE303}" type="presParOf" srcId="{979AE0EF-9892-415D-9420-1CB29BC61148}" destId="{AE9A661F-F291-4CD7-B5AF-7091DB4A8D93}" srcOrd="22" destOrd="0" presId="urn:microsoft.com/office/officeart/2011/layout/CircleProcess"/>
    <dgm:cxn modelId="{C56D49C2-A2B1-406B-9CBF-66AF7B3F7AED}" type="presParOf" srcId="{AE9A661F-F291-4CD7-B5AF-7091DB4A8D93}" destId="{4BC7638B-F0B1-4D0A-84F6-37AF57BA8F93}" srcOrd="0" destOrd="0" presId="urn:microsoft.com/office/officeart/2011/layout/CircleProcess"/>
    <dgm:cxn modelId="{19E7261A-52C7-424E-A05E-9C7BABDB54C2}"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Már09</b:Tag>
    <b:SourceType>Book</b:SourceType>
    <b:Guid>{A6F55DFB-79C0-4B6F-8F3F-482674008FF4}</b:Guid>
    <b:Author>
      <b:Author>
        <b:NameList>
          <b:Person>
            <b:Last>Lőrinc</b:Last>
            <b:First>Márton</b:First>
          </b:Person>
        </b:NameList>
      </b:Author>
    </b:Author>
    <b:Title>Irányítástechnika</b:Title>
    <b:Year>2009</b:Year>
    <b:City>Kolozsvár</b:City>
    <b:Publisher>Scientia</b:Publisher>
    <b:RefOrder>2</b:RefOrder>
  </b:Source>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1</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Raj13</b:Tag>
    <b:SourceType>JournalArticle</b:SourceType>
    <b:Guid>{3D60C84F-EBE4-4ED4-BE1E-B6D135EDD3EE}</b:Guid>
    <b:Author>
      <b:Author>
        <b:NameList>
          <b:Person>
            <b:Last>Rajesh Nema</b:Last>
            <b:First>Rajeev</b:First>
            <b:Middle>Thakur, Ruchi Gupta</b:Middle>
          </b:Person>
        </b:NameList>
      </b:Author>
    </b:Author>
    <b:Title>Design &amp; Implementation of FPGA Based On PID Controller</b:Title>
    <b:Year>2013</b:Year>
    <b:RefOrder>4</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13</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12</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10</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14</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8</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11</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9</b:RefOrder>
  </b:Source>
</b:Sources>
</file>

<file path=customXml/itemProps1.xml><?xml version="1.0" encoding="utf-8"?>
<ds:datastoreItem xmlns:ds="http://schemas.openxmlformats.org/officeDocument/2006/customXml" ds:itemID="{ABC6EC16-F18E-477F-9075-FBBBC55CB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60</Pages>
  <Words>14892</Words>
  <Characters>84890</Characters>
  <Application>Microsoft Office Word</Application>
  <DocSecurity>0</DocSecurity>
  <Lines>707</Lines>
  <Paragraphs>199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99583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14</cp:revision>
  <dcterms:created xsi:type="dcterms:W3CDTF">2015-06-12T20:12:00Z</dcterms:created>
  <dcterms:modified xsi:type="dcterms:W3CDTF">2015-06-14T13:53:00Z</dcterms:modified>
</cp:coreProperties>
</file>