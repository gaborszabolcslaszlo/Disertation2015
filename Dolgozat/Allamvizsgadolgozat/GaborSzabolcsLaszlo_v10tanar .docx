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D86AA1" w:rsidRDefault="002E05C6" w:rsidP="002E05C6">
      <w:pPr>
        <w:pageBreakBefore/>
        <w:spacing w:line="240" w:lineRule="auto"/>
        <w:jc w:val="center"/>
        <w:rPr>
          <w:rFonts w:ascii="Times New Roman" w:hAnsi="Times New Roman" w:cs="Times New Roman"/>
          <w:b/>
          <w:sz w:val="28"/>
          <w:szCs w:val="28"/>
        </w:rPr>
      </w:pPr>
      <w:r w:rsidRPr="0030165A">
        <w:rPr>
          <w:rFonts w:ascii="Times New Roman" w:hAnsi="Times New Roman" w:cs="Times New Roman"/>
          <w:b/>
          <w:sz w:val="28"/>
          <w:szCs w:val="28"/>
        </w:rPr>
        <w:t>SAPIENTIA ERDÉLYI MAGYAR TUDOMÁNYEGYETEM</w:t>
      </w:r>
    </w:p>
    <w:p w14:paraId="48864163" w14:textId="77777777" w:rsidR="002E05C6" w:rsidRPr="0030165A"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30165A">
        <w:rPr>
          <w:rFonts w:ascii="Times New Roman" w:hAnsi="Times New Roman" w:cs="Times New Roman"/>
          <w:b/>
          <w:bCs/>
          <w:sz w:val="28"/>
          <w:szCs w:val="28"/>
        </w:rPr>
        <w:t>MŰSZAKI ÉS HUMÁNTUDOMÁNYOK KAR, MAROSVÁSÁRHELY</w:t>
      </w:r>
    </w:p>
    <w:p w14:paraId="61873E61" w14:textId="77777777" w:rsidR="002E05C6" w:rsidRPr="00D86AA1" w:rsidRDefault="002E05C6" w:rsidP="002E05C6">
      <w:pPr>
        <w:spacing w:line="240" w:lineRule="auto"/>
        <w:jc w:val="center"/>
        <w:rPr>
          <w:rFonts w:ascii="Times New Roman" w:hAnsi="Times New Roman" w:cs="Times New Roman"/>
          <w:b/>
          <w:sz w:val="28"/>
          <w:szCs w:val="28"/>
        </w:rPr>
      </w:pPr>
      <w:r w:rsidRPr="0030165A">
        <w:rPr>
          <w:rFonts w:ascii="Times New Roman" w:hAnsi="Times New Roman" w:cs="Times New Roman"/>
          <w:b/>
          <w:bCs/>
          <w:sz w:val="28"/>
          <w:szCs w:val="28"/>
        </w:rPr>
        <w:t>AUTOMATIKA ÉS ALKALMAZOTT INFORMATIKA SZAK</w:t>
      </w:r>
    </w:p>
    <w:p w14:paraId="5AED45AC" w14:textId="77777777" w:rsidR="0084093F" w:rsidRPr="0030165A" w:rsidRDefault="0084093F" w:rsidP="0071433B">
      <w:pPr>
        <w:rPr>
          <w:rFonts w:ascii="Times New Roman" w:hAnsi="Times New Roman"/>
        </w:rPr>
      </w:pPr>
    </w:p>
    <w:p w14:paraId="5B96CDDF" w14:textId="2AF5C2C0" w:rsidR="0084093F" w:rsidRPr="00816FE5" w:rsidRDefault="0084093F" w:rsidP="0071433B">
      <w:pPr>
        <w:rPr>
          <w:rFonts w:ascii="Times New Roman" w:hAnsi="Times New Roman"/>
        </w:rPr>
      </w:pPr>
    </w:p>
    <w:p w14:paraId="0060E82C" w14:textId="77777777" w:rsidR="002E05C6" w:rsidRPr="00A37EC8" w:rsidRDefault="002E05C6" w:rsidP="0071433B">
      <w:pPr>
        <w:rPr>
          <w:rFonts w:ascii="Times New Roman" w:hAnsi="Times New Roman"/>
        </w:rPr>
      </w:pPr>
    </w:p>
    <w:p w14:paraId="73227EDB" w14:textId="77777777" w:rsidR="002E05C6" w:rsidRPr="00A37EC8" w:rsidRDefault="002E05C6" w:rsidP="0071433B">
      <w:pPr>
        <w:rPr>
          <w:rFonts w:ascii="Times New Roman" w:hAnsi="Times New Roman"/>
        </w:rPr>
      </w:pPr>
    </w:p>
    <w:p w14:paraId="01BBD831" w14:textId="77777777" w:rsidR="002E05C6" w:rsidRPr="0030165A" w:rsidRDefault="002E05C6" w:rsidP="0071433B">
      <w:pPr>
        <w:rPr>
          <w:rFonts w:ascii="Times New Roman" w:hAnsi="Times New Roman"/>
        </w:rPr>
      </w:pPr>
    </w:p>
    <w:p w14:paraId="0D14E3EA" w14:textId="659131FE" w:rsidR="0084093F" w:rsidRPr="0030165A" w:rsidRDefault="00C347FC" w:rsidP="002E05C6">
      <w:pPr>
        <w:pStyle w:val="Textbody"/>
        <w:spacing w:after="0" w:line="240" w:lineRule="auto"/>
        <w:ind w:left="360"/>
        <w:jc w:val="center"/>
        <w:rPr>
          <w:rFonts w:cs="Times New Roman"/>
          <w:b/>
          <w:sz w:val="52"/>
          <w:szCs w:val="52"/>
          <w:lang w:val="hu-HU"/>
        </w:rPr>
      </w:pPr>
      <w:r w:rsidRPr="0030165A">
        <w:rPr>
          <w:rFonts w:ascii="Segoe UI" w:hAnsi="Segoe UI" w:cs="Segoe UI"/>
          <w:b/>
          <w:color w:val="000000"/>
          <w:sz w:val="52"/>
          <w:szCs w:val="52"/>
          <w:shd w:val="clear" w:color="auto" w:fill="FFFFFF"/>
          <w:lang w:val="hu-HU"/>
        </w:rPr>
        <w:t>Kültéri mobilis robot tervezése és megvalósítása FPGA</w:t>
      </w:r>
      <w:r w:rsidR="00FE5CC9" w:rsidRPr="0030165A">
        <w:rPr>
          <w:rFonts w:ascii="Segoe UI" w:hAnsi="Segoe UI" w:cs="Segoe UI"/>
          <w:b/>
          <w:color w:val="000000"/>
          <w:sz w:val="52"/>
          <w:szCs w:val="52"/>
          <w:shd w:val="clear" w:color="auto" w:fill="FFFFFF"/>
          <w:lang w:val="hu-HU"/>
        </w:rPr>
        <w:t xml:space="preserve"> </w:t>
      </w:r>
      <w:r w:rsidRPr="0030165A">
        <w:rPr>
          <w:rFonts w:ascii="Segoe UI" w:hAnsi="Segoe UI" w:cs="Segoe UI"/>
          <w:b/>
          <w:color w:val="000000"/>
          <w:sz w:val="52"/>
          <w:szCs w:val="52"/>
          <w:shd w:val="clear" w:color="auto" w:fill="FFFFFF"/>
          <w:lang w:val="hu-HU"/>
        </w:rPr>
        <w:t>alapú hardver</w:t>
      </w:r>
      <w:r w:rsidR="00FE5CC9" w:rsidRPr="0030165A">
        <w:rPr>
          <w:rFonts w:ascii="Segoe UI" w:hAnsi="Segoe UI" w:cs="Segoe UI"/>
          <w:b/>
          <w:color w:val="000000"/>
          <w:sz w:val="52"/>
          <w:szCs w:val="52"/>
          <w:shd w:val="clear" w:color="auto" w:fill="FFFFFF"/>
          <w:lang w:val="hu-HU"/>
        </w:rPr>
        <w:t xml:space="preserve"> </w:t>
      </w:r>
      <w:r w:rsidRPr="0030165A">
        <w:rPr>
          <w:rFonts w:ascii="Segoe UI" w:hAnsi="Segoe UI" w:cs="Segoe UI"/>
          <w:b/>
          <w:color w:val="000000"/>
          <w:sz w:val="52"/>
          <w:szCs w:val="52"/>
          <w:shd w:val="clear" w:color="auto" w:fill="FFFFFF"/>
          <w:lang w:val="hu-HU"/>
        </w:rPr>
        <w:t>erőforrás alkalmazásával</w:t>
      </w:r>
    </w:p>
    <w:p w14:paraId="75782E4B" w14:textId="77777777" w:rsidR="0084093F" w:rsidRPr="0030165A" w:rsidRDefault="0084093F" w:rsidP="0071433B">
      <w:pPr>
        <w:pStyle w:val="Textbody"/>
        <w:spacing w:after="0"/>
        <w:rPr>
          <w:rFonts w:cs="Times New Roman"/>
          <w:lang w:val="hu-HU"/>
        </w:rPr>
      </w:pPr>
    </w:p>
    <w:p w14:paraId="524100A0" w14:textId="77777777" w:rsidR="0084093F" w:rsidRPr="0030165A" w:rsidRDefault="0084093F" w:rsidP="0071433B">
      <w:pPr>
        <w:pStyle w:val="Textbody"/>
        <w:spacing w:after="0"/>
        <w:rPr>
          <w:rFonts w:cs="Times New Roman"/>
          <w:lang w:val="hu-HU"/>
        </w:rPr>
      </w:pPr>
    </w:p>
    <w:p w14:paraId="22C1E114" w14:textId="77777777" w:rsidR="0084093F" w:rsidRPr="0030165A" w:rsidRDefault="0084093F" w:rsidP="0071433B">
      <w:pPr>
        <w:pStyle w:val="Textbody"/>
        <w:spacing w:after="0"/>
        <w:rPr>
          <w:rFonts w:cs="Times New Roman"/>
          <w:lang w:val="hu-HU"/>
        </w:rPr>
      </w:pPr>
    </w:p>
    <w:p w14:paraId="02E485C6" w14:textId="77777777" w:rsidR="0084093F" w:rsidRPr="0030165A" w:rsidRDefault="0084093F" w:rsidP="0071433B">
      <w:pPr>
        <w:pStyle w:val="Textbody"/>
        <w:spacing w:after="0"/>
        <w:rPr>
          <w:rFonts w:cs="Times New Roman"/>
          <w:lang w:val="hu-HU"/>
        </w:rPr>
      </w:pPr>
    </w:p>
    <w:p w14:paraId="6A720E32" w14:textId="77777777" w:rsidR="002E05C6" w:rsidRPr="0030165A" w:rsidRDefault="002E05C6" w:rsidP="002E05C6">
      <w:pPr>
        <w:jc w:val="center"/>
        <w:rPr>
          <w:rFonts w:ascii="Times New Roman" w:hAnsi="Times New Roman" w:cs="Times New Roman"/>
          <w:b/>
          <w:caps/>
          <w:spacing w:val="20"/>
          <w:sz w:val="48"/>
          <w:szCs w:val="44"/>
        </w:rPr>
      </w:pPr>
      <w:r w:rsidRPr="0030165A">
        <w:rPr>
          <w:rFonts w:ascii="Times New Roman" w:hAnsi="Times New Roman" w:cs="Times New Roman"/>
          <w:b/>
          <w:spacing w:val="20"/>
          <w:sz w:val="48"/>
          <w:szCs w:val="44"/>
        </w:rPr>
        <w:t>DIPLOMADOLGOZAT</w:t>
      </w:r>
    </w:p>
    <w:p w14:paraId="3522E900" w14:textId="77777777" w:rsidR="00FE5CC9" w:rsidRPr="0030165A" w:rsidRDefault="00FE5CC9" w:rsidP="0071433B">
      <w:pPr>
        <w:pStyle w:val="Textbody"/>
        <w:spacing w:after="0"/>
        <w:rPr>
          <w:rFonts w:cs="Times New Roman"/>
          <w:lang w:val="hu-HU"/>
        </w:rPr>
      </w:pPr>
    </w:p>
    <w:p w14:paraId="6EE07CDC" w14:textId="77777777" w:rsidR="00FE5CC9" w:rsidRPr="0030165A" w:rsidRDefault="00FE5CC9" w:rsidP="0071433B">
      <w:pPr>
        <w:pStyle w:val="Textbody"/>
        <w:spacing w:after="0"/>
        <w:rPr>
          <w:rFonts w:cs="Times New Roman"/>
          <w:lang w:val="hu-HU"/>
        </w:rPr>
      </w:pPr>
    </w:p>
    <w:p w14:paraId="2CB2C9AC" w14:textId="77777777" w:rsidR="0084093F" w:rsidRPr="0030165A" w:rsidRDefault="0084093F" w:rsidP="0071433B">
      <w:pPr>
        <w:pStyle w:val="Textbody"/>
        <w:spacing w:after="0"/>
        <w:rPr>
          <w:rFonts w:cs="Times New Roman"/>
          <w:sz w:val="28"/>
          <w:szCs w:val="28"/>
          <w:lang w:val="hu-HU"/>
        </w:rPr>
      </w:pPr>
    </w:p>
    <w:p w14:paraId="61EFA2B3" w14:textId="6A6708FA" w:rsidR="0084093F" w:rsidRPr="00816FE5" w:rsidRDefault="002E05C6" w:rsidP="003B17A0">
      <w:pPr>
        <w:pStyle w:val="Textbody"/>
        <w:spacing w:after="0" w:line="240" w:lineRule="auto"/>
        <w:rPr>
          <w:rFonts w:cs="Times New Roman"/>
          <w:b/>
          <w:sz w:val="28"/>
          <w:szCs w:val="28"/>
          <w:lang w:val="hu-HU"/>
        </w:rPr>
      </w:pPr>
      <w:r w:rsidRPr="00D86AA1">
        <w:rPr>
          <w:rFonts w:cs="Times New Roman"/>
          <w:b/>
          <w:bCs/>
          <w:sz w:val="32"/>
          <w:szCs w:val="32"/>
          <w:lang w:val="hu-HU"/>
        </w:rPr>
        <w:t>Témavezető:</w:t>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00110DA4" w:rsidRPr="0030165A">
        <w:rPr>
          <w:rFonts w:cs="Times New Roman"/>
          <w:b/>
          <w:sz w:val="28"/>
          <w:szCs w:val="28"/>
          <w:lang w:val="hu-HU"/>
        </w:rPr>
        <w:tab/>
      </w:r>
      <w:r w:rsidRPr="0030165A">
        <w:rPr>
          <w:rFonts w:cs="Times New Roman"/>
          <w:b/>
          <w:sz w:val="28"/>
          <w:szCs w:val="28"/>
          <w:lang w:val="hu-HU"/>
        </w:rPr>
        <w:tab/>
      </w:r>
      <w:r w:rsidR="00110DA4" w:rsidRPr="00816FE5">
        <w:rPr>
          <w:rFonts w:cs="Times New Roman"/>
          <w:b/>
          <w:sz w:val="28"/>
          <w:szCs w:val="28"/>
          <w:lang w:val="hu-HU"/>
        </w:rPr>
        <w:t>Végzős hallgató:</w:t>
      </w:r>
    </w:p>
    <w:p w14:paraId="4141975A" w14:textId="6C0E5E4D" w:rsidR="0084093F" w:rsidRPr="0030165A" w:rsidRDefault="001929DC" w:rsidP="003B17A0">
      <w:pPr>
        <w:pStyle w:val="Textbody"/>
        <w:spacing w:after="0" w:line="240" w:lineRule="auto"/>
        <w:ind w:left="360"/>
        <w:rPr>
          <w:rFonts w:cs="Times New Roman"/>
          <w:b/>
          <w:sz w:val="28"/>
          <w:szCs w:val="28"/>
          <w:lang w:val="hu-HU"/>
        </w:rPr>
      </w:pPr>
      <w:r w:rsidRPr="00A37EC8">
        <w:rPr>
          <w:rFonts w:cs="Times New Roman"/>
          <w:b/>
          <w:sz w:val="28"/>
          <w:szCs w:val="28"/>
          <w:lang w:val="hu-HU"/>
        </w:rPr>
        <w:t>Dr. Brassai Sándor Tihamér</w:t>
      </w:r>
      <w:r w:rsidR="002E05C6" w:rsidRPr="00A37EC8">
        <w:rPr>
          <w:rFonts w:cs="Times New Roman"/>
          <w:b/>
          <w:sz w:val="28"/>
          <w:szCs w:val="28"/>
          <w:lang w:val="hu-HU"/>
        </w:rPr>
        <w:tab/>
      </w:r>
      <w:r w:rsidR="002E05C6" w:rsidRPr="00A37EC8">
        <w:rPr>
          <w:rFonts w:cs="Times New Roman"/>
          <w:b/>
          <w:sz w:val="28"/>
          <w:szCs w:val="28"/>
          <w:lang w:val="hu-HU"/>
        </w:rPr>
        <w:tab/>
      </w:r>
      <w:r w:rsidR="002E05C6" w:rsidRPr="00A37EC8">
        <w:rPr>
          <w:rFonts w:cs="Times New Roman"/>
          <w:b/>
          <w:sz w:val="28"/>
          <w:szCs w:val="28"/>
          <w:lang w:val="hu-HU"/>
        </w:rPr>
        <w:tab/>
      </w:r>
      <w:r w:rsidR="00110DA4" w:rsidRPr="00A37EC8">
        <w:rPr>
          <w:rFonts w:cs="Times New Roman"/>
          <w:b/>
          <w:sz w:val="28"/>
          <w:szCs w:val="28"/>
          <w:lang w:val="hu-HU"/>
        </w:rPr>
        <w:t>Gábor Szabolcs-László</w:t>
      </w:r>
    </w:p>
    <w:p w14:paraId="0C5827DF" w14:textId="748BE2D6" w:rsidR="0084093F" w:rsidRPr="00D335D0" w:rsidRDefault="003B17A0" w:rsidP="003B17A0">
      <w:pPr>
        <w:pStyle w:val="Textbody"/>
        <w:spacing w:after="0" w:line="240" w:lineRule="auto"/>
        <w:ind w:left="360"/>
        <w:rPr>
          <w:rFonts w:cs="Times New Roman"/>
          <w:b/>
          <w:sz w:val="28"/>
          <w:szCs w:val="28"/>
          <w:lang w:val="hu-HU"/>
        </w:rPr>
      </w:pPr>
      <w:r w:rsidRPr="00D86AA1">
        <w:rPr>
          <w:rFonts w:cs="Times New Roman"/>
          <w:b/>
          <w:bCs/>
          <w:sz w:val="30"/>
          <w:szCs w:val="32"/>
          <w:lang w:val="hu-HU"/>
        </w:rPr>
        <w:t>egyetemi</w:t>
      </w:r>
      <w:r w:rsidRPr="0030165A">
        <w:rPr>
          <w:rFonts w:cs="Times New Roman"/>
          <w:b/>
          <w:sz w:val="28"/>
          <w:szCs w:val="28"/>
          <w:lang w:val="hu-HU"/>
        </w:rPr>
        <w:t xml:space="preserve"> </w:t>
      </w:r>
      <w:r w:rsidR="0084093F" w:rsidRPr="0030165A">
        <w:rPr>
          <w:rFonts w:cs="Times New Roman"/>
          <w:b/>
          <w:sz w:val="28"/>
          <w:szCs w:val="28"/>
          <w:lang w:val="hu-HU"/>
        </w:rPr>
        <w:t>adjunktus</w:t>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2E05C6" w:rsidRPr="00816FE5">
        <w:rPr>
          <w:rFonts w:cs="Times New Roman"/>
          <w:b/>
          <w:sz w:val="28"/>
          <w:szCs w:val="28"/>
          <w:lang w:val="hu-HU"/>
        </w:rPr>
        <w:tab/>
      </w:r>
      <w:r w:rsidR="00110DA4" w:rsidRPr="00816FE5">
        <w:rPr>
          <w:rFonts w:cs="Times New Roman"/>
          <w:b/>
          <w:sz w:val="28"/>
          <w:szCs w:val="28"/>
          <w:lang w:val="hu-HU"/>
        </w:rPr>
        <w:tab/>
      </w:r>
    </w:p>
    <w:p w14:paraId="2CFE5720" w14:textId="77777777" w:rsidR="0084093F" w:rsidRPr="00A37EC8" w:rsidRDefault="0084093F" w:rsidP="0071433B">
      <w:pPr>
        <w:pStyle w:val="Textbody"/>
        <w:spacing w:after="0"/>
        <w:rPr>
          <w:rFonts w:cs="Times New Roman"/>
          <w:lang w:val="hu-HU"/>
        </w:rPr>
      </w:pPr>
    </w:p>
    <w:p w14:paraId="34613A8C" w14:textId="77777777" w:rsidR="0084093F" w:rsidRPr="00A37EC8" w:rsidRDefault="0084093F" w:rsidP="0071433B">
      <w:pPr>
        <w:pStyle w:val="Textbody"/>
        <w:spacing w:after="0"/>
        <w:ind w:left="360"/>
        <w:rPr>
          <w:rFonts w:cs="Times New Roman"/>
          <w:lang w:val="hu-HU"/>
        </w:rPr>
      </w:pPr>
    </w:p>
    <w:p w14:paraId="4826B001" w14:textId="77777777" w:rsidR="008F0D16" w:rsidRPr="0030165A" w:rsidRDefault="008F0D16" w:rsidP="0071433B">
      <w:pPr>
        <w:pStyle w:val="Textbody"/>
        <w:spacing w:after="0"/>
        <w:ind w:left="360"/>
        <w:rPr>
          <w:rFonts w:cs="Times New Roman"/>
          <w:lang w:val="hu-HU"/>
        </w:rPr>
      </w:pPr>
    </w:p>
    <w:p w14:paraId="0F3AE1E5" w14:textId="77777777" w:rsidR="008F0D16" w:rsidRPr="0030165A" w:rsidRDefault="008F0D16" w:rsidP="0071433B">
      <w:pPr>
        <w:pStyle w:val="Textbody"/>
        <w:spacing w:after="0"/>
        <w:ind w:left="360"/>
        <w:rPr>
          <w:rFonts w:cs="Times New Roman"/>
          <w:lang w:val="hu-HU"/>
        </w:rPr>
      </w:pPr>
    </w:p>
    <w:p w14:paraId="60F8C543" w14:textId="77777777" w:rsidR="008F0D16" w:rsidRPr="0030165A" w:rsidRDefault="008F0D16" w:rsidP="0071433B">
      <w:pPr>
        <w:pStyle w:val="Textbody"/>
        <w:spacing w:after="0"/>
        <w:ind w:left="360"/>
        <w:rPr>
          <w:rFonts w:cs="Times New Roman"/>
          <w:lang w:val="hu-HU"/>
        </w:rPr>
      </w:pPr>
    </w:p>
    <w:p w14:paraId="22E8B5E4" w14:textId="77777777" w:rsidR="008F0D16" w:rsidRPr="0030165A" w:rsidRDefault="008F0D16" w:rsidP="0071433B">
      <w:pPr>
        <w:pStyle w:val="Textbody"/>
        <w:spacing w:after="0"/>
        <w:ind w:left="360"/>
        <w:rPr>
          <w:rFonts w:cs="Times New Roman"/>
          <w:lang w:val="hu-HU"/>
        </w:rPr>
      </w:pPr>
    </w:p>
    <w:p w14:paraId="110FD11F" w14:textId="77777777" w:rsidR="0084093F" w:rsidRPr="0030165A" w:rsidRDefault="0084093F" w:rsidP="0071433B">
      <w:pPr>
        <w:pStyle w:val="Textbody"/>
        <w:spacing w:after="0"/>
        <w:ind w:left="360"/>
        <w:rPr>
          <w:rFonts w:cs="Times New Roman"/>
          <w:lang w:val="hu-HU"/>
        </w:rPr>
      </w:pPr>
    </w:p>
    <w:p w14:paraId="006B8C5D" w14:textId="2C5E876B" w:rsidR="003B17A0" w:rsidRPr="00C903C5" w:rsidRDefault="007F1EB1" w:rsidP="008F0D16">
      <w:pPr>
        <w:pStyle w:val="Textbody"/>
        <w:spacing w:after="0"/>
        <w:jc w:val="center"/>
        <w:rPr>
          <w:b/>
          <w:sz w:val="26"/>
          <w:szCs w:val="26"/>
        </w:rPr>
      </w:pPr>
      <w:ins w:id="0" w:author="laca" w:date="2015-06-25T08:39:00Z">
        <w:r>
          <w:rPr>
            <w:rFonts w:cs="Times New Roman"/>
            <w:b/>
            <w:noProof/>
            <w:sz w:val="56"/>
            <w:szCs w:val="56"/>
            <w:lang w:val="hu-HU" w:eastAsia="hu-HU" w:bidi="ar-SA"/>
            <w:rPrChange w:id="1" w:author="Unknown">
              <w:rPr>
                <w:noProof/>
                <w:lang w:val="hu-HU" w:eastAsia="hu-HU" w:bidi="ar-SA"/>
              </w:rPr>
            </w:rPrChange>
          </w:rPr>
          <mc:AlternateContent>
            <mc:Choice Requires="wps">
              <w:drawing>
                <wp:anchor distT="0" distB="0" distL="114300" distR="114300" simplePos="0" relativeHeight="251796992" behindDoc="0" locked="0" layoutInCell="1" allowOverlap="1" wp14:anchorId="417DDB6E" wp14:editId="1063F274">
                  <wp:simplePos x="0" y="0"/>
                  <wp:positionH relativeFrom="page">
                    <wp:align>center</wp:align>
                  </wp:positionH>
                  <wp:positionV relativeFrom="paragraph">
                    <wp:posOffset>582295</wp:posOffset>
                  </wp:positionV>
                  <wp:extent cx="914400" cy="9144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D0160" id="Rectangle 261" o:spid="_x0000_s1026" style="position:absolute;margin-left:0;margin-top:45.85pt;width:1in;height:1in;z-index:25179699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" fillcolor="white [3212]" strokecolor="white [3212]" strokeweight="1pt">
                  <w10:wrap anchorx="page"/>
                </v:rect>
              </w:pict>
            </mc:Fallback>
          </mc:AlternateContent>
        </w:r>
      </w:ins>
      <w:r w:rsidR="0084093F" w:rsidRPr="0030165A">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1CFB3FAC"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r w:rsidR="005F4140">
        <w:rPr>
          <w:rFonts w:cstheme="minorHAnsi"/>
          <w:b/>
          <w:color w:val="000000"/>
          <w:sz w:val="52"/>
          <w:szCs w:val="52"/>
          <w:shd w:val="clear" w:color="auto" w:fill="FFFFFF"/>
        </w:rPr>
        <w:t xml:space="preserve"> </w:t>
      </w:r>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168EABDF" w:rsidR="003B17A0" w:rsidRPr="00D65893" w:rsidDel="00C13254" w:rsidRDefault="003B17A0" w:rsidP="003B17A0">
      <w:pPr>
        <w:rPr>
          <w:del w:id="2" w:author="laca" w:date="2015-06-25T07:47:00Z"/>
          <w:rFonts w:ascii="Times New Roman" w:hAnsi="Times New Roman" w:cs="Times New Roman"/>
          <w:b/>
          <w:sz w:val="32"/>
          <w:szCs w:val="32"/>
        </w:rPr>
      </w:pPr>
    </w:p>
    <w:p w14:paraId="5BF16C12" w14:textId="7A643FA8" w:rsidR="003B17A0" w:rsidDel="00C13254" w:rsidRDefault="003B17A0" w:rsidP="003B17A0">
      <w:pPr>
        <w:rPr>
          <w:del w:id="3" w:author="laca" w:date="2015-06-25T07:47:00Z"/>
          <w:rFonts w:ascii="Times New Roman" w:hAnsi="Times New Roman" w:cs="Times New Roman"/>
          <w:b/>
          <w:sz w:val="32"/>
          <w:szCs w:val="32"/>
        </w:rPr>
      </w:pPr>
    </w:p>
    <w:p w14:paraId="3733E95C" w14:textId="72EB1254" w:rsidR="008F0D16" w:rsidDel="00C13254" w:rsidRDefault="008F0D16" w:rsidP="003B17A0">
      <w:pPr>
        <w:rPr>
          <w:del w:id="4" w:author="laca" w:date="2015-06-25T07:47:00Z"/>
          <w:rFonts w:ascii="Times New Roman" w:hAnsi="Times New Roman" w:cs="Times New Roman"/>
          <w:b/>
          <w:sz w:val="32"/>
          <w:szCs w:val="32"/>
        </w:rPr>
      </w:pPr>
    </w:p>
    <w:p w14:paraId="5D8C41D1" w14:textId="3F2B1BEC" w:rsidR="008F0D16" w:rsidDel="00C13254" w:rsidRDefault="008F0D16" w:rsidP="003B17A0">
      <w:pPr>
        <w:rPr>
          <w:del w:id="5" w:author="laca" w:date="2015-06-25T07:47:00Z"/>
          <w:rFonts w:ascii="Times New Roman" w:hAnsi="Times New Roman" w:cs="Times New Roman"/>
          <w:b/>
          <w:sz w:val="32"/>
          <w:szCs w:val="32"/>
        </w:rPr>
      </w:pPr>
    </w:p>
    <w:p w14:paraId="68C5CF22" w14:textId="73DB0CDD" w:rsidR="008F0D16" w:rsidDel="00C13254" w:rsidRDefault="008F0D16" w:rsidP="003B17A0">
      <w:pPr>
        <w:rPr>
          <w:del w:id="6" w:author="laca" w:date="2015-06-25T07:47:00Z"/>
          <w:rFonts w:ascii="Times New Roman" w:hAnsi="Times New Roman" w:cs="Times New Roman"/>
          <w:b/>
          <w:sz w:val="32"/>
          <w:szCs w:val="32"/>
        </w:rPr>
      </w:pPr>
    </w:p>
    <w:p w14:paraId="07A82DE3" w14:textId="35897C36" w:rsidR="008F0D16" w:rsidDel="00C13254" w:rsidRDefault="008F0D16" w:rsidP="003B17A0">
      <w:pPr>
        <w:rPr>
          <w:del w:id="7" w:author="laca" w:date="2015-06-25T07:47:00Z"/>
          <w:rFonts w:ascii="Times New Roman" w:hAnsi="Times New Roman" w:cs="Times New Roman"/>
          <w:b/>
          <w:sz w:val="32"/>
          <w:szCs w:val="32"/>
        </w:rPr>
      </w:pPr>
    </w:p>
    <w:p w14:paraId="59F50B78" w14:textId="766EFC41" w:rsidR="008F0D16" w:rsidRPr="00D65893" w:rsidDel="00C13254" w:rsidRDefault="008F0D16" w:rsidP="003B17A0">
      <w:pPr>
        <w:rPr>
          <w:del w:id="8" w:author="laca" w:date="2015-06-25T07:47:00Z"/>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36BA1155" w:rsidR="003B17A0" w:rsidRDefault="007F1EB1" w:rsidP="008F0D16">
      <w:pPr>
        <w:jc w:val="center"/>
        <w:rPr>
          <w:rStyle w:val="IntenseEmphasis"/>
          <w:rFonts w:ascii="Times New Roman" w:hAnsi="Times New Roman"/>
          <w:b w:val="0"/>
          <w:bCs w:val="0"/>
          <w:caps w:val="0"/>
          <w:sz w:val="20"/>
          <w:szCs w:val="20"/>
        </w:rPr>
      </w:pPr>
      <w:ins w:id="9" w:author="laca" w:date="2015-06-25T08:39:00Z">
        <w:r>
          <w:rPr>
            <w:rFonts w:cs="Times New Roman"/>
            <w:b/>
            <w:noProof/>
            <w:sz w:val="56"/>
            <w:szCs w:val="56"/>
            <w:lang w:eastAsia="hu-HU"/>
            <w:rPrChange w:id="10" w:author="Unknown">
              <w:rPr>
                <w:noProof/>
                <w:lang w:eastAsia="hu-HU"/>
              </w:rPr>
            </w:rPrChange>
          </w:rPr>
          <mc:AlternateContent>
            <mc:Choice Requires="wps">
              <w:drawing>
                <wp:anchor distT="0" distB="0" distL="114300" distR="114300" simplePos="0" relativeHeight="251799040" behindDoc="0" locked="0" layoutInCell="1" allowOverlap="1" wp14:anchorId="2326243F" wp14:editId="43FAAB6C">
                  <wp:simplePos x="0" y="0"/>
                  <wp:positionH relativeFrom="page">
                    <wp:align>center</wp:align>
                  </wp:positionH>
                  <wp:positionV relativeFrom="paragraph">
                    <wp:posOffset>571500</wp:posOffset>
                  </wp:positionV>
                  <wp:extent cx="914400" cy="91440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73F66" id="Rectangle 267" o:spid="_x0000_s1026" style="position:absolute;margin-left:0;margin-top:45pt;width:1in;height:1in;z-index:2517990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" fillcolor="white [3212]" strokecolor="white [3212]" strokeweight="1pt">
                  <w10:wrap anchorx="page"/>
                </v:rect>
              </w:pict>
            </mc:Fallback>
          </mc:AlternateContent>
        </w:r>
      </w:ins>
      <w:r w:rsidR="003B17A0" w:rsidRPr="00D65893">
        <w:rPr>
          <w:rFonts w:ascii="Times New Roman" w:hAnsi="Times New Roman" w:cs="Times New Roman"/>
          <w:b/>
          <w:sz w:val="56"/>
        </w:rPr>
        <w:t>201</w:t>
      </w:r>
      <w:r w:rsidR="003B17A0">
        <w:rPr>
          <w:rFonts w:ascii="Times New Roman" w:hAnsi="Times New Roman" w:cs="Times New Roman"/>
          <w:b/>
          <w:sz w:val="56"/>
        </w:rPr>
        <w:t>5</w:t>
      </w:r>
      <w:r w:rsidR="003B17A0">
        <w:rPr>
          <w:rStyle w:val="IntenseEmphasis"/>
          <w:rFonts w:ascii="Times New Roman" w:hAnsi="Times New Roman"/>
          <w:b w:val="0"/>
          <w:bCs w:val="0"/>
          <w:caps w:val="0"/>
          <w:sz w:val="20"/>
          <w:szCs w:val="20"/>
        </w:rPr>
        <w:br w:type="page"/>
      </w:r>
    </w:p>
    <w:p w14:paraId="41121728" w14:textId="0817DC3C" w:rsidR="007D0E8F" w:rsidRPr="005E0719" w:rsidRDefault="007D0E8F" w:rsidP="00856813">
      <w:pPr>
        <w:pageBreakBefore/>
        <w:pBdr>
          <w:top w:val="single" w:sz="4" w:space="1" w:color="000000"/>
          <w:left w:val="single" w:sz="4" w:space="4" w:color="000000"/>
          <w:right w:val="single" w:sz="4" w:space="4" w:color="000000"/>
        </w:pBdr>
        <w:spacing w:line="240" w:lineRule="auto"/>
        <w:rPr>
          <w:i/>
          <w:sz w:val="22"/>
          <w:szCs w:val="20"/>
          <w:lang w:val="ro-RO" w:eastAsia="ar-SA"/>
        </w:rPr>
      </w:pPr>
      <w:r w:rsidRPr="005E0719">
        <w:rPr>
          <w:noProof/>
          <w:lang w:eastAsia="hu-HU"/>
        </w:rPr>
        <w:lastRenderedPageBreak/>
        <mc:AlternateContent>
          <mc:Choice Requires="wps">
            <w:drawing>
              <wp:anchor distT="0" distB="0" distL="114935" distR="114935" simplePos="0" relativeHeight="251794944" behindDoc="0" locked="0" layoutInCell="1" allowOverlap="1" wp14:anchorId="7F400A27" wp14:editId="44DC89D2">
                <wp:simplePos x="0" y="0"/>
                <wp:positionH relativeFrom="column">
                  <wp:posOffset>-227965</wp:posOffset>
                </wp:positionH>
                <wp:positionV relativeFrom="paragraph">
                  <wp:posOffset>-588010</wp:posOffset>
                </wp:positionV>
                <wp:extent cx="6406515" cy="520065"/>
                <wp:effectExtent l="10160" t="12065" r="12700" b="1079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520065"/>
                        </a:xfrm>
                        <a:prstGeom prst="rect">
                          <a:avLst/>
                        </a:prstGeom>
                        <a:solidFill>
                          <a:srgbClr val="FFFFFF"/>
                        </a:solidFill>
                        <a:ln w="0">
                          <a:solidFill>
                            <a:srgbClr val="FFFFFF"/>
                          </a:solidFill>
                          <a:miter lim="800000"/>
                          <a:headEnd/>
                          <a:tailEnd/>
                        </a:ln>
                      </wps:spPr>
                      <wps:txbx>
                        <w:txbxContent>
                          <w:p w14:paraId="6051E6DA" w14:textId="4C76D14F" w:rsidR="008F5B81" w:rsidRDefault="008F5B81"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wps:txbx>
                      <wps:bodyPr rot="0" vert="horz" wrap="square" lIns="120015" tIns="74295" rIns="120015" bIns="742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00A27" id="_x0000_t202" coordsize="21600,21600" o:spt="202" path="m,l,21600r21600,l21600,xe">
                <v:stroke joinstyle="miter"/>
                <v:path gradientshapeok="t" o:connecttype="rect"/>
              </v:shapetype>
              <v:shape id="Text Box 309" o:spid="_x0000_s1026" type="#_x0000_t202" style="position:absolute;left:0;text-align:left;margin-left:-17.95pt;margin-top:-46.3pt;width:504.45pt;height:40.95pt;z-index:251794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" strokecolor="white" strokeweight="0">
                <v:textbox inset="9.45pt,5.85pt,9.45pt,5.85pt">
                  <w:txbxContent>
                    <w:p w14:paraId="6051E6DA" w14:textId="4C76D14F" w:rsidR="008F5B81" w:rsidRDefault="008F5B81"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v:textbox>
              </v:shape>
            </w:pict>
          </mc:Fallback>
        </mc:AlternateContent>
      </w:r>
      <w:r w:rsidRPr="005E0719">
        <w:rPr>
          <w:rFonts w:ascii="Times New Roman" w:hAnsi="Times New Roman" w:cs="Times New Roman"/>
          <w:sz w:val="22"/>
          <w:szCs w:val="20"/>
          <w:lang w:val="ro-RO" w:eastAsia="ar-SA"/>
        </w:rPr>
        <w:t>UNIVERSITATEA</w:t>
      </w:r>
      <w:r w:rsidRPr="005E0719">
        <w:rPr>
          <w:rFonts w:ascii="Times New Roman" w:eastAsia="Times New Roman" w:hAnsi="Times New Roman" w:cs="Times New Roman"/>
          <w:sz w:val="22"/>
          <w:szCs w:val="20"/>
          <w:lang w:val="ro-RO" w:eastAsia="ar-SA"/>
        </w:rPr>
        <w:t xml:space="preserve"> SAPIENTIA DIN CLUJ-NAPOCA</w:t>
      </w:r>
    </w:p>
    <w:p w14:paraId="6E0F2AD3"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eastAsia="Times New Roman" w:hAnsi="Times New Roman" w:cs="Times New Roman"/>
          <w:sz w:val="22"/>
          <w:szCs w:val="20"/>
          <w:lang w:val="ro-RO" w:eastAsia="ar-SA"/>
        </w:rPr>
      </w:pPr>
      <w:r w:rsidRPr="005E0719">
        <w:rPr>
          <w:rFonts w:ascii="Times New Roman" w:hAnsi="Times New Roman" w:cs="Times New Roman"/>
          <w:sz w:val="22"/>
          <w:szCs w:val="20"/>
          <w:lang w:val="ro-RO" w:eastAsia="ar-SA"/>
        </w:rPr>
        <w:t>FACULTATEA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DE</w:t>
      </w:r>
      <w:r w:rsidRPr="005E0719">
        <w:rPr>
          <w:rFonts w:ascii="Times New Roman" w:eastAsia="Times New Roman" w:hAnsi="Times New Roman" w:cs="Times New Roman"/>
          <w:sz w:val="22"/>
          <w:szCs w:val="20"/>
          <w:lang w:val="ro-RO" w:eastAsia="ar-SA"/>
        </w:rPr>
        <w:t xml:space="preserve"> ȘTIINȚE TEHNICE ȘI UMANISTE, TÎRGU-MUREȘ</w:t>
      </w:r>
    </w:p>
    <w:p w14:paraId="56EAE3ED" w14:textId="77777777" w:rsidR="007D0E8F" w:rsidRPr="00B62642"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Specializarea: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AUTOMATICĂ</w:t>
      </w:r>
      <w:r w:rsidRPr="005E0719">
        <w:rPr>
          <w:rFonts w:ascii="Times New Roman" w:eastAsia="Times New Roman" w:hAnsi="Times New Roman" w:cs="Times New Roman"/>
          <w:sz w:val="22"/>
          <w:szCs w:val="20"/>
          <w:lang w:val="ro-RO" w:eastAsia="ar-SA"/>
        </w:rPr>
        <w:t xml:space="preserve"> </w:t>
      </w:r>
      <w:r w:rsidRPr="008B0E7E">
        <w:rPr>
          <w:rFonts w:ascii="Times New Roman" w:hAnsi="Times New Roman" w:cs="Times New Roman"/>
          <w:sz w:val="22"/>
          <w:szCs w:val="20"/>
          <w:lang w:val="ro-RO" w:eastAsia="ar-SA"/>
        </w:rPr>
        <w:t>ȘI</w:t>
      </w:r>
      <w:r w:rsidRPr="000F3F79">
        <w:rPr>
          <w:rFonts w:ascii="Times New Roman" w:eastAsia="Times New Roman" w:hAnsi="Times New Roman" w:cs="Times New Roman"/>
          <w:sz w:val="22"/>
          <w:szCs w:val="20"/>
          <w:lang w:val="ro-RO" w:eastAsia="ar-SA"/>
        </w:rPr>
        <w:t xml:space="preserve"> </w:t>
      </w:r>
      <w:r w:rsidRPr="000F3F79">
        <w:rPr>
          <w:rFonts w:ascii="Times New Roman" w:hAnsi="Times New Roman" w:cs="Times New Roman"/>
          <w:sz w:val="22"/>
          <w:szCs w:val="20"/>
          <w:lang w:val="ro-RO" w:eastAsia="ar-SA"/>
        </w:rPr>
        <w:t>INFORMATICĂ</w:t>
      </w:r>
      <w:r w:rsidRPr="000F3F79">
        <w:rPr>
          <w:rFonts w:ascii="Times New Roman" w:eastAsia="Times New Roman" w:hAnsi="Times New Roman" w:cs="Times New Roman"/>
          <w:sz w:val="22"/>
          <w:szCs w:val="20"/>
          <w:lang w:val="ro-RO" w:eastAsia="ar-SA"/>
        </w:rPr>
        <w:t xml:space="preserve"> </w:t>
      </w:r>
      <w:r w:rsidRPr="00B62642">
        <w:rPr>
          <w:rFonts w:ascii="Times New Roman" w:hAnsi="Times New Roman" w:cs="Times New Roman"/>
          <w:sz w:val="22"/>
          <w:szCs w:val="20"/>
          <w:lang w:val="ro-RO" w:eastAsia="ar-SA"/>
        </w:rPr>
        <w:t>APLICATĂ</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Viza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facultăţii</w:t>
      </w:r>
    </w:p>
    <w:p w14:paraId="0C36DDEE" w14:textId="3A310699"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p>
    <w:p w14:paraId="2FECBD57"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r w:rsidRPr="00B62642">
        <w:rPr>
          <w:rFonts w:ascii="Times New Roman" w:hAnsi="Times New Roman" w:cs="Times New Roman"/>
          <w:b/>
          <w:szCs w:val="20"/>
          <w:lang w:val="ro-RO" w:eastAsia="ar-SA"/>
        </w:rPr>
        <w:t>TEMĂ</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p>
    <w:p w14:paraId="28289031" w14:textId="5D1E6E4C" w:rsidR="007D0E8F" w:rsidRPr="00B62642" w:rsidRDefault="007D0E8F" w:rsidP="00856813">
      <w:pPr>
        <w:pBdr>
          <w:top w:val="single" w:sz="4" w:space="1" w:color="000000"/>
          <w:left w:val="single" w:sz="4" w:space="4" w:color="000000"/>
          <w:right w:val="single" w:sz="4" w:space="4" w:color="000000"/>
        </w:pBdr>
        <w:spacing w:line="240" w:lineRule="auto"/>
        <w:rPr>
          <w:b/>
          <w:sz w:val="28"/>
          <w:szCs w:val="28"/>
        </w:rPr>
      </w:pPr>
      <w:r w:rsidRPr="00B62642">
        <w:rPr>
          <w:rFonts w:ascii="Times New Roman" w:hAnsi="Times New Roman" w:cs="Times New Roman"/>
          <w:szCs w:val="20"/>
          <w:lang w:val="ro-RO" w:eastAsia="ar-SA"/>
        </w:rPr>
        <w:t>Conducătorul</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temei:</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Candidat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G</w:t>
      </w:r>
      <w:r w:rsidRPr="00B62642">
        <w:rPr>
          <w:rFonts w:ascii="Times New Roman" w:hAnsi="Times New Roman" w:cs="Times New Roman"/>
          <w:szCs w:val="20"/>
          <w:lang w:eastAsia="ar-SA"/>
        </w:rPr>
        <w:t>ábor László Szabolcs</w:t>
      </w:r>
    </w:p>
    <w:p w14:paraId="37307C9F" w14:textId="333F8700"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856813">
        <w:rPr>
          <w:sz w:val="28"/>
          <w:szCs w:val="28"/>
          <w:lang w:val="ro-RO"/>
        </w:rPr>
        <w:t>Brassai Sándor Tihamér</w:t>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00D335D0">
        <w:rPr>
          <w:rFonts w:ascii="Times New Roman" w:hAnsi="Times New Roman" w:cs="Times New Roman"/>
          <w:caps/>
          <w:szCs w:val="20"/>
          <w:lang w:val="ro-RO" w:eastAsia="ar-SA"/>
        </w:rPr>
        <w:tab/>
      </w:r>
      <w:r w:rsidRPr="005E0719">
        <w:rPr>
          <w:rFonts w:ascii="Times New Roman" w:hAnsi="Times New Roman" w:cs="Times New Roman"/>
          <w:szCs w:val="20"/>
          <w:lang w:val="ro-RO" w:eastAsia="ar-SA"/>
        </w:rPr>
        <w:t>Anul</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absolvirii:</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2015</w:t>
      </w:r>
    </w:p>
    <w:p w14:paraId="5A29AAEA" w14:textId="17D50BF0" w:rsidR="007D0E8F" w:rsidRPr="008B0E7E" w:rsidRDefault="007D0E8F" w:rsidP="00856813">
      <w:pPr>
        <w:pBdr>
          <w:top w:val="single" w:sz="4" w:space="1" w:color="000000"/>
          <w:left w:val="single" w:sz="4" w:space="4" w:color="000000"/>
          <w:right w:val="single" w:sz="4" w:space="4" w:color="000000"/>
        </w:pBdr>
        <w:spacing w:line="240" w:lineRule="auto"/>
        <w:jc w:val="right"/>
        <w:rPr>
          <w:rFonts w:ascii="Times New Roman" w:hAnsi="Times New Roman" w:cs="Times New Roman"/>
          <w:szCs w:val="20"/>
          <w:lang w:val="ro-RO" w:eastAsia="ar-SA"/>
        </w:rPr>
      </w:pPr>
    </w:p>
    <w:p w14:paraId="0B8EB3F8" w14:textId="18A1348A"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
          <w:szCs w:val="20"/>
          <w:lang w:val="ro-RO" w:eastAsia="ar-SA"/>
        </w:rPr>
      </w:pPr>
      <w:r w:rsidRPr="008B0E7E">
        <w:rPr>
          <w:rFonts w:ascii="Times New Roman" w:hAnsi="Times New Roman" w:cs="Times New Roman"/>
          <w:b/>
          <w:szCs w:val="20"/>
          <w:lang w:val="ro-RO" w:eastAsia="ar-SA"/>
        </w:rPr>
        <w:t>a)</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Tema</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proiectului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b/>
          <w:i/>
          <w:szCs w:val="20"/>
          <w:lang w:val="ro-RO" w:eastAsia="ar-SA"/>
        </w:rPr>
        <w:t>Proiectarea și implementarea unui robot mobil utilizând resurse hardware bazate pe circuite FPGA</w:t>
      </w:r>
    </w:p>
    <w:p w14:paraId="7C9AE637" w14:textId="18B343EB"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5D7EC3DD"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w:t>
      </w:r>
      <w:r w:rsidRPr="005E0719">
        <w:rPr>
          <w:rFonts w:ascii="Times New Roman" w:hAnsi="Times New Roman" w:cs="Times New Roman"/>
          <w:b/>
          <w:i/>
          <w:szCs w:val="20"/>
          <w:lang w:val="ro-RO" w:eastAsia="ar-SA"/>
        </w:rPr>
        <w:t>)</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Problemele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principale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care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vor</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fi</w:t>
      </w:r>
      <w:r w:rsidRPr="008B0E7E">
        <w:rPr>
          <w:rFonts w:ascii="Times New Roman" w:eastAsia="Times New Roman" w:hAnsi="Times New Roman" w:cs="Times New Roman"/>
          <w:b/>
          <w:szCs w:val="20"/>
          <w:lang w:val="ro-RO" w:eastAsia="ar-SA"/>
        </w:rPr>
        <w:t xml:space="preserve"> </w:t>
      </w:r>
      <w:r w:rsidRPr="008B0E7E">
        <w:rPr>
          <w:rFonts w:ascii="Times New Roman" w:hAnsi="Times New Roman" w:cs="Times New Roman"/>
          <w:b/>
          <w:szCs w:val="20"/>
          <w:lang w:val="ro-RO" w:eastAsia="ar-SA"/>
        </w:rPr>
        <w:t>tratate</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în</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p>
    <w:p w14:paraId="632CE719" w14:textId="272ADDF3"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Noţiuni</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privind implementarea regulatorului PID în circuit FPGA</w:t>
      </w:r>
    </w:p>
    <w:p w14:paraId="4CAAA6EA" w14:textId="1D4BAD4B"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Noțiuni pivind co-simulare hardware</w:t>
      </w:r>
      <w:r w:rsidRPr="00856813">
        <w:rPr>
          <w:rFonts w:ascii="Times New Roman" w:eastAsia="Times New Roman" w:hAnsi="Times New Roman" w:cs="Times New Roman"/>
          <w:szCs w:val="20"/>
          <w:lang w:val="ro-RO" w:eastAsia="ar-SA"/>
        </w:rPr>
        <w:t xml:space="preserve"> </w:t>
      </w:r>
    </w:p>
    <w:p w14:paraId="49D22A03"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1EA2881D"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c)</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Desene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p>
    <w:p w14:paraId="5C4C7DE6" w14:textId="10906DCE"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Schema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bloc</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aplicaţiei</w:t>
      </w:r>
    </w:p>
    <w:p w14:paraId="7D86D7B0" w14:textId="1E93D926"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Schema bloc a regulatorului PID implementat </w:t>
      </w:r>
      <w:r w:rsidR="00D335D0">
        <w:rPr>
          <w:rFonts w:ascii="Times New Roman" w:eastAsia="Times New Roman" w:hAnsi="Times New Roman" w:cs="Times New Roman"/>
          <w:szCs w:val="20"/>
          <w:lang w:val="ro-RO" w:eastAsia="ar-SA"/>
        </w:rPr>
        <w:t>î</w:t>
      </w:r>
      <w:r w:rsidRPr="00856813">
        <w:rPr>
          <w:rFonts w:ascii="Times New Roman" w:eastAsia="Times New Roman" w:hAnsi="Times New Roman" w:cs="Times New Roman"/>
          <w:szCs w:val="20"/>
          <w:lang w:val="ro-RO" w:eastAsia="ar-SA"/>
        </w:rPr>
        <w:t>n System Generator</w:t>
      </w:r>
    </w:p>
    <w:p w14:paraId="390D73CC" w14:textId="7F24C25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Schema bloc a sistemului de reglare a poziției (vitezei) implementat în FPGA</w:t>
      </w:r>
    </w:p>
    <w:p w14:paraId="5420327F" w14:textId="03BE1BF6"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xml:space="preserve">- Schema bloc a circuitului de control în punte H a motoarelor de c.c. </w:t>
      </w:r>
    </w:p>
    <w:p w14:paraId="723E26B9" w14:textId="74C92B89"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logică a aplicației </w:t>
      </w:r>
    </w:p>
    <w:p w14:paraId="55607952" w14:textId="75A7E7FA"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w:t>
      </w:r>
      <w:r w:rsidRPr="00AD078E">
        <w:rPr>
          <w:rFonts w:ascii="Times New Roman" w:hAnsi="Times New Roman" w:cs="Times New Roman"/>
          <w:szCs w:val="20"/>
          <w:lang w:val="ro-RO" w:eastAsia="ar-SA"/>
        </w:rPr>
        <w:t xml:space="preserve">Schema electrică de alimentare </w:t>
      </w:r>
      <w:r w:rsidR="00AD078E">
        <w:rPr>
          <w:rFonts w:ascii="Times New Roman" w:hAnsi="Times New Roman" w:cs="Times New Roman"/>
          <w:szCs w:val="20"/>
          <w:lang w:val="ro-RO" w:eastAsia="ar-SA"/>
        </w:rPr>
        <w:t xml:space="preserve">a </w:t>
      </w:r>
      <w:r w:rsidRPr="00AD078E">
        <w:rPr>
          <w:rFonts w:ascii="Times New Roman" w:hAnsi="Times New Roman" w:cs="Times New Roman"/>
          <w:szCs w:val="20"/>
          <w:lang w:val="ro-RO" w:eastAsia="ar-SA"/>
        </w:rPr>
        <w:t>submodule</w:t>
      </w:r>
      <w:r w:rsidR="00AD078E">
        <w:rPr>
          <w:rFonts w:ascii="Times New Roman" w:hAnsi="Times New Roman" w:cs="Times New Roman"/>
          <w:szCs w:val="20"/>
          <w:lang w:val="ro-RO" w:eastAsia="ar-SA"/>
        </w:rPr>
        <w:t>lor</w:t>
      </w:r>
      <w:r w:rsidRPr="00AD078E">
        <w:rPr>
          <w:rFonts w:ascii="Times New Roman" w:hAnsi="Times New Roman" w:cs="Times New Roman"/>
          <w:szCs w:val="20"/>
          <w:lang w:val="ro-RO" w:eastAsia="ar-SA"/>
        </w:rPr>
        <w:t xml:space="preserve"> sistem</w:t>
      </w:r>
      <w:r w:rsidR="00AD078E">
        <w:rPr>
          <w:rFonts w:ascii="Times New Roman" w:hAnsi="Times New Roman" w:cs="Times New Roman"/>
          <w:szCs w:val="20"/>
          <w:lang w:val="ro-RO" w:eastAsia="ar-SA"/>
        </w:rPr>
        <w:t>ului</w:t>
      </w:r>
      <w:r w:rsidRPr="00AD078E">
        <w:rPr>
          <w:rFonts w:ascii="Times New Roman" w:hAnsi="Times New Roman" w:cs="Times New Roman"/>
          <w:szCs w:val="20"/>
          <w:lang w:val="ro-RO" w:eastAsia="ar-SA"/>
        </w:rPr>
        <w:t xml:space="preserve"> robot</w:t>
      </w:r>
      <w:r w:rsidRPr="00856813">
        <w:rPr>
          <w:rFonts w:ascii="Times New Roman" w:hAnsi="Times New Roman" w:cs="Times New Roman"/>
          <w:szCs w:val="20"/>
          <w:lang w:val="ro-RO" w:eastAsia="ar-SA"/>
        </w:rPr>
        <w:t xml:space="preserve"> </w:t>
      </w:r>
    </w:p>
    <w:p w14:paraId="711B3134"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Cs/>
          <w:szCs w:val="20"/>
          <w:lang w:val="ro-RO" w:eastAsia="ar-SA"/>
        </w:rPr>
      </w:pPr>
    </w:p>
    <w:p w14:paraId="3B3B7FB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b/>
          <w:i/>
          <w:szCs w:val="20"/>
          <w:lang w:val="ro-RO" w:eastAsia="ar-SA"/>
        </w:rPr>
      </w:pPr>
      <w:r w:rsidRPr="005E0719">
        <w:rPr>
          <w:rFonts w:ascii="Times New Roman" w:hAnsi="Times New Roman" w:cs="Times New Roman"/>
          <w:b/>
          <w:szCs w:val="20"/>
          <w:lang w:val="ro-RO" w:eastAsia="ar-SA"/>
        </w:rPr>
        <w:t>d)</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Softuri</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r w:rsidRPr="005E0719">
        <w:rPr>
          <w:rFonts w:ascii="Times New Roman" w:eastAsia="Times New Roman" w:hAnsi="Times New Roman" w:cs="Times New Roman"/>
          <w:b/>
          <w:i/>
          <w:szCs w:val="20"/>
          <w:lang w:val="ro-RO" w:eastAsia="ar-SA"/>
        </w:rPr>
        <w:t xml:space="preserve"> </w:t>
      </w:r>
    </w:p>
    <w:p w14:paraId="74A06C92" w14:textId="05DB26CF"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eastAsia="Times New Roman" w:hAnsi="Times New Roman" w:cs="Times New Roman"/>
          <w:b/>
          <w:i/>
          <w:szCs w:val="20"/>
          <w:lang w:val="ro-RO" w:eastAsia="ar-SA"/>
        </w:rPr>
        <w:t>-</w:t>
      </w:r>
      <w:r w:rsidRPr="00856813">
        <w:rPr>
          <w:rFonts w:ascii="Times New Roman" w:hAnsi="Times New Roman" w:cs="Times New Roman"/>
          <w:szCs w:val="20"/>
          <w:lang w:val="ro-RO" w:eastAsia="ar-SA"/>
        </w:rPr>
        <w:t xml:space="preserve">Aplicație de comandă și monitorizare </w:t>
      </w:r>
      <w:r w:rsidR="00D335D0">
        <w:rPr>
          <w:rFonts w:ascii="Times New Roman" w:hAnsi="Times New Roman" w:cs="Times New Roman"/>
          <w:szCs w:val="20"/>
          <w:lang w:val="ro-RO" w:eastAsia="ar-SA"/>
        </w:rPr>
        <w:t xml:space="preserve">a </w:t>
      </w:r>
      <w:r w:rsidRPr="00856813">
        <w:rPr>
          <w:rFonts w:ascii="Times New Roman" w:hAnsi="Times New Roman" w:cs="Times New Roman"/>
          <w:szCs w:val="20"/>
          <w:lang w:val="ro-RO" w:eastAsia="ar-SA"/>
        </w:rPr>
        <w:t>parametri</w:t>
      </w:r>
      <w:r w:rsidR="00D335D0">
        <w:rPr>
          <w:rFonts w:ascii="Times New Roman" w:hAnsi="Times New Roman" w:cs="Times New Roman"/>
          <w:szCs w:val="20"/>
          <w:lang w:val="ro-RO" w:eastAsia="ar-SA"/>
        </w:rPr>
        <w:t>lor</w:t>
      </w:r>
      <w:r w:rsidRPr="00856813">
        <w:rPr>
          <w:rFonts w:ascii="Times New Roman" w:hAnsi="Times New Roman" w:cs="Times New Roman"/>
          <w:szCs w:val="20"/>
          <w:lang w:val="ro-RO" w:eastAsia="ar-SA"/>
        </w:rPr>
        <w:t xml:space="preserve"> robot</w:t>
      </w:r>
      <w:r w:rsidR="00D335D0">
        <w:rPr>
          <w:rFonts w:ascii="Times New Roman" w:hAnsi="Times New Roman" w:cs="Times New Roman"/>
          <w:szCs w:val="20"/>
          <w:lang w:val="ro-RO" w:eastAsia="ar-SA"/>
        </w:rPr>
        <w:t>ului</w:t>
      </w:r>
      <w:r w:rsidRPr="00856813">
        <w:rPr>
          <w:rFonts w:ascii="Times New Roman" w:hAnsi="Times New Roman" w:cs="Times New Roman"/>
          <w:szCs w:val="20"/>
          <w:lang w:val="ro-RO" w:eastAsia="ar-SA"/>
        </w:rPr>
        <w:t xml:space="preserve"> mobil</w:t>
      </w:r>
    </w:p>
    <w:p w14:paraId="497200FE" w14:textId="717DC37F" w:rsidR="007D0E8F" w:rsidRPr="005E0719" w:rsidRDefault="0030165A"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 w:val="20"/>
          <w:szCs w:val="20"/>
          <w:lang w:val="ro-RO" w:eastAsia="ar-SA"/>
        </w:rPr>
      </w:pPr>
      <w:r>
        <w:rPr>
          <w:rFonts w:ascii="Times New Roman" w:hAnsi="Times New Roman" w:cs="Times New Roman"/>
          <w:b/>
          <w:sz w:val="20"/>
          <w:szCs w:val="20"/>
          <w:lang w:val="ro-RO" w:eastAsia="ar-SA"/>
        </w:rPr>
        <w:t>-</w:t>
      </w:r>
    </w:p>
    <w:p w14:paraId="359CF61A" w14:textId="780F2734"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Bibliografie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recomandată:</w:t>
      </w:r>
    </w:p>
    <w:p w14:paraId="619A1783"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5E0719">
        <w:rPr>
          <w:rFonts w:ascii="Times New Roman" w:hAnsi="Times New Roman" w:cs="Times New Roman"/>
          <w:sz w:val="20"/>
          <w:szCs w:val="20"/>
          <w:lang w:eastAsia="ar-SA"/>
        </w:rPr>
        <w:t xml:space="preserve">[1] </w:t>
      </w:r>
      <w:r w:rsidRPr="005E0719">
        <w:rPr>
          <w:rFonts w:ascii="Times New Roman" w:hAnsi="Times New Roman" w:cs="Times New Roman"/>
          <w:sz w:val="20"/>
          <w:szCs w:val="20"/>
          <w:lang w:val="ro-RO" w:eastAsia="ar-SA"/>
        </w:rPr>
        <w:t>Roland SIEGWART</w:t>
      </w:r>
      <w:r w:rsidRPr="008B0E7E">
        <w:rPr>
          <w:rFonts w:ascii="Times New Roman" w:hAnsi="Times New Roman" w:cs="Times New Roman"/>
          <w:sz w:val="20"/>
          <w:szCs w:val="20"/>
          <w:lang w:val="ro-RO" w:eastAsia="ar-SA"/>
        </w:rPr>
        <w:t>, Illah R. NOURBAKHSH,  Introduction to Autonomous Mobile Robots, MIT Press, 2011</w:t>
      </w:r>
    </w:p>
    <w:p w14:paraId="6F84F526" w14:textId="77777777" w:rsidR="007D0E8F" w:rsidRPr="000F3F7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0F3F79">
        <w:rPr>
          <w:rFonts w:ascii="Times New Roman" w:hAnsi="Times New Roman" w:cs="Times New Roman"/>
          <w:sz w:val="20"/>
          <w:szCs w:val="20"/>
          <w:lang w:val="ro-RO" w:eastAsia="ar-SA"/>
        </w:rPr>
        <w:t>[2] KRZYSZTOF KOZŁOWSKI,  DARIUSZ PAZDERSKI, MODELING AND CONTROL OF A 4-WHEEL SKID-STEERING MOBILE ROBOT,  Int. J. Appl. Math. Comput. Sci., 2004, Vol. 14, No. 4, 477–496</w:t>
      </w:r>
    </w:p>
    <w:p w14:paraId="5ABD969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3647B66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Termene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obligatorii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consultaţii</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săptămânal</w:t>
      </w:r>
    </w:p>
    <w:p w14:paraId="782DCEE1" w14:textId="25706D8C"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Locul</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practicii:</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szCs w:val="20"/>
          <w:lang w:val="ro-RO" w:eastAsia="ar-SA"/>
        </w:rPr>
        <w:t>Universitate</w:t>
      </w:r>
    </w:p>
    <w:p w14:paraId="10668DCB"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Primit</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la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data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de:</w:t>
      </w:r>
      <w:r w:rsidRPr="005E0719">
        <w:rPr>
          <w:rFonts w:ascii="Times New Roman" w:eastAsia="Times New Roman" w:hAnsi="Times New Roman" w:cs="Times New Roman"/>
          <w:szCs w:val="20"/>
          <w:lang w:val="ro-RO" w:eastAsia="ar-SA"/>
        </w:rPr>
        <w:t xml:space="preserve"> 1</w:t>
      </w:r>
      <w:r w:rsidRPr="005E0719">
        <w:rPr>
          <w:rFonts w:ascii="Times New Roman" w:hAnsi="Times New Roman" w:cs="Times New Roman"/>
          <w:szCs w:val="20"/>
          <w:lang w:val="ro-RO" w:eastAsia="ar-SA"/>
        </w:rPr>
        <w:t>5.</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05.</w:t>
      </w:r>
      <w:r w:rsidRPr="005E0719">
        <w:rPr>
          <w:rFonts w:ascii="Times New Roman" w:eastAsia="Times New Roman" w:hAnsi="Times New Roman" w:cs="Times New Roman"/>
          <w:szCs w:val="20"/>
          <w:lang w:val="ro-RO" w:eastAsia="ar-SA"/>
        </w:rPr>
        <w:t xml:space="preserve"> </w:t>
      </w:r>
      <w:r w:rsidRPr="008B0E7E">
        <w:rPr>
          <w:rFonts w:ascii="Times New Roman" w:hAnsi="Times New Roman" w:cs="Times New Roman"/>
          <w:szCs w:val="20"/>
          <w:lang w:val="ro-RO" w:eastAsia="ar-SA"/>
        </w:rPr>
        <w:t>2014</w:t>
      </w:r>
    </w:p>
    <w:p w14:paraId="495A688E"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0F3F79">
        <w:rPr>
          <w:rFonts w:ascii="Times New Roman" w:hAnsi="Times New Roman" w:cs="Times New Roman"/>
          <w:szCs w:val="20"/>
          <w:lang w:val="ro-RO" w:eastAsia="ar-SA"/>
        </w:rPr>
        <w:t>Termen</w:t>
      </w:r>
      <w:r w:rsidRPr="000F3F79">
        <w:rPr>
          <w:rFonts w:ascii="Times New Roman" w:eastAsia="Times New Roman" w:hAnsi="Times New Roman" w:cs="Times New Roman"/>
          <w:szCs w:val="20"/>
          <w:lang w:val="ro-RO" w:eastAsia="ar-SA"/>
        </w:rPr>
        <w:t xml:space="preserve"> </w:t>
      </w:r>
      <w:r w:rsidRPr="000F3F79">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predare: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26.06.</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2015</w:t>
      </w:r>
    </w:p>
    <w:p w14:paraId="2C69F830"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86312CA" w14:textId="55300308"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szCs w:val="20"/>
          <w:lang w:val="ro-RO" w:eastAsia="ar-SA"/>
        </w:rPr>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şefului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departament</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îndrumătorului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ştiinţific</w:t>
      </w:r>
    </w:p>
    <w:p w14:paraId="0BD4C8E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D2CAAD2"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35A2371F" w14:textId="14CD3585"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p>
    <w:p w14:paraId="2B296B6B"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6F0AA276"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06078AB9" w14:textId="5207B7D0"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candidatului</w:t>
      </w:r>
    </w:p>
    <w:p w14:paraId="6A618670" w14:textId="77777777" w:rsidR="007D0E8F" w:rsidRDefault="007D0E8F" w:rsidP="007D0E8F">
      <w:pPr>
        <w:pBdr>
          <w:top w:val="single" w:sz="4" w:space="2" w:color="000000"/>
          <w:left w:val="single" w:sz="4" w:space="4" w:color="000000"/>
          <w:bottom w:val="single" w:sz="4" w:space="1" w:color="000000"/>
          <w:right w:val="single" w:sz="4" w:space="4" w:color="000000"/>
        </w:pBdr>
        <w:ind w:firstLine="3240"/>
      </w:pPr>
    </w:p>
    <w:p w14:paraId="156EAED6" w14:textId="0D238979" w:rsidR="003B17A0" w:rsidRDefault="007F1EB1">
      <w:pPr>
        <w:rPr>
          <w:rStyle w:val="IntenseEmphasis"/>
          <w:rFonts w:ascii="Times New Roman" w:hAnsi="Times New Roman"/>
          <w:b w:val="0"/>
          <w:bCs w:val="0"/>
          <w:caps w:val="0"/>
          <w:sz w:val="20"/>
          <w:szCs w:val="20"/>
        </w:rPr>
      </w:pPr>
      <w:ins w:id="11" w:author="laca" w:date="2015-06-25T08:39:00Z">
        <w:r>
          <w:rPr>
            <w:rFonts w:cs="Times New Roman"/>
            <w:b/>
            <w:noProof/>
            <w:sz w:val="56"/>
            <w:szCs w:val="56"/>
            <w:lang w:eastAsia="hu-HU"/>
            <w:rPrChange w:id="12" w:author="Unknown">
              <w:rPr>
                <w:noProof/>
                <w:lang w:eastAsia="hu-HU"/>
              </w:rPr>
            </w:rPrChange>
          </w:rPr>
          <mc:AlternateContent>
            <mc:Choice Requires="wps">
              <w:drawing>
                <wp:anchor distT="0" distB="0" distL="114300" distR="114300" simplePos="0" relativeHeight="251801088" behindDoc="0" locked="0" layoutInCell="1" allowOverlap="1" wp14:anchorId="18FABEF2" wp14:editId="1B10D3C7">
                  <wp:simplePos x="0" y="0"/>
                  <wp:positionH relativeFrom="margin">
                    <wp:align>center</wp:align>
                  </wp:positionH>
                  <wp:positionV relativeFrom="paragraph">
                    <wp:posOffset>586105</wp:posOffset>
                  </wp:positionV>
                  <wp:extent cx="914400" cy="914400"/>
                  <wp:effectExtent l="0" t="0" r="19050" b="19050"/>
                  <wp:wrapNone/>
                  <wp:docPr id="269" name="Rectangle 269"/>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17AEF" id="Rectangle 269" o:spid="_x0000_s1026" style="position:absolute;margin-left:0;margin-top:46.15pt;width:1in;height:1in;z-index:251801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" fillcolor="white [3212]" strokecolor="white [3212]" strokeweight="1pt">
                  <w10:wrap anchorx="margin"/>
                </v:rect>
              </w:pict>
            </mc:Fallback>
          </mc:AlternateContent>
        </w:r>
      </w:ins>
      <w:r w:rsidR="003B17A0">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088FADC" w:rsidR="00185D7E" w:rsidRPr="00875BC1" w:rsidRDefault="00185D7E" w:rsidP="00185D7E">
      <w:pPr>
        <w:pStyle w:val="Default"/>
        <w:spacing w:line="276" w:lineRule="auto"/>
      </w:pPr>
      <w:r w:rsidRPr="00875BC1">
        <w:t>Subsemnatul</w:t>
      </w:r>
      <w:r>
        <w:t>__</w:t>
      </w:r>
      <w:r w:rsidR="005F4140" w:rsidRPr="005F4140">
        <w:t xml:space="preserve"> Gábor Szabolcs-László </w:t>
      </w:r>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6C0065E" w:rsidR="00185D7E" w:rsidRPr="00875BC1" w:rsidRDefault="00185D7E" w:rsidP="00185D7E">
      <w:pPr>
        <w:pStyle w:val="Default"/>
        <w:spacing w:line="276" w:lineRule="auto"/>
      </w:pPr>
      <w:r w:rsidRPr="00875BC1">
        <w:t xml:space="preserve">titlul </w:t>
      </w:r>
      <w:r>
        <w:t>_</w:t>
      </w:r>
      <w:r w:rsidR="005F4140" w:rsidRPr="00856813">
        <w:rPr>
          <w:u w:val="single"/>
        </w:rPr>
        <w:t>Proiectarea și implementarea unui robot mobil utilizând resurse hardware  bazate pe circuite FPGA</w:t>
      </w:r>
      <w:r>
        <w:t>___________________________________________________________</w:t>
      </w:r>
    </w:p>
    <w:p w14:paraId="2FC5EE8D" w14:textId="62235C7D" w:rsidR="00185D7E" w:rsidRDefault="00185D7E" w:rsidP="00185D7E">
      <w:pPr>
        <w:pStyle w:val="Default"/>
        <w:spacing w:line="276" w:lineRule="auto"/>
      </w:pPr>
      <w:r w:rsidRPr="00875BC1">
        <w:t xml:space="preserve">coordonator </w:t>
      </w:r>
      <w:r w:rsidR="005F4140">
        <w:rPr>
          <w:u w:val="single"/>
        </w:rPr>
        <w:t xml:space="preserve">  </w:t>
      </w:r>
      <w:r w:rsidR="005F4140" w:rsidRPr="00856813">
        <w:rPr>
          <w:rFonts w:ascii="Calibri" w:eastAsia="Calibri" w:hAnsi="Calibri" w:cs="Calibri"/>
          <w:color w:val="0000FF"/>
          <w:sz w:val="28"/>
          <w:szCs w:val="28"/>
          <w:u w:val="single"/>
          <w:lang w:val="ro-RO" w:eastAsia="zh-CN"/>
        </w:rPr>
        <w:t xml:space="preserve"> </w:t>
      </w:r>
      <w:r w:rsidR="005F4140" w:rsidRPr="00D956DC">
        <w:rPr>
          <w:lang w:val="ro-RO"/>
        </w:rPr>
        <w:t>Brassai Sándor Tihamér</w:t>
      </w:r>
      <w:r w:rsidR="005F4140" w:rsidRPr="005F4140">
        <w:rPr>
          <w:lang w:val="ro-RO"/>
        </w:rPr>
        <w:t>__</w:t>
      </w:r>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508C46C0" w:rsidR="00185D7E" w:rsidRDefault="007F1EB1" w:rsidP="00185D7E">
      <w:pPr>
        <w:pStyle w:val="Default"/>
        <w:spacing w:line="276" w:lineRule="auto"/>
        <w:ind w:left="720"/>
        <w:rPr>
          <w:sz w:val="56"/>
          <w:szCs w:val="56"/>
          <w:lang w:val="ro-RO" w:eastAsia="ar-SA"/>
        </w:rPr>
      </w:pPr>
      <w:ins w:id="13" w:author="laca" w:date="2015-06-25T08:40:00Z">
        <w:r>
          <w:rPr>
            <w:b/>
            <w:noProof/>
            <w:sz w:val="56"/>
            <w:szCs w:val="56"/>
            <w:lang w:val="hu-HU" w:eastAsia="hu-HU"/>
            <w:rPrChange w:id="14" w:author="Unknown">
              <w:rPr>
                <w:noProof/>
                <w:lang w:val="hu-HU" w:eastAsia="hu-HU"/>
              </w:rPr>
            </w:rPrChange>
          </w:rPr>
          <mc:AlternateContent>
            <mc:Choice Requires="wps">
              <w:drawing>
                <wp:anchor distT="0" distB="0" distL="114300" distR="114300" simplePos="0" relativeHeight="251803136" behindDoc="0" locked="0" layoutInCell="1" allowOverlap="1" wp14:anchorId="666DA429" wp14:editId="3EB94F4D">
                  <wp:simplePos x="0" y="0"/>
                  <wp:positionH relativeFrom="page">
                    <wp:posOffset>3509010</wp:posOffset>
                  </wp:positionH>
                  <wp:positionV relativeFrom="paragraph">
                    <wp:posOffset>620395</wp:posOffset>
                  </wp:positionV>
                  <wp:extent cx="914400" cy="914400"/>
                  <wp:effectExtent l="0" t="0" r="19050" b="19050"/>
                  <wp:wrapNone/>
                  <wp:docPr id="287" name="Rectangle 287"/>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C8A43" id="Rectangle 287" o:spid="_x0000_s1026" style="position:absolute;margin-left:276.3pt;margin-top:48.85pt;width:1in;height:1in;z-index:2518031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" fillcolor="white [3212]" strokecolor="white [3212]" strokeweight="1pt">
                  <w10:wrap anchorx="page"/>
                </v:rect>
              </w:pict>
            </mc:Fallback>
          </mc:AlternateContent>
        </w:r>
      </w:ins>
      <w:r w:rsidR="00185D7E" w:rsidRPr="00875BC1">
        <w:t xml:space="preserve">- precizarea referinţelor poate fi omisă dacă se folosesc informaţii sau teorii arhicunoscute, a căror paternitate este unanim acceptată. </w:t>
      </w:r>
      <w:r w:rsidR="00185D7E">
        <w:rPr>
          <w:sz w:val="56"/>
          <w:szCs w:val="56"/>
          <w:lang w:val="ro-RO" w:eastAsia="ar-SA"/>
        </w:rPr>
        <w:br w:type="page"/>
      </w:r>
    </w:p>
    <w:p w14:paraId="0F9E5A4F" w14:textId="77777777" w:rsidR="00F803DD" w:rsidRPr="007B54E1" w:rsidRDefault="00F803DD" w:rsidP="00F803DD">
      <w:pPr>
        <w:jc w:val="right"/>
        <w:rPr>
          <w:b/>
        </w:rPr>
      </w:pPr>
      <w:r w:rsidRPr="007B54E1">
        <w:rPr>
          <w:b/>
        </w:rPr>
        <w:lastRenderedPageBreak/>
        <w:t>Model tip a.</w:t>
      </w:r>
    </w:p>
    <w:p w14:paraId="48FB36C8" w14:textId="77777777" w:rsidR="00F803DD" w:rsidRPr="007B54E1" w:rsidRDefault="00F803DD" w:rsidP="00F803DD">
      <w:pPr>
        <w:jc w:val="center"/>
        <w:rPr>
          <w:b/>
        </w:rPr>
      </w:pPr>
    </w:p>
    <w:p w14:paraId="68716554" w14:textId="77777777" w:rsidR="00F803DD" w:rsidRPr="007B54E1" w:rsidRDefault="00F803DD" w:rsidP="00F803DD">
      <w:pPr>
        <w:jc w:val="center"/>
        <w:rPr>
          <w:b/>
        </w:rPr>
      </w:pPr>
    </w:p>
    <w:p w14:paraId="61493D14" w14:textId="77777777" w:rsidR="00F803DD" w:rsidRPr="007B54E1" w:rsidRDefault="00F803DD" w:rsidP="00F803DD">
      <w:pPr>
        <w:jc w:val="center"/>
        <w:rPr>
          <w:b/>
        </w:rPr>
      </w:pPr>
    </w:p>
    <w:p w14:paraId="51B901E1" w14:textId="77777777" w:rsidR="00F803DD" w:rsidRPr="007B54E1" w:rsidRDefault="00F803DD" w:rsidP="00F803DD">
      <w:pPr>
        <w:jc w:val="center"/>
        <w:rPr>
          <w:b/>
        </w:rPr>
      </w:pPr>
      <w:r w:rsidRPr="007B54E1">
        <w:rPr>
          <w:b/>
        </w:rPr>
        <w:t>Declaraţie</w:t>
      </w:r>
    </w:p>
    <w:p w14:paraId="4189F7DE" w14:textId="77777777" w:rsidR="00F803DD" w:rsidRPr="007B54E1" w:rsidRDefault="00F803DD" w:rsidP="00F803DD"/>
    <w:p w14:paraId="64F6E566" w14:textId="77777777" w:rsidR="00F803DD" w:rsidRPr="007B54E1" w:rsidRDefault="00F803DD" w:rsidP="00F803DD"/>
    <w:p w14:paraId="6ECB6D84" w14:textId="3B5BC1CA" w:rsidR="00F803DD" w:rsidRPr="007B54E1" w:rsidRDefault="00F803DD" w:rsidP="00F803DD">
      <w:pPr>
        <w:ind w:firstLine="454"/>
      </w:pPr>
      <w:r w:rsidRPr="007B54E1">
        <w:t>Subsemnata/ul ..</w:t>
      </w:r>
      <w:r w:rsidR="00EB504A" w:rsidRPr="00EB504A">
        <w:t xml:space="preserve"> Gábor Szabolcs-László</w:t>
      </w:r>
      <w:r w:rsidRPr="007B54E1">
        <w:t>., absolvent</w:t>
      </w:r>
      <w:r>
        <w:t>(ă)</w:t>
      </w:r>
      <w:r w:rsidRPr="007B54E1">
        <w:t xml:space="preserve"> al</w:t>
      </w:r>
      <w:r>
        <w:t>/a</w:t>
      </w:r>
      <w:r w:rsidRPr="007B54E1">
        <w:t xml:space="preserve"> specializării </w:t>
      </w:r>
      <w:r w:rsidR="00EB504A" w:rsidRPr="00EB504A">
        <w:t xml:space="preserve">Automatică și informatică aplicată </w:t>
      </w:r>
      <w:r w:rsidRPr="007B54E1">
        <w:t>, promo</w:t>
      </w:r>
      <w:r>
        <w:t>ţ</w:t>
      </w:r>
      <w:r w:rsidRPr="007B54E1">
        <w:t>ia…</w:t>
      </w:r>
      <w:r w:rsidR="00EB504A">
        <w:t>2015</w:t>
      </w:r>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 w14:paraId="5355F348" w14:textId="77777777" w:rsidR="00F803DD" w:rsidRPr="007B54E1" w:rsidRDefault="00F803DD" w:rsidP="00F803DD"/>
    <w:p w14:paraId="2362EC6C" w14:textId="77777777" w:rsidR="00F803DD" w:rsidRPr="007B54E1" w:rsidRDefault="00F803DD" w:rsidP="00F803DD"/>
    <w:p w14:paraId="2514A7DA" w14:textId="77777777" w:rsidR="00F803DD" w:rsidRPr="007B54E1" w:rsidRDefault="00F803DD" w:rsidP="00F803DD"/>
    <w:p w14:paraId="24782E03" w14:textId="77777777" w:rsidR="00F803DD" w:rsidRPr="007B54E1" w:rsidRDefault="00F803DD" w:rsidP="00F803DD"/>
    <w:p w14:paraId="3189FE6F" w14:textId="77777777" w:rsidR="00F803DD" w:rsidRPr="007B54E1" w:rsidRDefault="00F803DD" w:rsidP="00F803DD"/>
    <w:p w14:paraId="15F2BDE5" w14:textId="77777777" w:rsidR="00F803DD" w:rsidRPr="007B54E1" w:rsidRDefault="00F803DD" w:rsidP="00F803DD"/>
    <w:p w14:paraId="1C6BBE4E" w14:textId="4A263986" w:rsidR="00F803DD" w:rsidRPr="007B54E1" w:rsidRDefault="00EB504A" w:rsidP="00F803DD">
      <w:pPr>
        <w:ind w:left="720"/>
      </w:pPr>
      <w:r w:rsidRPr="00EB504A">
        <w:t>Tîrgu Mureș</w:t>
      </w:r>
      <w:r w:rsidR="00F803DD" w:rsidRPr="007B54E1">
        <w:t xml:space="preserve">, </w:t>
      </w:r>
    </w:p>
    <w:p w14:paraId="6C706E15" w14:textId="77777777" w:rsidR="00F803DD" w:rsidRPr="007B54E1" w:rsidRDefault="00F803DD" w:rsidP="00F803DD">
      <w:pPr>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r>
        <w:tab/>
      </w:r>
      <w:r>
        <w:tab/>
      </w:r>
      <w:r>
        <w:tab/>
      </w:r>
      <w:r>
        <w:tab/>
      </w:r>
      <w:r>
        <w:tab/>
      </w:r>
      <w:r>
        <w:tab/>
      </w:r>
      <w:r>
        <w:tab/>
      </w:r>
      <w:r>
        <w:tab/>
      </w:r>
      <w:r>
        <w:tab/>
      </w:r>
      <w:r>
        <w:tab/>
      </w:r>
    </w:p>
    <w:p w14:paraId="4190B349" w14:textId="77777777" w:rsidR="00F803DD" w:rsidRDefault="00F803DD" w:rsidP="00F803DD"/>
    <w:p w14:paraId="673ACC30" w14:textId="77777777" w:rsidR="00F803DD" w:rsidRDefault="00F803DD" w:rsidP="00F803DD"/>
    <w:p w14:paraId="55B83104" w14:textId="77777777" w:rsidR="00F803DD" w:rsidRDefault="00F803DD" w:rsidP="00F803DD"/>
    <w:p w14:paraId="163D4FA8" w14:textId="77777777" w:rsidR="00F803DD" w:rsidRDefault="00F803DD" w:rsidP="00F803DD"/>
    <w:p w14:paraId="49259468" w14:textId="77777777" w:rsidR="00F803DD" w:rsidRDefault="00F803DD" w:rsidP="00F803DD"/>
    <w:p w14:paraId="41BB3259" w14:textId="77777777" w:rsidR="00F803DD" w:rsidRDefault="00F803DD" w:rsidP="00F803DD"/>
    <w:p w14:paraId="3081F293" w14:textId="77777777" w:rsidR="00F803DD" w:rsidRDefault="00F803DD" w:rsidP="00F803DD">
      <w:pPr>
        <w:tabs>
          <w:tab w:val="left" w:pos="1980"/>
          <w:tab w:val="left" w:pos="7020"/>
        </w:tabs>
        <w:jc w:val="center"/>
        <w:rPr>
          <w:b/>
        </w:rPr>
      </w:pPr>
    </w:p>
    <w:p w14:paraId="619476A3" w14:textId="072349C8" w:rsidR="00E5144C" w:rsidRDefault="00E5144C" w:rsidP="00F803DD">
      <w:pPr>
        <w:tabs>
          <w:tab w:val="left" w:pos="1980"/>
          <w:tab w:val="left" w:pos="7020"/>
        </w:tabs>
        <w:jc w:val="center"/>
        <w:rPr>
          <w:b/>
        </w:rPr>
      </w:pPr>
    </w:p>
    <w:p w14:paraId="72E06F92" w14:textId="6FD21FBF" w:rsidR="00F803DD" w:rsidRPr="007B54E1" w:rsidRDefault="007F1EB1" w:rsidP="00F803DD">
      <w:pPr>
        <w:tabs>
          <w:tab w:val="left" w:pos="1980"/>
          <w:tab w:val="left" w:pos="7020"/>
        </w:tabs>
        <w:jc w:val="center"/>
        <w:rPr>
          <w:b/>
        </w:rPr>
      </w:pPr>
      <w:ins w:id="15" w:author="laca" w:date="2015-06-25T08:40:00Z">
        <w:r>
          <w:rPr>
            <w:rFonts w:cs="Times New Roman"/>
            <w:b/>
            <w:noProof/>
            <w:sz w:val="56"/>
            <w:szCs w:val="56"/>
            <w:lang w:eastAsia="hu-HU"/>
            <w:rPrChange w:id="16" w:author="Unknown">
              <w:rPr>
                <w:noProof/>
                <w:lang w:eastAsia="hu-HU"/>
              </w:rPr>
            </w:rPrChange>
          </w:rPr>
          <mc:AlternateContent>
            <mc:Choice Requires="wps">
              <w:drawing>
                <wp:anchor distT="0" distB="0" distL="114300" distR="114300" simplePos="0" relativeHeight="251805184" behindDoc="0" locked="0" layoutInCell="1" allowOverlap="1" wp14:anchorId="0F78332A" wp14:editId="663939F4">
                  <wp:simplePos x="0" y="0"/>
                  <wp:positionH relativeFrom="page">
                    <wp:align>center</wp:align>
                  </wp:positionH>
                  <wp:positionV relativeFrom="paragraph">
                    <wp:posOffset>94615</wp:posOffset>
                  </wp:positionV>
                  <wp:extent cx="914400" cy="914400"/>
                  <wp:effectExtent l="0" t="0" r="19050" b="19050"/>
                  <wp:wrapNone/>
                  <wp:docPr id="288" name="Rectangle 28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7168E" id="Rectangle 288" o:spid="_x0000_s1026" style="position:absolute;margin-left:0;margin-top:7.45pt;width:1in;height:1in;z-index:2518051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" fillcolor="white [3212]" strokecolor="white [3212]" strokeweight="1pt">
                  <w10:wrap anchorx="page"/>
                </v:rect>
              </w:pict>
            </mc:Fallback>
          </mc:AlternateContent>
        </w:r>
      </w:ins>
    </w:p>
    <w:p w14:paraId="0443B90A" w14:textId="77777777" w:rsidR="00F803DD" w:rsidRPr="007B54E1" w:rsidRDefault="00F803DD" w:rsidP="00F803DD">
      <w:pPr>
        <w:jc w:val="right"/>
        <w:rPr>
          <w:b/>
        </w:rPr>
      </w:pPr>
      <w:r w:rsidRPr="007B54E1">
        <w:rPr>
          <w:b/>
        </w:rPr>
        <w:lastRenderedPageBreak/>
        <w:t>Model tip b.</w:t>
      </w:r>
    </w:p>
    <w:p w14:paraId="351E5A9F" w14:textId="77777777" w:rsidR="00F803DD" w:rsidRPr="007B54E1" w:rsidRDefault="00F803DD" w:rsidP="00F803DD">
      <w:pPr>
        <w:jc w:val="center"/>
        <w:rPr>
          <w:b/>
        </w:rPr>
      </w:pPr>
    </w:p>
    <w:p w14:paraId="6887631F" w14:textId="77777777" w:rsidR="00F803DD" w:rsidRPr="007B54E1" w:rsidRDefault="00F803DD" w:rsidP="00F803DD">
      <w:pPr>
        <w:jc w:val="center"/>
        <w:rPr>
          <w:b/>
        </w:rPr>
      </w:pPr>
    </w:p>
    <w:p w14:paraId="2CF2828A" w14:textId="77777777" w:rsidR="00F803DD" w:rsidRPr="007B54E1" w:rsidRDefault="00F803DD" w:rsidP="00F803DD">
      <w:pPr>
        <w:jc w:val="center"/>
        <w:rPr>
          <w:b/>
        </w:rPr>
      </w:pPr>
      <w:r w:rsidRPr="007B54E1">
        <w:rPr>
          <w:b/>
        </w:rPr>
        <w:t xml:space="preserve">Declaraţie </w:t>
      </w:r>
    </w:p>
    <w:p w14:paraId="6E86BFA6" w14:textId="77777777" w:rsidR="00F803DD" w:rsidRPr="007B54E1" w:rsidRDefault="00F803DD" w:rsidP="00F803DD">
      <w:pPr>
        <w:jc w:val="center"/>
      </w:pPr>
    </w:p>
    <w:p w14:paraId="42732323" w14:textId="77777777" w:rsidR="00F803DD" w:rsidRPr="007B54E1" w:rsidRDefault="00F803DD" w:rsidP="00F803DD">
      <w:pPr>
        <w:jc w:val="center"/>
      </w:pPr>
    </w:p>
    <w:p w14:paraId="5617DBD7" w14:textId="50582925" w:rsidR="00F803DD" w:rsidRPr="007B54E1" w:rsidRDefault="00F803DD" w:rsidP="00F803DD">
      <w:pPr>
        <w:ind w:firstLine="454"/>
      </w:pPr>
      <w:r w:rsidRPr="007B54E1">
        <w:t>Subsemnata/Subsemnatul</w:t>
      </w:r>
      <w:r w:rsidR="00EB504A">
        <w:t xml:space="preserve"> Brassai Sándor-Tihamér</w:t>
      </w:r>
      <w:r w:rsidRPr="007B54E1">
        <w:t>., func</w:t>
      </w:r>
      <w:r>
        <w:t>ţ</w:t>
      </w:r>
      <w:r w:rsidRPr="007B54E1">
        <w:t>ia…</w:t>
      </w:r>
      <w:r w:rsidR="00EB504A">
        <w:t>ș</w:t>
      </w:r>
      <w:r w:rsidR="00EB504A">
        <w:rPr>
          <w:lang w:val="ro-RO"/>
        </w:rPr>
        <w:t>ef lucrări</w:t>
      </w:r>
      <w:r w:rsidRPr="007B54E1">
        <w:t>.,</w:t>
      </w:r>
    </w:p>
    <w:p w14:paraId="6C59B70C" w14:textId="66E7FA0C" w:rsidR="00F803DD" w:rsidRPr="007B54E1" w:rsidRDefault="00F803DD" w:rsidP="00F803DD">
      <w:r>
        <w:t>titlul ş</w:t>
      </w:r>
      <w:r w:rsidRPr="007B54E1">
        <w:t>tiin</w:t>
      </w:r>
      <w:r>
        <w:t>ţ</w:t>
      </w:r>
      <w:r w:rsidRPr="007B54E1">
        <w:t>ific…</w:t>
      </w:r>
      <w:r w:rsidR="00EB504A">
        <w:t>doctor</w:t>
      </w:r>
      <w:r w:rsidRPr="007B54E1">
        <w:t xml:space="preserve">… declar pe propria răspundere că </w:t>
      </w:r>
      <w:r w:rsidR="00EB504A" w:rsidRPr="00EB504A">
        <w:t xml:space="preserve">Gábor Szabolcs-László </w:t>
      </w:r>
      <w:r w:rsidRPr="007B54E1">
        <w:t xml:space="preserve">absolventul specializării de </w:t>
      </w:r>
      <w:r w:rsidR="00EB504A" w:rsidRPr="00EB504A">
        <w:t xml:space="preserve">Automatică și informatică aplicată </w:t>
      </w:r>
      <w:r w:rsidRPr="007B54E1">
        <w:t>. a întocmit prezenta lucrare cu îndrumarea mea.</w:t>
      </w:r>
    </w:p>
    <w:p w14:paraId="48D02F6F" w14:textId="6C709678" w:rsidR="00F803DD" w:rsidRPr="007B54E1" w:rsidRDefault="00F803DD" w:rsidP="00F803DD">
      <w:pPr>
        <w:ind w:firstLine="454"/>
      </w:pPr>
      <w:r w:rsidRPr="007B54E1">
        <w:t>Forma finală a lucrării a fost verificată de mine şi aceasta corespunde cu cerinţele de formă ş</w:t>
      </w:r>
      <w:r>
        <w:t xml:space="preserve">i conţinut precizate </w:t>
      </w:r>
      <w:r w:rsidR="005F456C">
        <w:t xml:space="preserve">de </w:t>
      </w:r>
      <w:r>
        <w:t>Consiliul F</w:t>
      </w:r>
      <w:r w:rsidRPr="007B54E1">
        <w:t>acultă</w:t>
      </w:r>
      <w:r>
        <w:t>ţ</w:t>
      </w:r>
      <w:r w:rsidRPr="007B54E1">
        <w:t xml:space="preserve">ii de </w:t>
      </w:r>
      <w:r w:rsidR="00EB504A" w:rsidRPr="00EB504A">
        <w:t>Ştiinţe Tehnice şi Umaniste</w:t>
      </w:r>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ind w:firstLine="454"/>
      </w:pPr>
      <w:r w:rsidRPr="007B54E1">
        <w:t>Sunt de acord cu susţinerea lucrării în faţa comisiei de examen de licenţă/diplomă.</w:t>
      </w:r>
    </w:p>
    <w:p w14:paraId="4613BC03" w14:textId="77777777" w:rsidR="00F803DD" w:rsidRPr="007B54E1" w:rsidRDefault="00F803DD" w:rsidP="00F803DD"/>
    <w:p w14:paraId="7E20AA02" w14:textId="77777777" w:rsidR="00F803DD" w:rsidRPr="007B54E1" w:rsidRDefault="00F803DD" w:rsidP="00F803DD"/>
    <w:p w14:paraId="462716A5" w14:textId="77777777" w:rsidR="00F803DD" w:rsidRPr="007B54E1" w:rsidRDefault="00F803DD" w:rsidP="00F803DD"/>
    <w:p w14:paraId="649CA4F6" w14:textId="77777777" w:rsidR="00F803DD" w:rsidRPr="007B54E1" w:rsidRDefault="00F803DD" w:rsidP="00F803DD"/>
    <w:p w14:paraId="68715638" w14:textId="77777777" w:rsidR="00F803DD" w:rsidRPr="007B54E1" w:rsidRDefault="00F803DD" w:rsidP="00F803DD"/>
    <w:p w14:paraId="5F058EEA" w14:textId="364959F4" w:rsidR="00F803DD" w:rsidRPr="007B54E1" w:rsidRDefault="00EB504A" w:rsidP="00F803DD">
      <w:r>
        <w:t>Tîrgu Mureș</w:t>
      </w:r>
      <w:r w:rsidR="00F803DD" w:rsidRPr="007B54E1">
        <w:t xml:space="preserve">, </w:t>
      </w:r>
      <w:r>
        <w:t xml:space="preserve"> </w:t>
      </w:r>
    </w:p>
    <w:p w14:paraId="73488869" w14:textId="77777777" w:rsidR="00F803DD" w:rsidRPr="007B54E1" w:rsidRDefault="00F803DD" w:rsidP="00F803DD">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r w:rsidRPr="007B54E1">
        <w:tab/>
      </w:r>
      <w:r w:rsidRPr="007B54E1">
        <w:tab/>
      </w:r>
    </w:p>
    <w:p w14:paraId="21365E54" w14:textId="3C712600" w:rsidR="00F803DD" w:rsidRDefault="007F1EB1">
      <w:pPr>
        <w:spacing w:after="200"/>
        <w:jc w:val="left"/>
        <w:rPr>
          <w:rFonts w:ascii="Times New Roman" w:eastAsia="Times New Roman" w:hAnsi="Times New Roman" w:cs="Times New Roman"/>
          <w:color w:val="000000"/>
          <w:sz w:val="56"/>
          <w:szCs w:val="56"/>
          <w:lang w:val="ro-RO" w:eastAsia="ar-SA"/>
        </w:rPr>
      </w:pPr>
      <w:ins w:id="17" w:author="laca" w:date="2015-06-25T08:40:00Z">
        <w:r>
          <w:rPr>
            <w:rFonts w:cs="Times New Roman"/>
            <w:b/>
            <w:noProof/>
            <w:sz w:val="56"/>
            <w:szCs w:val="56"/>
            <w:lang w:eastAsia="hu-HU"/>
            <w:rPrChange w:id="18" w:author="Unknown">
              <w:rPr>
                <w:noProof/>
                <w:lang w:eastAsia="hu-HU"/>
              </w:rPr>
            </w:rPrChange>
          </w:rPr>
          <mc:AlternateContent>
            <mc:Choice Requires="wps">
              <w:drawing>
                <wp:anchor distT="0" distB="0" distL="114300" distR="114300" simplePos="0" relativeHeight="251807232" behindDoc="0" locked="0" layoutInCell="1" allowOverlap="1" wp14:anchorId="5BCB981A" wp14:editId="0EB49E47">
                  <wp:simplePos x="0" y="0"/>
                  <wp:positionH relativeFrom="page">
                    <wp:posOffset>3585210</wp:posOffset>
                  </wp:positionH>
                  <wp:positionV relativeFrom="paragraph">
                    <wp:posOffset>2400300</wp:posOffset>
                  </wp:positionV>
                  <wp:extent cx="914400" cy="9144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80750" id="Rectangle 289" o:spid="_x0000_s1026" style="position:absolute;margin-left:282.3pt;margin-top:189pt;width:1in;height:1in;z-index:2518072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" fillcolor="white [3212]" strokecolor="white [3212]" strokeweight="1pt">
                  <w10:wrap anchorx="page"/>
                </v:rect>
              </w:pict>
            </mc:Fallback>
          </mc:AlternateContent>
        </w:r>
      </w:ins>
      <w:r w:rsidR="00F803DD">
        <w:rPr>
          <w:sz w:val="56"/>
          <w:szCs w:val="56"/>
          <w:lang w:val="ro-RO" w:eastAsia="ar-SA"/>
        </w:rPr>
        <w:br w:type="page"/>
      </w:r>
    </w:p>
    <w:p w14:paraId="4AB185E6" w14:textId="100148F5" w:rsidR="00185D7E" w:rsidRPr="00856813" w:rsidRDefault="00185D7E" w:rsidP="00185D7E">
      <w:pPr>
        <w:jc w:val="center"/>
        <w:rPr>
          <w:rFonts w:ascii="Segoe UI" w:hAnsi="Segoe UI" w:cs="Segoe UI"/>
          <w:b/>
          <w:color w:val="000000"/>
          <w:sz w:val="28"/>
          <w:szCs w:val="28"/>
          <w:shd w:val="clear" w:color="auto" w:fill="FFFFFF"/>
          <w:lang w:val="ro-RO"/>
        </w:rPr>
      </w:pPr>
      <w:r w:rsidRPr="00856813">
        <w:rPr>
          <w:rFonts w:ascii="Segoe UI" w:hAnsi="Segoe UI" w:cs="Segoe UI"/>
          <w:b/>
          <w:color w:val="000000"/>
          <w:sz w:val="28"/>
          <w:szCs w:val="28"/>
          <w:shd w:val="clear" w:color="auto" w:fill="FFFFFF"/>
          <w:lang w:val="ro-RO"/>
        </w:rPr>
        <w:lastRenderedPageBreak/>
        <w:t>Proiectarea și implementarea unui robot mobil utilizând resurse hardware</w:t>
      </w:r>
      <w:r w:rsidR="000E645E" w:rsidRPr="00856813">
        <w:rPr>
          <w:rFonts w:ascii="Segoe UI" w:hAnsi="Segoe UI" w:cs="Segoe UI"/>
          <w:b/>
          <w:color w:val="000000"/>
          <w:sz w:val="28"/>
          <w:szCs w:val="28"/>
          <w:shd w:val="clear" w:color="auto" w:fill="FFFFFF"/>
          <w:lang w:val="ro-RO"/>
        </w:rPr>
        <w:t xml:space="preserve"> </w:t>
      </w:r>
      <w:r w:rsidRPr="00856813">
        <w:rPr>
          <w:rFonts w:ascii="Segoe UI" w:hAnsi="Segoe UI" w:cs="Segoe UI"/>
          <w:b/>
          <w:color w:val="000000"/>
          <w:sz w:val="28"/>
          <w:szCs w:val="28"/>
          <w:shd w:val="clear" w:color="auto" w:fill="FFFFFF"/>
          <w:lang w:val="ro-RO"/>
        </w:rPr>
        <w:t>bazate pe circuite FPGA</w:t>
      </w:r>
    </w:p>
    <w:p w14:paraId="70C915A6" w14:textId="77777777" w:rsidR="00185D7E" w:rsidRPr="00856813" w:rsidRDefault="00185D7E" w:rsidP="00185D7E">
      <w:pPr>
        <w:jc w:val="center"/>
        <w:rPr>
          <w:rFonts w:ascii="Times New Roman" w:hAnsi="Times New Roman" w:cs="Times New Roman"/>
          <w:b/>
          <w:sz w:val="28"/>
          <w:szCs w:val="28"/>
          <w:lang w:val="ro-RO"/>
        </w:rPr>
      </w:pPr>
    </w:p>
    <w:p w14:paraId="5074E1A9" w14:textId="2E548A4E" w:rsidR="00185D7E" w:rsidRPr="00856813" w:rsidRDefault="00185D7E" w:rsidP="00EF688B">
      <w:pPr>
        <w:pStyle w:val="Heading1"/>
        <w:rPr>
          <w:rFonts w:ascii="Times New Roman" w:hAnsi="Times New Roman" w:cs="Times New Roman"/>
          <w:sz w:val="40"/>
          <w:szCs w:val="56"/>
          <w:lang w:val="ro-RO" w:eastAsia="ar-SA"/>
        </w:rPr>
      </w:pPr>
      <w:bookmarkStart w:id="19" w:name="_Toc422983753"/>
      <w:bookmarkStart w:id="20" w:name="_Toc422984633"/>
      <w:r w:rsidRPr="00856813">
        <w:rPr>
          <w:rFonts w:ascii="Times New Roman" w:hAnsi="Times New Roman" w:cs="Times New Roman"/>
          <w:sz w:val="40"/>
          <w:szCs w:val="56"/>
          <w:lang w:val="ro-RO" w:eastAsia="ar-SA"/>
        </w:rPr>
        <w:t>Extras</w:t>
      </w:r>
      <w:bookmarkEnd w:id="19"/>
      <w:bookmarkEnd w:id="20"/>
    </w:p>
    <w:p w14:paraId="62BA6A1A" w14:textId="2DF1271E" w:rsidR="00407D1D" w:rsidRPr="002F4E9F" w:rsidRDefault="00407D1D" w:rsidP="00407D1D">
      <w:pPr>
        <w:ind w:firstLine="432"/>
        <w:rPr>
          <w:szCs w:val="24"/>
          <w:lang w:val="ro-RO"/>
        </w:rPr>
      </w:pPr>
      <w:r w:rsidRPr="002F4E9F">
        <w:rPr>
          <w:szCs w:val="24"/>
          <w:lang w:val="ro-RO"/>
        </w:rPr>
        <w:t>Scopul lucrării este proiectarea unui robot mobil de teren, prezentarea elementelor necesare şi implementarea</w:t>
      </w:r>
      <w:r>
        <w:rPr>
          <w:szCs w:val="24"/>
          <w:lang w:val="ro-RO"/>
        </w:rPr>
        <w:t xml:space="preserve"> sa</w:t>
      </w:r>
      <w:r w:rsidRPr="002F4E9F">
        <w:rPr>
          <w:szCs w:val="24"/>
          <w:lang w:val="ro-RO"/>
        </w:rPr>
        <w:t xml:space="preserve">. </w:t>
      </w:r>
      <w:r w:rsidRPr="001A39E1">
        <w:rPr>
          <w:szCs w:val="24"/>
          <w:lang w:val="ro-RO"/>
        </w:rPr>
        <w:t xml:space="preserve">În lucrare accentul este pus pe proiectarea </w:t>
      </w:r>
      <w:r w:rsidR="005E0719" w:rsidRPr="00856813">
        <w:rPr>
          <w:szCs w:val="24"/>
          <w:lang w:val="ro-RO"/>
        </w:rPr>
        <w:t>ș</w:t>
      </w:r>
      <w:r w:rsidRPr="001A39E1">
        <w:rPr>
          <w:szCs w:val="24"/>
          <w:lang w:val="ro-RO"/>
        </w:rPr>
        <w:t>i implementarea componentelor electronice de control</w:t>
      </w:r>
      <w:r w:rsidRPr="00772612">
        <w:rPr>
          <w:szCs w:val="24"/>
          <w:lang w:val="ro-RO"/>
        </w:rPr>
        <w:t>, implementarea sistemului senzorial</w:t>
      </w:r>
      <w:r>
        <w:rPr>
          <w:szCs w:val="24"/>
          <w:lang w:val="ro-RO"/>
        </w:rPr>
        <w:t>,</w:t>
      </w:r>
      <w:r w:rsidRPr="00772612">
        <w:rPr>
          <w:szCs w:val="24"/>
          <w:lang w:val="ro-RO"/>
        </w:rPr>
        <w:t xml:space="preserve"> dar</w:t>
      </w:r>
      <w:r w:rsidRPr="009A1030">
        <w:rPr>
          <w:szCs w:val="24"/>
          <w:lang w:val="ro-RO"/>
        </w:rPr>
        <w:t xml:space="preserve"> din punctul de veder</w:t>
      </w:r>
      <w:r>
        <w:rPr>
          <w:szCs w:val="24"/>
          <w:lang w:val="ro-RO"/>
        </w:rPr>
        <w:t>e</w:t>
      </w:r>
      <w:r w:rsidRPr="009A1030">
        <w:rPr>
          <w:szCs w:val="24"/>
          <w:lang w:val="ro-RO"/>
        </w:rPr>
        <w:t xml:space="preserve"> a</w:t>
      </w:r>
      <w:r>
        <w:rPr>
          <w:szCs w:val="24"/>
          <w:lang w:val="ro-RO"/>
        </w:rPr>
        <w:t>l în</w:t>
      </w:r>
      <w:r w:rsidRPr="00D86AA1">
        <w:rPr>
          <w:szCs w:val="24"/>
          <w:lang w:val="ro-RO"/>
        </w:rPr>
        <w:t>ț</w:t>
      </w:r>
      <w:r>
        <w:rPr>
          <w:szCs w:val="24"/>
          <w:lang w:val="ro-RO"/>
        </w:rPr>
        <w:t>eleg</w:t>
      </w:r>
      <w:r w:rsidRPr="009A1030">
        <w:rPr>
          <w:szCs w:val="24"/>
          <w:lang w:val="ro-RO"/>
        </w:rPr>
        <w:t>erii func</w:t>
      </w:r>
      <w:r w:rsidRPr="00D86AA1">
        <w:rPr>
          <w:szCs w:val="24"/>
          <w:lang w:val="ro-RO"/>
        </w:rPr>
        <w:t>ț</w:t>
      </w:r>
      <w:r w:rsidRPr="009A1030">
        <w:rPr>
          <w:szCs w:val="24"/>
          <w:lang w:val="ro-RO"/>
        </w:rPr>
        <w:t xml:space="preserve">ionării întregului sistem este prezentată </w:t>
      </w:r>
      <w:r w:rsidR="00D335D0" w:rsidRPr="009A1030">
        <w:rPr>
          <w:szCs w:val="24"/>
          <w:lang w:val="ro-RO"/>
        </w:rPr>
        <w:t xml:space="preserve">în ansamblu </w:t>
      </w:r>
      <w:r w:rsidRPr="00D86AA1">
        <w:rPr>
          <w:szCs w:val="24"/>
          <w:lang w:val="ro-RO"/>
        </w:rPr>
        <w:t>ș</w:t>
      </w:r>
      <w:r w:rsidRPr="009A1030">
        <w:rPr>
          <w:szCs w:val="24"/>
          <w:lang w:val="ro-RO"/>
        </w:rPr>
        <w:t>i pa</w:t>
      </w:r>
      <w:r w:rsidRPr="00EE2CE8">
        <w:rPr>
          <w:szCs w:val="24"/>
          <w:lang w:val="ro-RO"/>
        </w:rPr>
        <w:t>rte</w:t>
      </w:r>
      <w:r>
        <w:rPr>
          <w:szCs w:val="24"/>
          <w:lang w:val="ro-RO"/>
        </w:rPr>
        <w:t>a mec</w:t>
      </w:r>
      <w:r w:rsidRPr="00EE2CE8">
        <w:rPr>
          <w:szCs w:val="24"/>
          <w:lang w:val="ro-RO"/>
        </w:rPr>
        <w:t xml:space="preserve">anică a robotului </w:t>
      </w:r>
      <w:r w:rsidRPr="00312975">
        <w:rPr>
          <w:szCs w:val="24"/>
          <w:lang w:val="ro-RO"/>
        </w:rPr>
        <w:t xml:space="preserve">mobil de teren proiectată integral de către autorul lucrării </w:t>
      </w:r>
      <w:r w:rsidRPr="006B0A04">
        <w:rPr>
          <w:szCs w:val="24"/>
          <w:lang w:val="ro-RO"/>
        </w:rPr>
        <w:t xml:space="preserve">prin </w:t>
      </w:r>
      <w:r w:rsidRPr="00B802E7">
        <w:rPr>
          <w:szCs w:val="24"/>
          <w:lang w:val="ro-RO"/>
        </w:rPr>
        <w:t>Autodesk Inventor</w:t>
      </w:r>
      <w:r>
        <w:rPr>
          <w:szCs w:val="24"/>
          <w:lang w:val="ro-RO"/>
        </w:rPr>
        <w:t>.</w:t>
      </w:r>
    </w:p>
    <w:p w14:paraId="248559F0" w14:textId="77777777" w:rsidR="00407D1D" w:rsidRPr="002F4E9F" w:rsidRDefault="00407D1D" w:rsidP="00407D1D">
      <w:pPr>
        <w:ind w:firstLine="432"/>
        <w:rPr>
          <w:szCs w:val="24"/>
          <w:lang w:val="ro-RO"/>
        </w:rPr>
      </w:pPr>
      <w:r w:rsidRPr="002F4E9F">
        <w:rPr>
          <w:szCs w:val="24"/>
          <w:lang w:val="ro-RO"/>
        </w:rPr>
        <w:t>Pe un şasiu masiv sunt ataşate patru tălpi pivotante, care se po</w:t>
      </w:r>
      <w:r>
        <w:rPr>
          <w:szCs w:val="24"/>
          <w:lang w:val="ro-RO"/>
        </w:rPr>
        <w:t>t</w:t>
      </w:r>
      <w:r w:rsidRPr="002F4E9F">
        <w:rPr>
          <w:szCs w:val="24"/>
          <w:lang w:val="ro-RO"/>
        </w:rPr>
        <w:t xml:space="preserve"> roti cu 360 de grade faţă de şasiu. Pe tălpile pivotante sunt montate şenile care sunt puse în mişcare cu ajutorul motoarelor DC cu angrenaj de roţi dinţate conice.</w:t>
      </w:r>
    </w:p>
    <w:p w14:paraId="2AD814A5" w14:textId="1776823E" w:rsidR="00407D1D" w:rsidRPr="002F4E9F" w:rsidRDefault="00407D1D" w:rsidP="00407D1D">
      <w:pPr>
        <w:ind w:firstLine="432"/>
        <w:rPr>
          <w:lang w:val="ro-RO"/>
        </w:rPr>
      </w:pPr>
      <w:r w:rsidRPr="002F4E9F">
        <w:rPr>
          <w:szCs w:val="24"/>
          <w:lang w:val="ro-RO"/>
        </w:rPr>
        <w:t>Structura şasiulul masiv este format din cadru metalic, cu profile din oţel, componentele sunt fixate între ele prin sudare. Structura cadrului, precum şi sistemul sunt simetrice faţă de cele două axe</w:t>
      </w:r>
      <w:r w:rsidRPr="002F4E9F">
        <w:rPr>
          <w:lang w:val="ro-RO"/>
        </w:rPr>
        <w:t>.</w:t>
      </w:r>
      <w:r w:rsidRPr="002F4E9F">
        <w:rPr>
          <w:szCs w:val="24"/>
          <w:lang w:val="ro-RO"/>
        </w:rPr>
        <w:t xml:space="preserve"> </w:t>
      </w:r>
    </w:p>
    <w:p w14:paraId="20069CBD" w14:textId="77777777" w:rsidR="00407D1D" w:rsidRDefault="00407D1D" w:rsidP="00444C0C">
      <w:pPr>
        <w:keepNext/>
        <w:ind w:firstLine="576"/>
        <w:rPr>
          <w:lang w:val="ro-RO"/>
        </w:rPr>
      </w:pPr>
      <w:r w:rsidRPr="002F4E9F">
        <w:rPr>
          <w:lang w:val="ro-RO"/>
        </w:rPr>
        <w:t xml:space="preserve">În sistem sunt integrate 8 motoare DC cu ajutorul cărora sunt puse în mişcare şenilele </w:t>
      </w:r>
      <w:r w:rsidRPr="00D86AA1">
        <w:rPr>
          <w:lang w:val="ro-RO"/>
        </w:rPr>
        <w:t>ș</w:t>
      </w:r>
      <w:r w:rsidRPr="002F4E9F">
        <w:rPr>
          <w:lang w:val="ro-RO"/>
        </w:rPr>
        <w:t>i se poate modifica unghiul tălpilor faţă de cadru. Motoarele sunt comandate prin pun</w:t>
      </w:r>
      <w:r w:rsidRPr="00D86AA1">
        <w:rPr>
          <w:lang w:val="ro-RO"/>
        </w:rPr>
        <w:t>ț</w:t>
      </w:r>
      <w:r w:rsidRPr="002F4E9F">
        <w:rPr>
          <w:lang w:val="ro-RO"/>
        </w:rPr>
        <w:t>i H</w:t>
      </w:r>
      <w:r>
        <w:rPr>
          <w:lang w:val="ro-RO"/>
        </w:rPr>
        <w:t>.</w:t>
      </w:r>
    </w:p>
    <w:p w14:paraId="71178AF8" w14:textId="0E7943EA" w:rsidR="00444C0C" w:rsidRPr="00856813" w:rsidRDefault="007D0E8F" w:rsidP="00444C0C">
      <w:pPr>
        <w:keepNext/>
        <w:ind w:firstLine="576"/>
        <w:rPr>
          <w:lang w:val="ro-RO"/>
        </w:rPr>
      </w:pPr>
      <w:r>
        <w:rPr>
          <w:rFonts w:ascii="Times New Roman" w:hAnsi="Times New Roman" w:cs="Times New Roman"/>
          <w:noProof/>
          <w:lang w:eastAsia="hu-HU"/>
        </w:rPr>
        <mc:AlternateContent>
          <mc:Choice Requires="wpg">
            <w:drawing>
              <wp:anchor distT="0" distB="0" distL="114300" distR="114300" simplePos="0" relativeHeight="251657216" behindDoc="0" locked="0" layoutInCell="1" allowOverlap="1" wp14:anchorId="2F40ACE0" wp14:editId="30021B33">
                <wp:simplePos x="0" y="0"/>
                <wp:positionH relativeFrom="column">
                  <wp:posOffset>836738</wp:posOffset>
                </wp:positionH>
                <wp:positionV relativeFrom="paragraph">
                  <wp:posOffset>22107</wp:posOffset>
                </wp:positionV>
                <wp:extent cx="2077720" cy="2897505"/>
                <wp:effectExtent l="133350" t="0" r="17780" b="17145"/>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65496"/>
                              <a:gd name="adj2" fmla="val 199648"/>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02D8C36C" w:rsidR="008F5B81" w:rsidRPr="007F0748" w:rsidRDefault="008F5B81" w:rsidP="007F0748">
                              <w:pPr>
                                <w:jc w:val="center"/>
                                <w:rPr>
                                  <w:lang w:val="ro-RO"/>
                                </w:rPr>
                              </w:pPr>
                              <w:r>
                                <w:rPr>
                                  <w:lang w:val="ro-RO"/>
                                </w:rPr>
                                <w:t>Roți mari</w:t>
                              </w:r>
                            </w:p>
                            <w:p w14:paraId="307A2B2A" w14:textId="0F8A2E2F" w:rsidR="008F5B81" w:rsidRPr="008E4123" w:rsidRDefault="008F5B81"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8F5B81" w:rsidRPr="007F0748" w:rsidRDefault="008F5B81"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8F5B81" w:rsidRPr="007F0748" w:rsidRDefault="008F5B81" w:rsidP="007F0748">
                              <w:pPr>
                                <w:jc w:val="center"/>
                                <w:rPr>
                                  <w:lang w:val="ro-RO"/>
                                </w:rPr>
                              </w:pPr>
                              <w:r>
                                <w:rPr>
                                  <w:lang w:val="ro-RO"/>
                                </w:rPr>
                                <w:t>Senila</w:t>
                              </w:r>
                            </w:p>
                            <w:p w14:paraId="776C5FEE" w14:textId="77777777" w:rsidR="008F5B81" w:rsidRPr="008E4123" w:rsidRDefault="008F5B81"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7" style="position:absolute;left:0;text-align:left;margin-left:65.9pt;margin-top:1.75pt;width:163.6pt;height:228.15pt;z-index:25165721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&#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8"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QF8MA&#10;AADcAAAADwAAAGRycy9kb3ducmV2LnhtbERPu27CMBTdkfgH6yJ1Iw6RilCKQQiolCEdymNgu4pv&#10;47TxdRS7JPx9PSB1PDrv9Xa0rbhT7xvHChZJCoK4crrhWsHl/D5fgfABWWPrmBQ8yMN2M52sMddu&#10;4E+6n0ItYgj7HBWYELpcSl8ZsugT1xFH7sv1FkOEfS11j0MMt63M0nQpLTYcGwx2tDdU/Zx+rYKy&#10;/i5X2b69HeijGIrs2hxL81DqZTbu3kAEGsO/+OkutILsNc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2QF8MAAADcAAAADwAAAAAAAAAAAAAAAACYAgAAZHJzL2Rv&#10;d25yZXYueG1sUEsFBgAAAAAEAAQA9QAAAIgDAAAAAA==&#10;" adj="-3347,53924" fillcolor="#5b9bd5 [3204]" strokecolor="#1f4d78 [1604]" strokeweight="1pt">
                  <v:textbox>
                    <w:txbxContent>
                      <w:p w14:paraId="431A7BBE" w14:textId="02D8C36C" w:rsidR="008F5B81" w:rsidRPr="007F0748" w:rsidRDefault="008F5B81" w:rsidP="007F0748">
                        <w:pPr>
                          <w:jc w:val="center"/>
                          <w:rPr>
                            <w:lang w:val="ro-RO"/>
                          </w:rPr>
                        </w:pPr>
                        <w:r>
                          <w:rPr>
                            <w:lang w:val="ro-RO"/>
                          </w:rPr>
                          <w:t>Roți mari</w:t>
                        </w:r>
                      </w:p>
                      <w:p w14:paraId="307A2B2A" w14:textId="0F8A2E2F" w:rsidR="008F5B81" w:rsidRPr="008E4123" w:rsidRDefault="008F5B81" w:rsidP="007F0748">
                        <w:pPr>
                          <w:jc w:val="center"/>
                        </w:pPr>
                        <w:r w:rsidRPr="008E4123">
                          <w:t>k</w:t>
                        </w:r>
                      </w:p>
                    </w:txbxContent>
                  </v:textbox>
                </v:shape>
                <v:shape id="Rounded Rectangular Callout 255" o:spid="_x0000_s1029"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8F5B81" w:rsidRPr="007F0748" w:rsidRDefault="008F5B81" w:rsidP="007F0748">
                        <w:pPr>
                          <w:jc w:val="center"/>
                          <w:rPr>
                            <w:lang w:val="ro-RO"/>
                          </w:rPr>
                        </w:pPr>
                        <w:r>
                          <w:rPr>
                            <w:lang w:val="ro-RO"/>
                          </w:rPr>
                          <w:t>Roți mici</w:t>
                        </w:r>
                      </w:p>
                    </w:txbxContent>
                  </v:textbox>
                </v:shape>
                <v:shape id="Rounded Rectangular Callout 267" o:spid="_x0000_s1030"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8F5B81" w:rsidRPr="007F0748" w:rsidRDefault="008F5B81" w:rsidP="007F0748">
                        <w:pPr>
                          <w:jc w:val="center"/>
                          <w:rPr>
                            <w:lang w:val="ro-RO"/>
                          </w:rPr>
                        </w:pPr>
                        <w:r>
                          <w:rPr>
                            <w:lang w:val="ro-RO"/>
                          </w:rPr>
                          <w:t>Senila</w:t>
                        </w:r>
                      </w:p>
                      <w:p w14:paraId="776C5FEE" w14:textId="77777777" w:rsidR="008F5B81" w:rsidRPr="008E4123" w:rsidRDefault="008F5B81" w:rsidP="007F0748">
                        <w:pPr>
                          <w:jc w:val="center"/>
                        </w:pPr>
                        <w:r w:rsidRPr="008E4123">
                          <w:t>k</w:t>
                        </w:r>
                      </w:p>
                    </w:txbxContent>
                  </v:textbox>
                </v:shape>
              </v:group>
            </w:pict>
          </mc:Fallback>
        </mc:AlternateContent>
      </w:r>
      <w:r w:rsidR="00444C0C" w:rsidRPr="005F456C">
        <w:rPr>
          <w:noProof/>
          <w:lang w:eastAsia="hu-HU"/>
        </w:rPr>
        <w:drawing>
          <wp:inline distT="0" distB="0" distL="0" distR="0" wp14:anchorId="0E60723B" wp14:editId="7ADB2302">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63230AFA" w:rsidR="00444C0C" w:rsidRPr="00856813" w:rsidRDefault="00180710" w:rsidP="00444C0C">
      <w:pPr>
        <w:pStyle w:val="Caption"/>
        <w:jc w:val="center"/>
        <w:rPr>
          <w:lang w:val="ro-RO"/>
        </w:rPr>
      </w:pPr>
      <w:bookmarkStart w:id="21" w:name="_Toc422982554"/>
      <w:r>
        <w:rPr>
          <w:lang w:val="ro-RO"/>
        </w:rPr>
        <w:t>Fig</w:t>
      </w:r>
      <w:r w:rsidR="00444C0C" w:rsidRPr="00856813">
        <w:rPr>
          <w:lang w:val="ro-RO"/>
        </w:rPr>
        <w:t xml:space="preserve">. </w:t>
      </w:r>
      <w:r w:rsidR="00922A00">
        <w:rPr>
          <w:lang w:val="ro-RO"/>
        </w:rPr>
        <w:fldChar w:fldCharType="begin"/>
      </w:r>
      <w:r w:rsidR="00922A00">
        <w:rPr>
          <w:lang w:val="ro-RO"/>
        </w:rPr>
        <w:instrText xml:space="preserve"> STYLEREF 1 \s </w:instrText>
      </w:r>
      <w:r w:rsidR="00922A00">
        <w:rPr>
          <w:lang w:val="ro-RO"/>
        </w:rPr>
        <w:fldChar w:fldCharType="separate"/>
      </w:r>
      <w:r w:rsidR="00D15850">
        <w:rPr>
          <w:noProof/>
          <w:lang w:val="ro-RO"/>
        </w:rPr>
        <w:t>1</w:t>
      </w:r>
      <w:r w:rsidR="00922A00">
        <w:rPr>
          <w:lang w:val="ro-RO"/>
        </w:rPr>
        <w:fldChar w:fldCharType="end"/>
      </w:r>
      <w:r w:rsidR="00922A00">
        <w:rPr>
          <w:lang w:val="ro-RO"/>
        </w:rPr>
        <w:t>.</w:t>
      </w:r>
      <w:r w:rsidR="00922A00">
        <w:rPr>
          <w:lang w:val="ro-RO"/>
        </w:rPr>
        <w:fldChar w:fldCharType="begin"/>
      </w:r>
      <w:r w:rsidR="00922A00">
        <w:rPr>
          <w:lang w:val="ro-RO"/>
        </w:rPr>
        <w:instrText xml:space="preserve"> SEQ Kép. \* ARABIC \s 1 </w:instrText>
      </w:r>
      <w:r w:rsidR="00922A00">
        <w:rPr>
          <w:lang w:val="ro-RO"/>
        </w:rPr>
        <w:fldChar w:fldCharType="separate"/>
      </w:r>
      <w:r w:rsidR="00D15850">
        <w:rPr>
          <w:noProof/>
          <w:lang w:val="ro-RO"/>
        </w:rPr>
        <w:t>1</w:t>
      </w:r>
      <w:r w:rsidR="00922A00">
        <w:rPr>
          <w:lang w:val="ro-RO"/>
        </w:rPr>
        <w:fldChar w:fldCharType="end"/>
      </w:r>
      <w:r w:rsidR="00444C0C" w:rsidRPr="00856813">
        <w:rPr>
          <w:lang w:val="ro-RO"/>
        </w:rPr>
        <w:t xml:space="preserve"> Structura Robotului- Inventor 3D Foto</w:t>
      </w:r>
      <w:bookmarkEnd w:id="21"/>
    </w:p>
    <w:p w14:paraId="55283834" w14:textId="77777777" w:rsidR="00444C0C" w:rsidRPr="00856813" w:rsidRDefault="00444C0C" w:rsidP="00436075">
      <w:pPr>
        <w:ind w:firstLine="576"/>
        <w:rPr>
          <w:lang w:val="ro-RO"/>
        </w:rPr>
      </w:pPr>
    </w:p>
    <w:p w14:paraId="030106A0" w14:textId="77777777" w:rsidR="00444C0C" w:rsidRPr="00856813" w:rsidRDefault="00444C0C" w:rsidP="00436075">
      <w:pPr>
        <w:ind w:firstLine="576"/>
        <w:rPr>
          <w:rFonts w:ascii="Times New Roman" w:hAnsi="Times New Roman" w:cs="Times New Roman"/>
          <w:lang w:val="ro-RO"/>
        </w:rPr>
      </w:pPr>
    </w:p>
    <w:p w14:paraId="33A8C846" w14:textId="63364789"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ALIMENTARE CU ENERGIE</w:t>
      </w:r>
    </w:p>
    <w:p w14:paraId="64F54C12" w14:textId="4A2A9FDC" w:rsidR="00EF688B" w:rsidRPr="00856813" w:rsidRDefault="00EF688B" w:rsidP="00EF688B">
      <w:pPr>
        <w:jc w:val="center"/>
        <w:rPr>
          <w:rFonts w:ascii="Times New Roman" w:hAnsi="Times New Roman" w:cs="Times New Roman"/>
          <w:sz w:val="36"/>
          <w:szCs w:val="36"/>
          <w:lang w:val="ro-RO"/>
        </w:rPr>
      </w:pPr>
    </w:p>
    <w:p w14:paraId="5D84760E" w14:textId="45C4CFA9" w:rsidR="00444C0C" w:rsidRPr="00856813" w:rsidRDefault="00407D1D" w:rsidP="00407D1D">
      <w:pPr>
        <w:ind w:firstLine="576"/>
        <w:rPr>
          <w:rFonts w:ascii="Times New Roman" w:hAnsi="Times New Roman" w:cs="Times New Roman"/>
          <w:lang w:val="ro-RO"/>
        </w:rPr>
      </w:pPr>
      <w:r w:rsidRPr="002F4E9F">
        <w:rPr>
          <w:lang w:val="ro-RO"/>
        </w:rPr>
        <w:t xml:space="preserve">Pe figura </w:t>
      </w:r>
      <w:r w:rsidR="00D86AA1">
        <w:rPr>
          <w:lang w:val="ro-RO"/>
        </w:rPr>
        <w:t>1.2</w:t>
      </w:r>
      <w:r w:rsidRPr="002F4E9F">
        <w:rPr>
          <w:lang w:val="ro-RO"/>
        </w:rPr>
        <w:t xml:space="preserve"> se po</w:t>
      </w:r>
      <w:r>
        <w:rPr>
          <w:lang w:val="ro-RO"/>
        </w:rPr>
        <w:t>t</w:t>
      </w:r>
      <w:r w:rsidRPr="002F4E9F">
        <w:rPr>
          <w:lang w:val="ro-RO"/>
        </w:rPr>
        <w:t xml:space="preserve"> observa 8 pun</w:t>
      </w:r>
      <w:r w:rsidRPr="00856813">
        <w:rPr>
          <w:lang w:val="ro-RO"/>
        </w:rPr>
        <w:t>ț</w:t>
      </w:r>
      <w:r w:rsidRPr="002F4E9F">
        <w:rPr>
          <w:lang w:val="ro-RO"/>
        </w:rPr>
        <w:t xml:space="preserve">i </w:t>
      </w:r>
      <w:r w:rsidRPr="00747537">
        <w:rPr>
          <w:rFonts w:cstheme="minorHAnsi"/>
          <w:lang w:val="ro-RO"/>
        </w:rPr>
        <w:t xml:space="preserve">H (modulele A </w:t>
      </w:r>
      <w:r w:rsidRPr="00747537">
        <w:rPr>
          <w:rFonts w:cstheme="minorHAnsi"/>
          <w:lang w:val="ro-RO"/>
          <w:rPrChange w:id="22" w:author="laca" w:date="2015-06-25T22:35:00Z">
            <w:rPr>
              <w:rFonts w:ascii="Tahoma" w:hAnsi="Tahoma" w:cs="Tahoma"/>
              <w:lang w:val="ro-RO"/>
            </w:rPr>
          </w:rPrChange>
        </w:rPr>
        <w:t>ș</w:t>
      </w:r>
      <w:r w:rsidRPr="00747537">
        <w:rPr>
          <w:rFonts w:cstheme="minorHAnsi"/>
          <w:lang w:val="ro-RO"/>
        </w:rPr>
        <w:t>i B con</w:t>
      </w:r>
      <w:r w:rsidRPr="00747537">
        <w:rPr>
          <w:rFonts w:cstheme="minorHAnsi"/>
          <w:lang w:val="ro-RO"/>
          <w:rPrChange w:id="23" w:author="laca" w:date="2015-06-25T22:35:00Z">
            <w:rPr>
              <w:rFonts w:ascii="Tahoma" w:hAnsi="Tahoma" w:cs="Tahoma"/>
              <w:lang w:val="ro-RO"/>
            </w:rPr>
          </w:rPrChange>
        </w:rPr>
        <w:t>ț</w:t>
      </w:r>
      <w:r w:rsidRPr="00747537">
        <w:rPr>
          <w:rFonts w:cstheme="minorHAnsi"/>
          <w:lang w:val="ro-RO"/>
        </w:rPr>
        <w:t>in câte 4 pun</w:t>
      </w:r>
      <w:r w:rsidRPr="00747537">
        <w:rPr>
          <w:rFonts w:cstheme="minorHAnsi"/>
          <w:lang w:val="ro-RO"/>
          <w:rPrChange w:id="24" w:author="laca" w:date="2015-06-25T22:35:00Z">
            <w:rPr>
              <w:rFonts w:ascii="Tahoma" w:hAnsi="Tahoma" w:cs="Tahoma"/>
              <w:lang w:val="ro-RO"/>
            </w:rPr>
          </w:rPrChange>
        </w:rPr>
        <w:t>ț</w:t>
      </w:r>
      <w:r w:rsidRPr="00747537">
        <w:rPr>
          <w:rFonts w:cstheme="minorHAnsi"/>
          <w:lang w:val="ro-RO"/>
        </w:rPr>
        <w:t>i H), fixate</w:t>
      </w:r>
      <w:r w:rsidRPr="002F4E9F">
        <w:rPr>
          <w:lang w:val="ro-RO"/>
        </w:rPr>
        <w:t xml:space="preserve"> câte două pe o tablă din cupru</w:t>
      </w:r>
      <w:r>
        <w:rPr>
          <w:lang w:val="ro-RO"/>
        </w:rPr>
        <w:t>.</w:t>
      </w:r>
      <w:r w:rsidRPr="002F4E9F">
        <w:rPr>
          <w:lang w:val="ro-RO"/>
        </w:rPr>
        <w:t xml:space="preserve"> Cir</w:t>
      </w:r>
      <w:r w:rsidRPr="00BD16E0">
        <w:rPr>
          <w:lang w:val="ro-RO"/>
        </w:rPr>
        <w:t>cula</w:t>
      </w:r>
      <w:r w:rsidRPr="00D86AA1">
        <w:rPr>
          <w:lang w:val="ro-RO"/>
        </w:rPr>
        <w:t>ț</w:t>
      </w:r>
      <w:r w:rsidRPr="00BD16E0">
        <w:rPr>
          <w:lang w:val="ro-RO"/>
        </w:rPr>
        <w:t>ia apei prin conductă</w:t>
      </w:r>
      <w:r w:rsidRPr="002F4E9F">
        <w:rPr>
          <w:lang w:val="ro-RO"/>
        </w:rPr>
        <w:t xml:space="preserve"> cu scopul răcirii tranzistoarelor este realizat</w:t>
      </w:r>
      <w:r>
        <w:rPr>
          <w:lang w:val="ro-RO"/>
        </w:rPr>
        <w:t>ă</w:t>
      </w:r>
      <w:r w:rsidRPr="002F4E9F">
        <w:rPr>
          <w:lang w:val="ro-RO"/>
        </w:rPr>
        <w:t xml:space="preserve"> printr-o minipompă de apă. Tranzistoarele sunt separate galvanic de tablă, cu ajutorul unui izolator electric, cu toate acestea izolatorul are conductivitate termică bună. Căldura este extrasă prin intermediul</w:t>
      </w:r>
      <w:r w:rsidRPr="00BD16E0">
        <w:rPr>
          <w:lang w:val="ro-RO"/>
        </w:rPr>
        <w:t xml:space="preserve"> unui sistem de răcire prin apă. D</w:t>
      </w:r>
      <w:r w:rsidRPr="002F4E9F">
        <w:rPr>
          <w:lang w:val="ro-RO"/>
        </w:rPr>
        <w:t>eoarece sistemul va func</w:t>
      </w:r>
      <w:r w:rsidRPr="00D86AA1">
        <w:rPr>
          <w:lang w:val="ro-RO"/>
        </w:rPr>
        <w:t>ț</w:t>
      </w:r>
      <w:r w:rsidRPr="002F4E9F">
        <w:rPr>
          <w:lang w:val="ro-RO"/>
        </w:rPr>
        <w:t>iona pe teren</w:t>
      </w:r>
      <w:r>
        <w:rPr>
          <w:lang w:val="ro-RO"/>
        </w:rPr>
        <w:t>,</w:t>
      </w:r>
      <w:r w:rsidRPr="002F4E9F">
        <w:rPr>
          <w:lang w:val="ro-RO"/>
        </w:rPr>
        <w:t xml:space="preserve"> trebuie evitat ca praful să pătrundă în interiorul acestuia.</w:t>
      </w:r>
    </w:p>
    <w:p w14:paraId="7573134D" w14:textId="77777777" w:rsidR="00444C0C" w:rsidRPr="00856813" w:rsidRDefault="00444C0C" w:rsidP="00444C0C">
      <w:pPr>
        <w:keepNext/>
        <w:ind w:firstLine="576"/>
        <w:rPr>
          <w:lang w:val="ro-RO"/>
        </w:rPr>
      </w:pPr>
      <w:r w:rsidRPr="005F456C">
        <w:rPr>
          <w:rFonts w:ascii="Times New Roman" w:hAnsi="Times New Roman" w:cs="Times New Roman"/>
          <w:noProof/>
          <w:lang w:eastAsia="hu-HU"/>
        </w:rPr>
        <w:drawing>
          <wp:inline distT="0" distB="0" distL="0" distR="0" wp14:anchorId="62F12E6C" wp14:editId="628BAFFB">
            <wp:extent cx="5566410" cy="5380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410" cy="5380304"/>
                    </a:xfrm>
                    <a:prstGeom prst="rect">
                      <a:avLst/>
                    </a:prstGeom>
                  </pic:spPr>
                </pic:pic>
              </a:graphicData>
            </a:graphic>
          </wp:inline>
        </w:drawing>
      </w:r>
    </w:p>
    <w:p w14:paraId="6D1806C2" w14:textId="25E085FF" w:rsidR="00436075" w:rsidRPr="00856813" w:rsidRDefault="00B102C0" w:rsidP="00444C0C">
      <w:pPr>
        <w:pStyle w:val="Caption"/>
        <w:jc w:val="center"/>
        <w:rPr>
          <w:sz w:val="24"/>
          <w:szCs w:val="24"/>
          <w:lang w:val="ro-RO"/>
        </w:rPr>
      </w:pPr>
      <w:bookmarkStart w:id="25" w:name="_Toc422982555"/>
      <w:r w:rsidRPr="00856813">
        <w:rPr>
          <w:sz w:val="24"/>
          <w:szCs w:val="24"/>
          <w:lang w:val="ro-RO"/>
        </w:rPr>
        <w:t>Fig</w:t>
      </w:r>
      <w:r w:rsidR="00444C0C"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D1585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D15850">
        <w:rPr>
          <w:noProof/>
          <w:sz w:val="24"/>
          <w:szCs w:val="24"/>
          <w:lang w:val="ro-RO"/>
        </w:rPr>
        <w:t>2</w:t>
      </w:r>
      <w:r w:rsidR="00922A00">
        <w:rPr>
          <w:sz w:val="24"/>
          <w:szCs w:val="24"/>
          <w:lang w:val="ro-RO"/>
        </w:rPr>
        <w:fldChar w:fldCharType="end"/>
      </w:r>
      <w:r w:rsidR="00444C0C" w:rsidRPr="00856813">
        <w:rPr>
          <w:sz w:val="24"/>
          <w:szCs w:val="24"/>
          <w:lang w:val="ro-RO"/>
        </w:rPr>
        <w:t xml:space="preserve"> Alimentarea cu energie electrică a robotului și structura sistemului de răcire</w:t>
      </w:r>
      <w:bookmarkEnd w:id="25"/>
    </w:p>
    <w:p w14:paraId="5E2098EC" w14:textId="77777777" w:rsidR="00444C0C" w:rsidRPr="00856813" w:rsidRDefault="00444C0C" w:rsidP="00444C0C">
      <w:pPr>
        <w:rPr>
          <w:lang w:val="ro-RO"/>
        </w:rPr>
      </w:pPr>
    </w:p>
    <w:p w14:paraId="1B5AE83A" w14:textId="2A5F5871" w:rsidR="00407D1D" w:rsidRPr="002F4E9F" w:rsidRDefault="00407D1D" w:rsidP="00407D1D">
      <w:pPr>
        <w:ind w:firstLine="720"/>
        <w:rPr>
          <w:lang w:val="ro-RO"/>
        </w:rPr>
      </w:pPr>
      <w:r w:rsidRPr="002F4E9F">
        <w:rPr>
          <w:lang w:val="ro-RO"/>
        </w:rPr>
        <w:lastRenderedPageBreak/>
        <w:t xml:space="preserve">Pe figura </w:t>
      </w:r>
      <w:r w:rsidR="00D86AA1">
        <w:rPr>
          <w:lang w:val="ro-RO"/>
        </w:rPr>
        <w:t>1.2</w:t>
      </w:r>
      <w:r w:rsidRPr="002F4E9F">
        <w:rPr>
          <w:lang w:val="ro-RO"/>
        </w:rPr>
        <w:t xml:space="preserve"> se poate vedea o magistrală de 32 bi</w:t>
      </w:r>
      <w:r>
        <w:rPr>
          <w:rFonts w:ascii="Tahoma" w:hAnsi="Tahoma" w:cs="Tahoma"/>
          <w:lang w:val="ro-RO"/>
        </w:rPr>
        <w:t>ț</w:t>
      </w:r>
      <w:r>
        <w:rPr>
          <w:lang w:val="ro-RO"/>
        </w:rPr>
        <w:t>i</w:t>
      </w:r>
      <w:r w:rsidRPr="002F4E9F">
        <w:rPr>
          <w:lang w:val="ro-RO"/>
        </w:rPr>
        <w:t xml:space="preserve"> (BUS), conectat la circuitul FPGA, </w:t>
      </w:r>
      <w:r w:rsidRPr="00D86AA1">
        <w:rPr>
          <w:lang w:val="ro-RO"/>
        </w:rPr>
        <w:t>ș</w:t>
      </w:r>
      <w:r w:rsidRPr="002F4E9F">
        <w:rPr>
          <w:lang w:val="ro-RO"/>
        </w:rPr>
        <w:t>i con</w:t>
      </w:r>
      <w:r w:rsidRPr="00D86AA1">
        <w:rPr>
          <w:lang w:val="ro-RO"/>
        </w:rPr>
        <w:t>ț</w:t>
      </w:r>
      <w:r w:rsidRPr="002F4E9F">
        <w:rPr>
          <w:lang w:val="ro-RO"/>
        </w:rPr>
        <w:t xml:space="preserve">ine semnalele </w:t>
      </w:r>
      <w:r w:rsidR="00A37EC8">
        <w:rPr>
          <w:lang w:val="ro-RO"/>
        </w:rPr>
        <w:t>PWM</w:t>
      </w:r>
      <w:r w:rsidRPr="002F4E9F">
        <w:rPr>
          <w:lang w:val="ro-RO"/>
        </w:rPr>
        <w:t xml:space="preserve"> (3,3 V amplitudine) pentru comanda celor 8 motoare de curent continu. Pe magistrală este realizată </w:t>
      </w:r>
      <w:r w:rsidRPr="00D86AA1">
        <w:rPr>
          <w:lang w:val="ro-RO"/>
        </w:rPr>
        <w:t>ș</w:t>
      </w:r>
      <w:r w:rsidRPr="002F4E9F">
        <w:rPr>
          <w:lang w:val="ro-RO"/>
        </w:rPr>
        <w:t>i protec</w:t>
      </w:r>
      <w:r w:rsidRPr="00D86AA1">
        <w:rPr>
          <w:lang w:val="ro-RO"/>
        </w:rPr>
        <w:t>ț</w:t>
      </w:r>
      <w:r w:rsidRPr="002F4E9F">
        <w:rPr>
          <w:lang w:val="ro-RO"/>
        </w:rPr>
        <w:t>ia circuitului FPGA. Protec</w:t>
      </w:r>
      <w:r w:rsidRPr="004632B0">
        <w:rPr>
          <w:rFonts w:ascii="Tahoma" w:hAnsi="Tahoma" w:cs="Tahoma"/>
          <w:lang w:val="ro-RO"/>
        </w:rPr>
        <w:t>ț</w:t>
      </w:r>
      <w:r w:rsidRPr="002F4E9F">
        <w:rPr>
          <w:lang w:val="ro-RO"/>
        </w:rPr>
        <w:t>ia circuitului FPGA împotriva supratensiunilor dinspre pun</w:t>
      </w:r>
      <w:r w:rsidRPr="00D86AA1">
        <w:rPr>
          <w:lang w:val="ro-RO"/>
        </w:rPr>
        <w:t>ț</w:t>
      </w:r>
      <w:r w:rsidRPr="002F4E9F">
        <w:rPr>
          <w:lang w:val="ro-RO"/>
        </w:rPr>
        <w:t>ile H este realiza</w:t>
      </w:r>
      <w:r>
        <w:rPr>
          <w:lang w:val="ro-RO"/>
        </w:rPr>
        <w:t>t</w:t>
      </w:r>
      <w:r w:rsidRPr="002F4E9F">
        <w:rPr>
          <w:lang w:val="ro-RO"/>
        </w:rPr>
        <w:t>ă prin diode zener de 3.3 V. Pe de altă parte rezisten</w:t>
      </w:r>
      <w:r w:rsidRPr="004632B0">
        <w:rPr>
          <w:rFonts w:ascii="Tahoma" w:hAnsi="Tahoma" w:cs="Tahoma"/>
          <w:lang w:val="ro-RO"/>
        </w:rPr>
        <w:t>ț</w:t>
      </w:r>
      <w:r w:rsidRPr="002F4E9F">
        <w:rPr>
          <w:lang w:val="ro-RO"/>
        </w:rPr>
        <w:t>ele electrice conectate la ie</w:t>
      </w:r>
      <w:r w:rsidRPr="00D86AA1">
        <w:rPr>
          <w:lang w:val="ro-RO"/>
        </w:rPr>
        <w:t>ș</w:t>
      </w:r>
      <w:r w:rsidRPr="002F4E9F">
        <w:rPr>
          <w:lang w:val="ro-RO"/>
        </w:rPr>
        <w:t>irile circuitului FPGA au rolul de limitare a curentului electric, deoarece curentul maxim suportat la ie</w:t>
      </w:r>
      <w:r w:rsidRPr="004632B0">
        <w:rPr>
          <w:rFonts w:ascii="Tahoma" w:hAnsi="Tahoma" w:cs="Tahoma"/>
          <w:lang w:val="ro-RO"/>
        </w:rPr>
        <w:t>ș</w:t>
      </w:r>
      <w:r w:rsidRPr="002F4E9F">
        <w:rPr>
          <w:lang w:val="ro-RO"/>
        </w:rPr>
        <w:t xml:space="preserve">irile circuitului FPGA este </w:t>
      </w:r>
      <w:r>
        <w:rPr>
          <w:lang w:val="ro-RO"/>
        </w:rPr>
        <w:t xml:space="preserve">de </w:t>
      </w:r>
      <w:r w:rsidRPr="002F4E9F">
        <w:rPr>
          <w:lang w:val="ro-RO"/>
        </w:rPr>
        <w:t>16mA. Pe figura 3.48 este prezentat planul de alimentare cu energie a robotului. Alimentarea cu energie se va realiza cu acumulatoare, care în func</w:t>
      </w:r>
      <w:r w:rsidRPr="004632B0">
        <w:rPr>
          <w:rFonts w:ascii="Tahoma" w:hAnsi="Tahoma" w:cs="Tahoma"/>
          <w:lang w:val="ro-RO"/>
        </w:rPr>
        <w:t>ț</w:t>
      </w:r>
      <w:r w:rsidRPr="002F4E9F">
        <w:rPr>
          <w:lang w:val="ro-RO"/>
        </w:rPr>
        <w:t xml:space="preserve">ie de modulele pe care </w:t>
      </w:r>
      <w:r>
        <w:rPr>
          <w:lang w:val="ro-RO"/>
        </w:rPr>
        <w:t xml:space="preserve">îi </w:t>
      </w:r>
      <w:r w:rsidRPr="002F4E9F">
        <w:rPr>
          <w:lang w:val="ro-RO"/>
        </w:rPr>
        <w:t>alimentează pot fii împăr</w:t>
      </w:r>
      <w:r w:rsidRPr="004632B0">
        <w:rPr>
          <w:rFonts w:ascii="Tahoma" w:hAnsi="Tahoma" w:cs="Tahoma"/>
          <w:lang w:val="ro-RO"/>
        </w:rPr>
        <w:t>ț</w:t>
      </w:r>
      <w:r w:rsidRPr="002F4E9F">
        <w:rPr>
          <w:lang w:val="ro-RO"/>
        </w:rPr>
        <w:t>ite în două grupe: un acumulator de 12 V, care asigură alimentarea sistemului cu circuite digitale, respectiv a doua sursă de energie compusă din mai multe acumulatoare conectate paralel care alimenteză cu energie pun</w:t>
      </w:r>
      <w:r w:rsidRPr="00D86AA1">
        <w:rPr>
          <w:lang w:val="ro-RO"/>
        </w:rPr>
        <w:t>ț</w:t>
      </w:r>
      <w:r w:rsidRPr="002F4E9F">
        <w:rPr>
          <w:lang w:val="ro-RO"/>
        </w:rPr>
        <w:t>ile. Elementele digitale sunt alimentate prin convertere DC-DC, cu tensiune reglabil</w:t>
      </w:r>
      <w:r>
        <w:rPr>
          <w:lang w:val="ro-RO"/>
        </w:rPr>
        <w:t>ă</w:t>
      </w:r>
      <w:r w:rsidRPr="002F4E9F">
        <w:rPr>
          <w:lang w:val="ro-RO"/>
        </w:rPr>
        <w:t>.</w:t>
      </w:r>
    </w:p>
    <w:p w14:paraId="098BCC8B" w14:textId="77777777" w:rsidR="00407D1D" w:rsidRPr="002F4E9F" w:rsidRDefault="00407D1D" w:rsidP="00407D1D">
      <w:pPr>
        <w:ind w:firstLine="720"/>
        <w:rPr>
          <w:lang w:val="ro-RO"/>
        </w:rPr>
      </w:pPr>
      <w:r w:rsidRPr="002F4E9F">
        <w:rPr>
          <w:lang w:val="ro-RO"/>
        </w:rPr>
        <w:t xml:space="preserve">Pompa de apă </w:t>
      </w:r>
      <w:r w:rsidRPr="00D86AA1">
        <w:rPr>
          <w:lang w:val="ro-RO"/>
        </w:rPr>
        <w:t>ș</w:t>
      </w:r>
      <w:r w:rsidRPr="002F4E9F">
        <w:rPr>
          <w:lang w:val="ro-RO"/>
        </w:rPr>
        <w:t xml:space="preserve">i motorele ventilatoarelor sunt </w:t>
      </w:r>
      <w:r>
        <w:rPr>
          <w:lang w:val="ro-RO"/>
        </w:rPr>
        <w:t>comandate</w:t>
      </w:r>
      <w:r w:rsidRPr="002F4E9F">
        <w:rPr>
          <w:lang w:val="ro-RO"/>
        </w:rPr>
        <w:t xml:space="preserve"> cu ajutorul unui tranzistor MOFSET cu canal N.</w:t>
      </w:r>
    </w:p>
    <w:p w14:paraId="2B9C6543" w14:textId="77777777" w:rsidR="0048426F" w:rsidRPr="00856813" w:rsidRDefault="0048426F" w:rsidP="00444C0C">
      <w:pPr>
        <w:ind w:firstLine="720"/>
        <w:rPr>
          <w:rFonts w:ascii="Times New Roman" w:hAnsi="Times New Roman" w:cs="Times New Roman"/>
          <w:lang w:val="ro-RO"/>
        </w:rPr>
      </w:pPr>
      <w:bookmarkStart w:id="26" w:name="_Toc422064121"/>
    </w:p>
    <w:bookmarkEnd w:id="26"/>
    <w:p w14:paraId="5DF4CAE9" w14:textId="77777777" w:rsidR="00436075" w:rsidRPr="00856813" w:rsidRDefault="00436075" w:rsidP="00EF688B">
      <w:pPr>
        <w:jc w:val="center"/>
        <w:rPr>
          <w:rFonts w:ascii="Times New Roman" w:hAnsi="Times New Roman" w:cs="Times New Roman"/>
          <w:sz w:val="32"/>
          <w:szCs w:val="32"/>
          <w:lang w:val="ro-RO"/>
        </w:rPr>
      </w:pPr>
      <w:r w:rsidRPr="00856813">
        <w:rPr>
          <w:rFonts w:ascii="Times New Roman" w:hAnsi="Times New Roman" w:cs="Times New Roman"/>
          <w:sz w:val="32"/>
          <w:szCs w:val="32"/>
          <w:lang w:val="ro-RO"/>
        </w:rPr>
        <w:t>STRUCTURA SISTEMULUI FPGA</w:t>
      </w:r>
    </w:p>
    <w:p w14:paraId="23BDFDDA" w14:textId="2CAFBAD1" w:rsidR="00CA2141" w:rsidRPr="00856813" w:rsidRDefault="00CA2141" w:rsidP="00436075">
      <w:pPr>
        <w:rPr>
          <w:rFonts w:ascii="Times New Roman" w:hAnsi="Times New Roman" w:cs="Times New Roman"/>
          <w:lang w:val="ro-RO"/>
        </w:rPr>
      </w:pPr>
    </w:p>
    <w:p w14:paraId="0A17FBE5" w14:textId="39BFC0C2" w:rsidR="00407D1D" w:rsidRPr="002F4E9F" w:rsidRDefault="00444C0C" w:rsidP="00407D1D">
      <w:pPr>
        <w:rPr>
          <w:lang w:val="ro-RO"/>
        </w:rPr>
      </w:pPr>
      <w:r w:rsidRPr="00856813">
        <w:rPr>
          <w:rFonts w:ascii="Times New Roman" w:hAnsi="Times New Roman" w:cs="Times New Roman"/>
          <w:lang w:val="ro-RO"/>
        </w:rPr>
        <w:tab/>
      </w:r>
      <w:r w:rsidR="00407D1D" w:rsidRPr="002F4E9F">
        <w:rPr>
          <w:lang w:val="ro-RO"/>
        </w:rPr>
        <w:t>Sistemul este structurat pe dou</w:t>
      </w:r>
      <w:r w:rsidR="00407D1D">
        <w:rPr>
          <w:lang w:val="ro-RO"/>
        </w:rPr>
        <w:t>ă</w:t>
      </w:r>
      <w:r w:rsidR="00407D1D" w:rsidRPr="002F4E9F">
        <w:rPr>
          <w:lang w:val="ro-RO"/>
        </w:rPr>
        <w:t xml:space="preserve"> plăci de dezvoltare FPGA. </w:t>
      </w:r>
      <w:r w:rsidR="00407D1D">
        <w:rPr>
          <w:lang w:val="ro-RO"/>
        </w:rPr>
        <w:t xml:space="preserve">Una dintre ele este un sistem de dezvoltare </w:t>
      </w:r>
      <w:r w:rsidR="00407D1D" w:rsidRPr="002F4E9F">
        <w:rPr>
          <w:lang w:val="ro-RO"/>
        </w:rPr>
        <w:t xml:space="preserve"> ZYBO</w:t>
      </w:r>
      <w:r w:rsidR="00407D1D">
        <w:rPr>
          <w:lang w:val="ro-RO"/>
        </w:rPr>
        <w:t xml:space="preserve"> </w:t>
      </w:r>
      <w:r w:rsidR="00407D1D" w:rsidRPr="001A39E1">
        <w:rPr>
          <w:lang w:val="ro-RO"/>
        </w:rPr>
        <w:t>Zynq™-7000 Development Board</w:t>
      </w:r>
      <w:r w:rsidR="00407D1D" w:rsidRPr="002F4E9F">
        <w:rPr>
          <w:lang w:val="ro-RO"/>
        </w:rPr>
        <w:t xml:space="preserve"> </w:t>
      </w:r>
      <w:r w:rsidR="00407D1D">
        <w:rPr>
          <w:lang w:val="ro-RO"/>
        </w:rPr>
        <w:t>cu</w:t>
      </w:r>
      <w:r w:rsidR="00407D1D" w:rsidRPr="002F4E9F">
        <w:rPr>
          <w:lang w:val="ro-RO"/>
        </w:rPr>
        <w:t xml:space="preserve"> putere </w:t>
      </w:r>
      <w:r w:rsidR="00407D1D">
        <w:rPr>
          <w:lang w:val="ro-RO"/>
        </w:rPr>
        <w:t>de procesare</w:t>
      </w:r>
      <w:r w:rsidR="00407D1D" w:rsidRPr="002F4E9F">
        <w:rPr>
          <w:lang w:val="ro-RO"/>
        </w:rPr>
        <w:t xml:space="preserve"> mare, dar are un număr de ieşiri limitate. Placa cealaltă conţine un </w:t>
      </w:r>
      <w:r w:rsidR="00407D1D">
        <w:rPr>
          <w:lang w:val="ro-RO"/>
        </w:rPr>
        <w:t>circuit</w:t>
      </w:r>
      <w:r w:rsidR="00407D1D" w:rsidRPr="002F4E9F">
        <w:rPr>
          <w:lang w:val="ro-RO"/>
        </w:rPr>
        <w:t xml:space="preserve"> Spartan3e, cu </w:t>
      </w:r>
      <w:r w:rsidR="00407D1D">
        <w:rPr>
          <w:lang w:val="ro-RO"/>
        </w:rPr>
        <w:t xml:space="preserve">mai </w:t>
      </w:r>
      <w:r w:rsidR="00407D1D" w:rsidRPr="002F4E9F">
        <w:rPr>
          <w:lang w:val="ro-RO"/>
        </w:rPr>
        <w:t>puţine resurse, dar are 120 de ieşiri.</w:t>
      </w:r>
      <w:r w:rsidR="00407D1D">
        <w:rPr>
          <w:lang w:val="ro-RO"/>
        </w:rPr>
        <w:t xml:space="preserve"> În circuitul</w:t>
      </w:r>
      <w:r w:rsidR="00407D1D" w:rsidRPr="002F4E9F">
        <w:rPr>
          <w:lang w:val="ro-RO"/>
        </w:rPr>
        <w:t xml:space="preserve"> Spartan </w:t>
      </w:r>
      <w:r w:rsidR="00407D1D">
        <w:rPr>
          <w:lang w:val="ro-RO"/>
        </w:rPr>
        <w:t xml:space="preserve">este implementat sistemul de comandă a </w:t>
      </w:r>
      <w:r w:rsidR="00407D1D" w:rsidRPr="002F4E9F">
        <w:rPr>
          <w:lang w:val="ro-RO"/>
        </w:rPr>
        <w:t>cel</w:t>
      </w:r>
      <w:r w:rsidR="00407D1D">
        <w:rPr>
          <w:lang w:val="ro-RO"/>
        </w:rPr>
        <w:t>or</w:t>
      </w:r>
      <w:r w:rsidR="00407D1D" w:rsidRPr="002F4E9F">
        <w:rPr>
          <w:lang w:val="ro-RO"/>
        </w:rPr>
        <w:t xml:space="preserve"> 8 motoare</w:t>
      </w:r>
      <w:r w:rsidR="00407D1D">
        <w:rPr>
          <w:lang w:val="ro-RO"/>
        </w:rPr>
        <w:t xml:space="preserve"> de curent contiunu</w:t>
      </w:r>
      <w:r w:rsidR="00407D1D" w:rsidRPr="002F4E9F">
        <w:rPr>
          <w:lang w:val="ro-RO"/>
        </w:rPr>
        <w:t xml:space="preserve">, </w:t>
      </w:r>
      <w:r w:rsidR="00407D1D">
        <w:rPr>
          <w:lang w:val="ro-RO"/>
        </w:rPr>
        <w:t xml:space="preserve">care </w:t>
      </w:r>
      <w:r w:rsidR="00407D1D" w:rsidRPr="002F4E9F">
        <w:rPr>
          <w:lang w:val="ro-RO"/>
        </w:rPr>
        <w:t>primeşte şi prelucrează datele de la sistemul ZYBO.</w:t>
      </w:r>
      <w:r w:rsidR="00407D1D">
        <w:rPr>
          <w:lang w:val="ro-RO"/>
        </w:rPr>
        <w:t xml:space="preserve"> </w:t>
      </w:r>
      <w:r w:rsidR="00407D1D" w:rsidRPr="002F4E9F">
        <w:rPr>
          <w:lang w:val="ro-RO"/>
        </w:rPr>
        <w:t xml:space="preserve">Sarcinile sistemului ZYBO sunt: colectarea datelor </w:t>
      </w:r>
      <w:r w:rsidR="00407D1D">
        <w:rPr>
          <w:lang w:val="ro-RO"/>
        </w:rPr>
        <w:t>de la</w:t>
      </w:r>
      <w:r w:rsidR="00407D1D" w:rsidRPr="002F4E9F">
        <w:rPr>
          <w:lang w:val="ro-RO"/>
        </w:rPr>
        <w:t xml:space="preserve"> senzori (giroscop, modulul GPS) şi comunicarea prin Ethernet.</w:t>
      </w:r>
    </w:p>
    <w:p w14:paraId="5527322B" w14:textId="01E4B95F" w:rsidR="00407D1D" w:rsidRPr="002F4E9F" w:rsidRDefault="00407D1D" w:rsidP="00407D1D">
      <w:pPr>
        <w:rPr>
          <w:lang w:val="ro-RO"/>
        </w:rPr>
      </w:pPr>
      <w:r w:rsidRPr="004632B0">
        <w:rPr>
          <w:lang w:val="ro-RO"/>
        </w:rPr>
        <w:tab/>
      </w:r>
      <w:r w:rsidRPr="002F4E9F">
        <w:rPr>
          <w:lang w:val="ro-RO"/>
        </w:rPr>
        <w:t>Este necesar</w:t>
      </w:r>
      <w:r>
        <w:rPr>
          <w:lang w:val="ro-RO"/>
        </w:rPr>
        <w:t>ă</w:t>
      </w:r>
      <w:r w:rsidRPr="002F4E9F">
        <w:rPr>
          <w:lang w:val="ro-RO"/>
        </w:rPr>
        <w:t xml:space="preserve"> reglarea poziţiei a celor patru motoare a</w:t>
      </w:r>
      <w:r>
        <w:rPr>
          <w:lang w:val="ro-RO"/>
        </w:rPr>
        <w:t>le</w:t>
      </w:r>
      <w:r w:rsidRPr="002F4E9F">
        <w:rPr>
          <w:lang w:val="ro-RO"/>
        </w:rPr>
        <w:t xml:space="preserve"> robotului</w:t>
      </w:r>
      <w:r>
        <w:rPr>
          <w:lang w:val="ro-RO"/>
        </w:rPr>
        <w:t>, regulatoare</w:t>
      </w:r>
      <w:r w:rsidRPr="002F4E9F">
        <w:rPr>
          <w:lang w:val="ro-RO"/>
        </w:rPr>
        <w:t xml:space="preserve"> realizat</w:t>
      </w:r>
      <w:r>
        <w:rPr>
          <w:lang w:val="ro-RO"/>
        </w:rPr>
        <w:t>e</w:t>
      </w:r>
      <w:r w:rsidRPr="002F4E9F">
        <w:rPr>
          <w:lang w:val="ro-RO"/>
        </w:rPr>
        <w:t xml:space="preserve"> </w:t>
      </w:r>
      <w:r>
        <w:rPr>
          <w:lang w:val="ro-RO"/>
        </w:rPr>
        <w:t>î</w:t>
      </w:r>
      <w:r w:rsidRPr="002F4E9F">
        <w:rPr>
          <w:lang w:val="ro-RO"/>
        </w:rPr>
        <w:t>n hard</w:t>
      </w:r>
      <w:r>
        <w:rPr>
          <w:lang w:val="ro-RO"/>
        </w:rPr>
        <w:t>ware reconfigurabil</w:t>
      </w:r>
      <w:r w:rsidRPr="002F4E9F">
        <w:rPr>
          <w:lang w:val="ro-RO"/>
        </w:rPr>
        <w:t>. De asemenea este necesar</w:t>
      </w:r>
      <w:r>
        <w:rPr>
          <w:lang w:val="ro-RO"/>
        </w:rPr>
        <w:t>ă</w:t>
      </w:r>
      <w:r w:rsidRPr="002F4E9F">
        <w:rPr>
          <w:lang w:val="ro-RO"/>
        </w:rPr>
        <w:t xml:space="preserve"> reglarea</w:t>
      </w:r>
      <w:r>
        <w:rPr>
          <w:lang w:val="ro-RO"/>
        </w:rPr>
        <w:t xml:space="preserve"> vitezei la patru motoare realizate cu regulatoare</w:t>
      </w:r>
      <w:r w:rsidRPr="002F4E9F">
        <w:rPr>
          <w:lang w:val="ro-RO"/>
        </w:rPr>
        <w:t xml:space="preserve"> </w:t>
      </w:r>
      <w:r w:rsidR="00AD078E">
        <w:rPr>
          <w:lang w:val="ro-RO"/>
        </w:rPr>
        <w:t xml:space="preserve">de </w:t>
      </w:r>
      <w:r w:rsidRPr="002F4E9F">
        <w:rPr>
          <w:lang w:val="ro-RO"/>
        </w:rPr>
        <w:t>tip PID</w:t>
      </w:r>
      <w:r>
        <w:rPr>
          <w:lang w:val="ro-RO"/>
        </w:rPr>
        <w:t>, de asemenea implementate în hardware reconfigurabil</w:t>
      </w:r>
      <w:r w:rsidRPr="002F4E9F">
        <w:rPr>
          <w:lang w:val="ro-RO"/>
        </w:rPr>
        <w:t xml:space="preserve">. </w:t>
      </w:r>
      <w:r>
        <w:rPr>
          <w:lang w:val="ro-RO"/>
        </w:rPr>
        <w:t xml:space="preserve">În </w:t>
      </w:r>
      <w:r w:rsidRPr="002F4E9F">
        <w:rPr>
          <w:lang w:val="ro-RO"/>
        </w:rPr>
        <w:t>bucl</w:t>
      </w:r>
      <w:r>
        <w:rPr>
          <w:lang w:val="ro-RO"/>
        </w:rPr>
        <w:t>a</w:t>
      </w:r>
      <w:r w:rsidRPr="002F4E9F">
        <w:rPr>
          <w:lang w:val="ro-RO"/>
        </w:rPr>
        <w:t xml:space="preserve"> de control, feed-backul </w:t>
      </w:r>
      <w:r>
        <w:rPr>
          <w:lang w:val="ro-RO"/>
        </w:rPr>
        <w:t>este</w:t>
      </w:r>
      <w:r w:rsidRPr="002F4E9F">
        <w:rPr>
          <w:lang w:val="ro-RO"/>
        </w:rPr>
        <w:t xml:space="preserve"> realizat </w:t>
      </w:r>
      <w:r>
        <w:rPr>
          <w:lang w:val="ro-RO"/>
        </w:rPr>
        <w:t>prin</w:t>
      </w:r>
      <w:r w:rsidRPr="002F4E9F">
        <w:rPr>
          <w:lang w:val="ro-RO"/>
        </w:rPr>
        <w:t xml:space="preserve"> </w:t>
      </w:r>
      <w:r>
        <w:rPr>
          <w:lang w:val="ro-RO"/>
        </w:rPr>
        <w:t>encoder</w:t>
      </w:r>
      <w:r w:rsidRPr="002F4E9F">
        <w:rPr>
          <w:lang w:val="ro-RO"/>
        </w:rPr>
        <w:t xml:space="preserve"> incremental. Am folosit regulator de tip PID pentru reglarea vitezei </w:t>
      </w:r>
      <w:r w:rsidRPr="00856813">
        <w:rPr>
          <w:lang w:val="ro-RO"/>
        </w:rPr>
        <w:t>ș</w:t>
      </w:r>
      <w:r w:rsidRPr="002F4E9F">
        <w:rPr>
          <w:lang w:val="ro-RO"/>
        </w:rPr>
        <w:t xml:space="preserve">i </w:t>
      </w:r>
      <w:r w:rsidR="008B0E7E">
        <w:rPr>
          <w:lang w:val="ro-RO"/>
        </w:rPr>
        <w:t xml:space="preserve">un regulator </w:t>
      </w:r>
      <w:r w:rsidRPr="002F4E9F">
        <w:rPr>
          <w:lang w:val="ro-RO"/>
        </w:rPr>
        <w:t xml:space="preserve"> </w:t>
      </w:r>
      <w:r w:rsidR="008B0E7E" w:rsidRPr="00856813">
        <w:rPr>
          <w:lang w:val="ro-RO"/>
        </w:rPr>
        <w:t>propriu implementat</w:t>
      </w:r>
      <w:r w:rsidRPr="00856813">
        <w:rPr>
          <w:lang w:val="ro-RO"/>
        </w:rPr>
        <w:t xml:space="preserve"> </w:t>
      </w:r>
      <w:r w:rsidR="008B0E7E" w:rsidRPr="00856813">
        <w:rPr>
          <w:lang w:val="ro-RO"/>
        </w:rPr>
        <w:t xml:space="preserve">în </w:t>
      </w:r>
      <w:r w:rsidRPr="00856813">
        <w:rPr>
          <w:lang w:val="ro-RO"/>
        </w:rPr>
        <w:t>hardware</w:t>
      </w:r>
      <w:r w:rsidRPr="002F4E9F">
        <w:rPr>
          <w:lang w:val="ro-RO"/>
        </w:rPr>
        <w:t xml:space="preserve"> pentru reglarea pozi</w:t>
      </w:r>
      <w:r w:rsidRPr="00856813">
        <w:rPr>
          <w:lang w:val="ro-RO"/>
        </w:rPr>
        <w:t>ț</w:t>
      </w:r>
      <w:r w:rsidRPr="002F4E9F">
        <w:rPr>
          <w:lang w:val="ro-RO"/>
        </w:rPr>
        <w:t>iei.</w:t>
      </w:r>
    </w:p>
    <w:p w14:paraId="5BBC7B61" w14:textId="77777777" w:rsidR="00407D1D" w:rsidRPr="002F4E9F" w:rsidRDefault="00407D1D" w:rsidP="00407D1D">
      <w:pPr>
        <w:ind w:firstLine="720"/>
        <w:rPr>
          <w:lang w:val="ro-RO"/>
        </w:rPr>
      </w:pPr>
      <w:r w:rsidRPr="002F4E9F">
        <w:rPr>
          <w:lang w:val="ro-RO"/>
        </w:rPr>
        <w:t>Regulatoarele au fost</w:t>
      </w:r>
      <w:r>
        <w:rPr>
          <w:lang w:val="ro-RO"/>
        </w:rPr>
        <w:t xml:space="preserve"> proiectate,</w:t>
      </w:r>
      <w:r w:rsidRPr="002F4E9F">
        <w:rPr>
          <w:lang w:val="ro-RO"/>
        </w:rPr>
        <w:t xml:space="preserve"> realizate </w:t>
      </w:r>
      <w:r w:rsidRPr="00856813">
        <w:rPr>
          <w:lang w:val="ro-RO"/>
        </w:rPr>
        <w:t>ș</w:t>
      </w:r>
      <w:r w:rsidRPr="002F4E9F">
        <w:rPr>
          <w:lang w:val="ro-RO"/>
        </w:rPr>
        <w:t xml:space="preserve">i simulate în System Generator. </w:t>
      </w:r>
      <w:r>
        <w:rPr>
          <w:lang w:val="ro-RO"/>
        </w:rPr>
        <w:t>De asemenea testarea hardware s-a realizat prin efecuarea de măsurători cu</w:t>
      </w:r>
      <w:r w:rsidRPr="002F4E9F">
        <w:rPr>
          <w:lang w:val="ro-RO"/>
        </w:rPr>
        <w:t xml:space="preserve"> System Generator</w:t>
      </w:r>
      <w:r>
        <w:rPr>
          <w:lang w:val="ro-RO"/>
        </w:rPr>
        <w:t xml:space="preserve"> prin co-simulare hardware</w:t>
      </w:r>
      <w:r w:rsidRPr="002F4E9F">
        <w:rPr>
          <w:lang w:val="ro-RO"/>
        </w:rPr>
        <w:t>.</w:t>
      </w:r>
    </w:p>
    <w:p w14:paraId="68D61752" w14:textId="19BC2A63" w:rsidR="00407D1D" w:rsidRPr="002F4E9F" w:rsidRDefault="00407D1D" w:rsidP="00407D1D">
      <w:pPr>
        <w:ind w:firstLine="720"/>
        <w:rPr>
          <w:noProof/>
          <w:sz w:val="32"/>
          <w:szCs w:val="32"/>
          <w:lang w:val="ro-RO"/>
        </w:rPr>
      </w:pPr>
      <w:r>
        <w:rPr>
          <w:lang w:val="ro-RO"/>
        </w:rPr>
        <w:lastRenderedPageBreak/>
        <w:t>R</w:t>
      </w:r>
      <w:r w:rsidRPr="002F4E9F">
        <w:rPr>
          <w:lang w:val="ro-RO"/>
        </w:rPr>
        <w:t xml:space="preserve">egulatorele de </w:t>
      </w:r>
      <w:r>
        <w:rPr>
          <w:lang w:val="ro-RO"/>
        </w:rPr>
        <w:t xml:space="preserve">viteze </w:t>
      </w:r>
      <w:r w:rsidRPr="00D86AA1">
        <w:rPr>
          <w:lang w:val="ro-RO"/>
        </w:rPr>
        <w:t>ș</w:t>
      </w:r>
      <w:r w:rsidRPr="002F4E9F">
        <w:rPr>
          <w:lang w:val="ro-RO"/>
        </w:rPr>
        <w:t>i de pozi</w:t>
      </w:r>
      <w:r w:rsidRPr="00D86AA1">
        <w:rPr>
          <w:lang w:val="ro-RO"/>
        </w:rPr>
        <w:t>ț</w:t>
      </w:r>
      <w:r w:rsidRPr="002F4E9F">
        <w:rPr>
          <w:lang w:val="ro-RO"/>
        </w:rPr>
        <w:t>ie</w:t>
      </w:r>
      <w:r>
        <w:rPr>
          <w:lang w:val="ro-RO"/>
        </w:rPr>
        <w:t xml:space="preserve"> implementate în hardware</w:t>
      </w:r>
      <w:r w:rsidRPr="002F4E9F">
        <w:rPr>
          <w:lang w:val="ro-RO"/>
        </w:rPr>
        <w:t xml:space="preserve"> au fost </w:t>
      </w:r>
      <w:r>
        <w:rPr>
          <w:lang w:val="ro-RO"/>
        </w:rPr>
        <w:t>înglobate</w:t>
      </w:r>
      <w:r w:rsidRPr="002F4E9F">
        <w:rPr>
          <w:lang w:val="ro-RO"/>
        </w:rPr>
        <w:t xml:space="preserve"> într-un nucleu IP. Parametrii regulatoarelor </w:t>
      </w:r>
      <w:r w:rsidR="008B0E7E">
        <w:rPr>
          <w:lang w:val="ro-RO"/>
        </w:rPr>
        <w:t>se</w:t>
      </w:r>
      <w:r w:rsidRPr="002F4E9F">
        <w:rPr>
          <w:lang w:val="ro-RO"/>
        </w:rPr>
        <w:t xml:space="preserve"> </w:t>
      </w:r>
      <w:r w:rsidR="008B0E7E">
        <w:rPr>
          <w:lang w:val="ro-RO"/>
        </w:rPr>
        <w:t>pot</w:t>
      </w:r>
      <w:r w:rsidRPr="002F4E9F">
        <w:rPr>
          <w:lang w:val="ro-RO"/>
        </w:rPr>
        <w:t xml:space="preserve"> defini prin registre. </w:t>
      </w:r>
      <w:r w:rsidRPr="00747537">
        <w:rPr>
          <w:rFonts w:cstheme="minorHAnsi"/>
          <w:lang w:val="ro-RO"/>
        </w:rPr>
        <w:t>Con</w:t>
      </w:r>
      <w:r w:rsidRPr="00747537">
        <w:rPr>
          <w:rFonts w:cstheme="minorHAnsi"/>
          <w:lang w:val="ro-RO"/>
          <w:rPrChange w:id="27" w:author="laca" w:date="2015-06-25T22:35:00Z">
            <w:rPr>
              <w:rFonts w:ascii="Tahoma" w:hAnsi="Tahoma" w:cs="Tahoma"/>
              <w:lang w:val="ro-RO"/>
            </w:rPr>
          </w:rPrChange>
        </w:rPr>
        <w:t>ț</w:t>
      </w:r>
      <w:r w:rsidRPr="00747537">
        <w:rPr>
          <w:rFonts w:cstheme="minorHAnsi"/>
          <w:lang w:val="ro-RO"/>
        </w:rPr>
        <w:t xml:space="preserve">inutul </w:t>
      </w:r>
      <w:r w:rsidRPr="002F4E9F">
        <w:rPr>
          <w:lang w:val="ro-RO"/>
        </w:rPr>
        <w:t xml:space="preserve">registrelor </w:t>
      </w:r>
      <w:r>
        <w:rPr>
          <w:lang w:val="ro-RO"/>
        </w:rPr>
        <w:t>este</w:t>
      </w:r>
      <w:r w:rsidRPr="002F4E9F">
        <w:rPr>
          <w:lang w:val="ro-RO"/>
        </w:rPr>
        <w:t xml:space="preserve"> citit</w:t>
      </w:r>
      <w:r>
        <w:rPr>
          <w:lang w:val="ro-RO"/>
        </w:rPr>
        <w:t>ă</w:t>
      </w:r>
      <w:r w:rsidRPr="002F4E9F">
        <w:rPr>
          <w:lang w:val="ro-RO"/>
        </w:rPr>
        <w:t xml:space="preserve"> </w:t>
      </w:r>
      <w:r w:rsidRPr="00D86AA1">
        <w:rPr>
          <w:lang w:val="ro-RO"/>
        </w:rPr>
        <w:t>ș</w:t>
      </w:r>
      <w:r w:rsidRPr="002F4E9F">
        <w:rPr>
          <w:lang w:val="ro-RO"/>
        </w:rPr>
        <w:t>i scris</w:t>
      </w:r>
      <w:r>
        <w:rPr>
          <w:lang w:val="ro-RO"/>
        </w:rPr>
        <w:t>ă</w:t>
      </w:r>
      <w:r w:rsidRPr="002F4E9F">
        <w:rPr>
          <w:lang w:val="ro-RO"/>
        </w:rPr>
        <w:t xml:space="preserve"> de către procesorul MicroBlaze</w:t>
      </w:r>
      <w:r>
        <w:rPr>
          <w:lang w:val="ro-RO"/>
        </w:rPr>
        <w:t xml:space="preserve"> pe magistrala căreia este integrat nucleul IP</w:t>
      </w:r>
      <w:r w:rsidRPr="002F4E9F">
        <w:rPr>
          <w:lang w:val="ro-RO"/>
        </w:rPr>
        <w:t>. Acest procesor prime</w:t>
      </w:r>
      <w:r w:rsidRPr="00D86AA1">
        <w:rPr>
          <w:lang w:val="ro-RO"/>
        </w:rPr>
        <w:t>ș</w:t>
      </w:r>
      <w:r w:rsidRPr="002F4E9F">
        <w:rPr>
          <w:lang w:val="ro-RO"/>
        </w:rPr>
        <w:t>te valorile</w:t>
      </w:r>
      <w:r>
        <w:rPr>
          <w:lang w:val="ro-RO"/>
        </w:rPr>
        <w:t xml:space="preserve"> de referin</w:t>
      </w:r>
      <w:r w:rsidRPr="00D86AA1">
        <w:rPr>
          <w:lang w:val="ro-RO"/>
        </w:rPr>
        <w:t>ț</w:t>
      </w:r>
      <w:r>
        <w:rPr>
          <w:lang w:val="ro-RO"/>
        </w:rPr>
        <w:t xml:space="preserve">ă </w:t>
      </w:r>
      <w:r w:rsidRPr="00D86AA1">
        <w:rPr>
          <w:lang w:val="ro-RO"/>
        </w:rPr>
        <w:t>ș</w:t>
      </w:r>
      <w:r>
        <w:rPr>
          <w:lang w:val="ro-RO"/>
        </w:rPr>
        <w:t>i parametri de acordare a</w:t>
      </w:r>
      <w:r w:rsidRPr="002F4E9F">
        <w:rPr>
          <w:lang w:val="ro-RO"/>
        </w:rPr>
        <w:t xml:space="preserve"> regulatoarelor prin protocol de comunicare SPI</w:t>
      </w:r>
      <w:r>
        <w:rPr>
          <w:lang w:val="ro-RO"/>
        </w:rPr>
        <w:t xml:space="preserve"> de la sistemul ZYBO</w:t>
      </w:r>
      <w:r w:rsidRPr="002F4E9F">
        <w:rPr>
          <w:lang w:val="ro-RO"/>
        </w:rPr>
        <w:t xml:space="preserve"> </w:t>
      </w:r>
      <w:r w:rsidRPr="00D86AA1">
        <w:rPr>
          <w:lang w:val="ro-RO"/>
        </w:rPr>
        <w:t>ș</w:t>
      </w:r>
      <w:r w:rsidRPr="002F4E9F">
        <w:rPr>
          <w:lang w:val="ro-RO"/>
        </w:rPr>
        <w:t xml:space="preserve">i </w:t>
      </w:r>
      <w:r>
        <w:rPr>
          <w:lang w:val="ro-RO"/>
        </w:rPr>
        <w:t xml:space="preserve">le </w:t>
      </w:r>
      <w:r w:rsidRPr="002F4E9F">
        <w:rPr>
          <w:lang w:val="ro-RO"/>
        </w:rPr>
        <w:t xml:space="preserve">înscrie în registre. De asemenea, trimite </w:t>
      </w:r>
      <w:r>
        <w:rPr>
          <w:lang w:val="ro-RO"/>
        </w:rPr>
        <w:t xml:space="preserve">în </w:t>
      </w:r>
      <w:r w:rsidRPr="00E835AD">
        <w:rPr>
          <w:lang w:val="ro-RO"/>
        </w:rPr>
        <w:t xml:space="preserve">paralel </w:t>
      </w:r>
      <w:r w:rsidRPr="002F4E9F">
        <w:rPr>
          <w:lang w:val="ro-RO"/>
        </w:rPr>
        <w:t>datele buclelor de control</w:t>
      </w:r>
      <w:r>
        <w:rPr>
          <w:lang w:val="ro-RO"/>
        </w:rPr>
        <w:t xml:space="preserve"> (pozi</w:t>
      </w:r>
      <w:r w:rsidRPr="00D86AA1">
        <w:rPr>
          <w:lang w:val="ro-RO"/>
        </w:rPr>
        <w:t>ț</w:t>
      </w:r>
      <w:r>
        <w:rPr>
          <w:lang w:val="ro-RO"/>
        </w:rPr>
        <w:t xml:space="preserve">iile </w:t>
      </w:r>
      <w:r w:rsidRPr="00D86AA1">
        <w:rPr>
          <w:lang w:val="ro-RO"/>
        </w:rPr>
        <w:t>ș</w:t>
      </w:r>
      <w:r>
        <w:rPr>
          <w:lang w:val="ro-RO"/>
        </w:rPr>
        <w:t>i vitezele)</w:t>
      </w:r>
      <w:r w:rsidRPr="002F4E9F">
        <w:rPr>
          <w:lang w:val="ro-RO"/>
        </w:rPr>
        <w:t>.</w:t>
      </w:r>
      <w:r w:rsidRPr="002F4E9F">
        <w:rPr>
          <w:noProof/>
          <w:sz w:val="32"/>
          <w:szCs w:val="32"/>
          <w:lang w:val="ro-RO"/>
        </w:rPr>
        <w:t xml:space="preserve"> </w:t>
      </w:r>
    </w:p>
    <w:p w14:paraId="396E76ED" w14:textId="77777777" w:rsidR="00407D1D" w:rsidRDefault="00407D1D" w:rsidP="00407D1D">
      <w:pPr>
        <w:rPr>
          <w:lang w:val="ro-RO"/>
        </w:rPr>
      </w:pPr>
      <w:r w:rsidRPr="004632B0">
        <w:rPr>
          <w:lang w:val="ro-RO"/>
        </w:rPr>
        <w:tab/>
      </w:r>
      <w:r w:rsidRPr="002F4E9F">
        <w:rPr>
          <w:lang w:val="ro-RO"/>
        </w:rPr>
        <w:t xml:space="preserve">În sistemul ZYBO sunt două procesoare integrate: CORE 0, care are ca sarcină citirea senzorilor </w:t>
      </w:r>
      <w:r w:rsidRPr="00D86AA1">
        <w:rPr>
          <w:lang w:val="ro-RO"/>
        </w:rPr>
        <w:t>ș</w:t>
      </w:r>
      <w:r w:rsidRPr="002F4E9F">
        <w:rPr>
          <w:lang w:val="ro-RO"/>
        </w:rPr>
        <w:t xml:space="preserve">i operarea celor 3 servere de tip TPC, prin care </w:t>
      </w:r>
      <w:r>
        <w:rPr>
          <w:lang w:val="ro-RO"/>
        </w:rPr>
        <w:t>se pot</w:t>
      </w:r>
      <w:r w:rsidRPr="002F4E9F">
        <w:rPr>
          <w:lang w:val="ro-RO"/>
        </w:rPr>
        <w:t xml:space="preserve"> prelua datele măsurate </w:t>
      </w:r>
      <w:r w:rsidRPr="00D86AA1">
        <w:rPr>
          <w:lang w:val="ro-RO"/>
        </w:rPr>
        <w:t>ș</w:t>
      </w:r>
      <w:r w:rsidRPr="002F4E9F">
        <w:rPr>
          <w:lang w:val="ro-RO"/>
        </w:rPr>
        <w:t xml:space="preserve">i </w:t>
      </w:r>
      <w:r>
        <w:rPr>
          <w:lang w:val="ro-RO"/>
        </w:rPr>
        <w:t>se pot</w:t>
      </w:r>
      <w:r w:rsidRPr="002F4E9F">
        <w:rPr>
          <w:lang w:val="ro-RO"/>
        </w:rPr>
        <w:t xml:space="preserve"> tr</w:t>
      </w:r>
      <w:r>
        <w:rPr>
          <w:lang w:val="ro-RO"/>
        </w:rPr>
        <w:t xml:space="preserve">ansmite </w:t>
      </w:r>
      <w:r w:rsidRPr="002F4E9F">
        <w:rPr>
          <w:lang w:val="ro-RO"/>
        </w:rPr>
        <w:t>comenzi pentru sistem</w:t>
      </w:r>
      <w:r>
        <w:rPr>
          <w:lang w:val="ro-RO"/>
        </w:rPr>
        <w:t xml:space="preserve">, </w:t>
      </w:r>
      <w:r w:rsidRPr="00D86AA1">
        <w:rPr>
          <w:lang w:val="ro-RO"/>
        </w:rPr>
        <w:t>ș</w:t>
      </w:r>
      <w:r>
        <w:rPr>
          <w:lang w:val="ro-RO"/>
        </w:rPr>
        <w:t xml:space="preserve">i </w:t>
      </w:r>
      <w:r w:rsidRPr="002F4E9F">
        <w:rPr>
          <w:lang w:val="ro-RO"/>
        </w:rPr>
        <w:t xml:space="preserve">CORE 1, </w:t>
      </w:r>
      <w:r>
        <w:rPr>
          <w:lang w:val="ro-RO"/>
        </w:rPr>
        <w:t>care va avea</w:t>
      </w:r>
      <w:r w:rsidRPr="002F4E9F">
        <w:rPr>
          <w:lang w:val="ro-RO"/>
        </w:rPr>
        <w:t xml:space="preserve"> ca sarcină calculul modelului matematic.</w:t>
      </w:r>
    </w:p>
    <w:p w14:paraId="07CED3DB" w14:textId="420D9E93" w:rsidR="00180710" w:rsidRPr="00856813" w:rsidRDefault="0048426F" w:rsidP="00407D1D">
      <w:pPr>
        <w:rPr>
          <w:lang w:val="ro-RO"/>
        </w:rPr>
      </w:pPr>
      <w:r w:rsidRPr="005F456C">
        <w:rPr>
          <w:rFonts w:ascii="Times New Roman" w:hAnsi="Times New Roman" w:cs="Times New Roman"/>
          <w:noProof/>
          <w:sz w:val="32"/>
          <w:szCs w:val="32"/>
          <w:lang w:eastAsia="hu-HU"/>
        </w:rPr>
        <w:drawing>
          <wp:inline distT="0" distB="0" distL="0" distR="0" wp14:anchorId="751FDB1F" wp14:editId="41BA2FA9">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770F9CC" w:rsidR="00436075" w:rsidRDefault="00180710" w:rsidP="0048426F">
      <w:pPr>
        <w:pStyle w:val="Caption"/>
        <w:jc w:val="center"/>
        <w:rPr>
          <w:sz w:val="24"/>
          <w:szCs w:val="24"/>
          <w:lang w:val="ro-RO"/>
        </w:rPr>
      </w:pPr>
      <w:bookmarkStart w:id="28" w:name="_Toc422982556"/>
      <w:r>
        <w:rPr>
          <w:sz w:val="24"/>
          <w:szCs w:val="24"/>
          <w:lang w:val="ro-RO"/>
        </w:rPr>
        <w:t>Fig</w:t>
      </w:r>
      <w:r w:rsidR="0048426F"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D1585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D15850">
        <w:rPr>
          <w:noProof/>
          <w:sz w:val="24"/>
          <w:szCs w:val="24"/>
          <w:lang w:val="ro-RO"/>
        </w:rPr>
        <w:t>3</w:t>
      </w:r>
      <w:r w:rsidR="00922A00">
        <w:rPr>
          <w:sz w:val="24"/>
          <w:szCs w:val="24"/>
          <w:lang w:val="ro-RO"/>
        </w:rPr>
        <w:fldChar w:fldCharType="end"/>
      </w:r>
      <w:r w:rsidR="0048426F" w:rsidRPr="00856813">
        <w:rPr>
          <w:sz w:val="24"/>
          <w:szCs w:val="24"/>
          <w:lang w:val="ro-RO"/>
        </w:rPr>
        <w:t xml:space="preserve"> Structura sistemului</w:t>
      </w:r>
      <w:bookmarkEnd w:id="28"/>
    </w:p>
    <w:p w14:paraId="55305BEA" w14:textId="1488DF39" w:rsidR="00180710" w:rsidRPr="002F4E9F" w:rsidRDefault="00180710" w:rsidP="00856813">
      <w:pPr>
        <w:rPr>
          <w:lang w:val="ro-RO"/>
        </w:rPr>
      </w:pPr>
      <w:r w:rsidRPr="00856813">
        <w:rPr>
          <w:rFonts w:ascii="Times New Roman" w:hAnsi="Times New Roman" w:cs="Times New Roman"/>
          <w:noProof/>
          <w:sz w:val="36"/>
          <w:szCs w:val="36"/>
          <w:lang w:eastAsia="hu-HU"/>
        </w:rPr>
        <w:lastRenderedPageBreak/>
        <w:drawing>
          <wp:inline distT="0" distB="0" distL="0" distR="0" wp14:anchorId="112DA840" wp14:editId="1F9C6277">
            <wp:extent cx="5496770" cy="840029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p>
    <w:p w14:paraId="3B4300F7" w14:textId="77777777" w:rsidR="00180710" w:rsidRPr="00856813" w:rsidRDefault="00180710" w:rsidP="00180710">
      <w:pPr>
        <w:pStyle w:val="Caption"/>
        <w:jc w:val="center"/>
        <w:rPr>
          <w:rFonts w:ascii="Times New Roman" w:hAnsi="Times New Roman" w:cs="Times New Roman"/>
          <w:sz w:val="24"/>
          <w:szCs w:val="24"/>
          <w:lang w:val="ro-RO"/>
        </w:rPr>
      </w:pPr>
      <w:bookmarkStart w:id="29" w:name="_Toc422982557"/>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00D15850">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00D15850">
        <w:rPr>
          <w:noProof/>
          <w:sz w:val="24"/>
          <w:szCs w:val="24"/>
          <w:lang w:val="ro-RO"/>
        </w:rPr>
        <w:t>4</w:t>
      </w:r>
      <w:r w:rsidRPr="00856813">
        <w:rPr>
          <w:sz w:val="24"/>
          <w:szCs w:val="24"/>
          <w:lang w:val="ro-RO"/>
        </w:rPr>
        <w:fldChar w:fldCharType="end"/>
      </w:r>
      <w:r w:rsidRPr="00856813">
        <w:rPr>
          <w:sz w:val="24"/>
          <w:szCs w:val="24"/>
          <w:lang w:val="ro-RO"/>
        </w:rPr>
        <w:t xml:space="preserve"> Pachetele de comunicație și modulele proiectate în circuitele FPGA</w:t>
      </w:r>
      <w:bookmarkEnd w:id="29"/>
    </w:p>
    <w:p w14:paraId="353B42A4" w14:textId="77777777" w:rsidR="00180710" w:rsidRPr="00856813" w:rsidRDefault="00180710" w:rsidP="00856813">
      <w:pPr>
        <w:rPr>
          <w:lang w:val="ro-RO"/>
        </w:rPr>
      </w:pPr>
    </w:p>
    <w:p w14:paraId="3DBCCAA8" w14:textId="77777777" w:rsidR="00407D1D" w:rsidRDefault="00407D1D" w:rsidP="00407D1D">
      <w:pPr>
        <w:rPr>
          <w:noProof/>
        </w:rPr>
      </w:pPr>
      <w:r>
        <w:rPr>
          <w:noProof/>
        </w:rPr>
        <w:t>Rolul modulelor:</w:t>
      </w:r>
    </w:p>
    <w:p w14:paraId="0EB75B89" w14:textId="77777777" w:rsidR="00407D1D" w:rsidRDefault="00407D1D" w:rsidP="00407D1D">
      <w:pPr>
        <w:rPr>
          <w:noProof/>
        </w:rPr>
      </w:pPr>
      <w:r>
        <w:rPr>
          <w:noProof/>
        </w:rPr>
        <w:t xml:space="preserve">Pe Figura 1.3 se poate vedea: </w:t>
      </w:r>
    </w:p>
    <w:p w14:paraId="2B3F5BB5" w14:textId="1EA73F75" w:rsidR="00407D1D" w:rsidRDefault="00407D1D" w:rsidP="00407D1D">
      <w:pPr>
        <w:pStyle w:val="ListParagraph"/>
        <w:numPr>
          <w:ilvl w:val="0"/>
          <w:numId w:val="21"/>
        </w:numPr>
        <w:contextualSpacing w:val="0"/>
        <w:rPr>
          <w:noProof/>
        </w:rPr>
      </w:pPr>
      <w:r>
        <w:rPr>
          <w:noProof/>
        </w:rPr>
        <w:t>Pomp</w:t>
      </w:r>
      <w:r w:rsidR="008B0E7E">
        <w:rPr>
          <w:noProof/>
        </w:rPr>
        <w:t>a de răcire</w:t>
      </w:r>
      <w:r w:rsidR="00A56E62">
        <w:rPr>
          <w:noProof/>
        </w:rPr>
        <w:t xml:space="preserve">-turația pompei este comandat prin semnal </w:t>
      </w:r>
      <w:r w:rsidR="00A37EC8">
        <w:rPr>
          <w:noProof/>
        </w:rPr>
        <w:t>PWM</w:t>
      </w:r>
      <w:r>
        <w:rPr>
          <w:noProof/>
        </w:rPr>
        <w:t xml:space="preserve"> </w:t>
      </w:r>
    </w:p>
    <w:p w14:paraId="38ADE66D" w14:textId="113A323D" w:rsidR="00407D1D" w:rsidRDefault="00407D1D" w:rsidP="00407D1D">
      <w:pPr>
        <w:pStyle w:val="ListParagraph"/>
        <w:numPr>
          <w:ilvl w:val="0"/>
          <w:numId w:val="21"/>
        </w:numPr>
        <w:contextualSpacing w:val="0"/>
        <w:rPr>
          <w:noProof/>
        </w:rPr>
      </w:pPr>
      <w:r>
        <w:rPr>
          <w:noProof/>
        </w:rPr>
        <w:t xml:space="preserve">Ventilator FPGA: </w:t>
      </w:r>
      <w:r w:rsidR="00A56E62">
        <w:rPr>
          <w:noProof/>
        </w:rPr>
        <w:t xml:space="preserve">asigură ventilația </w:t>
      </w:r>
      <w:r>
        <w:rPr>
          <w:noProof/>
        </w:rPr>
        <w:t>sistemul</w:t>
      </w:r>
      <w:r w:rsidR="00A56E62">
        <w:rPr>
          <w:noProof/>
        </w:rPr>
        <w:t>ui</w:t>
      </w:r>
      <w:r>
        <w:rPr>
          <w:noProof/>
        </w:rPr>
        <w:t xml:space="preserve"> FPGA,</w:t>
      </w:r>
      <w:r w:rsidR="00A56E62">
        <w:rPr>
          <w:noProof/>
        </w:rPr>
        <w:t xml:space="preserve"> viteza de rotație</w:t>
      </w:r>
      <w:r>
        <w:rPr>
          <w:noProof/>
        </w:rPr>
        <w:t xml:space="preserve"> </w:t>
      </w:r>
      <w:r w:rsidR="00A56E62">
        <w:rPr>
          <w:noProof/>
        </w:rPr>
        <w:t xml:space="preserve">se poate regla prin </w:t>
      </w:r>
      <w:r>
        <w:rPr>
          <w:noProof/>
        </w:rPr>
        <w:t xml:space="preserve">semnal </w:t>
      </w:r>
      <w:r w:rsidR="00A37EC8">
        <w:rPr>
          <w:noProof/>
        </w:rPr>
        <w:t>PWM</w:t>
      </w:r>
    </w:p>
    <w:p w14:paraId="026DBBDE" w14:textId="77777777" w:rsidR="00407D1D" w:rsidRDefault="00407D1D" w:rsidP="00407D1D">
      <w:pPr>
        <w:rPr>
          <w:noProof/>
        </w:rPr>
      </w:pPr>
      <w:r>
        <w:rPr>
          <w:noProof/>
        </w:rPr>
        <w:t>Modulele din Figura 1.4:</w:t>
      </w:r>
    </w:p>
    <w:p w14:paraId="46CCE613" w14:textId="7E4B7CD8" w:rsidR="00407D1D" w:rsidRDefault="00407D1D" w:rsidP="00407D1D">
      <w:pPr>
        <w:pStyle w:val="ListParagraph"/>
        <w:numPr>
          <w:ilvl w:val="0"/>
          <w:numId w:val="20"/>
        </w:numPr>
        <w:contextualSpacing w:val="0"/>
        <w:rPr>
          <w:noProof/>
        </w:rPr>
      </w:pPr>
      <w:r w:rsidRPr="00856813">
        <w:rPr>
          <w:noProof/>
          <w:color w:val="000000" w:themeColor="text1"/>
        </w:rPr>
        <w:t xml:space="preserve">Mag0..Mag3 </w:t>
      </w:r>
      <w:r w:rsidR="00A56E62">
        <w:rPr>
          <w:noProof/>
          <w:color w:val="000000" w:themeColor="text1"/>
        </w:rPr>
        <w:t>nuclee IP</w:t>
      </w:r>
      <w:r>
        <w:rPr>
          <w:noProof/>
        </w:rPr>
        <w:t xml:space="preserve">, care conţin regulatoarele PID şi </w:t>
      </w:r>
      <w:r w:rsidR="00374A4B">
        <w:rPr>
          <w:noProof/>
        </w:rPr>
        <w:t>p</w:t>
      </w:r>
      <w:r>
        <w:rPr>
          <w:noProof/>
        </w:rPr>
        <w:t>oziţie.</w:t>
      </w:r>
    </w:p>
    <w:p w14:paraId="3DA34A1C" w14:textId="3101729E" w:rsidR="00407D1D" w:rsidRDefault="00407D1D" w:rsidP="00407D1D">
      <w:pPr>
        <w:pStyle w:val="ListParagraph"/>
        <w:numPr>
          <w:ilvl w:val="0"/>
          <w:numId w:val="20"/>
        </w:numPr>
        <w:contextualSpacing w:val="0"/>
        <w:rPr>
          <w:noProof/>
        </w:rPr>
      </w:pPr>
      <w:r>
        <w:rPr>
          <w:noProof/>
        </w:rPr>
        <w:t xml:space="preserve">Rolul modulelelor PVM este </w:t>
      </w:r>
      <w:r w:rsidR="00A56E62">
        <w:rPr>
          <w:noProof/>
        </w:rPr>
        <w:t>generarea</w:t>
      </w:r>
      <w:r>
        <w:rPr>
          <w:noProof/>
        </w:rPr>
        <w:t xml:space="preserve"> semnalului </w:t>
      </w:r>
      <w:r w:rsidR="00A37EC8">
        <w:rPr>
          <w:noProof/>
        </w:rPr>
        <w:t>PWM</w:t>
      </w:r>
      <w:r>
        <w:rPr>
          <w:noProof/>
        </w:rPr>
        <w:t xml:space="preserve">, </w:t>
      </w:r>
      <w:r w:rsidR="00A56E62">
        <w:rPr>
          <w:noProof/>
        </w:rPr>
        <w:t>factorul de umplere</w:t>
      </w:r>
      <w:r>
        <w:rPr>
          <w:noProof/>
        </w:rPr>
        <w:t xml:space="preserve"> se poate </w:t>
      </w:r>
      <w:r w:rsidR="00A56E62">
        <w:rPr>
          <w:noProof/>
        </w:rPr>
        <w:t>programa</w:t>
      </w:r>
      <w:r>
        <w:rPr>
          <w:noProof/>
        </w:rPr>
        <w:t xml:space="preserve"> </w:t>
      </w:r>
      <w:r w:rsidR="00A56E62">
        <w:rPr>
          <w:noProof/>
        </w:rPr>
        <w:t>din</w:t>
      </w:r>
      <w:r>
        <w:rPr>
          <w:noProof/>
        </w:rPr>
        <w:t xml:space="preserve"> procesorul </w:t>
      </w:r>
      <w:r w:rsidR="00A56E62">
        <w:rPr>
          <w:noProof/>
        </w:rPr>
        <w:t>M</w:t>
      </w:r>
      <w:r>
        <w:rPr>
          <w:noProof/>
        </w:rPr>
        <w:t>icroblaze.</w:t>
      </w:r>
    </w:p>
    <w:p w14:paraId="3C5EF188" w14:textId="23A912EA" w:rsidR="00407D1D" w:rsidRDefault="00407D1D" w:rsidP="00407D1D">
      <w:pPr>
        <w:pStyle w:val="ListParagraph"/>
        <w:numPr>
          <w:ilvl w:val="0"/>
          <w:numId w:val="20"/>
        </w:numPr>
        <w:contextualSpacing w:val="0"/>
        <w:rPr>
          <w:noProof/>
        </w:rPr>
      </w:pPr>
      <w:r>
        <w:rPr>
          <w:noProof/>
        </w:rPr>
        <w:t>SPI- modul comunicaţi</w:t>
      </w:r>
      <w:r w:rsidR="00A56E62">
        <w:rPr>
          <w:noProof/>
        </w:rPr>
        <w:t>e</w:t>
      </w:r>
      <w:r>
        <w:rPr>
          <w:noProof/>
        </w:rPr>
        <w:t>,</w:t>
      </w:r>
      <w:r w:rsidR="00A56E62">
        <w:rPr>
          <w:noProof/>
        </w:rPr>
        <w:t xml:space="preserve"> prin acest modul este realizată comunicația cu sistemul </w:t>
      </w:r>
      <w:r>
        <w:rPr>
          <w:noProof/>
        </w:rPr>
        <w:t xml:space="preserve"> ZYBO..</w:t>
      </w:r>
    </w:p>
    <w:p w14:paraId="2164D4B0" w14:textId="2847578D" w:rsidR="00407D1D" w:rsidRDefault="00A56E62" w:rsidP="00407D1D">
      <w:pPr>
        <w:pStyle w:val="ListParagraph"/>
        <w:numPr>
          <w:ilvl w:val="0"/>
          <w:numId w:val="20"/>
        </w:numPr>
        <w:contextualSpacing w:val="0"/>
        <w:rPr>
          <w:noProof/>
        </w:rPr>
      </w:pPr>
      <w:r>
        <w:rPr>
          <w:noProof/>
        </w:rPr>
        <w:t xml:space="preserve">magistrala </w:t>
      </w:r>
      <w:r w:rsidR="00407D1D">
        <w:rPr>
          <w:noProof/>
        </w:rPr>
        <w:t xml:space="preserve">PLB </w:t>
      </w:r>
      <w:r>
        <w:rPr>
          <w:noProof/>
        </w:rPr>
        <w:t>–pe aceatsă magistrală sunt conectate elementele de bază din sistem</w:t>
      </w:r>
      <w:r w:rsidR="00407D1D">
        <w:rPr>
          <w:noProof/>
        </w:rPr>
        <w:t>.</w:t>
      </w:r>
    </w:p>
    <w:p w14:paraId="34401517" w14:textId="64288C8E" w:rsidR="00407D1D" w:rsidRDefault="00A56E62" w:rsidP="00407D1D">
      <w:pPr>
        <w:pStyle w:val="ListParagraph"/>
        <w:numPr>
          <w:ilvl w:val="0"/>
          <w:numId w:val="20"/>
        </w:numPr>
        <w:contextualSpacing w:val="0"/>
        <w:rPr>
          <w:noProof/>
        </w:rPr>
      </w:pPr>
      <w:r>
        <w:rPr>
          <w:noProof/>
        </w:rPr>
        <w:t xml:space="preserve">magistrala </w:t>
      </w:r>
      <w:r w:rsidR="00407D1D">
        <w:rPr>
          <w:noProof/>
        </w:rPr>
        <w:t xml:space="preserve">AXI </w:t>
      </w:r>
      <w:r>
        <w:rPr>
          <w:noProof/>
        </w:rPr>
        <w:t>–prin această magistrală este</w:t>
      </w:r>
      <w:r w:rsidR="00407D1D">
        <w:rPr>
          <w:noProof/>
        </w:rPr>
        <w:t xml:space="preserve"> realiza</w:t>
      </w:r>
      <w:r>
        <w:rPr>
          <w:noProof/>
        </w:rPr>
        <w:t>t</w:t>
      </w:r>
      <w:r w:rsidR="00407D1D">
        <w:rPr>
          <w:noProof/>
        </w:rPr>
        <w:t>ă conexiune</w:t>
      </w:r>
      <w:r>
        <w:rPr>
          <w:noProof/>
        </w:rPr>
        <w:t>a</w:t>
      </w:r>
      <w:r w:rsidR="00407D1D">
        <w:rPr>
          <w:noProof/>
        </w:rPr>
        <w:t xml:space="preserve"> între procesor ARM şi modulele legate în sistem</w:t>
      </w:r>
      <w:r>
        <w:rPr>
          <w:noProof/>
        </w:rPr>
        <w:t>ul</w:t>
      </w:r>
      <w:r w:rsidR="00407D1D">
        <w:rPr>
          <w:noProof/>
        </w:rPr>
        <w:t xml:space="preserve"> ZYBO. </w:t>
      </w:r>
    </w:p>
    <w:p w14:paraId="1975F331" w14:textId="4192D63E" w:rsidR="00407D1D" w:rsidRDefault="00407D1D" w:rsidP="00407D1D">
      <w:pPr>
        <w:pStyle w:val="ListParagraph"/>
        <w:numPr>
          <w:ilvl w:val="0"/>
          <w:numId w:val="20"/>
        </w:numPr>
        <w:contextualSpacing w:val="0"/>
        <w:rPr>
          <w:noProof/>
        </w:rPr>
      </w:pPr>
      <w:r>
        <w:rPr>
          <w:noProof/>
        </w:rPr>
        <w:t>UartGPS recepţionează datele de</w:t>
      </w:r>
      <w:r w:rsidR="00A56E62">
        <w:rPr>
          <w:noProof/>
        </w:rPr>
        <w:t xml:space="preserve"> la</w:t>
      </w:r>
      <w:r>
        <w:rPr>
          <w:noProof/>
        </w:rPr>
        <w:t xml:space="preserve"> </w:t>
      </w:r>
      <w:r w:rsidR="00A56E62">
        <w:rPr>
          <w:noProof/>
        </w:rPr>
        <w:t>modulul</w:t>
      </w:r>
      <w:r>
        <w:rPr>
          <w:noProof/>
        </w:rPr>
        <w:t xml:space="preserve"> GPS prin</w:t>
      </w:r>
      <w:r w:rsidR="00A56E62">
        <w:rPr>
          <w:noProof/>
        </w:rPr>
        <w:t xml:space="preserve"> </w:t>
      </w:r>
      <w:r>
        <w:rPr>
          <w:noProof/>
        </w:rPr>
        <w:t>protocol</w:t>
      </w:r>
      <w:r w:rsidR="00A56E62">
        <w:rPr>
          <w:noProof/>
        </w:rPr>
        <w:t xml:space="preserve"> serial.</w:t>
      </w:r>
    </w:p>
    <w:p w14:paraId="5CFF5E7D" w14:textId="4ACB6FB0" w:rsidR="00407D1D" w:rsidRDefault="00407D1D" w:rsidP="00407D1D">
      <w:pPr>
        <w:pStyle w:val="ListParagraph"/>
        <w:numPr>
          <w:ilvl w:val="0"/>
          <w:numId w:val="20"/>
        </w:numPr>
        <w:contextualSpacing w:val="0"/>
        <w:rPr>
          <w:noProof/>
        </w:rPr>
      </w:pPr>
      <w:r>
        <w:rPr>
          <w:noProof/>
        </w:rPr>
        <w:t>TsTimer- 0.005 ms</w:t>
      </w:r>
      <w:r w:rsidR="008364B2">
        <w:rPr>
          <w:noProof/>
        </w:rPr>
        <w:t xml:space="preserve"> este utilizată pentru generarea perioadei de eșantionare</w:t>
      </w:r>
      <w:r>
        <w:rPr>
          <w:noProof/>
        </w:rPr>
        <w:t>.</w:t>
      </w:r>
    </w:p>
    <w:p w14:paraId="4BD8CA62" w14:textId="07C6D1DF" w:rsidR="00407D1D" w:rsidRDefault="00407D1D" w:rsidP="00407D1D">
      <w:pPr>
        <w:pStyle w:val="ListParagraph"/>
        <w:numPr>
          <w:ilvl w:val="0"/>
          <w:numId w:val="20"/>
        </w:numPr>
        <w:contextualSpacing w:val="0"/>
        <w:rPr>
          <w:noProof/>
        </w:rPr>
      </w:pPr>
      <w:r>
        <w:rPr>
          <w:noProof/>
        </w:rPr>
        <w:t xml:space="preserve">I2cGyro1,2 –  prin </w:t>
      </w:r>
      <w:r w:rsidR="008364B2">
        <w:rPr>
          <w:noProof/>
        </w:rPr>
        <w:t xml:space="preserve">acest modul este conectat modulul giroscop la sistem și sunt </w:t>
      </w:r>
      <w:r>
        <w:rPr>
          <w:noProof/>
        </w:rPr>
        <w:t>cit</w:t>
      </w:r>
      <w:r w:rsidR="008364B2">
        <w:rPr>
          <w:noProof/>
        </w:rPr>
        <w:t>i</w:t>
      </w:r>
      <w:r>
        <w:rPr>
          <w:noProof/>
        </w:rPr>
        <w:t>te datele de la giroscop.</w:t>
      </w:r>
    </w:p>
    <w:p w14:paraId="56D8FDCC" w14:textId="7CC0A6A8" w:rsidR="00407D1D" w:rsidRDefault="00407D1D" w:rsidP="00407D1D">
      <w:pPr>
        <w:pStyle w:val="ListParagraph"/>
        <w:numPr>
          <w:ilvl w:val="0"/>
          <w:numId w:val="20"/>
        </w:numPr>
        <w:contextualSpacing w:val="0"/>
        <w:rPr>
          <w:noProof/>
        </w:rPr>
      </w:pPr>
      <w:r>
        <w:rPr>
          <w:noProof/>
        </w:rPr>
        <w:t xml:space="preserve">Ethernet: </w:t>
      </w:r>
      <w:r w:rsidR="008364B2">
        <w:rPr>
          <w:noProof/>
        </w:rPr>
        <w:t xml:space="preserve">se poate </w:t>
      </w:r>
      <w:r>
        <w:rPr>
          <w:noProof/>
        </w:rPr>
        <w:t>comunica cu sistem prin router wifi</w:t>
      </w:r>
      <w:r w:rsidR="008364B2">
        <w:rPr>
          <w:noProof/>
        </w:rPr>
        <w:t xml:space="preserve"> prin</w:t>
      </w:r>
      <w:r>
        <w:rPr>
          <w:noProof/>
        </w:rPr>
        <w:t xml:space="preserve"> protocol TCP.</w:t>
      </w:r>
    </w:p>
    <w:p w14:paraId="5D8D6009" w14:textId="69D4191A" w:rsidR="00407D1D" w:rsidRDefault="00407D1D" w:rsidP="00407D1D">
      <w:pPr>
        <w:pStyle w:val="ListParagraph"/>
        <w:numPr>
          <w:ilvl w:val="0"/>
          <w:numId w:val="20"/>
        </w:numPr>
        <w:contextualSpacing w:val="0"/>
        <w:rPr>
          <w:noProof/>
        </w:rPr>
      </w:pPr>
      <w:r>
        <w:rPr>
          <w:noProof/>
        </w:rPr>
        <w:t xml:space="preserve">TCP pachet : structura pachetelor TCP, care conţin datele măsurate de la senzori şi de la </w:t>
      </w:r>
      <w:r w:rsidR="008364B2">
        <w:rPr>
          <w:noProof/>
        </w:rPr>
        <w:t xml:space="preserve">nucleele </w:t>
      </w:r>
      <w:r>
        <w:rPr>
          <w:noProof/>
        </w:rPr>
        <w:t>I</w:t>
      </w:r>
      <w:r w:rsidR="008364B2">
        <w:rPr>
          <w:noProof/>
        </w:rPr>
        <w:t xml:space="preserve">P </w:t>
      </w:r>
      <w:r>
        <w:rPr>
          <w:noProof/>
        </w:rPr>
        <w:t xml:space="preserve">. </w:t>
      </w:r>
    </w:p>
    <w:p w14:paraId="13AA2CD0" w14:textId="08D3F0E9" w:rsidR="00407D1D" w:rsidRDefault="00407D1D" w:rsidP="00407D1D">
      <w:pPr>
        <w:pStyle w:val="ListParagraph"/>
        <w:numPr>
          <w:ilvl w:val="0"/>
          <w:numId w:val="20"/>
        </w:numPr>
        <w:contextualSpacing w:val="0"/>
        <w:rPr>
          <w:noProof/>
        </w:rPr>
      </w:pPr>
      <w:r>
        <w:rPr>
          <w:noProof/>
        </w:rPr>
        <w:t>Wifi router- între</w:t>
      </w:r>
      <w:r w:rsidR="008364B2">
        <w:rPr>
          <w:noProof/>
        </w:rPr>
        <w:t xml:space="preserve"> sistemul ZYBO</w:t>
      </w:r>
      <w:r>
        <w:rPr>
          <w:noProof/>
        </w:rPr>
        <w:t xml:space="preserve"> şi router este o conexiune ethernet prin cablu.</w:t>
      </w:r>
    </w:p>
    <w:p w14:paraId="61E838DD" w14:textId="77777777" w:rsidR="00180710" w:rsidRPr="00496AF5" w:rsidRDefault="00180710" w:rsidP="00856813">
      <w:pPr>
        <w:pStyle w:val="ListParagraph"/>
        <w:contextualSpacing w:val="0"/>
        <w:rPr>
          <w:noProof/>
        </w:rPr>
      </w:pPr>
    </w:p>
    <w:p w14:paraId="0FD0969A" w14:textId="1DE71657"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REGLAREA POZIȚIEI</w:t>
      </w:r>
    </w:p>
    <w:p w14:paraId="796976E8" w14:textId="0AB43E92" w:rsidR="00407D1D" w:rsidRPr="002F4E9F" w:rsidRDefault="00407D1D" w:rsidP="00407D1D">
      <w:pPr>
        <w:ind w:firstLine="720"/>
        <w:rPr>
          <w:lang w:val="ro-RO"/>
        </w:rPr>
      </w:pPr>
      <w:r w:rsidRPr="002F4E9F">
        <w:rPr>
          <w:lang w:val="ro-RO"/>
        </w:rPr>
        <w:t>Cu privire la structura sistemului mecanic, dacă se opre</w:t>
      </w:r>
      <w:r w:rsidRPr="00D86AA1">
        <w:rPr>
          <w:lang w:val="ro-RO"/>
        </w:rPr>
        <w:t>ș</w:t>
      </w:r>
      <w:r w:rsidRPr="002F4E9F">
        <w:rPr>
          <w:lang w:val="ro-RO"/>
        </w:rPr>
        <w:t xml:space="preserve">te motorul de antrenare </w:t>
      </w:r>
      <w:r w:rsidRPr="00D86AA1">
        <w:rPr>
          <w:lang w:val="ro-RO"/>
        </w:rPr>
        <w:t>ș</w:t>
      </w:r>
      <w:r w:rsidRPr="002F4E9F">
        <w:rPr>
          <w:lang w:val="ro-RO"/>
        </w:rPr>
        <w:t>i axul antrenat rămâne sub încărcare, axul antrenat nu poate să antreneze în sens invers din cauza frecărilor mecanice. Din această cauză este suficient dacă în momentul potrivit vom opri motorul. La schimbarea polarită</w:t>
      </w:r>
      <w:r w:rsidRPr="00D86AA1">
        <w:rPr>
          <w:lang w:val="ro-RO"/>
        </w:rPr>
        <w:t>ț</w:t>
      </w:r>
      <w:r w:rsidRPr="002F4E9F">
        <w:rPr>
          <w:lang w:val="ro-RO"/>
        </w:rPr>
        <w:t xml:space="preserve">ii motorului DC se schimbă </w:t>
      </w:r>
      <w:r w:rsidRPr="00D86AA1">
        <w:rPr>
          <w:lang w:val="ro-RO"/>
        </w:rPr>
        <w:t>ș</w:t>
      </w:r>
      <w:r w:rsidRPr="002F4E9F">
        <w:rPr>
          <w:lang w:val="ro-RO"/>
        </w:rPr>
        <w:t>i direc</w:t>
      </w:r>
      <w:r w:rsidRPr="00D86AA1">
        <w:rPr>
          <w:lang w:val="ro-RO"/>
        </w:rPr>
        <w:t>ț</w:t>
      </w:r>
      <w:r w:rsidRPr="002F4E9F">
        <w:rPr>
          <w:lang w:val="ro-RO"/>
        </w:rPr>
        <w:t>ia de rota</w:t>
      </w:r>
      <w:r w:rsidRPr="004632B0">
        <w:rPr>
          <w:rFonts w:ascii="Tahoma" w:hAnsi="Tahoma" w:cs="Tahoma"/>
          <w:lang w:val="ro-RO"/>
        </w:rPr>
        <w:t>ț</w:t>
      </w:r>
      <w:r w:rsidRPr="002F4E9F">
        <w:rPr>
          <w:lang w:val="ro-RO"/>
        </w:rPr>
        <w:t>ie a motorului, ajunge dacă intervenim în sistem cu semnal</w:t>
      </w:r>
      <w:r w:rsidR="00DC1D61">
        <w:rPr>
          <w:lang w:val="ro-RO"/>
        </w:rPr>
        <w:t xml:space="preserve"> de reglare</w:t>
      </w:r>
      <w:r w:rsidRPr="002F4E9F">
        <w:rPr>
          <w:lang w:val="ro-RO"/>
        </w:rPr>
        <w:t xml:space="preserve"> minim sau maxim.</w:t>
      </w:r>
    </w:p>
    <w:p w14:paraId="1BCADF28" w14:textId="7C3636D8" w:rsidR="00436075" w:rsidRPr="00856813" w:rsidRDefault="00407D1D" w:rsidP="00436075">
      <w:pPr>
        <w:rPr>
          <w:rFonts w:ascii="Times New Roman" w:hAnsi="Times New Roman" w:cs="Times New Roman"/>
          <w:lang w:val="ro-RO"/>
        </w:rPr>
      </w:pPr>
      <w:r w:rsidRPr="004632B0">
        <w:rPr>
          <w:lang w:val="ro-RO"/>
        </w:rPr>
        <w:tab/>
      </w:r>
      <w:r w:rsidRPr="002F4E9F">
        <w:rPr>
          <w:lang w:val="ro-RO"/>
        </w:rPr>
        <w:t xml:space="preserve">Regulatorul </w:t>
      </w:r>
      <w:r>
        <w:rPr>
          <w:lang w:val="ro-RO"/>
        </w:rPr>
        <w:t>realizat</w:t>
      </w:r>
      <w:r w:rsidRPr="002F4E9F">
        <w:rPr>
          <w:lang w:val="ro-RO"/>
        </w:rPr>
        <w:t xml:space="preserve"> este definit cu ajutorul următoarelor ecua</w:t>
      </w:r>
      <w:r w:rsidRPr="004632B0">
        <w:rPr>
          <w:rFonts w:ascii="Tahoma" w:hAnsi="Tahoma" w:cs="Tahoma"/>
          <w:lang w:val="ro-RO"/>
        </w:rPr>
        <w:t>ț</w:t>
      </w:r>
      <w:r w:rsidRPr="002F4E9F">
        <w:rPr>
          <w:lang w:val="ro-RO"/>
        </w:rPr>
        <w:t>ii</w:t>
      </w:r>
      <w:r w:rsidR="00436075" w:rsidRPr="00856813">
        <w:rPr>
          <w:rFonts w:ascii="Times New Roman" w:hAnsi="Times New Roman" w:cs="Times New Roman"/>
          <w:lang w:val="ro-RO"/>
        </w:rPr>
        <w:t>:</w:t>
      </w:r>
    </w:p>
    <w:p w14:paraId="1CA49543" w14:textId="0349B45C" w:rsidR="00160221" w:rsidRPr="00856813" w:rsidRDefault="00151C9A" w:rsidP="00160221">
      <w:pPr>
        <w:rPr>
          <w:rFonts w:ascii="Times New Roman" w:hAnsi="Times New Roman"/>
          <w:lang w:val="ro-RO"/>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MAX</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&gt;0,  a1</m:t>
                  </m:r>
                </m:e>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MIN</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&lt;0,  a_1</m:t>
                  </m:r>
                  <m:ctrlPr>
                    <w:rPr>
                      <w:rFonts w:ascii="Cambria Math" w:eastAsia="Cambria Math" w:hAnsi="Cambria Math"/>
                      <w:i/>
                      <w:lang w:val="ro-RO"/>
                    </w:rPr>
                  </m:ctrlPr>
                </m:e>
                <m:e>
                  <m:r>
                    <w:rPr>
                      <w:rFonts w:ascii="Cambria Math" w:hAnsi="Cambria Math"/>
                      <w:lang w:val="ro-RO"/>
                    </w:rPr>
                    <m:t xml:space="preserve">U=0,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a0</m:t>
                  </m:r>
                </m:e>
              </m:eqArr>
            </m:e>
          </m:d>
        </m:oMath>
      </m:oMathPara>
    </w:p>
    <w:p w14:paraId="70FEFA89" w14:textId="39B28410" w:rsidR="00160221" w:rsidRPr="00856813" w:rsidRDefault="00151C9A" w:rsidP="00160221">
      <w:pPr>
        <w:rPr>
          <w:rFonts w:ascii="Times New Roman" w:hAnsi="Times New Roman"/>
          <w:lang w:val="ro-RO"/>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
                    <m:t>if re</m:t>
                  </m:r>
                  <m:sSup>
                    <m:sSupPr>
                      <m:ctrlPr>
                        <w:rPr>
                          <w:rFonts w:ascii="Cambria Math" w:hAnsi="Cambria Math"/>
                          <w:i/>
                          <w:lang w:val="ro-RO"/>
                        </w:rPr>
                      </m:ctrlPr>
                    </m:sSupPr>
                    <m:e>
                      <m:r>
                        <w:rPr>
                          <w:rFonts w:ascii="Cambria Math" w:hAnsi="Cambria Math"/>
                          <w:lang w:val="ro-RO"/>
                        </w:rPr>
                        <m:t>f</m:t>
                      </m:r>
                    </m:e>
                    <m:sup>
                      <m:r>
                        <w:rPr>
                          <w:rFonts w:ascii="Cambria Math" w:hAnsi="Cambria Math"/>
                          <w:lang w:val="ro-RO"/>
                        </w:rPr>
                        <m:t>'</m:t>
                      </m:r>
                    </m:sup>
                  </m:sSup>
                  <m:r>
                    <w:rPr>
                      <w:rFonts w:ascii="Cambria Math" w:hAnsi="Cambria Math"/>
                      <w:lang w:val="ro-RO"/>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 xml:space="preserve">then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  a1</m:t>
                                  </m:r>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a2</m:t>
                                  </m:r>
                                </m:e>
                              </m:eqArr>
                            </m:e>
                          </m:d>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m:t>
                          </m:r>
                        </m:e>
                      </m:eqArr>
                    </m:e>
                  </m:d>
                </m:e>
              </m:eqArr>
            </m:e>
          </m:d>
        </m:oMath>
      </m:oMathPara>
    </w:p>
    <w:p w14:paraId="0227228C" w14:textId="77AC67AE" w:rsidR="00407D1D" w:rsidRPr="00747537" w:rsidRDefault="00436075" w:rsidP="00407D1D">
      <w:pPr>
        <w:rPr>
          <w:rFonts w:cstheme="minorHAnsi"/>
          <w:lang w:val="ro-RO"/>
        </w:rPr>
      </w:pPr>
      <w:r w:rsidRPr="00856813">
        <w:rPr>
          <w:rFonts w:ascii="Times New Roman" w:hAnsi="Times New Roman" w:cs="Times New Roman"/>
          <w:lang w:val="ro-RO"/>
        </w:rPr>
        <w:tab/>
      </w:r>
      <w:r w:rsidR="00407D1D" w:rsidRPr="00747537">
        <w:rPr>
          <w:rFonts w:cstheme="minorHAnsi"/>
          <w:lang w:val="ro-RO"/>
        </w:rPr>
        <w:t>Se poate spune că semnalul regulatorului de ie</w:t>
      </w:r>
      <w:r w:rsidR="00407D1D" w:rsidRPr="00747537">
        <w:rPr>
          <w:rFonts w:cstheme="minorHAnsi"/>
          <w:lang w:val="ro-RO"/>
          <w:rPrChange w:id="30" w:author="laca" w:date="2015-06-25T22:36:00Z">
            <w:rPr>
              <w:rFonts w:ascii="Tahoma" w:hAnsi="Tahoma" w:cs="Tahoma"/>
              <w:lang w:val="ro-RO"/>
            </w:rPr>
          </w:rPrChange>
        </w:rPr>
        <w:t>ș</w:t>
      </w:r>
      <w:r w:rsidR="00407D1D" w:rsidRPr="00747537">
        <w:rPr>
          <w:rFonts w:cstheme="minorHAnsi"/>
          <w:lang w:val="ro-RO"/>
        </w:rPr>
        <w:t xml:space="preserve">ire depinde de valoarea erorii </w:t>
      </w:r>
      <w:r w:rsidR="00407D1D" w:rsidRPr="00747537">
        <w:rPr>
          <w:rFonts w:cstheme="minorHAnsi"/>
          <w:lang w:val="ro-RO"/>
        </w:rPr>
        <w:fldChar w:fldCharType="begin"/>
      </w:r>
      <w:r w:rsidR="00407D1D" w:rsidRPr="00747537">
        <w:rPr>
          <w:rFonts w:cstheme="minorHAnsi"/>
          <w:lang w:val="ro-RO"/>
          <w:rPrChange w:id="31" w:author="laca" w:date="2015-06-25T22:36:00Z">
            <w:rPr>
              <w:lang w:val="ro-RO"/>
            </w:rPr>
          </w:rPrChange>
        </w:rPr>
        <w:instrText xml:space="preserve"> QUOTE </w:instrText>
      </w:r>
      <w:r w:rsidR="00407D1D" w:rsidRPr="00747537">
        <w:rPr>
          <w:rFonts w:cstheme="minorHAnsi"/>
          <w:noProof/>
          <w:lang w:eastAsia="hu-HU"/>
          <w:rPrChange w:id="32" w:author="laca" w:date="2015-06-25T22:36:00Z">
            <w:rPr>
              <w:noProof/>
              <w:lang w:eastAsia="hu-HU"/>
            </w:rPr>
          </w:rPrChange>
        </w:rPr>
        <w:drawing>
          <wp:inline distT="0" distB="0" distL="0" distR="0" wp14:anchorId="45D45F56" wp14:editId="4B11702C">
            <wp:extent cx="201930" cy="13843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747537">
        <w:rPr>
          <w:rFonts w:cstheme="minorHAnsi"/>
          <w:lang w:val="ro-RO"/>
          <w:rPrChange w:id="33" w:author="laca" w:date="2015-06-25T22:36:00Z">
            <w:rPr>
              <w:lang w:val="ro-RO"/>
            </w:rPr>
          </w:rPrChange>
        </w:rPr>
        <w:instrText xml:space="preserve"> </w:instrText>
      </w:r>
      <w:r w:rsidR="00407D1D" w:rsidRPr="00747537">
        <w:rPr>
          <w:rFonts w:cstheme="minorHAnsi"/>
          <w:lang w:val="ro-RO"/>
          <w:rPrChange w:id="34" w:author="laca" w:date="2015-06-25T22:36:00Z">
            <w:rPr>
              <w:lang w:val="ro-RO"/>
            </w:rPr>
          </w:rPrChange>
        </w:rPr>
        <w:fldChar w:fldCharType="separate"/>
      </w:r>
      <w:ins w:id="35" w:author="laca" w:date="2015-06-26T10:07:00Z">
        <w:r w:rsidR="00D15850" w:rsidRPr="00747537">
          <w:rPr>
            <w:rFonts w:cstheme="minorHAnsi"/>
            <w:noProof/>
            <w:lang w:eastAsia="hu-HU"/>
            <w:rPrChange w:id="36" w:author="laca" w:date="2015-06-25T22:36:00Z">
              <w:rPr>
                <w:noProof/>
                <w:lang w:eastAsia="hu-HU"/>
              </w:rPr>
            </w:rPrChange>
          </w:rPr>
          <w:drawing>
            <wp:inline distT="0" distB="0" distL="0" distR="0" wp14:anchorId="45D45F56" wp14:editId="4B11702C">
              <wp:extent cx="201930" cy="13843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ins>
      <w:del w:id="37" w:author="laca" w:date="2015-06-25T07:58:00Z">
        <w:r w:rsidR="00FF5FBB" w:rsidRPr="00747537" w:rsidDel="000633F1">
          <w:rPr>
            <w:rFonts w:cstheme="minorHAnsi"/>
            <w:noProof/>
            <w:lang w:eastAsia="hu-HU"/>
            <w:rPrChange w:id="38" w:author="laca" w:date="2015-06-25T22:36:00Z">
              <w:rPr>
                <w:noProof/>
                <w:lang w:eastAsia="hu-HU"/>
              </w:rPr>
            </w:rPrChange>
          </w:rPr>
          <w:drawing>
            <wp:inline distT="0" distB="0" distL="0" distR="0" wp14:anchorId="45D45F56" wp14:editId="4B11702C">
              <wp:extent cx="201930" cy="13843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del>
      <w:r w:rsidR="00407D1D" w:rsidRPr="00747537">
        <w:rPr>
          <w:rFonts w:cstheme="minorHAnsi"/>
          <w:lang w:val="ro-RO"/>
          <w:rPrChange w:id="39" w:author="laca" w:date="2015-06-25T22:36:00Z">
            <w:rPr>
              <w:lang w:val="ro-RO"/>
            </w:rPr>
          </w:rPrChange>
        </w:rPr>
        <w:fldChar w:fldCharType="end"/>
      </w:r>
      <w:r w:rsidR="00407D1D" w:rsidRPr="00747537">
        <w:rPr>
          <w:rFonts w:cstheme="minorHAnsi"/>
          <w:lang w:val="ro-RO"/>
        </w:rPr>
        <w:t>. În sistemul mecanic există un anumit joc între piesele componente, de aici rezultă un zgomot, pe care dorim să</w:t>
      </w:r>
      <w:r w:rsidR="00407D1D" w:rsidRPr="008F5B81">
        <w:rPr>
          <w:rFonts w:cstheme="minorHAnsi"/>
          <w:lang w:val="ro-RO"/>
        </w:rPr>
        <w:t>-l filtrăm. Într-o astfel de situa</w:t>
      </w:r>
      <w:r w:rsidR="00407D1D" w:rsidRPr="00747537">
        <w:rPr>
          <w:rFonts w:cstheme="minorHAnsi"/>
          <w:lang w:val="ro-RO"/>
          <w:rPrChange w:id="40" w:author="laca" w:date="2015-06-25T22:36:00Z">
            <w:rPr>
              <w:rFonts w:ascii="Tahoma" w:hAnsi="Tahoma" w:cs="Tahoma"/>
              <w:lang w:val="ro-RO"/>
            </w:rPr>
          </w:rPrChange>
        </w:rPr>
        <w:t>ț</w:t>
      </w:r>
      <w:r w:rsidR="00407D1D" w:rsidRPr="00747537">
        <w:rPr>
          <w:rFonts w:cstheme="minorHAnsi"/>
          <w:lang w:val="ro-RO"/>
        </w:rPr>
        <w:t>ie, în care mecanismul se află într-o pozi</w:t>
      </w:r>
      <w:r w:rsidR="00407D1D" w:rsidRPr="00747537">
        <w:rPr>
          <w:rFonts w:cstheme="minorHAnsi"/>
          <w:lang w:val="ro-RO"/>
          <w:rPrChange w:id="41" w:author="laca" w:date="2015-06-25T22:36:00Z">
            <w:rPr>
              <w:rFonts w:ascii="Tahoma" w:hAnsi="Tahoma" w:cs="Tahoma"/>
              <w:lang w:val="ro-RO"/>
            </w:rPr>
          </w:rPrChange>
        </w:rPr>
        <w:t>ț</w:t>
      </w:r>
      <w:r w:rsidR="00407D1D" w:rsidRPr="00747537">
        <w:rPr>
          <w:rFonts w:cstheme="minorHAnsi"/>
          <w:lang w:val="ro-RO"/>
        </w:rPr>
        <w:t xml:space="preserve">ie adecvată, atunci într-un domeniu </w:t>
      </w:r>
      <w:r w:rsidR="00407D1D" w:rsidRPr="00747537">
        <w:rPr>
          <w:rFonts w:cstheme="minorHAnsi"/>
          <w:lang w:val="ro-RO"/>
        </w:rPr>
        <w:fldChar w:fldCharType="begin"/>
      </w:r>
      <w:r w:rsidR="00407D1D" w:rsidRPr="00747537">
        <w:rPr>
          <w:rFonts w:cstheme="minorHAnsi"/>
          <w:lang w:val="ro-RO"/>
          <w:rPrChange w:id="42" w:author="laca" w:date="2015-06-25T22:36:00Z">
            <w:rPr>
              <w:lang w:val="ro-RO"/>
            </w:rPr>
          </w:rPrChange>
        </w:rPr>
        <w:instrText xml:space="preserve"> QUOTE </w:instrText>
      </w:r>
      <w:r w:rsidR="00407D1D" w:rsidRPr="00747537">
        <w:rPr>
          <w:rFonts w:cstheme="minorHAnsi"/>
          <w:noProof/>
          <w:lang w:eastAsia="hu-HU"/>
          <w:rPrChange w:id="43" w:author="laca" w:date="2015-06-25T22:36:00Z">
            <w:rPr>
              <w:noProof/>
              <w:lang w:eastAsia="hu-HU"/>
            </w:rPr>
          </w:rPrChange>
        </w:rPr>
        <w:drawing>
          <wp:inline distT="0" distB="0" distL="0" distR="0" wp14:anchorId="4641E151" wp14:editId="29BE00B1">
            <wp:extent cx="467995" cy="13843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747537">
        <w:rPr>
          <w:rFonts w:cstheme="minorHAnsi"/>
          <w:lang w:val="ro-RO"/>
          <w:rPrChange w:id="44" w:author="laca" w:date="2015-06-25T22:36:00Z">
            <w:rPr>
              <w:lang w:val="ro-RO"/>
            </w:rPr>
          </w:rPrChange>
        </w:rPr>
        <w:instrText xml:space="preserve"> </w:instrText>
      </w:r>
      <w:r w:rsidR="00407D1D" w:rsidRPr="00747537">
        <w:rPr>
          <w:rFonts w:cstheme="minorHAnsi"/>
          <w:lang w:val="ro-RO"/>
          <w:rPrChange w:id="45" w:author="laca" w:date="2015-06-25T22:36:00Z">
            <w:rPr>
              <w:lang w:val="ro-RO"/>
            </w:rPr>
          </w:rPrChange>
        </w:rPr>
        <w:fldChar w:fldCharType="separate"/>
      </w:r>
      <w:ins w:id="46" w:author="laca" w:date="2015-06-26T10:07:00Z">
        <w:r w:rsidR="00D15850" w:rsidRPr="00747537">
          <w:rPr>
            <w:rFonts w:cstheme="minorHAnsi"/>
            <w:noProof/>
            <w:lang w:eastAsia="hu-HU"/>
            <w:rPrChange w:id="47" w:author="laca" w:date="2015-06-25T22:36:00Z">
              <w:rPr>
                <w:noProof/>
                <w:lang w:eastAsia="hu-HU"/>
              </w:rPr>
            </w:rPrChange>
          </w:rPr>
          <w:drawing>
            <wp:inline distT="0" distB="0" distL="0" distR="0" wp14:anchorId="4641E151" wp14:editId="29BE00B1">
              <wp:extent cx="467995" cy="138430"/>
              <wp:effectExtent l="0" t="0" r="825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ins>
      <w:del w:id="48" w:author="laca" w:date="2015-06-25T07:58:00Z">
        <w:r w:rsidR="00FF5FBB" w:rsidRPr="00747537" w:rsidDel="000633F1">
          <w:rPr>
            <w:rFonts w:cstheme="minorHAnsi"/>
            <w:noProof/>
            <w:lang w:eastAsia="hu-HU"/>
            <w:rPrChange w:id="49" w:author="laca" w:date="2015-06-25T22:36:00Z">
              <w:rPr>
                <w:noProof/>
                <w:lang w:eastAsia="hu-HU"/>
              </w:rPr>
            </w:rPrChange>
          </w:rPr>
          <w:drawing>
            <wp:inline distT="0" distB="0" distL="0" distR="0" wp14:anchorId="4641E151" wp14:editId="29BE00B1">
              <wp:extent cx="467995" cy="13843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del>
      <w:r w:rsidR="00407D1D" w:rsidRPr="00747537">
        <w:rPr>
          <w:rFonts w:cstheme="minorHAnsi"/>
          <w:lang w:val="ro-RO"/>
          <w:rPrChange w:id="50" w:author="laca" w:date="2015-06-25T22:36:00Z">
            <w:rPr>
              <w:lang w:val="ro-RO"/>
            </w:rPr>
          </w:rPrChange>
        </w:rPr>
        <w:fldChar w:fldCharType="end"/>
      </w:r>
      <w:r w:rsidR="00407D1D" w:rsidRPr="00747537">
        <w:rPr>
          <w:rFonts w:cstheme="minorHAnsi"/>
          <w:lang w:val="ro-RO"/>
        </w:rPr>
        <w:t xml:space="preserve"> </w:t>
      </w:r>
      <w:r w:rsidR="00DC1D61" w:rsidRPr="00747537">
        <w:rPr>
          <w:rFonts w:cstheme="minorHAnsi"/>
          <w:lang w:val="ro-RO"/>
        </w:rPr>
        <w:t>regulatorul nu va fi s</w:t>
      </w:r>
      <w:r w:rsidR="00407D1D" w:rsidRPr="00747537">
        <w:rPr>
          <w:rFonts w:cstheme="minorHAnsi"/>
          <w:lang w:val="ro-RO"/>
        </w:rPr>
        <w:t>ensibil la</w:t>
      </w:r>
      <w:r w:rsidR="00DC1D61" w:rsidRPr="00747537">
        <w:rPr>
          <w:rFonts w:cstheme="minorHAnsi"/>
          <w:lang w:val="ro-RO"/>
        </w:rPr>
        <w:t xml:space="preserve"> semnalul de</w:t>
      </w:r>
      <w:r w:rsidR="00407D1D" w:rsidRPr="00747537">
        <w:rPr>
          <w:rFonts w:cstheme="minorHAnsi"/>
          <w:lang w:val="ro-RO"/>
        </w:rPr>
        <w:t xml:space="preserve"> intrare, până când eroarea </w:t>
      </w:r>
      <w:r w:rsidR="00407D1D" w:rsidRPr="00747537">
        <w:rPr>
          <w:rFonts w:cstheme="minorHAnsi"/>
          <w:lang w:val="ro-RO"/>
        </w:rPr>
        <w:fldChar w:fldCharType="begin"/>
      </w:r>
      <w:r w:rsidR="00407D1D" w:rsidRPr="00747537">
        <w:rPr>
          <w:rFonts w:cstheme="minorHAnsi"/>
          <w:lang w:val="ro-RO"/>
          <w:rPrChange w:id="51" w:author="laca" w:date="2015-06-25T22:36:00Z">
            <w:rPr>
              <w:lang w:val="ro-RO"/>
            </w:rPr>
          </w:rPrChange>
        </w:rPr>
        <w:instrText xml:space="preserve"> QUOTE </w:instrText>
      </w:r>
      <w:r w:rsidR="00407D1D" w:rsidRPr="00747537">
        <w:rPr>
          <w:rFonts w:cstheme="minorHAnsi"/>
          <w:noProof/>
          <w:lang w:eastAsia="hu-HU"/>
          <w:rPrChange w:id="52" w:author="laca" w:date="2015-06-25T22:36:00Z">
            <w:rPr>
              <w:noProof/>
              <w:lang w:eastAsia="hu-HU"/>
            </w:rPr>
          </w:rPrChange>
        </w:rPr>
        <w:drawing>
          <wp:inline distT="0" distB="0" distL="0" distR="0" wp14:anchorId="52FD267B" wp14:editId="5A8590C1">
            <wp:extent cx="127635" cy="1701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747537">
        <w:rPr>
          <w:rFonts w:cstheme="minorHAnsi"/>
          <w:lang w:val="ro-RO"/>
          <w:rPrChange w:id="53" w:author="laca" w:date="2015-06-25T22:36:00Z">
            <w:rPr>
              <w:lang w:val="ro-RO"/>
            </w:rPr>
          </w:rPrChange>
        </w:rPr>
        <w:instrText xml:space="preserve"> </w:instrText>
      </w:r>
      <w:r w:rsidR="00407D1D" w:rsidRPr="00747537">
        <w:rPr>
          <w:rFonts w:cstheme="minorHAnsi"/>
          <w:lang w:val="ro-RO"/>
          <w:rPrChange w:id="54" w:author="laca" w:date="2015-06-25T22:36:00Z">
            <w:rPr>
              <w:lang w:val="ro-RO"/>
            </w:rPr>
          </w:rPrChange>
        </w:rPr>
        <w:fldChar w:fldCharType="separate"/>
      </w:r>
      <w:ins w:id="55" w:author="laca" w:date="2015-06-26T10:07:00Z">
        <w:r w:rsidR="00D15850" w:rsidRPr="00747537">
          <w:rPr>
            <w:rFonts w:cstheme="minorHAnsi"/>
            <w:noProof/>
            <w:lang w:eastAsia="hu-HU"/>
            <w:rPrChange w:id="56" w:author="laca" w:date="2015-06-25T22:36:00Z">
              <w:rPr>
                <w:noProof/>
                <w:lang w:eastAsia="hu-HU"/>
              </w:rPr>
            </w:rPrChange>
          </w:rPr>
          <w:drawing>
            <wp:inline distT="0" distB="0" distL="0" distR="0" wp14:anchorId="52FD267B" wp14:editId="5A8590C1">
              <wp:extent cx="127635" cy="17018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57" w:author="laca" w:date="2015-06-25T07:58:00Z">
        <w:r w:rsidR="00FF5FBB" w:rsidRPr="00747537" w:rsidDel="000633F1">
          <w:rPr>
            <w:rFonts w:cstheme="minorHAnsi"/>
            <w:noProof/>
            <w:lang w:eastAsia="hu-HU"/>
            <w:rPrChange w:id="58" w:author="laca" w:date="2015-06-25T22:36:00Z">
              <w:rPr>
                <w:noProof/>
                <w:lang w:eastAsia="hu-HU"/>
              </w:rPr>
            </w:rPrChange>
          </w:rPr>
          <w:drawing>
            <wp:inline distT="0" distB="0" distL="0" distR="0" wp14:anchorId="52FD267B" wp14:editId="5A8590C1">
              <wp:extent cx="127635" cy="1701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00407D1D" w:rsidRPr="00747537">
        <w:rPr>
          <w:rFonts w:cstheme="minorHAnsi"/>
          <w:lang w:val="ro-RO"/>
          <w:rPrChange w:id="59" w:author="laca" w:date="2015-06-25T22:36:00Z">
            <w:rPr>
              <w:lang w:val="ro-RO"/>
            </w:rPr>
          </w:rPrChange>
        </w:rPr>
        <w:fldChar w:fldCharType="end"/>
      </w:r>
      <w:r w:rsidR="00407D1D" w:rsidRPr="00747537">
        <w:rPr>
          <w:rFonts w:cstheme="minorHAnsi"/>
          <w:lang w:val="ro-RO"/>
        </w:rPr>
        <w:t>nu iese din bandă sau nu se schimbă semnalul de referin</w:t>
      </w:r>
      <w:r w:rsidR="00407D1D" w:rsidRPr="00747537">
        <w:rPr>
          <w:rFonts w:cstheme="minorHAnsi"/>
          <w:lang w:val="ro-RO"/>
          <w:rPrChange w:id="60" w:author="laca" w:date="2015-06-25T22:36:00Z">
            <w:rPr>
              <w:rFonts w:ascii="Tahoma" w:hAnsi="Tahoma" w:cs="Tahoma"/>
              <w:lang w:val="ro-RO"/>
            </w:rPr>
          </w:rPrChange>
        </w:rPr>
        <w:t>ț</w:t>
      </w:r>
      <w:r w:rsidR="00407D1D" w:rsidRPr="00747537">
        <w:rPr>
          <w:rFonts w:cstheme="minorHAnsi"/>
          <w:lang w:val="ro-RO"/>
        </w:rPr>
        <w:t>ă.</w:t>
      </w:r>
    </w:p>
    <w:p w14:paraId="6956C8E0" w14:textId="0BFD84C7" w:rsidR="001338F8" w:rsidRPr="00747537" w:rsidRDefault="00407D1D" w:rsidP="0048426F">
      <w:pPr>
        <w:keepNext/>
        <w:rPr>
          <w:rFonts w:cstheme="minorHAnsi"/>
          <w:noProof/>
          <w:lang w:val="en-US"/>
          <w:rPrChange w:id="61" w:author="laca" w:date="2015-06-25T22:36:00Z">
            <w:rPr>
              <w:rFonts w:ascii="Times New Roman" w:hAnsi="Times New Roman" w:cs="Times New Roman"/>
              <w:noProof/>
              <w:lang w:val="en-US"/>
            </w:rPr>
          </w:rPrChange>
        </w:rPr>
      </w:pPr>
      <w:r w:rsidRPr="00747537">
        <w:rPr>
          <w:rFonts w:cstheme="minorHAnsi"/>
          <w:lang w:val="ro-RO"/>
        </w:rPr>
        <w:t>Structura regulatorului este prezentată în figura următoare</w:t>
      </w:r>
      <w:r w:rsidR="00436075" w:rsidRPr="00747537">
        <w:rPr>
          <w:rFonts w:cstheme="minorHAnsi"/>
          <w:lang w:val="ro-RO"/>
          <w:rPrChange w:id="62" w:author="laca" w:date="2015-06-25T22:36:00Z">
            <w:rPr>
              <w:rFonts w:ascii="Times New Roman" w:hAnsi="Times New Roman" w:cs="Times New Roman"/>
              <w:lang w:val="ro-RO"/>
            </w:rPr>
          </w:rPrChange>
        </w:rPr>
        <w:t>:</w:t>
      </w:r>
      <w:r w:rsidR="0048426F" w:rsidRPr="00747537">
        <w:rPr>
          <w:rFonts w:cstheme="minorHAnsi"/>
          <w:noProof/>
          <w:lang w:val="ro-RO"/>
          <w:rPrChange w:id="63" w:author="laca" w:date="2015-06-25T22:36:00Z">
            <w:rPr>
              <w:rFonts w:ascii="Times New Roman" w:hAnsi="Times New Roman" w:cs="Times New Roman"/>
              <w:noProof/>
              <w:lang w:val="ro-RO"/>
            </w:rPr>
          </w:rPrChange>
        </w:rPr>
        <w:t xml:space="preserve"> </w:t>
      </w:r>
    </w:p>
    <w:p w14:paraId="7D0F7791" w14:textId="77777777" w:rsidR="0048426F" w:rsidRPr="00856813" w:rsidRDefault="0048426F" w:rsidP="0048426F">
      <w:pPr>
        <w:keepNext/>
        <w:rPr>
          <w:lang w:val="ro-RO"/>
        </w:rPr>
      </w:pPr>
      <w:r w:rsidRPr="005F456C">
        <w:rPr>
          <w:rFonts w:ascii="Times New Roman" w:hAnsi="Times New Roman" w:cs="Times New Roman"/>
          <w:noProof/>
          <w:lang w:eastAsia="hu-HU"/>
        </w:rPr>
        <w:drawing>
          <wp:inline distT="0" distB="0" distL="0" distR="0" wp14:anchorId="7E20BC94" wp14:editId="415EA9C2">
            <wp:extent cx="5518150" cy="2511711"/>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rotWithShape="1">
                    <a:blip r:embed="rId17">
                      <a:extLst>
                        <a:ext uri="{28A0092B-C50C-407E-A947-70E740481C1C}">
                          <a14:useLocalDpi xmlns:a14="http://schemas.microsoft.com/office/drawing/2010/main" val="0"/>
                        </a:ext>
                      </a:extLst>
                    </a:blip>
                    <a:srcRect l="10199" t="29097" r="2815" b="20367"/>
                    <a:stretch/>
                  </pic:blipFill>
                  <pic:spPr bwMode="auto">
                    <a:xfrm>
                      <a:off x="0" y="0"/>
                      <a:ext cx="5530722" cy="2517434"/>
                    </a:xfrm>
                    <a:prstGeom prst="rect">
                      <a:avLst/>
                    </a:prstGeom>
                    <a:ln>
                      <a:noFill/>
                    </a:ln>
                    <a:extLst>
                      <a:ext uri="{53640926-AAD7-44D8-BBD7-CCE9431645EC}">
                        <a14:shadowObscured xmlns:a14="http://schemas.microsoft.com/office/drawing/2010/main"/>
                      </a:ext>
                    </a:extLst>
                  </pic:spPr>
                </pic:pic>
              </a:graphicData>
            </a:graphic>
          </wp:inline>
        </w:drawing>
      </w:r>
    </w:p>
    <w:p w14:paraId="0BF0C26D" w14:textId="639E6D71" w:rsidR="0048426F" w:rsidRPr="00856813" w:rsidRDefault="00180710" w:rsidP="0048426F">
      <w:pPr>
        <w:pStyle w:val="Caption"/>
        <w:jc w:val="center"/>
        <w:rPr>
          <w:rFonts w:ascii="Times New Roman" w:hAnsi="Times New Roman" w:cs="Times New Roman"/>
          <w:noProof/>
          <w:sz w:val="24"/>
          <w:szCs w:val="24"/>
          <w:lang w:val="ro-RO"/>
        </w:rPr>
      </w:pPr>
      <w:bookmarkStart w:id="64" w:name="_Toc422982558"/>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D15850">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D15850">
        <w:rPr>
          <w:noProof/>
          <w:sz w:val="24"/>
          <w:szCs w:val="24"/>
          <w:lang w:val="ro-RO"/>
        </w:rPr>
        <w:t>5</w:t>
      </w:r>
      <w:r w:rsidR="00922A00" w:rsidRPr="00856813">
        <w:rPr>
          <w:sz w:val="24"/>
          <w:szCs w:val="24"/>
          <w:lang w:val="ro-RO"/>
        </w:rPr>
        <w:fldChar w:fldCharType="end"/>
      </w:r>
      <w:r w:rsidR="0048426F" w:rsidRPr="00856813">
        <w:rPr>
          <w:sz w:val="24"/>
          <w:szCs w:val="24"/>
          <w:lang w:val="ro-RO"/>
        </w:rPr>
        <w:t xml:space="preserve"> Structura regulatorului de poziție</w:t>
      </w:r>
      <w:r w:rsidR="00DF386B" w:rsidRPr="00856813">
        <w:rPr>
          <w:sz w:val="24"/>
          <w:szCs w:val="24"/>
          <w:lang w:val="ro-RO"/>
        </w:rPr>
        <w:t xml:space="preserve"> proiectat și implementat</w:t>
      </w:r>
      <w:r w:rsidR="0048426F" w:rsidRPr="00856813">
        <w:rPr>
          <w:sz w:val="24"/>
          <w:szCs w:val="24"/>
          <w:lang w:val="ro-RO"/>
        </w:rPr>
        <w:t xml:space="preserve"> în System </w:t>
      </w:r>
      <w:r w:rsidR="002A68FA" w:rsidRPr="00856813">
        <w:rPr>
          <w:sz w:val="24"/>
          <w:szCs w:val="24"/>
          <w:lang w:val="ro-RO"/>
        </w:rPr>
        <w:t>G</w:t>
      </w:r>
      <w:r w:rsidR="0048426F" w:rsidRPr="00856813">
        <w:rPr>
          <w:sz w:val="24"/>
          <w:szCs w:val="24"/>
          <w:lang w:val="ro-RO"/>
        </w:rPr>
        <w:t>enerator</w:t>
      </w:r>
      <w:bookmarkEnd w:id="64"/>
    </w:p>
    <w:p w14:paraId="30816F6D" w14:textId="7FE5E250" w:rsidR="00436075" w:rsidRPr="00856813" w:rsidRDefault="00436075" w:rsidP="00436075">
      <w:pPr>
        <w:rPr>
          <w:rFonts w:ascii="Times New Roman" w:hAnsi="Times New Roman" w:cs="Times New Roman"/>
          <w:szCs w:val="24"/>
          <w:lang w:val="ro-RO"/>
        </w:rPr>
      </w:pPr>
    </w:p>
    <w:p w14:paraId="582DC7C2" w14:textId="77777777" w:rsidR="00407D1D" w:rsidRPr="00747537" w:rsidRDefault="00436075" w:rsidP="00407D1D">
      <w:pPr>
        <w:rPr>
          <w:rFonts w:cstheme="minorHAnsi"/>
          <w:lang w:val="ro-RO"/>
        </w:rPr>
      </w:pPr>
      <w:r w:rsidRPr="00856813">
        <w:rPr>
          <w:rFonts w:ascii="Times New Roman" w:hAnsi="Times New Roman" w:cs="Times New Roman"/>
          <w:lang w:val="ro-RO"/>
        </w:rPr>
        <w:tab/>
      </w:r>
      <w:r w:rsidR="00407D1D" w:rsidRPr="00747537">
        <w:rPr>
          <w:rFonts w:cstheme="minorHAnsi"/>
          <w:lang w:val="ro-RO"/>
        </w:rPr>
        <w:t>Intrările: „RefVal”-pozi</w:t>
      </w:r>
      <w:r w:rsidR="00407D1D" w:rsidRPr="00747537">
        <w:rPr>
          <w:rFonts w:cstheme="minorHAnsi"/>
          <w:lang w:val="ro-RO"/>
          <w:rPrChange w:id="65" w:author="laca" w:date="2015-06-25T22:36:00Z">
            <w:rPr>
              <w:rFonts w:ascii="Tahoma" w:hAnsi="Tahoma" w:cs="Tahoma"/>
              <w:lang w:val="ro-RO"/>
            </w:rPr>
          </w:rPrChange>
        </w:rPr>
        <w:t>ț</w:t>
      </w:r>
      <w:r w:rsidR="00407D1D" w:rsidRPr="00747537">
        <w:rPr>
          <w:rFonts w:cstheme="minorHAnsi"/>
          <w:lang w:val="ro-RO"/>
        </w:rPr>
        <w:t xml:space="preserve">ie prescrisă măsurată în </w:t>
      </w:r>
      <w:r w:rsidR="00407D1D" w:rsidRPr="008F5B81">
        <w:rPr>
          <w:rFonts w:cstheme="minorHAnsi"/>
          <w:lang w:val="ro-RO"/>
        </w:rPr>
        <w:t>număr de impulsuri, reprezentată</w:t>
      </w:r>
      <w:r w:rsidR="00407D1D" w:rsidRPr="00571B4B">
        <w:rPr>
          <w:rFonts w:cstheme="minorHAnsi"/>
          <w:lang w:val="ro-RO"/>
        </w:rPr>
        <w:t xml:space="preserve"> ca întreg cu semn pe 16 bi</w:t>
      </w:r>
      <w:r w:rsidR="00407D1D" w:rsidRPr="00747537">
        <w:rPr>
          <w:rFonts w:cstheme="minorHAnsi"/>
          <w:lang w:val="ro-RO"/>
          <w:rPrChange w:id="66" w:author="laca" w:date="2015-06-25T22:36:00Z">
            <w:rPr>
              <w:rFonts w:ascii="Tahoma" w:hAnsi="Tahoma" w:cs="Tahoma"/>
              <w:lang w:val="ro-RO"/>
            </w:rPr>
          </w:rPrChange>
        </w:rPr>
        <w:t>ț</w:t>
      </w:r>
      <w:r w:rsidR="00407D1D" w:rsidRPr="00747537">
        <w:rPr>
          <w:rFonts w:cstheme="minorHAnsi"/>
          <w:lang w:val="ro-RO"/>
        </w:rPr>
        <w:t>i „AktVal”- pozi</w:t>
      </w:r>
      <w:r w:rsidR="00407D1D" w:rsidRPr="00747537">
        <w:rPr>
          <w:rFonts w:cstheme="minorHAnsi"/>
          <w:lang w:val="ro-RO"/>
          <w:rPrChange w:id="67" w:author="laca" w:date="2015-06-25T22:36:00Z">
            <w:rPr>
              <w:rFonts w:ascii="Tahoma" w:hAnsi="Tahoma" w:cs="Tahoma"/>
              <w:lang w:val="ro-RO"/>
            </w:rPr>
          </w:rPrChange>
        </w:rPr>
        <w:t>ț</w:t>
      </w:r>
      <w:r w:rsidR="00407D1D" w:rsidRPr="00747537">
        <w:rPr>
          <w:rFonts w:cstheme="minorHAnsi"/>
          <w:lang w:val="ro-RO"/>
        </w:rPr>
        <w:t>ia actual</w:t>
      </w:r>
      <w:r w:rsidR="00407D1D" w:rsidRPr="008F5B81">
        <w:rPr>
          <w:rFonts w:cstheme="minorHAnsi"/>
          <w:lang w:val="ro-RO"/>
        </w:rPr>
        <w:t>ă măsurată în număr</w:t>
      </w:r>
      <w:r w:rsidR="00407D1D" w:rsidRPr="00571B4B">
        <w:rPr>
          <w:rFonts w:cstheme="minorHAnsi"/>
          <w:lang w:val="ro-RO"/>
        </w:rPr>
        <w:t xml:space="preserve"> de impulsuri reprezentată  ca întreg cu semn pe 16 bi</w:t>
      </w:r>
      <w:r w:rsidR="00407D1D" w:rsidRPr="00747537">
        <w:rPr>
          <w:rFonts w:cstheme="minorHAnsi"/>
          <w:lang w:val="ro-RO"/>
          <w:rPrChange w:id="68" w:author="laca" w:date="2015-06-25T22:36:00Z">
            <w:rPr>
              <w:rFonts w:ascii="Tahoma" w:hAnsi="Tahoma" w:cs="Tahoma"/>
              <w:lang w:val="ro-RO"/>
            </w:rPr>
          </w:rPrChange>
        </w:rPr>
        <w:t>ț</w:t>
      </w:r>
      <w:r w:rsidR="00407D1D" w:rsidRPr="00747537">
        <w:rPr>
          <w:rFonts w:cstheme="minorHAnsi"/>
          <w:lang w:val="ro-RO"/>
        </w:rPr>
        <w:t>i; „U</w:t>
      </w:r>
      <w:r w:rsidR="00407D1D" w:rsidRPr="00747537">
        <w:rPr>
          <w:rFonts w:cstheme="minorHAnsi" w:hint="eastAsia"/>
          <w:lang w:val="ro-RO"/>
          <w:rPrChange w:id="69" w:author="laca" w:date="2015-06-25T22:36:00Z">
            <w:rPr>
              <w:rFonts w:ascii="inherit" w:hAnsi="inherit" w:hint="eastAsia"/>
              <w:lang w:val="ro-RO"/>
            </w:rPr>
          </w:rPrChange>
        </w:rPr>
        <w:t>”</w:t>
      </w:r>
      <w:r w:rsidR="00407D1D" w:rsidRPr="00747537">
        <w:rPr>
          <w:rFonts w:cstheme="minorHAnsi"/>
          <w:lang w:val="ro-RO"/>
          <w:rPrChange w:id="70" w:author="laca" w:date="2015-06-25T22:36:00Z">
            <w:rPr>
              <w:rFonts w:ascii="inherit" w:hAnsi="inherit"/>
              <w:lang w:val="ro-RO"/>
            </w:rPr>
          </w:rPrChange>
        </w:rPr>
        <w:t xml:space="preserve">- ieșire: </w:t>
      </w:r>
      <w:r w:rsidR="00407D1D" w:rsidRPr="00747537">
        <w:rPr>
          <w:rFonts w:cstheme="minorHAnsi" w:hint="eastAsia"/>
          <w:lang w:val="ro-RO"/>
          <w:rPrChange w:id="71" w:author="laca" w:date="2015-06-25T22:36:00Z">
            <w:rPr>
              <w:rFonts w:ascii="inherit" w:hAnsi="inherit" w:hint="eastAsia"/>
              <w:lang w:val="ro-RO"/>
            </w:rPr>
          </w:rPrChange>
        </w:rPr>
        <w:t>î</w:t>
      </w:r>
      <w:r w:rsidR="00407D1D" w:rsidRPr="00747537">
        <w:rPr>
          <w:rFonts w:cstheme="minorHAnsi"/>
          <w:lang w:val="ro-RO"/>
          <w:rPrChange w:id="72" w:author="laca" w:date="2015-06-25T22:36:00Z">
            <w:rPr>
              <w:rFonts w:ascii="inherit" w:hAnsi="inherit"/>
              <w:lang w:val="ro-RO"/>
            </w:rPr>
          </w:rPrChange>
        </w:rPr>
        <w:t>ntreg</w:t>
      </w:r>
      <w:r w:rsidR="00407D1D" w:rsidRPr="00747537">
        <w:rPr>
          <w:rFonts w:cstheme="minorHAnsi"/>
          <w:lang w:val="ro-RO"/>
        </w:rPr>
        <w:t xml:space="preserve"> cu semn pe 17 bi</w:t>
      </w:r>
      <w:r w:rsidR="00407D1D" w:rsidRPr="00747537">
        <w:rPr>
          <w:rFonts w:cstheme="minorHAnsi"/>
          <w:lang w:val="ro-RO"/>
          <w:rPrChange w:id="73" w:author="laca" w:date="2015-06-25T22:36:00Z">
            <w:rPr>
              <w:rFonts w:ascii="Tahoma" w:hAnsi="Tahoma" w:cs="Tahoma"/>
              <w:lang w:val="ro-RO"/>
            </w:rPr>
          </w:rPrChange>
        </w:rPr>
        <w:t>ț</w:t>
      </w:r>
      <w:r w:rsidR="00407D1D" w:rsidRPr="00747537">
        <w:rPr>
          <w:rFonts w:cstheme="minorHAnsi"/>
          <w:lang w:val="ro-RO"/>
        </w:rPr>
        <w:t>i;</w:t>
      </w:r>
    </w:p>
    <w:p w14:paraId="6F5535F7" w14:textId="20AA91C1" w:rsidR="00407D1D" w:rsidRPr="002F4E9F" w:rsidRDefault="00407D1D" w:rsidP="00407D1D">
      <w:pPr>
        <w:rPr>
          <w:lang w:val="ro-RO"/>
        </w:rPr>
      </w:pPr>
      <w:r w:rsidRPr="004632B0">
        <w:rPr>
          <w:lang w:val="ro-RO"/>
        </w:rPr>
        <w:tab/>
      </w:r>
      <w:r w:rsidRPr="002F4E9F">
        <w:rPr>
          <w:lang w:val="ro-RO"/>
        </w:rPr>
        <w:t>Modulul „</w:t>
      </w:r>
      <w:r w:rsidRPr="002F4E9F">
        <w:rPr>
          <w:i/>
          <w:iCs/>
          <w:lang w:val="ro-RO"/>
        </w:rPr>
        <w:t>Calcul eroare</w:t>
      </w:r>
      <w:r w:rsidRPr="002F4E9F">
        <w:rPr>
          <w:lang w:val="ro-RO"/>
        </w:rPr>
        <w:t>”</w:t>
      </w:r>
      <w:r w:rsidRPr="002F4E9F">
        <w:rPr>
          <w:rFonts w:ascii="inherit" w:hAnsi="inherit"/>
          <w:lang w:val="ro-RO"/>
        </w:rPr>
        <w:t xml:space="preserve"> efectueaz</w:t>
      </w:r>
      <w:r w:rsidRPr="004632B0">
        <w:rPr>
          <w:rFonts w:ascii="inherit" w:hAnsi="inherit"/>
          <w:lang w:val="ro-RO"/>
        </w:rPr>
        <w:t>ă</w:t>
      </w:r>
      <w:r w:rsidRPr="002F4E9F">
        <w:rPr>
          <w:rFonts w:ascii="inherit" w:hAnsi="inherit"/>
          <w:lang w:val="ro-RO"/>
        </w:rPr>
        <w:t xml:space="preserve"> calculul erorilor din pozi</w:t>
      </w:r>
      <w:r w:rsidRPr="002F4E9F">
        <w:rPr>
          <w:lang w:val="ro-RO"/>
        </w:rPr>
        <w:t>ţia actuală. Eroarea poate să fie chiar şi negativă, de aceea cu ajutorul comparatorului „</w:t>
      </w:r>
      <w:r w:rsidRPr="002F4E9F">
        <w:rPr>
          <w:i/>
          <w:lang w:val="ro-RO"/>
        </w:rPr>
        <w:t>Eroarea este negativă</w:t>
      </w:r>
      <w:r w:rsidRPr="002F4E9F">
        <w:rPr>
          <w:i/>
          <w:iCs/>
          <w:lang w:val="ro-RO"/>
        </w:rPr>
        <w:t>?</w:t>
      </w:r>
      <w:r w:rsidRPr="002F4E9F">
        <w:rPr>
          <w:lang w:val="ro-RO"/>
        </w:rPr>
        <w:t>”selectăm eroarea calculată şi decidem dacă este negativă sau pozitivă. După ac</w:t>
      </w:r>
      <w:r>
        <w:rPr>
          <w:lang w:val="ro-RO"/>
        </w:rPr>
        <w:t>e</w:t>
      </w:r>
      <w:r w:rsidRPr="002F4E9F">
        <w:rPr>
          <w:lang w:val="ro-RO"/>
        </w:rPr>
        <w:t xml:space="preserve">ea cu ajutorul </w:t>
      </w:r>
      <w:r>
        <w:rPr>
          <w:lang w:val="ro-RO"/>
        </w:rPr>
        <w:t>modulului</w:t>
      </w:r>
      <w:r w:rsidRPr="002F4E9F">
        <w:rPr>
          <w:lang w:val="ro-RO"/>
        </w:rPr>
        <w:t xml:space="preserve"> „</w:t>
      </w:r>
      <w:r w:rsidR="002A65D7" w:rsidRPr="002A65D7">
        <w:rPr>
          <w:i/>
          <w:iCs/>
          <w:lang w:val="ro-RO"/>
        </w:rPr>
        <w:t>valoare absolută</w:t>
      </w:r>
      <w:r w:rsidR="002A65D7">
        <w:rPr>
          <w:i/>
          <w:iCs/>
          <w:lang w:val="ro-RO"/>
        </w:rPr>
        <w:t xml:space="preserve"> </w:t>
      </w:r>
      <w:r w:rsidRPr="002F4E9F">
        <w:rPr>
          <w:i/>
          <w:iCs/>
          <w:lang w:val="ro-RO"/>
        </w:rPr>
        <w:t>Mux</w:t>
      </w:r>
      <w:r w:rsidRPr="002F4E9F">
        <w:rPr>
          <w:lang w:val="ro-RO"/>
        </w:rPr>
        <w:t xml:space="preserve">”selectăm eroarea </w:t>
      </w:r>
      <w:r w:rsidRPr="00856813">
        <w:rPr>
          <w:rFonts w:ascii="inherit" w:hAnsi="inherit"/>
          <w:lang w:val="ro-RO"/>
        </w:rPr>
        <w:t>specificată,</w:t>
      </w:r>
      <w:r w:rsidRPr="002F4E9F">
        <w:rPr>
          <w:lang w:val="ro-RO"/>
        </w:rPr>
        <w:t xml:space="preserve"> dacă este pozitiv</w:t>
      </w:r>
      <w:r>
        <w:rPr>
          <w:lang w:val="ro-RO"/>
        </w:rPr>
        <w:t>ă</w:t>
      </w:r>
      <w:r w:rsidRPr="002F4E9F">
        <w:rPr>
          <w:lang w:val="ro-RO"/>
        </w:rPr>
        <w:t>, sau forma negată dacă este negativ</w:t>
      </w:r>
      <w:r>
        <w:rPr>
          <w:lang w:val="ro-RO"/>
        </w:rPr>
        <w:t>ă</w:t>
      </w:r>
      <w:r w:rsidRPr="002F4E9F">
        <w:rPr>
          <w:lang w:val="ro-RO"/>
        </w:rPr>
        <w:t>.</w:t>
      </w:r>
    </w:p>
    <w:p w14:paraId="3304326D" w14:textId="015E931A" w:rsidR="00407D1D" w:rsidRPr="002F4E9F" w:rsidRDefault="00407D1D" w:rsidP="00407D1D">
      <w:pPr>
        <w:rPr>
          <w:lang w:val="ro-RO"/>
        </w:rPr>
      </w:pPr>
      <w:r w:rsidRPr="004632B0">
        <w:rPr>
          <w:lang w:val="ro-RO"/>
        </w:rPr>
        <w:tab/>
      </w:r>
      <w:r w:rsidRPr="002F4E9F">
        <w:rPr>
          <w:lang w:val="ro-RO"/>
        </w:rPr>
        <w:t xml:space="preserve">Dacă </w:t>
      </w:r>
      <w:r w:rsidR="00BD0E71">
        <w:rPr>
          <w:lang w:val="ro-RO"/>
        </w:rPr>
        <w:t xml:space="preserve">valoarea </w:t>
      </w:r>
      <w:r w:rsidRPr="002F4E9F">
        <w:rPr>
          <w:lang w:val="ro-RO"/>
        </w:rPr>
        <w:t>ero</w:t>
      </w:r>
      <w:r w:rsidR="00BD0E71">
        <w:rPr>
          <w:lang w:val="ro-RO"/>
        </w:rPr>
        <w:t>rii</w:t>
      </w:r>
      <w:r w:rsidRPr="002F4E9F">
        <w:rPr>
          <w:lang w:val="ro-RO"/>
        </w:rPr>
        <w:t xml:space="preserve"> </w:t>
      </w:r>
      <w:r w:rsidR="00BD0E71">
        <w:rPr>
          <w:lang w:val="ro-RO"/>
        </w:rPr>
        <w:t>devine</w:t>
      </w:r>
      <w:r w:rsidRPr="002F4E9F">
        <w:rPr>
          <w:lang w:val="ro-RO"/>
        </w:rPr>
        <w:t xml:space="preserve"> 0, atunci valoarea „Eroare=0 reg”este 1, până când poziţia prescrisă nu se schimbă.</w:t>
      </w:r>
    </w:p>
    <w:p w14:paraId="430F5671" w14:textId="21558CCD" w:rsidR="00407D1D" w:rsidRPr="002F4E9F" w:rsidRDefault="00407D1D" w:rsidP="00407D1D">
      <w:pPr>
        <w:rPr>
          <w:lang w:val="ro-RO"/>
        </w:rPr>
      </w:pPr>
      <w:r w:rsidRPr="004632B0">
        <w:rPr>
          <w:lang w:val="ro-RO"/>
        </w:rPr>
        <w:lastRenderedPageBreak/>
        <w:tab/>
      </w:r>
      <w:r w:rsidRPr="002F4E9F">
        <w:rPr>
          <w:lang w:val="ro-RO"/>
        </w:rPr>
        <w:t xml:space="preserve">Modulul </w:t>
      </w:r>
      <w:r w:rsidRPr="002F4E9F">
        <w:rPr>
          <w:rFonts w:ascii="inherit" w:hAnsi="inherit"/>
          <w:lang w:val="ro-RO"/>
        </w:rPr>
        <w:t>"Eroare ie</w:t>
      </w:r>
      <w:r w:rsidRPr="004632B0">
        <w:rPr>
          <w:rFonts w:ascii="inherit" w:hAnsi="inherit"/>
          <w:lang w:val="ro-RO"/>
        </w:rPr>
        <w:t>ş</w:t>
      </w:r>
      <w:r w:rsidRPr="002F4E9F">
        <w:rPr>
          <w:rFonts w:ascii="inherit" w:hAnsi="inherit"/>
          <w:lang w:val="ro-RO"/>
        </w:rPr>
        <w:t>it din band</w:t>
      </w:r>
      <w:r w:rsidRPr="004632B0">
        <w:rPr>
          <w:rFonts w:ascii="inherit" w:hAnsi="inherit"/>
          <w:lang w:val="ro-RO"/>
        </w:rPr>
        <w:t>ă</w:t>
      </w:r>
      <w:r w:rsidRPr="002F4E9F">
        <w:rPr>
          <w:rFonts w:ascii="inherit" w:hAnsi="inherit"/>
          <w:lang w:val="ro-RO"/>
        </w:rPr>
        <w:t>" analizeaz</w:t>
      </w:r>
      <w:r w:rsidRPr="004632B0">
        <w:rPr>
          <w:rFonts w:ascii="inherit" w:hAnsi="inherit"/>
          <w:lang w:val="ro-RO"/>
        </w:rPr>
        <w:t>ă</w:t>
      </w:r>
      <w:r w:rsidRPr="002F4E9F">
        <w:rPr>
          <w:rFonts w:ascii="inherit" w:hAnsi="inherit"/>
          <w:lang w:val="ro-RO"/>
        </w:rPr>
        <w:t xml:space="preserve"> valoarea</w:t>
      </w:r>
      <w:r w:rsidR="00DC1D61">
        <w:rPr>
          <w:rFonts w:ascii="inherit" w:hAnsi="inherit"/>
          <w:lang w:val="ro-RO"/>
        </w:rPr>
        <w:t xml:space="preserve"> </w:t>
      </w:r>
      <w:r w:rsidRPr="00856813">
        <w:rPr>
          <w:rFonts w:ascii="inherit" w:hAnsi="inherit"/>
          <w:lang w:val="ro-RO"/>
        </w:rPr>
        <w:t>ero</w:t>
      </w:r>
      <w:r w:rsidR="00BD0E71">
        <w:rPr>
          <w:rFonts w:ascii="inherit" w:hAnsi="inherit"/>
          <w:lang w:val="ro-RO"/>
        </w:rPr>
        <w:t>rii</w:t>
      </w:r>
      <w:r w:rsidRPr="002F4E9F">
        <w:rPr>
          <w:rFonts w:ascii="inherit" w:hAnsi="inherit"/>
          <w:lang w:val="ro-RO"/>
        </w:rPr>
        <w:t xml:space="preserve">, </w:t>
      </w:r>
      <w:r w:rsidRPr="004632B0">
        <w:rPr>
          <w:rFonts w:ascii="inherit" w:hAnsi="inherit"/>
          <w:lang w:val="ro-RO"/>
        </w:rPr>
        <w:t>ş</w:t>
      </w:r>
      <w:r w:rsidRPr="002F4E9F">
        <w:rPr>
          <w:rFonts w:ascii="inherit" w:hAnsi="inherit"/>
          <w:lang w:val="ro-RO"/>
        </w:rPr>
        <w:t>i dac</w:t>
      </w:r>
      <w:r w:rsidRPr="004632B0">
        <w:rPr>
          <w:rFonts w:ascii="inherit" w:hAnsi="inherit"/>
          <w:lang w:val="ro-RO"/>
        </w:rPr>
        <w:t>ă</w:t>
      </w:r>
      <w:r w:rsidRPr="002F4E9F">
        <w:rPr>
          <w:rFonts w:ascii="inherit" w:hAnsi="inherit"/>
          <w:lang w:val="ro-RO"/>
        </w:rPr>
        <w:t xml:space="preserve"> aceast</w:t>
      </w:r>
      <w:r w:rsidRPr="004632B0">
        <w:rPr>
          <w:rFonts w:ascii="inherit" w:hAnsi="inherit"/>
          <w:lang w:val="ro-RO"/>
        </w:rPr>
        <w:t>ă</w:t>
      </w:r>
      <w:r w:rsidRPr="002F4E9F">
        <w:rPr>
          <w:rFonts w:ascii="inherit" w:hAnsi="inherit"/>
          <w:lang w:val="ro-RO"/>
        </w:rPr>
        <w:t xml:space="preserve"> valoare este mai mic</w:t>
      </w:r>
      <w:r w:rsidRPr="004632B0">
        <w:rPr>
          <w:rFonts w:ascii="inherit" w:hAnsi="inherit"/>
          <w:lang w:val="ro-RO"/>
        </w:rPr>
        <w:t>ă</w:t>
      </w:r>
      <w:r w:rsidRPr="002F4E9F">
        <w:rPr>
          <w:rFonts w:ascii="inherit" w:hAnsi="inherit"/>
          <w:lang w:val="ro-RO"/>
        </w:rPr>
        <w:t xml:space="preserve"> decâ</w:t>
      </w:r>
      <w:r>
        <w:rPr>
          <w:rFonts w:ascii="inherit" w:hAnsi="inherit"/>
          <w:lang w:val="ro-RO"/>
        </w:rPr>
        <w:t>t</w:t>
      </w:r>
      <w:r w:rsidRPr="002F4E9F">
        <w:rPr>
          <w:rFonts w:ascii="inherit" w:hAnsi="inherit"/>
          <w:lang w:val="ro-RO"/>
        </w:rPr>
        <w:t xml:space="preserve"> valoarea </w:t>
      </w:r>
      <w:r>
        <w:rPr>
          <w:rFonts w:ascii="inherit" w:hAnsi="inherit"/>
          <w:lang w:val="ro-RO"/>
        </w:rPr>
        <w:t xml:space="preserve">limită a </w:t>
      </w:r>
      <w:r w:rsidRPr="002F4E9F">
        <w:rPr>
          <w:rFonts w:ascii="inherit" w:hAnsi="inherit"/>
          <w:lang w:val="ro-RO"/>
        </w:rPr>
        <w:t xml:space="preserve">bandei atunci cu ajutorul </w:t>
      </w:r>
      <w:r w:rsidRPr="002F4E9F">
        <w:rPr>
          <w:lang w:val="ro-RO"/>
        </w:rPr>
        <w:t>„Manipulare eroare Mux” valoarea eroare o să fie</w:t>
      </w:r>
      <w:r>
        <w:rPr>
          <w:lang w:val="ro-RO"/>
        </w:rPr>
        <w:t xml:space="preserve"> schimbată în</w:t>
      </w:r>
      <w:r w:rsidRPr="002F4E9F">
        <w:rPr>
          <w:lang w:val="ro-RO"/>
        </w:rPr>
        <w:t xml:space="preserve"> 0.</w:t>
      </w:r>
    </w:p>
    <w:p w14:paraId="3E73F488" w14:textId="77777777" w:rsidR="00407D1D" w:rsidRPr="002F4E9F" w:rsidRDefault="00407D1D" w:rsidP="00407D1D">
      <w:pPr>
        <w:rPr>
          <w:lang w:val="ro-RO"/>
        </w:rPr>
      </w:pPr>
      <w:r w:rsidRPr="004632B0">
        <w:rPr>
          <w:lang w:val="ro-RO"/>
        </w:rPr>
        <w:tab/>
      </w:r>
      <w:r w:rsidRPr="002F4E9F">
        <w:rPr>
          <w:lang w:val="ro-RO"/>
        </w:rPr>
        <w:t xml:space="preserve">„Selector de eroare Mux” selectează eroarea manipulată sau calculată prin intermediul „Eroare=0 reg”, care </w:t>
      </w:r>
      <w:r>
        <w:rPr>
          <w:lang w:val="ro-RO"/>
        </w:rPr>
        <w:t>trece</w:t>
      </w:r>
      <w:r w:rsidRPr="002F4E9F">
        <w:rPr>
          <w:lang w:val="ro-RO"/>
        </w:rPr>
        <w:t xml:space="preserve"> mai departe în regulatorul cu 3 poziţii.</w:t>
      </w:r>
    </w:p>
    <w:p w14:paraId="200E39D9" w14:textId="057A1289" w:rsidR="00436075" w:rsidRPr="00856813" w:rsidRDefault="00407D1D" w:rsidP="00407D1D">
      <w:pPr>
        <w:rPr>
          <w:rFonts w:ascii="Times New Roman" w:hAnsi="Times New Roman" w:cs="Times New Roman"/>
          <w:lang w:val="ro-RO"/>
        </w:rPr>
      </w:pPr>
      <w:r w:rsidRPr="004632B0">
        <w:rPr>
          <w:lang w:val="ro-RO"/>
        </w:rPr>
        <w:tab/>
      </w:r>
      <w:r w:rsidRPr="002F4E9F">
        <w:rPr>
          <w:lang w:val="ro-RO"/>
        </w:rPr>
        <w:t xml:space="preserve">Cu ajutorul registrelor „Umin”, „Umax”, „U0” </w:t>
      </w:r>
      <w:r>
        <w:rPr>
          <w:lang w:val="ro-RO"/>
        </w:rPr>
        <w:t xml:space="preserve">reprezentate </w:t>
      </w:r>
      <w:r w:rsidRPr="002F4E9F">
        <w:rPr>
          <w:lang w:val="ro-RO"/>
        </w:rPr>
        <w:t>c</w:t>
      </w:r>
      <w:r>
        <w:rPr>
          <w:lang w:val="ro-RO"/>
        </w:rPr>
        <w:t>a</w:t>
      </w:r>
      <w:r w:rsidRPr="002F4E9F">
        <w:rPr>
          <w:lang w:val="ro-RO"/>
        </w:rPr>
        <w:t xml:space="preserve"> </w:t>
      </w:r>
      <w:r>
        <w:rPr>
          <w:lang w:val="ro-RO"/>
        </w:rPr>
        <w:t xml:space="preserve">întreg cu semn de </w:t>
      </w:r>
      <w:r w:rsidRPr="002F4E9F">
        <w:rPr>
          <w:lang w:val="ro-RO"/>
        </w:rPr>
        <w:t>17 bi</w:t>
      </w:r>
      <w:r>
        <w:rPr>
          <w:rFonts w:ascii="Tahoma" w:hAnsi="Tahoma" w:cs="Tahoma"/>
          <w:lang w:val="ro-RO"/>
        </w:rPr>
        <w:t>ț</w:t>
      </w:r>
      <w:r>
        <w:rPr>
          <w:lang w:val="ro-RO"/>
        </w:rPr>
        <w:t>i</w:t>
      </w:r>
      <w:r w:rsidRPr="002F4E9F">
        <w:rPr>
          <w:lang w:val="ro-RO"/>
        </w:rPr>
        <w:t xml:space="preserve"> </w:t>
      </w:r>
      <w:r>
        <w:rPr>
          <w:lang w:val="ro-RO"/>
        </w:rPr>
        <w:t>se poate</w:t>
      </w:r>
      <w:r w:rsidRPr="002F4E9F">
        <w:rPr>
          <w:lang w:val="ro-RO"/>
        </w:rPr>
        <w:t xml:space="preserve"> selecta valoarea maximă şi minimă a semnalului de regl</w:t>
      </w:r>
      <w:r>
        <w:rPr>
          <w:lang w:val="ro-RO"/>
        </w:rPr>
        <w:t>a</w:t>
      </w:r>
      <w:r w:rsidRPr="002F4E9F">
        <w:rPr>
          <w:lang w:val="ro-RO"/>
        </w:rPr>
        <w:t>r</w:t>
      </w:r>
      <w:r>
        <w:rPr>
          <w:lang w:val="ro-RO"/>
        </w:rPr>
        <w:t>e</w:t>
      </w:r>
      <w:r w:rsidRPr="002F4E9F">
        <w:rPr>
          <w:lang w:val="ro-RO"/>
        </w:rPr>
        <w:t xml:space="preserve">. „Eroare Pozitivă” şi „Eroare Negată”decid în care domeniu este eroarea. </w:t>
      </w:r>
      <w:r>
        <w:rPr>
          <w:lang w:val="ro-RO"/>
        </w:rPr>
        <w:t>Se pot</w:t>
      </w:r>
      <w:r w:rsidRPr="002F4E9F">
        <w:rPr>
          <w:lang w:val="ro-RO"/>
        </w:rPr>
        <w:t xml:space="preserve"> distinge 3 domenii: negativ, pozitiv şi eroare 0. </w:t>
      </w:r>
      <w:r>
        <w:rPr>
          <w:lang w:val="ro-RO"/>
        </w:rPr>
        <w:t xml:space="preserve">Modulul multiplexor </w:t>
      </w:r>
      <w:r w:rsidRPr="002F4E9F">
        <w:rPr>
          <w:lang w:val="ro-RO"/>
        </w:rPr>
        <w:t xml:space="preserve">„Mux” selectează </w:t>
      </w:r>
      <w:r>
        <w:rPr>
          <w:lang w:val="ro-RO"/>
        </w:rPr>
        <w:t>valoarea</w:t>
      </w:r>
      <w:r w:rsidRPr="002F4E9F">
        <w:rPr>
          <w:lang w:val="ro-RO"/>
        </w:rPr>
        <w:t xml:space="preserve"> actuală a semnalului de control.</w:t>
      </w:r>
      <w:bookmarkStart w:id="74" w:name="_Toc422126889"/>
    </w:p>
    <w:bookmarkEnd w:id="74"/>
    <w:p w14:paraId="29302AAB" w14:textId="77777777" w:rsidR="00E24E6B" w:rsidRPr="00856813" w:rsidRDefault="00436075" w:rsidP="00436075">
      <w:pPr>
        <w:rPr>
          <w:rFonts w:ascii="Times New Roman" w:hAnsi="Times New Roman" w:cs="Times New Roman"/>
          <w:b/>
          <w:lang w:val="ro-RO"/>
        </w:rPr>
      </w:pPr>
      <w:r w:rsidRPr="00856813">
        <w:rPr>
          <w:rFonts w:ascii="Times New Roman" w:hAnsi="Times New Roman" w:cs="Times New Roman"/>
          <w:b/>
          <w:lang w:val="ro-RO"/>
        </w:rPr>
        <w:t xml:space="preserve"> Reglarea poziţiei m</w:t>
      </w:r>
      <w:r w:rsidR="00E24E6B" w:rsidRPr="00856813">
        <w:rPr>
          <w:rFonts w:ascii="Times New Roman" w:hAnsi="Times New Roman" w:cs="Times New Roman"/>
          <w:b/>
          <w:lang w:val="ro-RO"/>
        </w:rPr>
        <w:t>otorului DC pe robot</w:t>
      </w:r>
      <w:r w:rsidRPr="00856813">
        <w:rPr>
          <w:rFonts w:ascii="Times New Roman" w:hAnsi="Times New Roman" w:cs="Times New Roman"/>
          <w:b/>
          <w:lang w:val="ro-RO"/>
        </w:rPr>
        <w:t>:</w:t>
      </w:r>
    </w:p>
    <w:p w14:paraId="09AC92F0" w14:textId="60DD706D" w:rsidR="0048426F" w:rsidRPr="00856813" w:rsidRDefault="00E24E6B" w:rsidP="000C3A6B">
      <w:pPr>
        <w:keepNext/>
        <w:rPr>
          <w:lang w:val="ro-RO"/>
        </w:rPr>
      </w:pPr>
      <w:r w:rsidRPr="005F456C">
        <w:rPr>
          <w:rFonts w:ascii="Times New Roman" w:hAnsi="Times New Roman" w:cs="Times New Roman"/>
          <w:noProof/>
          <w:lang w:eastAsia="hu-HU"/>
        </w:rPr>
        <w:drawing>
          <wp:inline distT="0" distB="0" distL="0" distR="0" wp14:anchorId="07AAB132" wp14:editId="761D2B05">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1A17936F" w:rsidR="00436075" w:rsidRPr="00856813" w:rsidRDefault="00557942" w:rsidP="002A7B4A">
      <w:pPr>
        <w:pStyle w:val="Caption"/>
        <w:jc w:val="center"/>
        <w:rPr>
          <w:sz w:val="24"/>
          <w:szCs w:val="24"/>
          <w:lang w:val="ro-RO"/>
        </w:rPr>
      </w:pPr>
      <w:bookmarkStart w:id="75" w:name="_Toc422982559"/>
      <w:r w:rsidRPr="00856813">
        <w:rPr>
          <w:sz w:val="24"/>
          <w:szCs w:val="24"/>
          <w:lang w:val="ro-RO"/>
        </w:rPr>
        <w:t>Fig</w:t>
      </w:r>
      <w:r w:rsidR="000C3A6B"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D15850">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D15850">
        <w:rPr>
          <w:noProof/>
          <w:sz w:val="24"/>
          <w:szCs w:val="24"/>
          <w:lang w:val="ro-RO"/>
        </w:rPr>
        <w:t>6</w:t>
      </w:r>
      <w:r w:rsidR="00922A00" w:rsidRPr="00856813">
        <w:rPr>
          <w:sz w:val="24"/>
          <w:szCs w:val="24"/>
          <w:lang w:val="ro-RO"/>
        </w:rPr>
        <w:fldChar w:fldCharType="end"/>
      </w:r>
      <w:r w:rsidR="000C3A6B" w:rsidRPr="00856813">
        <w:rPr>
          <w:sz w:val="24"/>
          <w:szCs w:val="24"/>
          <w:lang w:val="ro-RO"/>
        </w:rPr>
        <w:t xml:space="preserve"> Reglarea poziției</w:t>
      </w:r>
      <w:r w:rsidR="00DF386B" w:rsidRPr="00856813">
        <w:rPr>
          <w:sz w:val="24"/>
          <w:szCs w:val="24"/>
          <w:lang w:val="ro-RO"/>
        </w:rPr>
        <w:t xml:space="preserve"> rezultat de măsurare</w:t>
      </w:r>
      <w:bookmarkEnd w:id="75"/>
    </w:p>
    <w:p w14:paraId="2A2EEB6D" w14:textId="78EBAE48" w:rsidR="0048426F" w:rsidRDefault="00407D1D" w:rsidP="00856813">
      <w:pPr>
        <w:rPr>
          <w:lang w:val="ro-RO"/>
        </w:rPr>
      </w:pPr>
      <w:r>
        <w:rPr>
          <w:lang w:val="ro-RO"/>
        </w:rPr>
        <w:t xml:space="preserve">Pe Figura 1.6, prima imagine  este </w:t>
      </w:r>
      <w:r w:rsidR="00BD0E71">
        <w:rPr>
          <w:lang w:val="ro-RO"/>
        </w:rPr>
        <w:t>pre</w:t>
      </w:r>
      <w:r w:rsidR="00B77C99">
        <w:rPr>
          <w:lang w:val="ro-RO"/>
        </w:rPr>
        <w:t>z</w:t>
      </w:r>
      <w:r w:rsidR="00BD0E71">
        <w:rPr>
          <w:lang w:val="ro-RO"/>
        </w:rPr>
        <w:t>entată</w:t>
      </w:r>
      <w:r>
        <w:rPr>
          <w:lang w:val="ro-RO"/>
        </w:rPr>
        <w:t xml:space="preserve"> poziţia actuală</w:t>
      </w:r>
      <w:r w:rsidR="00BD0E71">
        <w:rPr>
          <w:lang w:val="ro-RO"/>
        </w:rPr>
        <w:t xml:space="preserve"> a sistemului </w:t>
      </w:r>
      <w:r>
        <w:rPr>
          <w:lang w:val="ro-RO"/>
        </w:rPr>
        <w:t xml:space="preserve"> şi</w:t>
      </w:r>
      <w:r w:rsidR="00BD0E71">
        <w:rPr>
          <w:lang w:val="ro-RO"/>
        </w:rPr>
        <w:t xml:space="preserve"> valoarea</w:t>
      </w:r>
      <w:r>
        <w:rPr>
          <w:lang w:val="ro-RO"/>
        </w:rPr>
        <w:t xml:space="preserve"> de referinţă </w:t>
      </w:r>
      <w:r w:rsidR="00BD0E71">
        <w:rPr>
          <w:lang w:val="ro-RO"/>
        </w:rPr>
        <w:t xml:space="preserve">reprezentat </w:t>
      </w:r>
      <w:r>
        <w:rPr>
          <w:lang w:val="ro-RO"/>
        </w:rPr>
        <w:t>în impuls</w:t>
      </w:r>
      <w:r w:rsidR="00BD0E71">
        <w:rPr>
          <w:lang w:val="ro-RO"/>
        </w:rPr>
        <w:t xml:space="preserve">. </w:t>
      </w:r>
      <w:r>
        <w:rPr>
          <w:lang w:val="ro-RO"/>
        </w:rPr>
        <w:t>(1 impuls= 2 grade).</w:t>
      </w:r>
      <w:r w:rsidR="00BD0E71">
        <w:rPr>
          <w:lang w:val="ro-RO"/>
        </w:rPr>
        <w:t xml:space="preserve"> </w:t>
      </w:r>
      <w:r>
        <w:rPr>
          <w:lang w:val="ro-RO"/>
        </w:rPr>
        <w:t xml:space="preserve"> Pe a doua imagine  se poate vedea </w:t>
      </w:r>
      <w:r w:rsidR="00BD0E71">
        <w:rPr>
          <w:lang w:val="ro-RO"/>
        </w:rPr>
        <w:t xml:space="preserve">valoarea </w:t>
      </w:r>
      <w:r>
        <w:rPr>
          <w:lang w:val="ro-RO"/>
        </w:rPr>
        <w:t>semnalul</w:t>
      </w:r>
      <w:r w:rsidR="00BD0E71">
        <w:rPr>
          <w:lang w:val="ro-RO"/>
        </w:rPr>
        <w:t>ui</w:t>
      </w:r>
      <w:r>
        <w:rPr>
          <w:lang w:val="ro-RO"/>
        </w:rPr>
        <w:t xml:space="preserve"> de reglare, care </w:t>
      </w:r>
      <w:r w:rsidR="00BD0E71">
        <w:rPr>
          <w:lang w:val="ro-RO"/>
        </w:rPr>
        <w:t>reprezintă</w:t>
      </w:r>
      <w:r>
        <w:rPr>
          <w:lang w:val="ro-RO"/>
        </w:rPr>
        <w:t xml:space="preserve"> factorul de umplare </w:t>
      </w:r>
      <w:r w:rsidR="00BD0E71">
        <w:rPr>
          <w:lang w:val="ro-RO"/>
        </w:rPr>
        <w:t xml:space="preserve">pentru </w:t>
      </w:r>
      <w:r>
        <w:rPr>
          <w:lang w:val="ro-RO"/>
        </w:rPr>
        <w:t>generatorul</w:t>
      </w:r>
      <w:r w:rsidR="00BD0E71">
        <w:rPr>
          <w:lang w:val="ro-RO"/>
        </w:rPr>
        <w:t xml:space="preserve"> de semnal </w:t>
      </w:r>
      <w:r w:rsidR="00A37EC8">
        <w:rPr>
          <w:lang w:val="ro-RO"/>
        </w:rPr>
        <w:t>PWM</w:t>
      </w:r>
      <w:r>
        <w:rPr>
          <w:lang w:val="ro-RO"/>
        </w:rPr>
        <w:t>.</w:t>
      </w:r>
    </w:p>
    <w:p w14:paraId="6C487C80" w14:textId="77777777" w:rsidR="00407D1D" w:rsidRPr="00856813" w:rsidRDefault="00407D1D" w:rsidP="00856813">
      <w:pPr>
        <w:rPr>
          <w:lang w:val="ro-RO"/>
        </w:rPr>
      </w:pPr>
    </w:p>
    <w:p w14:paraId="4FCB2732" w14:textId="4ACA2CEA" w:rsidR="00436075" w:rsidRPr="00856813" w:rsidRDefault="00E24E6B" w:rsidP="00EF688B">
      <w:pPr>
        <w:jc w:val="center"/>
        <w:rPr>
          <w:rStyle w:val="IntenseEmphasis1"/>
          <w:rFonts w:ascii="Times New Roman" w:hAnsi="Times New Roman"/>
          <w:b w:val="0"/>
          <w:bCs w:val="0"/>
          <w:i w:val="0"/>
          <w:iCs w:val="0"/>
          <w:caps w:val="0"/>
          <w:sz w:val="36"/>
          <w:szCs w:val="36"/>
          <w:lang w:val="ro-RO"/>
        </w:rPr>
      </w:pPr>
      <w:r w:rsidRPr="00856813">
        <w:rPr>
          <w:rStyle w:val="IntenseEmphasis1"/>
          <w:rFonts w:ascii="Times New Roman" w:hAnsi="Times New Roman"/>
          <w:b w:val="0"/>
          <w:bCs w:val="0"/>
          <w:i w:val="0"/>
          <w:iCs w:val="0"/>
          <w:caps w:val="0"/>
          <w:sz w:val="36"/>
          <w:szCs w:val="36"/>
          <w:lang w:val="ro-RO"/>
        </w:rPr>
        <w:t>REGULATOR PID-HARDWARE DISCRET</w:t>
      </w:r>
    </w:p>
    <w:p w14:paraId="650A88AA" w14:textId="77777777" w:rsidR="0048426F" w:rsidRPr="00856813" w:rsidRDefault="0048426F" w:rsidP="00EF688B">
      <w:pPr>
        <w:jc w:val="center"/>
        <w:rPr>
          <w:rStyle w:val="IntenseEmphasis1"/>
          <w:rFonts w:ascii="Times New Roman" w:hAnsi="Times New Roman"/>
          <w:b w:val="0"/>
          <w:bCs w:val="0"/>
          <w:i w:val="0"/>
          <w:iCs w:val="0"/>
          <w:caps w:val="0"/>
          <w:sz w:val="36"/>
          <w:szCs w:val="36"/>
          <w:lang w:val="ro-RO"/>
        </w:rPr>
      </w:pPr>
    </w:p>
    <w:p w14:paraId="3FAB8AA5" w14:textId="56DD3488" w:rsidR="00436075" w:rsidRPr="00856813" w:rsidRDefault="00436075" w:rsidP="00436075">
      <w:pPr>
        <w:rPr>
          <w:rFonts w:ascii="Times New Roman" w:hAnsi="Times New Roman" w:cs="Times New Roman"/>
          <w:lang w:val="ro-RO"/>
        </w:rPr>
      </w:pPr>
      <w:r w:rsidRPr="00856813">
        <w:rPr>
          <w:rFonts w:ascii="Times New Roman" w:hAnsi="Times New Roman" w:cs="Times New Roman"/>
          <w:lang w:val="ro-RO"/>
        </w:rPr>
        <w:tab/>
      </w:r>
      <w:r w:rsidR="00407D1D" w:rsidRPr="002F4E9F">
        <w:rPr>
          <w:lang w:val="ro-RO"/>
        </w:rPr>
        <w:t>În prezent tipul de regulator PID este una dintre cele mai utilizate regulatoare, al cărei ecuaţie recursivă este următorul:</w:t>
      </w:r>
    </w:p>
    <w:p w14:paraId="4EF6D8E1" w14:textId="77777777" w:rsidR="00160221" w:rsidRPr="00856813" w:rsidRDefault="00151C9A" w:rsidP="00160221">
      <w:pPr>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0</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k-2</m:t>
            </m:r>
          </m:sub>
        </m:sSub>
      </m:oMath>
      <w:r w:rsidR="00160221" w:rsidRPr="00856813">
        <w:rPr>
          <w:rFonts w:ascii="Times New Roman" w:hAnsi="Times New Roman"/>
          <w:lang w:val="ro-RO"/>
        </w:rPr>
        <w:t xml:space="preserve">  (1)</w:t>
      </w:r>
    </w:p>
    <w:p w14:paraId="6EEB1903" w14:textId="1C14FDEA" w:rsidR="00160221" w:rsidRPr="00856813" w:rsidRDefault="00151C9A" w:rsidP="00160221">
      <w:pPr>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 xml:space="preserve"> Q</m:t>
            </m:r>
          </m:e>
          <m:sub>
            <m:r>
              <w:rPr>
                <w:rFonts w:ascii="Cambria Math" w:hAnsi="Cambria Math"/>
                <w:lang w:val="ro-RO"/>
              </w:rPr>
              <m:t>0</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r>
              <w:rPr>
                <w:rFonts w:ascii="Cambria Math" w:hAnsi="Cambria Math"/>
                <w:lang w:val="ro-RO"/>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i</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r>
                  <w:rPr>
                    <w:rFonts w:ascii="Cambria Math" w:hAnsi="Cambria Math"/>
                    <w:lang w:val="ro-RO"/>
                  </w:rPr>
                  <m:t>2</m:t>
                </m:r>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oMath>
      <w:r w:rsidR="00160221" w:rsidRPr="00856813">
        <w:rPr>
          <w:rFonts w:ascii="Times New Roman" w:hAnsi="Times New Roman"/>
          <w:lang w:val="ro-RO"/>
        </w:rPr>
        <w:t xml:space="preserve">  (2) </w:t>
      </w:r>
      <w:sdt>
        <w:sdtPr>
          <w:rPr>
            <w:rFonts w:ascii="Times New Roman" w:hAnsi="Times New Roman"/>
            <w:lang w:val="ro-RO"/>
          </w:rPr>
          <w:id w:val="-2054769405"/>
          <w:citation/>
        </w:sdtPr>
        <w:sdtEndPr/>
        <w:sdtContent>
          <w:r w:rsidR="00160221" w:rsidRPr="00856813">
            <w:rPr>
              <w:rFonts w:ascii="Times New Roman" w:hAnsi="Times New Roman"/>
              <w:lang w:val="ro-RO"/>
            </w:rPr>
            <w:fldChar w:fldCharType="begin"/>
          </w:r>
          <w:r w:rsidR="008F0D16" w:rsidRPr="00856813">
            <w:rPr>
              <w:rFonts w:ascii="Times New Roman" w:hAnsi="Times New Roman"/>
              <w:lang w:val="ro-RO"/>
            </w:rPr>
            <w:instrText xml:space="preserve">CITATION Már09 \l 1033 </w:instrText>
          </w:r>
          <w:r w:rsidR="00160221" w:rsidRPr="00856813">
            <w:rPr>
              <w:rFonts w:ascii="Times New Roman" w:hAnsi="Times New Roman"/>
              <w:lang w:val="ro-RO"/>
            </w:rPr>
            <w:fldChar w:fldCharType="separate"/>
          </w:r>
          <w:ins w:id="76" w:author="laca" w:date="2015-06-26T10:07:00Z">
            <w:r w:rsidR="00D15850" w:rsidRPr="00D15850">
              <w:rPr>
                <w:rFonts w:ascii="Times New Roman" w:hAnsi="Times New Roman"/>
                <w:noProof/>
                <w:lang w:val="ro-RO"/>
                <w:rPrChange w:id="77" w:author="laca" w:date="2015-06-26T10:07:00Z">
                  <w:rPr/>
                </w:rPrChange>
              </w:rPr>
              <w:t>[</w:t>
            </w:r>
            <w:r w:rsidR="00D15850" w:rsidRPr="00D15850">
              <w:rPr>
                <w:rFonts w:ascii="Times New Roman" w:hAnsi="Times New Roman"/>
                <w:noProof/>
                <w:lang w:val="ro-RO"/>
                <w:rPrChange w:id="78" w:author="laca" w:date="2015-06-26T10:07:00Z">
                  <w:rPr/>
                </w:rPrChange>
              </w:rPr>
              <w:fldChar w:fldCharType="begin"/>
            </w:r>
            <w:r w:rsidR="00D15850" w:rsidRPr="00D15850">
              <w:rPr>
                <w:rFonts w:ascii="Times New Roman" w:hAnsi="Times New Roman"/>
                <w:noProof/>
                <w:lang w:val="ro-RO"/>
                <w:rPrChange w:id="79" w:author="laca" w:date="2015-06-26T10:07:00Z">
                  <w:rPr/>
                </w:rPrChange>
              </w:rPr>
              <w:instrText xml:space="preserve"> HYPERLINK "" \l "Már09" </w:instrText>
            </w:r>
            <w:r w:rsidR="00D15850" w:rsidRPr="00D15850">
              <w:rPr>
                <w:rFonts w:ascii="Times New Roman" w:hAnsi="Times New Roman"/>
                <w:noProof/>
                <w:lang w:val="ro-RO"/>
                <w:rPrChange w:id="80" w:author="laca" w:date="2015-06-26T10:07:00Z">
                  <w:rPr/>
                </w:rPrChange>
              </w:rPr>
              <w:fldChar w:fldCharType="separate"/>
            </w:r>
            <w:r w:rsidR="00D15850" w:rsidRPr="00D15850">
              <w:rPr>
                <w:rFonts w:ascii="Times New Roman" w:hAnsi="Times New Roman"/>
                <w:noProof/>
                <w:lang w:val="ro-RO"/>
                <w:rPrChange w:id="81" w:author="laca" w:date="2015-06-26T10:07:00Z">
                  <w:rPr/>
                </w:rPrChange>
              </w:rPr>
              <w:t>1</w:t>
            </w:r>
            <w:r w:rsidR="00D15850" w:rsidRPr="00D15850">
              <w:rPr>
                <w:rFonts w:ascii="Times New Roman" w:hAnsi="Times New Roman"/>
                <w:noProof/>
                <w:lang w:val="ro-RO"/>
                <w:rPrChange w:id="82" w:author="laca" w:date="2015-06-26T10:07:00Z">
                  <w:rPr/>
                </w:rPrChange>
              </w:rPr>
              <w:fldChar w:fldCharType="end"/>
            </w:r>
            <w:r w:rsidR="00D15850" w:rsidRPr="00D15850">
              <w:rPr>
                <w:rFonts w:ascii="Times New Roman" w:hAnsi="Times New Roman"/>
                <w:noProof/>
                <w:lang w:val="ro-RO"/>
                <w:rPrChange w:id="83" w:author="laca" w:date="2015-06-26T10:07:00Z">
                  <w:rPr/>
                </w:rPrChange>
              </w:rPr>
              <w:t>]</w:t>
            </w:r>
          </w:ins>
          <w:del w:id="84" w:author="laca" w:date="2015-06-25T08:41:00Z">
            <w:r w:rsidR="00403E4C" w:rsidRPr="00403E4C" w:rsidDel="00D61BE9">
              <w:rPr>
                <w:rFonts w:ascii="Times New Roman" w:hAnsi="Times New Roman"/>
                <w:noProof/>
                <w:lang w:val="ro-RO"/>
              </w:rPr>
              <w:delText>[</w:delText>
            </w:r>
            <w:r w:rsidR="00403E4C" w:rsidRPr="00403E4C" w:rsidDel="00D61BE9">
              <w:rPr>
                <w:rFonts w:ascii="Times New Roman" w:hAnsi="Times New Roman"/>
                <w:noProof/>
                <w:lang w:val="ro-RO"/>
              </w:rPr>
              <w:fldChar w:fldCharType="begin"/>
            </w:r>
            <w:r w:rsidR="00403E4C" w:rsidRPr="00403E4C" w:rsidDel="00D61BE9">
              <w:rPr>
                <w:rFonts w:ascii="Times New Roman" w:hAnsi="Times New Roman"/>
                <w:noProof/>
                <w:lang w:val="ro-RO"/>
              </w:rPr>
              <w:delInstrText xml:space="preserve"> HYPERLINK "" \l "Már09" </w:delInstrText>
            </w:r>
            <w:r w:rsidR="00403E4C" w:rsidRPr="00403E4C" w:rsidDel="00D61BE9">
              <w:rPr>
                <w:rFonts w:ascii="Times New Roman" w:hAnsi="Times New Roman"/>
                <w:noProof/>
                <w:lang w:val="ro-RO"/>
              </w:rPr>
              <w:fldChar w:fldCharType="separate"/>
            </w:r>
          </w:del>
          <w:ins w:id="85" w:author="laca" w:date="2015-06-26T10:07:00Z">
            <w:r w:rsidR="00D15850">
              <w:rPr>
                <w:rFonts w:ascii="Times New Roman" w:hAnsi="Times New Roman"/>
                <w:b/>
                <w:bCs/>
                <w:noProof/>
                <w:lang w:val="en-US"/>
              </w:rPr>
              <w:t>Error! Hyperlink reference not valid.</w:t>
            </w:r>
          </w:ins>
          <w:del w:id="86" w:author="laca" w:date="2015-06-25T08:41:00Z">
            <w:r w:rsidR="00403E4C" w:rsidRPr="00403E4C" w:rsidDel="00D61BE9">
              <w:rPr>
                <w:rFonts w:ascii="Times New Roman" w:hAnsi="Times New Roman"/>
                <w:noProof/>
                <w:lang w:val="ro-RO"/>
              </w:rPr>
              <w:delText>1</w:delText>
            </w:r>
            <w:r w:rsidR="00403E4C" w:rsidRPr="00403E4C" w:rsidDel="00D61BE9">
              <w:rPr>
                <w:rFonts w:ascii="Times New Roman" w:hAnsi="Times New Roman"/>
                <w:noProof/>
                <w:lang w:val="ro-RO"/>
              </w:rPr>
              <w:fldChar w:fldCharType="end"/>
            </w:r>
            <w:r w:rsidR="00403E4C" w:rsidRPr="00403E4C" w:rsidDel="00D61BE9">
              <w:rPr>
                <w:rFonts w:ascii="Times New Roman" w:hAnsi="Times New Roman"/>
                <w:noProof/>
                <w:lang w:val="ro-RO"/>
              </w:rPr>
              <w:delText>]</w:delText>
            </w:r>
          </w:del>
          <w:r w:rsidR="00160221" w:rsidRPr="00856813">
            <w:rPr>
              <w:rFonts w:ascii="Times New Roman" w:hAnsi="Times New Roman"/>
              <w:lang w:val="ro-RO"/>
            </w:rPr>
            <w:fldChar w:fldCharType="end"/>
          </w:r>
        </w:sdtContent>
      </w:sdt>
    </w:p>
    <w:p w14:paraId="0296D5A2" w14:textId="77777777" w:rsidR="00407D1D" w:rsidRPr="002F4E9F" w:rsidRDefault="005A2C4C" w:rsidP="00407D1D">
      <w:pPr>
        <w:rPr>
          <w:lang w:val="ro-RO"/>
        </w:rPr>
      </w:pPr>
      <w:r>
        <w:rPr>
          <w:noProof/>
          <w:lang w:eastAsia="hu-HU"/>
        </w:rPr>
        <w:lastRenderedPageBreak/>
        <mc:AlternateContent>
          <mc:Choice Requires="wpg">
            <w:drawing>
              <wp:anchor distT="0" distB="0" distL="114300" distR="114300" simplePos="0" relativeHeight="251653120" behindDoc="0" locked="1" layoutInCell="1" allowOverlap="1" wp14:anchorId="53088078" wp14:editId="45BC67AD">
                <wp:simplePos x="0" y="0"/>
                <wp:positionH relativeFrom="page">
                  <wp:posOffset>908050</wp:posOffset>
                </wp:positionH>
                <wp:positionV relativeFrom="paragraph">
                  <wp:posOffset>6350</wp:posOffset>
                </wp:positionV>
                <wp:extent cx="2910840" cy="4870450"/>
                <wp:effectExtent l="0" t="0" r="3810" b="635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0840" cy="4870450"/>
                          <a:chOff x="0" y="0"/>
                          <a:chExt cx="24491" cy="54031"/>
                        </a:xfrm>
                      </wpg:grpSpPr>
                      <pic:pic xmlns:pic="http://schemas.openxmlformats.org/drawingml/2006/picture">
                        <pic:nvPicPr>
                          <pic:cNvPr id="243"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2108" y="0"/>
                            <a:ext cx="20561" cy="50277"/>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5C61D00C" w:rsidR="008F5B81" w:rsidRPr="00DD1891" w:rsidRDefault="008F5B81" w:rsidP="00436075">
                              <w:pPr>
                                <w:pStyle w:val="Caption"/>
                                <w:jc w:val="center"/>
                                <w:rPr>
                                  <w:rFonts w:ascii="Times New Roman" w:hAnsi="Times New Roman" w:cs="Times New Roman"/>
                                  <w:noProof/>
                                  <w:sz w:val="24"/>
                                  <w:szCs w:val="24"/>
                                </w:rPr>
                              </w:pPr>
                              <w:bookmarkStart w:id="87" w:name="_Toc422126933"/>
                              <w:bookmarkStart w:id="88" w:name="_Toc422982560"/>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7</w:t>
                              </w:r>
                              <w:r w:rsidRPr="00856813">
                                <w:rPr>
                                  <w:sz w:val="24"/>
                                  <w:szCs w:val="24"/>
                                </w:rPr>
                                <w:fldChar w:fldCharType="end"/>
                              </w:r>
                              <w:r w:rsidRPr="00856813">
                                <w:rPr>
                                  <w:sz w:val="24"/>
                                  <w:szCs w:val="24"/>
                                </w:rPr>
                                <w:t xml:space="preserve"> Diagrama de sttare care descrie regulatorul PID</w:t>
                              </w:r>
                              <w:bookmarkEnd w:id="87"/>
                              <w:r w:rsidRPr="00856813">
                                <w:rPr>
                                  <w:sz w:val="24"/>
                                  <w:szCs w:val="24"/>
                                </w:rPr>
                                <w:t xml:space="preserve"> discret</w:t>
                              </w:r>
                              <w:bookmarkEnd w:id="88"/>
                              <w:r w:rsidRPr="00856813">
                                <w:rPr>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1" style="position:absolute;left:0;text-align:left;margin-left:71.5pt;margin-top:.5pt;width:229.2pt;height:383.5pt;z-index:251653120;mso-position-horizontal-relative:page"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2108;width:20561;height:50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P4vFAAAA3AAAAA8AAABkcnMvZG93bnJldi54bWxEj09rwkAUxO8Fv8PyhN7qxlSKRNcgaqG0&#10;hxL/nR/ZZxLNvg3Zjab99N2C4HGYmd8w87Q3tbhS6yrLCsajCARxbnXFhYL97v1lCsJ5ZI21ZVLw&#10;Qw7SxeBpjom2N87ouvWFCBB2CSoovW8SKV1ekkE3sg1x8E62NeiDbAupW7wFuKllHEVv0mDFYaHE&#10;hlYl5ZdtZxQcVp8bT833JPv9itdZfDRdfjZKPQ/75QyEp94/wvf2h1YQT17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T+LxQAAANwAAAAPAAAAAAAAAAAAAAAA&#10;AJ8CAABkcnMvZG93bnJldi54bWxQSwUGAAAAAAQABAD3AAAAkQMAAAAA&#10;">
                  <v:imagedata r:id="rId20" o:title=""/>
                  <v:path arrowok="t"/>
                </v:shape>
                <v:shape id="_x0000_s103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5C61D00C" w:rsidR="008F5B81" w:rsidRPr="00DD1891" w:rsidRDefault="008F5B81" w:rsidP="00436075">
                        <w:pPr>
                          <w:pStyle w:val="Caption"/>
                          <w:jc w:val="center"/>
                          <w:rPr>
                            <w:rFonts w:ascii="Times New Roman" w:hAnsi="Times New Roman" w:cs="Times New Roman"/>
                            <w:noProof/>
                            <w:sz w:val="24"/>
                            <w:szCs w:val="24"/>
                          </w:rPr>
                        </w:pPr>
                        <w:bookmarkStart w:id="90" w:name="_Toc422126933"/>
                        <w:bookmarkStart w:id="91" w:name="_Toc422982560"/>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7</w:t>
                        </w:r>
                        <w:r w:rsidRPr="00856813">
                          <w:rPr>
                            <w:sz w:val="24"/>
                            <w:szCs w:val="24"/>
                          </w:rPr>
                          <w:fldChar w:fldCharType="end"/>
                        </w:r>
                        <w:r w:rsidRPr="00856813">
                          <w:rPr>
                            <w:sz w:val="24"/>
                            <w:szCs w:val="24"/>
                          </w:rPr>
                          <w:t xml:space="preserve"> Diagrama de sttare care descrie regulatorul PID</w:t>
                        </w:r>
                        <w:bookmarkEnd w:id="90"/>
                        <w:r w:rsidRPr="00856813">
                          <w:rPr>
                            <w:sz w:val="24"/>
                            <w:szCs w:val="24"/>
                          </w:rPr>
                          <w:t xml:space="preserve"> discret</w:t>
                        </w:r>
                        <w:bookmarkEnd w:id="91"/>
                        <w:r w:rsidRPr="00856813">
                          <w:rPr>
                            <w:sz w:val="24"/>
                            <w:szCs w:val="24"/>
                          </w:rPr>
                          <w:t xml:space="preserve"> </w:t>
                        </w:r>
                      </w:p>
                    </w:txbxContent>
                  </v:textbox>
                </v:shape>
                <w10:wrap type="square" anchorx="page"/>
                <w10:anchorlock/>
              </v:group>
            </w:pict>
          </mc:Fallback>
        </mc:AlternateContent>
      </w:r>
      <w:r w:rsidR="00436075" w:rsidRPr="00856813">
        <w:rPr>
          <w:rFonts w:ascii="Times New Roman" w:hAnsi="Times New Roman" w:cs="Times New Roman"/>
          <w:lang w:val="ro-RO"/>
        </w:rPr>
        <w:tab/>
      </w:r>
      <w:r w:rsidR="00407D1D" w:rsidRPr="002F4E9F">
        <w:rPr>
          <w:lang w:val="ro-RO"/>
        </w:rPr>
        <w:t>Regulatorul PID</w:t>
      </w:r>
      <w:r w:rsidR="00407D1D">
        <w:rPr>
          <w:lang w:val="ro-RO"/>
        </w:rPr>
        <w:t xml:space="preserve"> este implementat în hardware în circuit FPGA.</w:t>
      </w:r>
      <w:r w:rsidR="00407D1D" w:rsidRPr="002F4E9F">
        <w:rPr>
          <w:lang w:val="ro-RO"/>
        </w:rPr>
        <w:t xml:space="preserve"> </w:t>
      </w:r>
    </w:p>
    <w:p w14:paraId="6F8E6CA2" w14:textId="77777777" w:rsidR="00407D1D" w:rsidRPr="002F4E9F" w:rsidRDefault="00407D1D" w:rsidP="00407D1D">
      <w:pPr>
        <w:rPr>
          <w:lang w:val="ro-RO"/>
        </w:rPr>
      </w:pPr>
      <w:r w:rsidRPr="002F4E9F">
        <w:rPr>
          <w:lang w:val="ro-RO"/>
        </w:rPr>
        <w:t xml:space="preserve">Pe baza datelor mai sus prezentate am proiectat  </w:t>
      </w:r>
      <w:r>
        <w:rPr>
          <w:lang w:val="ro-RO"/>
        </w:rPr>
        <w:t xml:space="preserve">un </w:t>
      </w:r>
      <w:r w:rsidRPr="008047EB">
        <w:rPr>
          <w:lang w:val="ro-RO"/>
        </w:rPr>
        <w:t xml:space="preserve"> automat cu stări finite</w:t>
      </w:r>
      <w:r>
        <w:rPr>
          <w:lang w:val="ro-RO"/>
        </w:rPr>
        <w:t xml:space="preserve"> (ASF) cu cale de date</w:t>
      </w:r>
      <w:r w:rsidRPr="002F4E9F">
        <w:rPr>
          <w:lang w:val="ro-RO"/>
        </w:rPr>
        <w:t xml:space="preserve"> </w:t>
      </w:r>
      <w:r>
        <w:rPr>
          <w:lang w:val="ro-RO"/>
        </w:rPr>
        <w:t xml:space="preserve">realizat </w:t>
      </w:r>
      <w:r w:rsidRPr="002F4E9F">
        <w:rPr>
          <w:lang w:val="ro-RO"/>
        </w:rPr>
        <w:t>în System Generator.</w:t>
      </w:r>
    </w:p>
    <w:p w14:paraId="45EA7951" w14:textId="68D76493" w:rsidR="00407D1D" w:rsidRPr="002F4E9F" w:rsidRDefault="00407D1D" w:rsidP="00407D1D">
      <w:pPr>
        <w:rPr>
          <w:lang w:val="ro-RO"/>
        </w:rPr>
      </w:pPr>
      <w:r>
        <w:rPr>
          <w:lang w:val="ro-RO"/>
        </w:rPr>
        <w:t>P</w:t>
      </w:r>
      <w:r w:rsidRPr="002F4E9F">
        <w:rPr>
          <w:lang w:val="ro-RO"/>
        </w:rPr>
        <w:t xml:space="preserve">arametrii regulatorului PID </w:t>
      </w:r>
      <w:r>
        <w:rPr>
          <w:lang w:val="ro-RO"/>
        </w:rPr>
        <w:t xml:space="preserve">se pot </w:t>
      </w:r>
      <w:r w:rsidRPr="002F4E9F">
        <w:rPr>
          <w:lang w:val="ro-RO"/>
        </w:rPr>
        <w:t xml:space="preserve">defini cu ajutorul parametrilor Q, care depind de parametrii cunoscuţi: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B57CC72" wp14:editId="713020F2">
            <wp:extent cx="233680" cy="1701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89" w:author="laca" w:date="2015-06-26T10:07:00Z">
        <w:r w:rsidR="00D15850" w:rsidRPr="002F4E9F">
          <w:rPr>
            <w:noProof/>
            <w:lang w:eastAsia="hu-HU"/>
          </w:rPr>
          <w:drawing>
            <wp:inline distT="0" distB="0" distL="0" distR="0" wp14:anchorId="2B57CC72" wp14:editId="713020F2">
              <wp:extent cx="233680" cy="1701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ins>
      <w:del w:id="90" w:author="laca" w:date="2015-06-25T07:58:00Z">
        <w:r w:rsidR="00FF5FBB" w:rsidRPr="002F4E9F" w:rsidDel="000633F1">
          <w:rPr>
            <w:noProof/>
            <w:lang w:eastAsia="hu-HU"/>
          </w:rPr>
          <w:drawing>
            <wp:inline distT="0" distB="0" distL="0" distR="0" wp14:anchorId="2B57CC72" wp14:editId="713020F2">
              <wp:extent cx="233680" cy="1701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del>
      <w:r w:rsidRPr="005A67E9">
        <w:rPr>
          <w:lang w:val="ro-RO"/>
        </w:rPr>
        <w:fldChar w:fldCharType="end"/>
      </w:r>
      <w:r w:rsidRPr="002F4E9F">
        <w:rPr>
          <w:lang w:val="ro-RO"/>
        </w:rPr>
        <w:t>- timp</w:t>
      </w:r>
      <w:r>
        <w:rPr>
          <w:lang w:val="ro-RO"/>
        </w:rPr>
        <w:t xml:space="preserve"> de</w:t>
      </w:r>
      <w:r w:rsidRPr="002F4E9F">
        <w:rPr>
          <w:lang w:val="ro-RO"/>
        </w:rPr>
        <w:t xml:space="preserve"> deriv</w:t>
      </w:r>
      <w:r>
        <w:rPr>
          <w:lang w:val="ro-RO"/>
        </w:rPr>
        <w:t>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465E97F" wp14:editId="426F69A1">
            <wp:extent cx="191135" cy="1701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1" w:author="laca" w:date="2015-06-26T10:07:00Z">
        <w:r w:rsidR="00D15850" w:rsidRPr="002F4E9F">
          <w:rPr>
            <w:noProof/>
            <w:lang w:eastAsia="hu-HU"/>
          </w:rPr>
          <w:drawing>
            <wp:inline distT="0" distB="0" distL="0" distR="0" wp14:anchorId="7465E97F" wp14:editId="426F69A1">
              <wp:extent cx="191135" cy="170180"/>
              <wp:effectExtent l="0" t="0" r="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ins>
      <w:del w:id="92" w:author="laca" w:date="2015-06-25T07:58:00Z">
        <w:r w:rsidR="00FF5FBB" w:rsidRPr="002F4E9F" w:rsidDel="000633F1">
          <w:rPr>
            <w:noProof/>
            <w:lang w:eastAsia="hu-HU"/>
          </w:rPr>
          <w:drawing>
            <wp:inline distT="0" distB="0" distL="0" distR="0" wp14:anchorId="7465E97F" wp14:editId="426F69A1">
              <wp:extent cx="191135" cy="1701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del>
      <w:r w:rsidRPr="005A67E9">
        <w:rPr>
          <w:lang w:val="ro-RO"/>
        </w:rPr>
        <w:fldChar w:fldCharType="end"/>
      </w:r>
      <w:r w:rsidRPr="002F4E9F">
        <w:rPr>
          <w:lang w:val="ro-RO"/>
        </w:rPr>
        <w:t xml:space="preserve">-timp </w:t>
      </w:r>
      <w:r>
        <w:rPr>
          <w:lang w:val="ro-RO"/>
        </w:rPr>
        <w:t xml:space="preserve">de </w:t>
      </w:r>
      <w:r w:rsidRPr="002F4E9F">
        <w:rPr>
          <w:lang w:val="ro-RO"/>
        </w:rPr>
        <w:t>integra</w:t>
      </w:r>
      <w:r>
        <w:rPr>
          <w:lang w:val="ro-RO"/>
        </w:rPr>
        <w:t>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F09D386" wp14:editId="219A46A0">
            <wp:extent cx="212725" cy="1701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3" w:author="laca" w:date="2015-06-26T10:07:00Z">
        <w:r w:rsidR="00D15850" w:rsidRPr="002F4E9F">
          <w:rPr>
            <w:noProof/>
            <w:lang w:eastAsia="hu-HU"/>
          </w:rPr>
          <w:drawing>
            <wp:inline distT="0" distB="0" distL="0" distR="0" wp14:anchorId="2F09D386" wp14:editId="219A46A0">
              <wp:extent cx="212725" cy="170180"/>
              <wp:effectExtent l="0" t="0" r="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ins>
      <w:del w:id="94" w:author="laca" w:date="2015-06-25T07:58:00Z">
        <w:r w:rsidR="00FF5FBB" w:rsidRPr="002F4E9F" w:rsidDel="000633F1">
          <w:rPr>
            <w:noProof/>
            <w:lang w:eastAsia="hu-HU"/>
          </w:rPr>
          <w:drawing>
            <wp:inline distT="0" distB="0" distL="0" distR="0" wp14:anchorId="2F09D386" wp14:editId="219A46A0">
              <wp:extent cx="212725" cy="1701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del>
      <w:r w:rsidRPr="005A67E9">
        <w:rPr>
          <w:lang w:val="ro-RO"/>
        </w:rPr>
        <w:fldChar w:fldCharType="end"/>
      </w:r>
      <w:r w:rsidRPr="002F4E9F">
        <w:rPr>
          <w:lang w:val="ro-RO"/>
        </w:rPr>
        <w:t xml:space="preserve"> perioad</w:t>
      </w:r>
      <w:r>
        <w:rPr>
          <w:lang w:val="ro-RO"/>
        </w:rPr>
        <w:t>a</w:t>
      </w:r>
      <w:r w:rsidRPr="002F4E9F">
        <w:rPr>
          <w:lang w:val="ro-RO"/>
        </w:rPr>
        <w:t xml:space="preserve"> de eşantionare şi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39B9B7F" wp14:editId="5777F1C7">
            <wp:extent cx="308610" cy="1384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5" w:author="laca" w:date="2015-06-26T10:07:00Z">
        <w:r w:rsidR="00D15850" w:rsidRPr="002F4E9F">
          <w:rPr>
            <w:noProof/>
            <w:lang w:eastAsia="hu-HU"/>
          </w:rPr>
          <w:drawing>
            <wp:inline distT="0" distB="0" distL="0" distR="0" wp14:anchorId="739B9B7F" wp14:editId="5777F1C7">
              <wp:extent cx="308610" cy="13843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ins>
      <w:del w:id="96" w:author="laca" w:date="2015-06-25T07:58:00Z">
        <w:r w:rsidR="00FF5FBB" w:rsidRPr="002F4E9F" w:rsidDel="000633F1">
          <w:rPr>
            <w:noProof/>
            <w:lang w:eastAsia="hu-HU"/>
          </w:rPr>
          <w:drawing>
            <wp:inline distT="0" distB="0" distL="0" distR="0" wp14:anchorId="739B9B7F" wp14:editId="5777F1C7">
              <wp:extent cx="308610" cy="1384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del>
      <w:r w:rsidRPr="005A67E9">
        <w:rPr>
          <w:lang w:val="ro-RO"/>
        </w:rPr>
        <w:fldChar w:fldCharType="end"/>
      </w:r>
      <w:r>
        <w:rPr>
          <w:lang w:val="ro-RO"/>
        </w:rPr>
        <w:t>constanta de propor</w:t>
      </w:r>
      <w:r>
        <w:rPr>
          <w:rFonts w:ascii="Tahoma" w:hAnsi="Tahoma" w:cs="Tahoma"/>
          <w:lang w:val="ro-RO"/>
        </w:rPr>
        <w:t>ț</w:t>
      </w:r>
      <w:r>
        <w:rPr>
          <w:lang w:val="ro-RO"/>
        </w:rPr>
        <w:t>ionalitate</w:t>
      </w:r>
      <w:r w:rsidRPr="002F4E9F">
        <w:rPr>
          <w:lang w:val="ro-RO"/>
        </w:rPr>
        <w:t xml:space="preserve">. </w:t>
      </w:r>
    </w:p>
    <w:p w14:paraId="23CD331A" w14:textId="6B548B7C" w:rsidR="00436075" w:rsidRPr="00856813" w:rsidRDefault="00407D1D" w:rsidP="00407D1D">
      <w:pPr>
        <w:rPr>
          <w:rFonts w:ascii="Times New Roman" w:hAnsi="Times New Roman" w:cs="Times New Roman"/>
          <w:lang w:val="ro-RO"/>
        </w:rPr>
      </w:pPr>
      <w:r>
        <w:rPr>
          <w:lang w:val="ro-RO"/>
        </w:rPr>
        <w:t xml:space="preserve">Automata cu stări finite implementată </w:t>
      </w:r>
      <w:r w:rsidRPr="002F4E9F">
        <w:rPr>
          <w:lang w:val="ro-RO"/>
        </w:rPr>
        <w:t xml:space="preserve">are 5 stări. La fiecare eşantion, </w:t>
      </w:r>
      <w:r>
        <w:rPr>
          <w:lang w:val="ro-RO"/>
        </w:rPr>
        <w:t>ASF trece pas cu pas</w:t>
      </w:r>
      <w:r w:rsidRPr="002F4E9F">
        <w:rPr>
          <w:lang w:val="ro-RO"/>
        </w:rPr>
        <w:t xml:space="preserve"> pe</w:t>
      </w:r>
      <w:r>
        <w:rPr>
          <w:lang w:val="ro-RO"/>
        </w:rPr>
        <w:t>ste</w:t>
      </w:r>
      <w:r w:rsidRPr="002F4E9F">
        <w:rPr>
          <w:lang w:val="ro-RO"/>
        </w:rPr>
        <w:t xml:space="preserve"> stări şi revine la starea </w:t>
      </w:r>
      <w:r>
        <w:rPr>
          <w:lang w:val="ro-RO"/>
        </w:rPr>
        <w:t>ini</w:t>
      </w:r>
      <w:r>
        <w:rPr>
          <w:rFonts w:ascii="Tahoma" w:hAnsi="Tahoma" w:cs="Tahoma"/>
          <w:lang w:val="ro-RO"/>
        </w:rPr>
        <w:t>ț</w:t>
      </w:r>
      <w:r>
        <w:rPr>
          <w:lang w:val="ro-RO"/>
        </w:rPr>
        <w:t>ială</w:t>
      </w:r>
      <w:r w:rsidRPr="002F4E9F">
        <w:rPr>
          <w:lang w:val="ro-RO"/>
        </w:rPr>
        <w:t xml:space="preserve">. Operaţiile </w:t>
      </w:r>
      <w:r>
        <w:rPr>
          <w:lang w:val="ro-RO"/>
        </w:rPr>
        <w:t xml:space="preserve">în fiecare stare sunt efectuate </w:t>
      </w:r>
      <w:r w:rsidRPr="008F566C">
        <w:rPr>
          <w:lang w:val="ro-RO"/>
        </w:rPr>
        <w:t>pe frecvenţa semalului de ceas</w:t>
      </w:r>
      <w:r w:rsidRPr="00904C9D">
        <w:rPr>
          <w:lang w:val="ro-RO"/>
        </w:rPr>
        <w:t xml:space="preserve"> </w:t>
      </w:r>
      <w:r>
        <w:rPr>
          <w:lang w:val="ro-RO"/>
        </w:rPr>
        <w:t>a sistemului de dezvoltare FPGA</w:t>
      </w:r>
      <w:r w:rsidRPr="002F4E9F">
        <w:rPr>
          <w:lang w:val="ro-RO"/>
        </w:rPr>
        <w:t>.</w:t>
      </w:r>
      <w:r>
        <w:rPr>
          <w:lang w:val="ro-RO"/>
        </w:rPr>
        <w:t xml:space="preserve"> ASF-ul </w:t>
      </w:r>
      <w:r w:rsidRPr="002F4E9F">
        <w:rPr>
          <w:lang w:val="ro-RO"/>
        </w:rPr>
        <w:t xml:space="preserve">trece de la o stare la alta </w:t>
      </w:r>
      <w:r w:rsidR="00B77C99">
        <w:rPr>
          <w:lang w:val="ro-RO"/>
        </w:rPr>
        <w:t>la fiecare</w:t>
      </w:r>
      <w:r w:rsidRPr="002F4E9F">
        <w:rPr>
          <w:lang w:val="ro-RO"/>
        </w:rPr>
        <w:t xml:space="preserve"> semnal de ceas</w:t>
      </w:r>
      <w:r w:rsidR="00436075" w:rsidRPr="00856813">
        <w:rPr>
          <w:rFonts w:ascii="Times New Roman" w:hAnsi="Times New Roman" w:cs="Times New Roman"/>
          <w:lang w:val="ro-RO"/>
        </w:rPr>
        <w:t>.</w:t>
      </w:r>
    </w:p>
    <w:p w14:paraId="113B6686" w14:textId="77777777" w:rsidR="00436075" w:rsidRPr="00856813" w:rsidRDefault="00436075" w:rsidP="0048426F">
      <w:pPr>
        <w:jc w:val="left"/>
        <w:rPr>
          <w:rFonts w:ascii="Times New Roman" w:hAnsi="Times New Roman" w:cs="Times New Roman"/>
          <w:b/>
          <w:sz w:val="32"/>
          <w:szCs w:val="32"/>
          <w:lang w:val="ro-RO"/>
        </w:rPr>
      </w:pPr>
    </w:p>
    <w:p w14:paraId="6F4C8713" w14:textId="628BE0E8" w:rsidR="00EF688B" w:rsidRPr="00856813" w:rsidRDefault="00436075" w:rsidP="0048426F">
      <w:pPr>
        <w:jc w:val="left"/>
        <w:rPr>
          <w:rFonts w:ascii="Times New Roman" w:hAnsi="Times New Roman" w:cs="Times New Roman"/>
          <w:sz w:val="32"/>
          <w:szCs w:val="32"/>
          <w:lang w:val="ro-RO"/>
        </w:rPr>
      </w:pPr>
      <w:r w:rsidRPr="00856813">
        <w:rPr>
          <w:rFonts w:ascii="Times New Roman" w:hAnsi="Times New Roman" w:cs="Times New Roman"/>
          <w:b/>
          <w:sz w:val="32"/>
          <w:szCs w:val="32"/>
          <w:lang w:val="ro-RO"/>
        </w:rPr>
        <w:t>REALIZARE ÎN SYSTEM GENERATOR</w:t>
      </w:r>
    </w:p>
    <w:p w14:paraId="48628E10" w14:textId="462CBA34" w:rsidR="00407D1D" w:rsidRPr="002F4E9F" w:rsidRDefault="00F61263" w:rsidP="00407D1D">
      <w:pPr>
        <w:ind w:firstLine="432"/>
        <w:rPr>
          <w:lang w:val="ro-RO"/>
        </w:rPr>
      </w:pPr>
      <w:r w:rsidRPr="00D86AA1">
        <w:rPr>
          <w:lang w:val="ro-RO"/>
        </w:rPr>
        <w:t>Pentru selectarea căilor de date corespunzătoare este utilizat un numărător de 2</w:t>
      </w:r>
      <w:r w:rsidR="00407D1D" w:rsidRPr="00D86AA1">
        <w:rPr>
          <w:lang w:val="ro-RO"/>
        </w:rPr>
        <w:t>.</w:t>
      </w:r>
      <w:r w:rsidRPr="00D86AA1">
        <w:rPr>
          <w:lang w:val="ro-RO"/>
        </w:rPr>
        <w:t xml:space="preserve"> Căile de </w:t>
      </w:r>
      <w:r w:rsidR="00407D1D" w:rsidRPr="00D86AA1">
        <w:rPr>
          <w:lang w:val="ro-RO"/>
        </w:rPr>
        <w:t xml:space="preserve">date sunt selectate cu două </w:t>
      </w:r>
      <w:r w:rsidRPr="00D86AA1">
        <w:rPr>
          <w:lang w:val="ro-RO"/>
        </w:rPr>
        <w:t xml:space="preserve">module de </w:t>
      </w:r>
      <w:r w:rsidR="00407D1D" w:rsidRPr="00D86AA1">
        <w:rPr>
          <w:lang w:val="ro-RO"/>
        </w:rPr>
        <w:t>multiplex</w:t>
      </w:r>
      <w:r w:rsidRPr="00D86AA1">
        <w:rPr>
          <w:lang w:val="ro-RO"/>
        </w:rPr>
        <w:t>are</w:t>
      </w:r>
      <w:r w:rsidR="00407D1D" w:rsidRPr="00D86AA1">
        <w:rPr>
          <w:lang w:val="ro-RO"/>
        </w:rPr>
        <w:t xml:space="preserve"> MUXQ şi MUXE.</w:t>
      </w:r>
    </w:p>
    <w:p w14:paraId="07F0C9D1" w14:textId="19DC51E0" w:rsidR="00407D1D" w:rsidRPr="002F4E9F" w:rsidRDefault="00407D1D" w:rsidP="00407D1D">
      <w:pPr>
        <w:rPr>
          <w:lang w:val="ro-RO"/>
        </w:rPr>
      </w:pPr>
      <w:r w:rsidRPr="004632B0">
        <w:rPr>
          <w:lang w:val="ro-RO"/>
        </w:rPr>
        <w:tab/>
      </w:r>
      <w:r w:rsidRPr="002F4E9F">
        <w:rPr>
          <w:lang w:val="ro-RO"/>
        </w:rPr>
        <w:t xml:space="preserve">Parametrii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8619F19" wp14:editId="516814B2">
            <wp:extent cx="595630" cy="13843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97" w:author="laca" w:date="2015-06-26T10:07:00Z">
        <w:r w:rsidR="00D15850" w:rsidRPr="002F4E9F">
          <w:rPr>
            <w:noProof/>
            <w:lang w:eastAsia="hu-HU"/>
          </w:rPr>
          <w:drawing>
            <wp:inline distT="0" distB="0" distL="0" distR="0" wp14:anchorId="48619F19" wp14:editId="516814B2">
              <wp:extent cx="595630" cy="13843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ins>
      <w:del w:id="98" w:author="laca" w:date="2015-06-25T07:58:00Z">
        <w:r w:rsidR="00FF5FBB" w:rsidRPr="002F4E9F" w:rsidDel="000633F1">
          <w:rPr>
            <w:noProof/>
            <w:lang w:eastAsia="hu-HU"/>
          </w:rPr>
          <w:drawing>
            <wp:inline distT="0" distB="0" distL="0" distR="0" wp14:anchorId="48619F19" wp14:editId="516814B2">
              <wp:extent cx="595630" cy="1384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del>
      <w:r w:rsidRPr="005A67E9">
        <w:rPr>
          <w:lang w:val="ro-RO"/>
        </w:rPr>
        <w:fldChar w:fldCharType="end"/>
      </w:r>
      <w:r w:rsidRPr="002F4E9F">
        <w:rPr>
          <w:lang w:val="ro-RO"/>
        </w:rPr>
        <w:t xml:space="preserve"> sunt valori întregi </w:t>
      </w:r>
      <w:r>
        <w:rPr>
          <w:lang w:val="ro-RO"/>
        </w:rPr>
        <w:t xml:space="preserve"> cu semn </w:t>
      </w:r>
      <w:r w:rsidRPr="002F4E9F">
        <w:rPr>
          <w:lang w:val="ro-RO"/>
        </w:rPr>
        <w:t>de 16 bi</w:t>
      </w:r>
      <w:r>
        <w:rPr>
          <w:rFonts w:ascii="Tahoma" w:hAnsi="Tahoma" w:cs="Tahoma"/>
          <w:lang w:val="ro-RO"/>
        </w:rPr>
        <w:t>ț</w:t>
      </w:r>
      <w:r>
        <w:rPr>
          <w:lang w:val="ro-RO"/>
        </w:rPr>
        <w:t>i</w:t>
      </w:r>
      <w:r w:rsidR="0040667D">
        <w:rPr>
          <w:lang w:val="ro-RO"/>
        </w:rPr>
        <w:t>,</w:t>
      </w:r>
      <w:r w:rsidRPr="002F4E9F">
        <w:rPr>
          <w:lang w:val="ro-RO"/>
        </w:rPr>
        <w:t xml:space="preserve"> </w:t>
      </w:r>
      <w:r w:rsidR="00D33BBE" w:rsidRPr="002F4E9F">
        <w:rPr>
          <w:noProof/>
          <w:lang w:eastAsia="hu-HU"/>
        </w:rPr>
        <w:drawing>
          <wp:inline distT="0" distB="0" distL="0" distR="0" wp14:anchorId="599969F5" wp14:editId="6D82CB1F">
            <wp:extent cx="127635" cy="170180"/>
            <wp:effectExtent l="0" t="0" r="0" b="1270"/>
            <wp:docPr id="28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70938A19" wp14:editId="01697BD7">
            <wp:extent cx="127635" cy="1701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ins w:id="99" w:author="laca" w:date="2015-06-26T10:07:00Z">
        <w:r w:rsidR="00D15850" w:rsidRPr="00856813">
          <w:rPr>
            <w:noProof/>
            <w:lang w:eastAsia="hu-HU"/>
          </w:rPr>
          <w:drawing>
            <wp:inline distT="0" distB="0" distL="0" distR="0" wp14:anchorId="70938A19" wp14:editId="01697BD7">
              <wp:extent cx="127635" cy="170180"/>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100" w:author="laca" w:date="2015-06-25T07:58:00Z">
        <w:r w:rsidR="00FF5FBB" w:rsidRPr="00856813" w:rsidDel="000633F1">
          <w:rPr>
            <w:noProof/>
            <w:lang w:eastAsia="hu-HU"/>
          </w:rPr>
          <w:drawing>
            <wp:inline distT="0" distB="0" distL="0" distR="0" wp14:anchorId="70938A19" wp14:editId="01697BD7">
              <wp:extent cx="127635" cy="1701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Pr="00856813">
        <w:rPr>
          <w:lang w:val="ro-RO"/>
        </w:rPr>
        <w:fldChar w:fldCharType="end"/>
      </w:r>
      <w:r w:rsidRPr="00856813">
        <w:rPr>
          <w:lang w:val="ro-RO"/>
        </w:rPr>
        <w:t xml:space="preserve"> semnal de eroare  întreg cu semn de 16 bit respectiv  </w:t>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33F59732" wp14:editId="3F3CCBF4">
            <wp:extent cx="148590" cy="13843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ins w:id="101" w:author="laca" w:date="2015-06-26T10:07:00Z">
        <w:r w:rsidR="00D15850" w:rsidRPr="00856813">
          <w:rPr>
            <w:noProof/>
            <w:lang w:eastAsia="hu-HU"/>
          </w:rPr>
          <w:drawing>
            <wp:inline distT="0" distB="0" distL="0" distR="0" wp14:anchorId="33F59732" wp14:editId="3F3CCBF4">
              <wp:extent cx="148590" cy="138430"/>
              <wp:effectExtent l="0" t="0" r="381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ins>
      <w:del w:id="102" w:author="laca" w:date="2015-06-25T07:58:00Z">
        <w:r w:rsidR="00FF5FBB" w:rsidRPr="00856813" w:rsidDel="000633F1">
          <w:rPr>
            <w:noProof/>
            <w:lang w:eastAsia="hu-HU"/>
          </w:rPr>
          <w:drawing>
            <wp:inline distT="0" distB="0" distL="0" distR="0" wp14:anchorId="33F59732" wp14:editId="3F3CCBF4">
              <wp:extent cx="148590" cy="13843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del>
      <w:r w:rsidRPr="00856813">
        <w:rPr>
          <w:lang w:val="ro-RO"/>
        </w:rPr>
        <w:fldChar w:fldCharType="end"/>
      </w:r>
      <w:r w:rsidRPr="00856813">
        <w:rPr>
          <w:lang w:val="ro-RO"/>
        </w:rPr>
        <w:t>-boolean.</w:t>
      </w:r>
    </w:p>
    <w:p w14:paraId="6252FCDB" w14:textId="487F8CEE" w:rsidR="00407D1D" w:rsidRPr="002F4E9F" w:rsidRDefault="00407D1D" w:rsidP="00407D1D">
      <w:pPr>
        <w:rPr>
          <w:lang w:val="ro-RO"/>
        </w:rPr>
      </w:pPr>
      <w:r w:rsidRPr="004632B0">
        <w:rPr>
          <w:lang w:val="ro-RO"/>
        </w:rPr>
        <w:tab/>
      </w:r>
      <w:r w:rsidRPr="002F4E9F">
        <w:rPr>
          <w:lang w:val="ro-RO"/>
        </w:rPr>
        <w:t>Ieşiri:</w:t>
      </w:r>
      <w:r>
        <w:rPr>
          <w:lang w:val="ro-RO"/>
        </w:rPr>
        <w:t xml:space="preserve"> semnalul </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96B3A95" wp14:editId="4E9FD26F">
            <wp:extent cx="148590" cy="170180"/>
            <wp:effectExtent l="0" t="0" r="381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3" w:author="laca" w:date="2015-06-26T10:07:00Z">
        <w:r w:rsidR="00D15850" w:rsidRPr="002F4E9F">
          <w:rPr>
            <w:noProof/>
            <w:lang w:eastAsia="hu-HU"/>
          </w:rPr>
          <w:drawing>
            <wp:inline distT="0" distB="0" distL="0" distR="0" wp14:anchorId="396B3A95" wp14:editId="4E9FD26F">
              <wp:extent cx="148590" cy="170180"/>
              <wp:effectExtent l="0" t="0" r="381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ins>
      <w:del w:id="104" w:author="laca" w:date="2015-06-25T07:58:00Z">
        <w:r w:rsidR="00FF5FBB" w:rsidRPr="002F4E9F" w:rsidDel="000633F1">
          <w:rPr>
            <w:noProof/>
            <w:lang w:eastAsia="hu-HU"/>
          </w:rPr>
          <w:drawing>
            <wp:inline distT="0" distB="0" distL="0" distR="0" wp14:anchorId="396B3A95" wp14:editId="4E9FD26F">
              <wp:extent cx="148590" cy="170180"/>
              <wp:effectExtent l="0" t="0" r="381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del>
      <w:r w:rsidRPr="005A67E9">
        <w:rPr>
          <w:lang w:val="ro-RO"/>
        </w:rPr>
        <w:fldChar w:fldCharType="end"/>
      </w:r>
      <w:r>
        <w:rPr>
          <w:lang w:val="ro-RO"/>
        </w:rPr>
        <w:t>de</w:t>
      </w:r>
      <w:r w:rsidRPr="002F4E9F">
        <w:rPr>
          <w:lang w:val="ro-RO"/>
        </w:rPr>
        <w:t xml:space="preserve"> 17 bi</w:t>
      </w:r>
      <w:r>
        <w:rPr>
          <w:rFonts w:ascii="Tahoma" w:hAnsi="Tahoma" w:cs="Tahoma"/>
          <w:lang w:val="ro-RO"/>
        </w:rPr>
        <w:t>ț</w:t>
      </w:r>
      <w:r>
        <w:rPr>
          <w:lang w:val="ro-RO"/>
        </w:rPr>
        <w:t>i</w:t>
      </w:r>
      <w:r w:rsidRPr="002F4E9F">
        <w:rPr>
          <w:lang w:val="ro-RO"/>
        </w:rPr>
        <w:t xml:space="preserve"> </w:t>
      </w:r>
      <w:r>
        <w:rPr>
          <w:lang w:val="ro-RO"/>
        </w:rPr>
        <w:t xml:space="preserve">întreg cu </w:t>
      </w:r>
      <w:r w:rsidRPr="002F4E9F">
        <w:rPr>
          <w:lang w:val="ro-RO"/>
        </w:rPr>
        <w:t xml:space="preserve"> semn. Pentru selectarea parametriilor Q este responsabil MUXQ, iar MUXE este responsabil pentru selectarea valorile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3EC274D" wp14:editId="22ED8568">
            <wp:extent cx="127635" cy="1701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5" w:author="laca" w:date="2015-06-26T10:07:00Z">
        <w:r w:rsidR="00D15850" w:rsidRPr="002F4E9F">
          <w:rPr>
            <w:noProof/>
            <w:lang w:eastAsia="hu-HU"/>
          </w:rPr>
          <w:drawing>
            <wp:inline distT="0" distB="0" distL="0" distR="0" wp14:anchorId="33EC274D" wp14:editId="22ED8568">
              <wp:extent cx="127635" cy="170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ins>
      <w:del w:id="106" w:author="laca" w:date="2015-06-25T07:58:00Z">
        <w:r w:rsidR="00FF5FBB" w:rsidRPr="002F4E9F" w:rsidDel="000633F1">
          <w:rPr>
            <w:noProof/>
            <w:lang w:eastAsia="hu-HU"/>
          </w:rPr>
          <w:drawing>
            <wp:inline distT="0" distB="0" distL="0" distR="0" wp14:anchorId="33EC274D" wp14:editId="22ED8568">
              <wp:extent cx="127635" cy="1701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del>
      <w:r w:rsidRPr="005A67E9">
        <w:rPr>
          <w:lang w:val="ro-RO"/>
        </w:rPr>
        <w:fldChar w:fldCharType="end"/>
      </w:r>
      <w:r>
        <w:rPr>
          <w:lang w:val="ro-RO"/>
        </w:rPr>
        <w:t xml:space="preserve">, ek-1 </w:t>
      </w:r>
      <w:r w:rsidRPr="00D86AA1">
        <w:rPr>
          <w:lang w:val="ro-RO"/>
        </w:rPr>
        <w:t>ș</w:t>
      </w:r>
      <w:r>
        <w:rPr>
          <w:lang w:val="ro-RO"/>
        </w:rPr>
        <w:t>i ek-2  semnale î</w:t>
      </w:r>
      <w:r w:rsidRPr="002F4E9F">
        <w:rPr>
          <w:lang w:val="ro-RO"/>
        </w:rPr>
        <w:t>ntârziat</w:t>
      </w:r>
      <w:r>
        <w:rPr>
          <w:lang w:val="ro-RO"/>
        </w:rPr>
        <w:t>e în timp</w:t>
      </w:r>
      <w:r w:rsidRPr="002F4E9F">
        <w:rPr>
          <w:lang w:val="ro-RO"/>
        </w:rPr>
        <w:t xml:space="preserve">. Pe Figura </w:t>
      </w:r>
      <w:r w:rsidR="00D86AA1">
        <w:rPr>
          <w:lang w:val="ro-RO"/>
        </w:rPr>
        <w:t>1.8</w:t>
      </w:r>
      <w:r w:rsidRPr="002F4E9F">
        <w:rPr>
          <w:lang w:val="ro-RO"/>
        </w:rPr>
        <w:t xml:space="preserve"> modulul „Înmulţire”</w:t>
      </w:r>
      <w:r>
        <w:rPr>
          <w:lang w:val="ro-RO"/>
        </w:rPr>
        <w:t xml:space="preserve"> </w:t>
      </w:r>
      <w:r w:rsidRPr="002F4E9F">
        <w:rPr>
          <w:lang w:val="ro-RO"/>
        </w:rPr>
        <w:t xml:space="preserve">înmulţeşte valoarea primită de la </w:t>
      </w:r>
      <w:r w:rsidR="00F61263">
        <w:rPr>
          <w:lang w:val="ro-RO"/>
        </w:rPr>
        <w:t xml:space="preserve">modulul de </w:t>
      </w:r>
      <w:r w:rsidRPr="002F4E9F">
        <w:rPr>
          <w:lang w:val="ro-RO"/>
        </w:rPr>
        <w:t>multipl</w:t>
      </w:r>
      <w:r w:rsidR="00F61263">
        <w:rPr>
          <w:lang w:val="ro-RO"/>
        </w:rPr>
        <w:t>exare</w:t>
      </w:r>
      <w:r w:rsidRPr="002F4E9F">
        <w:rPr>
          <w:lang w:val="ro-RO"/>
        </w:rPr>
        <w:t xml:space="preserve"> după </w:t>
      </w:r>
      <w:r>
        <w:rPr>
          <w:lang w:val="ro-RO"/>
        </w:rPr>
        <w:t>care</w:t>
      </w:r>
      <w:r w:rsidRPr="002F4E9F">
        <w:rPr>
          <w:lang w:val="ro-RO"/>
        </w:rPr>
        <w:t xml:space="preserve"> adaugă la valoarea registrului „</w:t>
      </w:r>
      <w:r w:rsidR="004A0E25">
        <w:t>REGISTRU DE DATE</w:t>
      </w:r>
      <w:r w:rsidRPr="002F4E9F">
        <w:rPr>
          <w:lang w:val="ro-RO"/>
        </w:rPr>
        <w:t>”.</w:t>
      </w:r>
      <w:r w:rsidR="00436075" w:rsidRPr="00856813">
        <w:rPr>
          <w:rFonts w:ascii="Times New Roman" w:hAnsi="Times New Roman" w:cs="Times New Roman"/>
          <w:lang w:val="ro-RO"/>
        </w:rPr>
        <w:tab/>
      </w:r>
      <w:r w:rsidRPr="002F4E9F">
        <w:rPr>
          <w:lang w:val="ro-RO"/>
        </w:rPr>
        <w:t xml:space="preserve">Valoarea fiecărui modul </w:t>
      </w:r>
      <w:r w:rsidR="00F61263">
        <w:rPr>
          <w:lang w:val="ro-RO"/>
        </w:rPr>
        <w:t>da</w:t>
      </w:r>
      <w:r w:rsidR="00F61263" w:rsidRPr="001238A2">
        <w:rPr>
          <w:lang w:val="ro-RO"/>
        </w:rPr>
        <w:t xml:space="preserve">că depăşeşte </w:t>
      </w:r>
      <w:r w:rsidR="00F61263">
        <w:rPr>
          <w:lang w:val="ro-RO"/>
        </w:rPr>
        <w:t xml:space="preserve">valoarea minimă sau maximă </w:t>
      </w:r>
      <w:r>
        <w:rPr>
          <w:lang w:val="ro-RO"/>
        </w:rPr>
        <w:t>este saturată.</w:t>
      </w:r>
      <w:r w:rsidRPr="002F4E9F">
        <w:rPr>
          <w:lang w:val="ro-RO"/>
        </w:rPr>
        <w:t xml:space="preserve"> Astfel </w:t>
      </w:r>
      <w:r>
        <w:rPr>
          <w:lang w:val="ro-RO"/>
        </w:rPr>
        <w:t>se poate</w:t>
      </w:r>
      <w:r w:rsidRPr="002F4E9F">
        <w:rPr>
          <w:lang w:val="ro-RO"/>
        </w:rPr>
        <w:t xml:space="preserve"> evita </w:t>
      </w:r>
      <w:r>
        <w:rPr>
          <w:lang w:val="ro-RO"/>
        </w:rPr>
        <w:t>cre</w:t>
      </w:r>
      <w:r w:rsidRPr="00856813">
        <w:rPr>
          <w:lang w:val="ro-RO"/>
        </w:rPr>
        <w:t>ș</w:t>
      </w:r>
      <w:r>
        <w:rPr>
          <w:lang w:val="ro-RO"/>
        </w:rPr>
        <w:t>terea continuă  a</w:t>
      </w:r>
      <w:r w:rsidRPr="002F4E9F">
        <w:rPr>
          <w:lang w:val="ro-RO"/>
        </w:rPr>
        <w:t xml:space="preserve"> valorii</w:t>
      </w:r>
      <w:r>
        <w:rPr>
          <w:lang w:val="ro-RO"/>
        </w:rPr>
        <w:t xml:space="preserve"> de ie</w:t>
      </w:r>
      <w:r w:rsidRPr="00856813">
        <w:rPr>
          <w:lang w:val="ro-RO"/>
        </w:rPr>
        <w:t>ș</w:t>
      </w:r>
      <w:r>
        <w:rPr>
          <w:lang w:val="ro-RO"/>
        </w:rPr>
        <w:t>ire al</w:t>
      </w:r>
      <w:r w:rsidRPr="002F4E9F">
        <w:rPr>
          <w:lang w:val="ro-RO"/>
        </w:rPr>
        <w:t xml:space="preserve"> modulului </w:t>
      </w:r>
      <w:r>
        <w:rPr>
          <w:lang w:val="ro-RO"/>
        </w:rPr>
        <w:t>din</w:t>
      </w:r>
      <w:r w:rsidRPr="002F4E9F">
        <w:rPr>
          <w:lang w:val="ro-RO"/>
        </w:rPr>
        <w:t xml:space="preserve"> ca</w:t>
      </w:r>
      <w:r>
        <w:rPr>
          <w:lang w:val="ro-RO"/>
        </w:rPr>
        <w:t>u</w:t>
      </w:r>
      <w:r w:rsidRPr="002F4E9F">
        <w:rPr>
          <w:lang w:val="ro-RO"/>
        </w:rPr>
        <w:t>z</w:t>
      </w:r>
      <w:r>
        <w:rPr>
          <w:lang w:val="ro-RO"/>
        </w:rPr>
        <w:t>a</w:t>
      </w:r>
      <w:r w:rsidRPr="002F4E9F">
        <w:rPr>
          <w:lang w:val="ro-RO"/>
        </w:rPr>
        <w:t xml:space="preserve"> component</w:t>
      </w:r>
      <w:r>
        <w:rPr>
          <w:lang w:val="ro-RO"/>
        </w:rPr>
        <w:t>ei</w:t>
      </w:r>
      <w:r w:rsidRPr="002F4E9F">
        <w:rPr>
          <w:lang w:val="ro-RO"/>
        </w:rPr>
        <w:t xml:space="preserve"> integra</w:t>
      </w:r>
      <w:r>
        <w:rPr>
          <w:lang w:val="ro-RO"/>
        </w:rPr>
        <w:t>tive</w:t>
      </w:r>
      <w:r w:rsidRPr="002F4E9F">
        <w:rPr>
          <w:lang w:val="ro-RO"/>
        </w:rPr>
        <w:t>, care ar răsturna funcţionarea sistemului.</w:t>
      </w:r>
    </w:p>
    <w:p w14:paraId="49D1DAC9" w14:textId="0DA7F6BC" w:rsidR="00C84DD2" w:rsidRDefault="00407D1D" w:rsidP="00407D1D">
      <w:pPr>
        <w:rPr>
          <w:rFonts w:ascii="Times New Roman" w:hAnsi="Times New Roman" w:cs="Times New Roman"/>
          <w:noProof/>
          <w:lang w:val="en-US"/>
        </w:rPr>
      </w:pPr>
      <w:r w:rsidRPr="004632B0">
        <w:rPr>
          <w:lang w:val="ro-RO"/>
        </w:rPr>
        <w:lastRenderedPageBreak/>
        <w:tab/>
      </w:r>
      <w:r w:rsidRPr="002F4E9F">
        <w:rPr>
          <w:lang w:val="ro-RO"/>
        </w:rPr>
        <w:t xml:space="preserve">Pe figura </w:t>
      </w:r>
      <w:r w:rsidR="00D86AA1">
        <w:rPr>
          <w:lang w:val="ro-RO"/>
        </w:rPr>
        <w:t>1.8</w:t>
      </w:r>
      <w:r w:rsidRPr="002F4E9F">
        <w:rPr>
          <w:lang w:val="ro-RO"/>
        </w:rPr>
        <w:t xml:space="preserve"> </w:t>
      </w:r>
      <w:r>
        <w:rPr>
          <w:lang w:val="ro-RO"/>
        </w:rPr>
        <w:t xml:space="preserve">se poate </w:t>
      </w:r>
      <w:r w:rsidRPr="002F4E9F">
        <w:rPr>
          <w:lang w:val="ro-RO"/>
        </w:rPr>
        <w:t>observa registre</w:t>
      </w:r>
      <w:r>
        <w:rPr>
          <w:lang w:val="ro-RO"/>
        </w:rPr>
        <w:t>le</w:t>
      </w:r>
      <w:r w:rsidRPr="002F4E9F">
        <w:rPr>
          <w:lang w:val="ro-RO"/>
        </w:rPr>
        <w:t xml:space="preserve"> DELAY, care exploatează valorile erorilor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7E1D4B1" wp14:editId="71914A21">
            <wp:extent cx="903605" cy="1384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7" w:author="laca" w:date="2015-06-26T10:07:00Z">
        <w:r w:rsidR="00D15850" w:rsidRPr="002F4E9F">
          <w:rPr>
            <w:noProof/>
            <w:lang w:eastAsia="hu-HU"/>
          </w:rPr>
          <w:drawing>
            <wp:inline distT="0" distB="0" distL="0" distR="0" wp14:anchorId="47E1D4B1" wp14:editId="71914A21">
              <wp:extent cx="903605" cy="13843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ins>
      <w:del w:id="108" w:author="laca" w:date="2015-06-25T07:58:00Z">
        <w:r w:rsidR="00FF5FBB" w:rsidRPr="002F4E9F" w:rsidDel="000633F1">
          <w:rPr>
            <w:noProof/>
            <w:lang w:eastAsia="hu-HU"/>
          </w:rPr>
          <w:drawing>
            <wp:inline distT="0" distB="0" distL="0" distR="0" wp14:anchorId="47E1D4B1" wp14:editId="71914A21">
              <wp:extent cx="903605" cy="138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del>
      <w:r w:rsidRPr="005A67E9">
        <w:rPr>
          <w:lang w:val="ro-RO"/>
        </w:rPr>
        <w:fldChar w:fldCharType="end"/>
      </w:r>
      <w:r w:rsidRPr="002F4E9F">
        <w:rPr>
          <w:lang w:val="ro-RO"/>
        </w:rPr>
        <w:t xml:space="preserve"> din </w:t>
      </w:r>
      <w:r>
        <w:rPr>
          <w:lang w:val="ro-RO"/>
        </w:rPr>
        <w:t>e</w:t>
      </w:r>
      <w:r w:rsidRPr="00856813">
        <w:rPr>
          <w:lang w:val="ro-RO"/>
        </w:rPr>
        <w:t>ș</w:t>
      </w:r>
      <w:r>
        <w:rPr>
          <w:lang w:val="ro-RO"/>
        </w:rPr>
        <w:t>antioanele anterioare</w:t>
      </w:r>
      <w:r w:rsidRPr="002F4E9F">
        <w:rPr>
          <w:lang w:val="ro-RO"/>
        </w:rPr>
        <w:t xml:space="preserve">. Cele trei registre sunt legate între ele şi </w:t>
      </w:r>
      <w:r w:rsidR="00F61263">
        <w:rPr>
          <w:lang w:val="ro-RO"/>
        </w:rPr>
        <w:t>sincronizate la perioada de eșantionare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642ACF3" wp14:editId="0C267B07">
            <wp:extent cx="148590" cy="13843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ins w:id="109" w:author="laca" w:date="2015-06-26T10:07:00Z">
        <w:r w:rsidR="00D15850" w:rsidRPr="002F4E9F">
          <w:rPr>
            <w:noProof/>
            <w:lang w:eastAsia="hu-HU"/>
          </w:rPr>
          <w:drawing>
            <wp:inline distT="0" distB="0" distL="0" distR="0" wp14:anchorId="2642ACF3" wp14:editId="0C267B07">
              <wp:extent cx="148590" cy="13843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ins>
      <w:del w:id="110" w:author="laca" w:date="2015-06-25T07:58:00Z">
        <w:r w:rsidR="00FF5FBB" w:rsidRPr="002F4E9F" w:rsidDel="000633F1">
          <w:rPr>
            <w:noProof/>
            <w:lang w:eastAsia="hu-HU"/>
          </w:rPr>
          <w:drawing>
            <wp:inline distT="0" distB="0" distL="0" distR="0" wp14:anchorId="2642ACF3" wp14:editId="0C267B07">
              <wp:extent cx="148590" cy="13843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del>
      <w:r w:rsidRPr="005A67E9">
        <w:rPr>
          <w:lang w:val="ro-RO"/>
        </w:rPr>
        <w:fldChar w:fldCharType="end"/>
      </w:r>
      <w:r w:rsidRPr="002F4E9F">
        <w:rPr>
          <w:lang w:val="ro-RO"/>
        </w:rPr>
        <w:t>. Valoarea ero</w:t>
      </w:r>
      <w:r>
        <w:rPr>
          <w:lang w:val="ro-RO"/>
        </w:rPr>
        <w:t xml:space="preserve">rii în fiecare </w:t>
      </w:r>
      <w:r w:rsidRPr="002F4E9F">
        <w:rPr>
          <w:lang w:val="ro-RO"/>
        </w:rPr>
        <w:t xml:space="preserve">eşantion </w:t>
      </w:r>
      <w:r w:rsidR="00F61263">
        <w:rPr>
          <w:lang w:val="ro-RO"/>
        </w:rPr>
        <w:t xml:space="preserve">este </w:t>
      </w:r>
      <w:r w:rsidRPr="002F4E9F">
        <w:rPr>
          <w:lang w:val="ro-RO"/>
        </w:rPr>
        <w:t>în</w:t>
      </w:r>
      <w:r w:rsidR="00F61263">
        <w:rPr>
          <w:lang w:val="ro-RO"/>
        </w:rPr>
        <w:t>scris în</w:t>
      </w:r>
      <w:r w:rsidRPr="002F4E9F">
        <w:rPr>
          <w:lang w:val="ro-RO"/>
        </w:rPr>
        <w:t xml:space="preserve"> registrul DELAY1.</w:t>
      </w:r>
    </w:p>
    <w:p w14:paraId="2808E858" w14:textId="77777777" w:rsidR="0048426F" w:rsidRPr="00856813" w:rsidRDefault="0048426F" w:rsidP="00407D1D">
      <w:pPr>
        <w:rPr>
          <w:lang w:val="ro-RO"/>
        </w:rPr>
      </w:pPr>
      <w:r w:rsidRPr="005F456C">
        <w:rPr>
          <w:rFonts w:ascii="Times New Roman" w:hAnsi="Times New Roman" w:cs="Times New Roman"/>
          <w:noProof/>
          <w:lang w:eastAsia="hu-HU"/>
        </w:rPr>
        <w:drawing>
          <wp:inline distT="0" distB="0" distL="0" distR="0" wp14:anchorId="1522A21E" wp14:editId="0990FAC0">
            <wp:extent cx="5554980" cy="2692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rotWithShape="1">
                    <a:blip r:embed="rId29">
                      <a:extLst>
                        <a:ext uri="{28A0092B-C50C-407E-A947-70E740481C1C}">
                          <a14:useLocalDpi xmlns:a14="http://schemas.microsoft.com/office/drawing/2010/main" val="0"/>
                        </a:ext>
                      </a:extLst>
                    </a:blip>
                    <a:srcRect b="15704"/>
                    <a:stretch/>
                  </pic:blipFill>
                  <pic:spPr bwMode="auto">
                    <a:xfrm>
                      <a:off x="0" y="0"/>
                      <a:ext cx="5563463" cy="2696512"/>
                    </a:xfrm>
                    <a:prstGeom prst="rect">
                      <a:avLst/>
                    </a:prstGeom>
                    <a:ln>
                      <a:noFill/>
                    </a:ln>
                    <a:extLst>
                      <a:ext uri="{53640926-AAD7-44D8-BBD7-CCE9431645EC}">
                        <a14:shadowObscured xmlns:a14="http://schemas.microsoft.com/office/drawing/2010/main"/>
                      </a:ext>
                    </a:extLst>
                  </pic:spPr>
                </pic:pic>
              </a:graphicData>
            </a:graphic>
          </wp:inline>
        </w:drawing>
      </w:r>
    </w:p>
    <w:p w14:paraId="2B40010B" w14:textId="3390CFF8" w:rsidR="0048426F" w:rsidRPr="00856813" w:rsidRDefault="00180710" w:rsidP="0048426F">
      <w:pPr>
        <w:pStyle w:val="Caption"/>
        <w:jc w:val="center"/>
        <w:rPr>
          <w:rFonts w:ascii="Times New Roman" w:hAnsi="Times New Roman" w:cs="Times New Roman"/>
          <w:sz w:val="24"/>
          <w:szCs w:val="24"/>
          <w:lang w:val="ro-RO"/>
        </w:rPr>
      </w:pPr>
      <w:bookmarkStart w:id="111" w:name="_Toc422982561"/>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D15850">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D15850">
        <w:rPr>
          <w:noProof/>
          <w:sz w:val="24"/>
          <w:szCs w:val="24"/>
          <w:lang w:val="ro-RO"/>
        </w:rPr>
        <w:t>8</w:t>
      </w:r>
      <w:r w:rsidR="00922A00" w:rsidRPr="00856813">
        <w:rPr>
          <w:sz w:val="24"/>
          <w:szCs w:val="24"/>
          <w:lang w:val="ro-RO"/>
        </w:rPr>
        <w:fldChar w:fldCharType="end"/>
      </w:r>
      <w:r w:rsidR="0048426F" w:rsidRPr="00856813">
        <w:rPr>
          <w:sz w:val="24"/>
          <w:szCs w:val="24"/>
          <w:lang w:val="ro-RO"/>
        </w:rPr>
        <w:t xml:space="preserve"> Structura</w:t>
      </w:r>
      <w:r w:rsidR="00DF386B" w:rsidRPr="00856813">
        <w:rPr>
          <w:sz w:val="24"/>
          <w:szCs w:val="24"/>
          <w:lang w:val="ro-RO"/>
        </w:rPr>
        <w:t xml:space="preserve"> </w:t>
      </w:r>
      <w:r w:rsidR="0048426F" w:rsidRPr="00856813">
        <w:rPr>
          <w:sz w:val="24"/>
          <w:szCs w:val="24"/>
          <w:lang w:val="ro-RO"/>
        </w:rPr>
        <w:t xml:space="preserve">PID </w:t>
      </w:r>
      <w:r w:rsidR="00DF386B" w:rsidRPr="00856813">
        <w:rPr>
          <w:sz w:val="24"/>
          <w:szCs w:val="24"/>
          <w:lang w:val="ro-RO"/>
        </w:rPr>
        <w:t xml:space="preserve">proiectat și implementat </w:t>
      </w:r>
      <w:r w:rsidR="0048426F" w:rsidRPr="00856813">
        <w:rPr>
          <w:sz w:val="24"/>
          <w:szCs w:val="24"/>
          <w:lang w:val="ro-RO"/>
        </w:rPr>
        <w:t>în System Generator</w:t>
      </w:r>
      <w:bookmarkEnd w:id="111"/>
    </w:p>
    <w:p w14:paraId="6B66C917" w14:textId="23608826" w:rsidR="00407D1D" w:rsidRPr="002F4E9F" w:rsidRDefault="00436075" w:rsidP="00407D1D">
      <w:pPr>
        <w:rPr>
          <w:lang w:val="ro-RO"/>
        </w:rPr>
      </w:pPr>
      <w:r w:rsidRPr="00856813">
        <w:rPr>
          <w:rFonts w:ascii="Times New Roman" w:hAnsi="Times New Roman" w:cs="Times New Roman"/>
          <w:lang w:val="ro-RO"/>
        </w:rPr>
        <w:tab/>
      </w:r>
      <w:r w:rsidR="00407D1D" w:rsidRPr="00856813">
        <w:rPr>
          <w:lang w:val="ro-RO"/>
        </w:rPr>
        <w:t>Numărătorul „</w:t>
      </w:r>
      <w:r w:rsidR="00FF2115" w:rsidRPr="00856813">
        <w:rPr>
          <w:lang w:val="ro-RO"/>
        </w:rPr>
        <w:t>Count</w:t>
      </w:r>
      <w:r w:rsidR="00407D1D" w:rsidRPr="00856813">
        <w:rPr>
          <w:lang w:val="ro-RO"/>
        </w:rPr>
        <w:t xml:space="preserve">” porneşte numai după </w:t>
      </w:r>
      <w:r w:rsidR="00FF2115" w:rsidRPr="00856813">
        <w:rPr>
          <w:lang w:val="ro-RO"/>
        </w:rPr>
        <w:t xml:space="preserve">deplasarea datelor în </w:t>
      </w:r>
      <w:r w:rsidR="00407D1D" w:rsidRPr="00856813">
        <w:rPr>
          <w:lang w:val="ro-RO"/>
        </w:rPr>
        <w:t xml:space="preserve"> registre, </w:t>
      </w:r>
      <w:r w:rsidR="00FF2115" w:rsidRPr="00856813">
        <w:rPr>
          <w:lang w:val="ro-RO"/>
        </w:rPr>
        <w:t xml:space="preserve">la semnalul generat de </w:t>
      </w:r>
      <w:r w:rsidR="00407D1D" w:rsidRPr="00856813">
        <w:rPr>
          <w:lang w:val="ro-RO"/>
        </w:rPr>
        <w:t xml:space="preserve"> </w:t>
      </w:r>
      <w:r w:rsidR="00FF2115" w:rsidRPr="00856813">
        <w:rPr>
          <w:lang w:val="ro-RO"/>
        </w:rPr>
        <w:t>modulul</w:t>
      </w:r>
      <w:r w:rsidR="00407D1D" w:rsidRPr="00856813">
        <w:rPr>
          <w:lang w:val="ro-RO"/>
        </w:rPr>
        <w:t xml:space="preserve"> „</w:t>
      </w:r>
      <w:r w:rsidR="007F635B" w:rsidRPr="00856813">
        <w:rPr>
          <w:lang w:val="ro-RO"/>
        </w:rPr>
        <w:t>Sincronizare</w:t>
      </w:r>
      <w:r w:rsidR="00407D1D" w:rsidRPr="00856813">
        <w:rPr>
          <w:lang w:val="ro-RO"/>
        </w:rPr>
        <w:t>”.</w:t>
      </w:r>
      <w:r w:rsidR="00FF2115" w:rsidRPr="00856813">
        <w:rPr>
          <w:lang w:val="ro-RO"/>
        </w:rPr>
        <w:t xml:space="preserve"> Semnalul de autorizare (en) pentru numărător (Count) activă pe durata a trei semnale de tact </w:t>
      </w:r>
      <w:r w:rsidR="007F635B" w:rsidRPr="00856813">
        <w:rPr>
          <w:lang w:val="ro-RO"/>
        </w:rPr>
        <w:t xml:space="preserve"> </w:t>
      </w:r>
      <w:r w:rsidR="00FF2115" w:rsidRPr="00856813">
        <w:rPr>
          <w:lang w:val="ro-RO"/>
        </w:rPr>
        <w:t xml:space="preserve">este generat prin modulele </w:t>
      </w:r>
      <w:r w:rsidR="007F635B" w:rsidRPr="00856813">
        <w:rPr>
          <w:lang w:val="ro-RO"/>
        </w:rPr>
        <w:t>„ENA_REG” şi „3 Clk-Ena Sig</w:t>
      </w:r>
      <w:r w:rsidR="00407D1D" w:rsidRPr="00856813">
        <w:rPr>
          <w:lang w:val="ro-RO"/>
        </w:rPr>
        <w:t>”</w:t>
      </w:r>
      <w:r w:rsidR="00FF2115" w:rsidRPr="00856813">
        <w:rPr>
          <w:lang w:val="ro-RO"/>
        </w:rPr>
        <w:t>.</w:t>
      </w:r>
      <w:r w:rsidR="00407D1D" w:rsidRPr="00856813">
        <w:rPr>
          <w:lang w:val="ro-RO"/>
        </w:rPr>
        <w:t xml:space="preserve"> </w:t>
      </w:r>
    </w:p>
    <w:p w14:paraId="613D6918" w14:textId="4732AF91" w:rsidR="00407D1D" w:rsidRPr="002F4E9F" w:rsidRDefault="00407D1D" w:rsidP="00407D1D">
      <w:pPr>
        <w:rPr>
          <w:lang w:val="ro-RO"/>
        </w:rPr>
      </w:pPr>
      <w:r w:rsidRPr="004632B0">
        <w:rPr>
          <w:lang w:val="ro-RO"/>
        </w:rPr>
        <w:tab/>
      </w:r>
      <w:r w:rsidR="00FF2115">
        <w:rPr>
          <w:lang w:val="ro-RO"/>
        </w:rPr>
        <w:t xml:space="preserve">Detectarea frontului de urcare </w:t>
      </w:r>
      <w:r w:rsidRPr="002F4E9F">
        <w:rPr>
          <w:lang w:val="ro-RO"/>
        </w:rPr>
        <w:t xml:space="preserve">este </w:t>
      </w:r>
      <w:r w:rsidR="00FF2115">
        <w:rPr>
          <w:lang w:val="ro-RO"/>
        </w:rPr>
        <w:t>realizat</w:t>
      </w:r>
      <w:r w:rsidRPr="002F4E9F">
        <w:rPr>
          <w:lang w:val="ro-RO"/>
        </w:rPr>
        <w:t xml:space="preserve"> </w:t>
      </w:r>
      <w:r w:rsidR="00FF2115">
        <w:rPr>
          <w:lang w:val="ro-RO"/>
        </w:rPr>
        <w:t>prin</w:t>
      </w:r>
      <w:r w:rsidRPr="002F4E9F">
        <w:rPr>
          <w:lang w:val="ro-RO"/>
        </w:rPr>
        <w:t xml:space="preserve"> „</w:t>
      </w:r>
      <w:r w:rsidRPr="002F4E9F">
        <w:rPr>
          <w:i/>
          <w:iCs/>
          <w:lang w:val="ro-RO"/>
        </w:rPr>
        <w:t>Inverter</w:t>
      </w:r>
      <w:r w:rsidRPr="002F4E9F">
        <w:rPr>
          <w:lang w:val="ro-RO"/>
        </w:rPr>
        <w:t xml:space="preserve">”şi de </w:t>
      </w:r>
      <w:r>
        <w:rPr>
          <w:lang w:val="ro-RO"/>
        </w:rPr>
        <w:t>o</w:t>
      </w:r>
      <w:r w:rsidRPr="002F4E9F">
        <w:rPr>
          <w:lang w:val="ro-RO"/>
        </w:rPr>
        <w:t xml:space="preserve">  </w:t>
      </w:r>
      <w:r w:rsidRPr="00041BFB">
        <w:rPr>
          <w:lang w:val="ro-RO"/>
        </w:rPr>
        <w:t xml:space="preserve">poartă </w:t>
      </w:r>
      <w:r>
        <w:rPr>
          <w:lang w:val="ro-RO"/>
        </w:rPr>
        <w:t xml:space="preserve">logică </w:t>
      </w:r>
      <w:r w:rsidRPr="002F4E9F">
        <w:rPr>
          <w:lang w:val="ro-RO"/>
        </w:rPr>
        <w:t xml:space="preserve">„AND”. Prin compararea a celor două valori </w:t>
      </w:r>
      <w:r>
        <w:rPr>
          <w:lang w:val="ro-RO"/>
        </w:rPr>
        <w:t>se poate</w:t>
      </w:r>
      <w:r w:rsidRPr="002F4E9F">
        <w:rPr>
          <w:lang w:val="ro-RO"/>
        </w:rPr>
        <w:t xml:space="preserve"> detecta scimbarea semnalului. </w:t>
      </w:r>
      <w:r w:rsidRPr="00856813">
        <w:rPr>
          <w:lang w:val="ro-RO"/>
        </w:rPr>
        <w:t>Cu ajutorul modulului „</w:t>
      </w:r>
      <w:r w:rsidR="007F635B" w:rsidRPr="00856813">
        <w:rPr>
          <w:lang w:val="ro-RO"/>
        </w:rPr>
        <w:t>Sincronizare1</w:t>
      </w:r>
      <w:r w:rsidRPr="00856813">
        <w:rPr>
          <w:lang w:val="ro-RO"/>
        </w:rPr>
        <w:t xml:space="preserve">” </w:t>
      </w:r>
      <w:r w:rsidR="006873D0" w:rsidRPr="00856813">
        <w:rPr>
          <w:lang w:val="ro-RO"/>
        </w:rPr>
        <w:t xml:space="preserve">este </w:t>
      </w:r>
      <w:r w:rsidRPr="00856813">
        <w:rPr>
          <w:lang w:val="ro-RO"/>
        </w:rPr>
        <w:t xml:space="preserve"> autoriza</w:t>
      </w:r>
      <w:r w:rsidR="006873D0" w:rsidRPr="00856813">
        <w:rPr>
          <w:lang w:val="ro-RO"/>
        </w:rPr>
        <w:t>t înscrierea datelor în</w:t>
      </w:r>
      <w:r w:rsidRPr="00856813">
        <w:rPr>
          <w:lang w:val="ro-RO"/>
        </w:rPr>
        <w:t xml:space="preserve"> „</w:t>
      </w:r>
      <w:r w:rsidR="007F635B" w:rsidRPr="00856813">
        <w:rPr>
          <w:lang w:val="ro-RO"/>
        </w:rPr>
        <w:t>REGISTRU DE DATE</w:t>
      </w:r>
      <w:r w:rsidRPr="00856813">
        <w:rPr>
          <w:lang w:val="ro-RO"/>
        </w:rPr>
        <w:t>”.</w:t>
      </w:r>
    </w:p>
    <w:p w14:paraId="11E4C24F" w14:textId="77777777" w:rsidR="0048426F" w:rsidRPr="00856813" w:rsidRDefault="0048426F" w:rsidP="00436075">
      <w:pPr>
        <w:rPr>
          <w:lang w:val="ro-RO"/>
        </w:rPr>
      </w:pPr>
    </w:p>
    <w:p w14:paraId="6B9A138D" w14:textId="10ECE776" w:rsidR="005C1997" w:rsidRPr="00856813" w:rsidRDefault="005C1997" w:rsidP="005C1997">
      <w:pPr>
        <w:jc w:val="left"/>
        <w:rPr>
          <w:rFonts w:ascii="Times New Roman" w:hAnsi="Times New Roman" w:cs="Times New Roman"/>
          <w:b/>
          <w:sz w:val="32"/>
          <w:szCs w:val="32"/>
          <w:lang w:val="ro-RO"/>
        </w:rPr>
      </w:pPr>
      <w:r w:rsidRPr="00856813">
        <w:rPr>
          <w:rFonts w:ascii="Times New Roman" w:hAnsi="Times New Roman" w:cs="Times New Roman"/>
          <w:b/>
          <w:sz w:val="32"/>
          <w:szCs w:val="32"/>
          <w:lang w:val="ro-RO"/>
        </w:rPr>
        <w:t>Reglarea vitezei motorului DC pe robot</w:t>
      </w:r>
    </w:p>
    <w:p w14:paraId="0FFF1B08" w14:textId="77777777" w:rsidR="0048426F" w:rsidRPr="00856813" w:rsidRDefault="0048426F" w:rsidP="000C3A6B">
      <w:pPr>
        <w:jc w:val="center"/>
        <w:rPr>
          <w:rFonts w:ascii="Times New Roman" w:hAnsi="Times New Roman" w:cs="Times New Roman"/>
          <w:noProof/>
          <w:lang w:val="ro-RO"/>
        </w:rPr>
      </w:pPr>
    </w:p>
    <w:p w14:paraId="1021D7CD" w14:textId="05CA937B" w:rsidR="00180710" w:rsidRDefault="00180710" w:rsidP="00856813">
      <w:pPr>
        <w:keepNext/>
        <w:rPr>
          <w:lang w:val="ro-RO"/>
        </w:rPr>
      </w:pPr>
      <w:r>
        <w:rPr>
          <w:lang w:val="ro-RO"/>
        </w:rPr>
        <w:tab/>
        <w:t xml:space="preserve">Pe Figura 1.10  se poate vedea </w:t>
      </w:r>
      <w:r w:rsidR="006873D0">
        <w:rPr>
          <w:lang w:val="ro-RO"/>
        </w:rPr>
        <w:t xml:space="preserve">rezultatul măsurătorilor de </w:t>
      </w:r>
      <w:r>
        <w:rPr>
          <w:lang w:val="ro-RO"/>
        </w:rPr>
        <w:t>reglare</w:t>
      </w:r>
      <w:r w:rsidR="006873D0">
        <w:rPr>
          <w:lang w:val="ro-RO"/>
        </w:rPr>
        <w:t xml:space="preserve"> a</w:t>
      </w:r>
      <w:r>
        <w:rPr>
          <w:lang w:val="ro-RO"/>
        </w:rPr>
        <w:t xml:space="preserve"> vitezei şenilelor de pe robot. </w:t>
      </w:r>
      <w:r w:rsidR="006873D0">
        <w:rPr>
          <w:lang w:val="ro-RO"/>
        </w:rPr>
        <w:t xml:space="preserve">Acordarea </w:t>
      </w:r>
      <w:r>
        <w:rPr>
          <w:lang w:val="ro-RO"/>
        </w:rPr>
        <w:t xml:space="preserve"> </w:t>
      </w:r>
      <w:r w:rsidR="006873D0">
        <w:rPr>
          <w:lang w:val="ro-RO"/>
        </w:rPr>
        <w:t xml:space="preserve">regulatorului </w:t>
      </w:r>
      <w:r>
        <w:rPr>
          <w:lang w:val="ro-RO"/>
        </w:rPr>
        <w:t>PID</w:t>
      </w:r>
      <w:r w:rsidR="006873D0">
        <w:rPr>
          <w:lang w:val="ro-RO"/>
        </w:rPr>
        <w:t xml:space="preserve"> este realizată</w:t>
      </w:r>
      <w:r>
        <w:rPr>
          <w:lang w:val="ro-RO"/>
        </w:rPr>
        <w:t xml:space="preserve"> prin metodă Oppelt. </w:t>
      </w:r>
    </w:p>
    <w:p w14:paraId="7D6096FB" w14:textId="32AAD204" w:rsidR="00180710" w:rsidRDefault="00180710" w:rsidP="00180710">
      <w:pPr>
        <w:rPr>
          <w:lang w:val="ro-RO"/>
        </w:rPr>
      </w:pPr>
      <w:r>
        <w:rPr>
          <w:lang w:val="ro-RO"/>
        </w:rPr>
        <w:t>Parametrii procesului:</w:t>
      </w:r>
    </w:p>
    <w:p w14:paraId="7D8D0E45" w14:textId="4E0FB5F4" w:rsidR="00180710" w:rsidRDefault="00180710" w:rsidP="00180710">
      <w:pPr>
        <w:rPr>
          <w:lang w:val="ro-RO"/>
        </w:rPr>
      </w:pPr>
      <w:r>
        <w:rPr>
          <w:lang w:val="ro-RO"/>
        </w:rPr>
        <w:tab/>
      </w:r>
      <w:r w:rsidR="004B4598" w:rsidRPr="00D86AA1">
        <w:rPr>
          <w:lang w:val="ro-RO"/>
        </w:rPr>
        <w:t>timpul mort</w:t>
      </w:r>
      <w:r w:rsidRPr="00D86AA1">
        <w:rPr>
          <w:lang w:val="ro-RO"/>
        </w:rPr>
        <w:t>: 0.1s, constant</w:t>
      </w:r>
      <w:r w:rsidR="004B4598" w:rsidRPr="00D86AA1">
        <w:rPr>
          <w:lang w:val="ro-RO"/>
        </w:rPr>
        <w:t>a de timp</w:t>
      </w:r>
      <w:r w:rsidRPr="00D86AA1">
        <w:rPr>
          <w:lang w:val="ro-RO"/>
        </w:rPr>
        <w:t>:0.9s,</w:t>
      </w:r>
      <w:r w:rsidR="006873D0" w:rsidRPr="00D86AA1">
        <w:rPr>
          <w:lang w:val="ro-RO"/>
        </w:rPr>
        <w:t xml:space="preserve"> </w:t>
      </w:r>
      <w:r w:rsidR="004B4598" w:rsidRPr="004B4598">
        <w:rPr>
          <w:lang w:val="ro-RO"/>
        </w:rPr>
        <w:t>factor de amplificare</w:t>
      </w:r>
      <w:r w:rsidR="004B4598" w:rsidRPr="00D86AA1" w:rsidDel="004B4598">
        <w:rPr>
          <w:lang w:val="ro-RO"/>
        </w:rPr>
        <w:t xml:space="preserve"> </w:t>
      </w:r>
      <w:r w:rsidRPr="00D86AA1">
        <w:rPr>
          <w:lang w:val="ro-RO"/>
        </w:rPr>
        <w:t>: 0.71.</w:t>
      </w:r>
      <w:r>
        <w:rPr>
          <w:lang w:val="ro-RO"/>
        </w:rPr>
        <w:t xml:space="preserve"> </w:t>
      </w:r>
    </w:p>
    <w:p w14:paraId="3E3C78FC" w14:textId="77777777" w:rsidR="00180710" w:rsidRDefault="00180710" w:rsidP="00180710">
      <w:pPr>
        <w:rPr>
          <w:lang w:val="ro-RO"/>
        </w:rPr>
      </w:pPr>
      <w:r>
        <w:rPr>
          <w:lang w:val="ro-RO"/>
        </w:rPr>
        <w:t xml:space="preserve">Parametrii PID: </w:t>
      </w:r>
    </w:p>
    <w:p w14:paraId="27696D45" w14:textId="0A29A547" w:rsidR="00180710" w:rsidRDefault="00180710" w:rsidP="00180710">
      <w:pPr>
        <w:rPr>
          <w:lang w:val="ro-RO"/>
        </w:rPr>
      </w:pPr>
      <w:r>
        <w:rPr>
          <w:lang w:val="ro-RO"/>
        </w:rPr>
        <w:tab/>
        <w:t>KP=134,Ti=0.23, Td=0.002s perioadă de eşantionare: Ts=0.03s.</w:t>
      </w:r>
    </w:p>
    <w:p w14:paraId="1D8CC9EC" w14:textId="4BC44029" w:rsidR="00180710" w:rsidRDefault="00180710" w:rsidP="00856813">
      <w:pPr>
        <w:rPr>
          <w:rFonts w:ascii="Times New Roman" w:hAnsi="Times New Roman" w:cs="Times New Roman"/>
          <w:noProof/>
          <w:lang w:val="en-US"/>
        </w:rPr>
      </w:pPr>
      <w:r>
        <w:rPr>
          <w:lang w:val="ro-RO"/>
        </w:rPr>
        <w:lastRenderedPageBreak/>
        <w:tab/>
        <w:t xml:space="preserve">Pe prima imagine se poate vedea viteza actuală şi de referinţă în grad/sec, iar pe a doua imagine ieşirea generatorului PID  în % , care </w:t>
      </w:r>
      <w:r w:rsidR="006873D0">
        <w:rPr>
          <w:lang w:val="ro-RO"/>
        </w:rPr>
        <w:t xml:space="preserve">furnizează semnalul de intrare pentru </w:t>
      </w:r>
      <w:r>
        <w:rPr>
          <w:lang w:val="ro-RO"/>
        </w:rPr>
        <w:t xml:space="preserve">generatorul </w:t>
      </w:r>
      <w:r w:rsidR="00A37EC8">
        <w:rPr>
          <w:lang w:val="ro-RO"/>
        </w:rPr>
        <w:t>PWM</w:t>
      </w:r>
      <w:r>
        <w:rPr>
          <w:lang w:val="ro-RO"/>
        </w:rPr>
        <w:t>.</w:t>
      </w:r>
      <w:r w:rsidRPr="00180710">
        <w:rPr>
          <w:rFonts w:ascii="Times New Roman" w:hAnsi="Times New Roman" w:cs="Times New Roman"/>
          <w:noProof/>
          <w:lang w:val="en-US"/>
        </w:rPr>
        <w:t xml:space="preserve"> </w:t>
      </w:r>
    </w:p>
    <w:p w14:paraId="2D9389FF" w14:textId="3D2B232C" w:rsidR="00180710" w:rsidRDefault="00180710" w:rsidP="00856813">
      <w:pPr>
        <w:rPr>
          <w:lang w:val="ro-RO"/>
        </w:rPr>
      </w:pPr>
      <w:r w:rsidRPr="00856813">
        <w:rPr>
          <w:rFonts w:ascii="Times New Roman" w:hAnsi="Times New Roman" w:cs="Times New Roman"/>
          <w:noProof/>
          <w:lang w:eastAsia="hu-HU"/>
        </w:rPr>
        <w:drawing>
          <wp:inline distT="0" distB="0" distL="0" distR="0" wp14:anchorId="465921D5" wp14:editId="10796E65">
            <wp:extent cx="5566410" cy="226005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6410" cy="2260055"/>
                    </a:xfrm>
                    <a:prstGeom prst="rect">
                      <a:avLst/>
                    </a:prstGeom>
                  </pic:spPr>
                </pic:pic>
              </a:graphicData>
            </a:graphic>
          </wp:inline>
        </w:drawing>
      </w:r>
    </w:p>
    <w:p w14:paraId="30C943CC" w14:textId="77777777" w:rsidR="00180710" w:rsidRPr="00856813" w:rsidRDefault="00180710" w:rsidP="00180710">
      <w:pPr>
        <w:pStyle w:val="Caption"/>
        <w:jc w:val="center"/>
        <w:rPr>
          <w:sz w:val="24"/>
          <w:szCs w:val="24"/>
          <w:lang w:val="ro-RO"/>
        </w:rPr>
      </w:pPr>
      <w:bookmarkStart w:id="112" w:name="_Toc422982562"/>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00D15850">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00D15850">
        <w:rPr>
          <w:noProof/>
          <w:sz w:val="24"/>
          <w:szCs w:val="24"/>
          <w:lang w:val="ro-RO"/>
        </w:rPr>
        <w:t>9</w:t>
      </w:r>
      <w:r w:rsidRPr="00856813">
        <w:rPr>
          <w:sz w:val="24"/>
          <w:szCs w:val="24"/>
          <w:lang w:val="ro-RO"/>
        </w:rPr>
        <w:fldChar w:fldCharType="end"/>
      </w:r>
      <w:r w:rsidRPr="00856813">
        <w:rPr>
          <w:sz w:val="24"/>
          <w:szCs w:val="24"/>
          <w:lang w:val="ro-RO"/>
        </w:rPr>
        <w:t xml:space="preserve"> Reglarea vitezei cu regulator PID hardware, rezultate de măsurare</w:t>
      </w:r>
      <w:bookmarkEnd w:id="112"/>
    </w:p>
    <w:p w14:paraId="0B0E925C" w14:textId="77777777" w:rsidR="00180710" w:rsidRPr="00DD1891" w:rsidRDefault="00180710" w:rsidP="00856813">
      <w:pPr>
        <w:rPr>
          <w:lang w:val="ro-RO"/>
        </w:rPr>
      </w:pPr>
    </w:p>
    <w:p w14:paraId="0794EFAF" w14:textId="3479FBB2" w:rsidR="00436075" w:rsidRPr="00856813" w:rsidRDefault="00436075" w:rsidP="00436075">
      <w:pPr>
        <w:rPr>
          <w:rFonts w:ascii="Times New Roman" w:hAnsi="Times New Roman" w:cs="Times New Roman"/>
          <w:lang w:val="ro-RO"/>
        </w:rPr>
      </w:pPr>
      <w:r w:rsidRPr="00856813">
        <w:rPr>
          <w:rFonts w:ascii="Times New Roman" w:hAnsi="Times New Roman" w:cs="Times New Roman"/>
          <w:b/>
          <w:bCs/>
          <w:u w:val="single"/>
          <w:lang w:val="ro-RO"/>
        </w:rPr>
        <w:t>Realizări</w:t>
      </w:r>
      <w:r w:rsidR="00E260A7">
        <w:rPr>
          <w:rFonts w:ascii="Times New Roman" w:hAnsi="Times New Roman" w:cs="Times New Roman"/>
          <w:b/>
          <w:bCs/>
          <w:u w:val="single"/>
          <w:lang w:val="ro-RO"/>
        </w:rPr>
        <w:t xml:space="preserve"> proprii</w:t>
      </w:r>
    </w:p>
    <w:p w14:paraId="77BBC657" w14:textId="6C8B4BD1"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Priectarea în Autodesk Inventor și construirea si</w:t>
      </w:r>
      <w:r w:rsidR="00436075" w:rsidRPr="00856813">
        <w:rPr>
          <w:rFonts w:ascii="Times New Roman" w:hAnsi="Times New Roman" w:cs="Times New Roman"/>
          <w:lang w:val="ro-RO"/>
        </w:rPr>
        <w:t>stem</w:t>
      </w:r>
      <w:r>
        <w:rPr>
          <w:rFonts w:ascii="Times New Roman" w:hAnsi="Times New Roman" w:cs="Times New Roman"/>
          <w:lang w:val="ro-RO"/>
        </w:rPr>
        <w:t>ului</w:t>
      </w:r>
      <w:r w:rsidR="00436075" w:rsidRPr="00856813">
        <w:rPr>
          <w:rFonts w:ascii="Times New Roman" w:hAnsi="Times New Roman" w:cs="Times New Roman"/>
          <w:lang w:val="ro-RO"/>
        </w:rPr>
        <w:t xml:space="preserve"> mecanic</w:t>
      </w:r>
    </w:p>
    <w:p w14:paraId="79B4F987" w14:textId="36E87136"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Configurarea și proiectarea componentelor hardware din circuitul FPGA respectiv proiectarea și implementarea softurilor aferente care rulează pe cele două sisteme</w:t>
      </w:r>
      <w:r w:rsidR="00436075" w:rsidRPr="00856813">
        <w:rPr>
          <w:rFonts w:ascii="Times New Roman" w:hAnsi="Times New Roman" w:cs="Times New Roman"/>
          <w:lang w:val="ro-RO"/>
        </w:rPr>
        <w:t>:</w:t>
      </w:r>
    </w:p>
    <w:p w14:paraId="2ED5AF0C" w14:textId="77777777"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Comunicaţie SPI intre cele două FPGA</w:t>
      </w:r>
    </w:p>
    <w:p w14:paraId="56A934B4" w14:textId="42DE3BA9"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Realizarea elementelor hardware în System Generator</w:t>
      </w:r>
    </w:p>
    <w:p w14:paraId="3457B2F6" w14:textId="68C0AC0D"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Sistem</w:t>
      </w:r>
      <w:r w:rsidRPr="00D86AA1">
        <w:rPr>
          <w:rFonts w:ascii="Times New Roman" w:hAnsi="Times New Roman" w:cs="Times New Roman"/>
          <w:lang w:val="ro-RO"/>
        </w:rPr>
        <w:t>mul</w:t>
      </w:r>
      <w:r w:rsidR="004B4598" w:rsidRPr="00D86AA1">
        <w:rPr>
          <w:rFonts w:ascii="Times New Roman" w:hAnsi="Times New Roman" w:cs="Times New Roman"/>
          <w:lang w:val="ro-RO"/>
        </w:rPr>
        <w:t xml:space="preserve"> de</w:t>
      </w:r>
      <w:r w:rsidR="002150AD" w:rsidRPr="00D86AA1">
        <w:rPr>
          <w:rFonts w:ascii="Times New Roman" w:hAnsi="Times New Roman" w:cs="Times New Roman"/>
          <w:lang w:val="ro-RO"/>
        </w:rPr>
        <w:t xml:space="preserve"> întrerupe</w:t>
      </w:r>
      <w:r w:rsidR="004B4598" w:rsidRPr="00D86AA1">
        <w:rPr>
          <w:rFonts w:ascii="Times New Roman" w:hAnsi="Times New Roman" w:cs="Times New Roman"/>
          <w:lang w:val="ro-RO"/>
        </w:rPr>
        <w:t>re</w:t>
      </w:r>
      <w:r w:rsidRPr="00856813">
        <w:rPr>
          <w:rFonts w:ascii="Times New Roman" w:hAnsi="Times New Roman" w:cs="Times New Roman"/>
          <w:lang w:val="ro-RO"/>
        </w:rPr>
        <w:t xml:space="preserve"> szoftware şi hardware</w:t>
      </w:r>
    </w:p>
    <w:p w14:paraId="23794B7B" w14:textId="77777777" w:rsidR="00436075" w:rsidRPr="00856813" w:rsidRDefault="00436075" w:rsidP="00436075">
      <w:pPr>
        <w:numPr>
          <w:ilvl w:val="1"/>
          <w:numId w:val="14"/>
        </w:numPr>
        <w:rPr>
          <w:rFonts w:ascii="Times New Roman" w:hAnsi="Times New Roman" w:cs="Times New Roman"/>
          <w:lang w:val="ro-RO"/>
        </w:rPr>
      </w:pPr>
      <w:r w:rsidRPr="00856813">
        <w:rPr>
          <w:rFonts w:ascii="Times New Roman" w:hAnsi="Times New Roman" w:cs="Times New Roman"/>
          <w:lang w:val="ro-RO"/>
        </w:rPr>
        <w:t xml:space="preserve">Programe C pentru procesoare MicroBlaze şi ARM </w:t>
      </w:r>
    </w:p>
    <w:p w14:paraId="7F51656D" w14:textId="4EDCFEA6" w:rsidR="00436075" w:rsidRPr="00856813" w:rsidRDefault="00E260A7" w:rsidP="00436075">
      <w:pPr>
        <w:numPr>
          <w:ilvl w:val="0"/>
          <w:numId w:val="14"/>
        </w:numPr>
        <w:rPr>
          <w:rFonts w:ascii="Times New Roman" w:hAnsi="Times New Roman" w:cs="Times New Roman"/>
          <w:lang w:val="ro-RO"/>
        </w:rPr>
      </w:pPr>
      <w:r>
        <w:rPr>
          <w:rFonts w:ascii="Times New Roman" w:hAnsi="Times New Roman" w:cs="Times New Roman"/>
          <w:lang w:val="ro-RO"/>
        </w:rPr>
        <w:t>Implementare în hardware a r</w:t>
      </w:r>
      <w:r w:rsidR="00436075" w:rsidRPr="00856813">
        <w:rPr>
          <w:rFonts w:ascii="Times New Roman" w:hAnsi="Times New Roman" w:cs="Times New Roman"/>
          <w:lang w:val="ro-RO"/>
        </w:rPr>
        <w:t>egulato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 xml:space="preserve">elor și acordarea acestora </w:t>
      </w:r>
      <w:r w:rsidR="00436075" w:rsidRPr="00856813">
        <w:rPr>
          <w:rFonts w:ascii="Times New Roman" w:hAnsi="Times New Roman" w:cs="Times New Roman"/>
          <w:lang w:val="ro-RO"/>
        </w:rPr>
        <w:t xml:space="preserve"> </w:t>
      </w:r>
      <w:r>
        <w:rPr>
          <w:rFonts w:ascii="Times New Roman" w:hAnsi="Times New Roman" w:cs="Times New Roman"/>
          <w:lang w:val="ro-RO"/>
        </w:rPr>
        <w:t>utilizate la cele 8</w:t>
      </w:r>
      <w:r w:rsidR="00436075" w:rsidRPr="00856813">
        <w:rPr>
          <w:rFonts w:ascii="Times New Roman" w:hAnsi="Times New Roman" w:cs="Times New Roman"/>
          <w:lang w:val="ro-RO"/>
        </w:rPr>
        <w:t xml:space="preserve"> moto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e</w:t>
      </w:r>
      <w:r w:rsidR="00436075" w:rsidRPr="00856813">
        <w:rPr>
          <w:rFonts w:ascii="Times New Roman" w:hAnsi="Times New Roman" w:cs="Times New Roman"/>
          <w:lang w:val="ro-RO"/>
        </w:rPr>
        <w:t xml:space="preserve"> </w:t>
      </w:r>
      <w:r>
        <w:rPr>
          <w:rFonts w:ascii="Times New Roman" w:hAnsi="Times New Roman" w:cs="Times New Roman"/>
          <w:lang w:val="ro-RO"/>
        </w:rPr>
        <w:t>de curent continu</w:t>
      </w:r>
      <w:r w:rsidR="00436075" w:rsidRPr="00856813">
        <w:rPr>
          <w:rFonts w:ascii="Times New Roman" w:hAnsi="Times New Roman" w:cs="Times New Roman"/>
          <w:lang w:val="ro-RO"/>
        </w:rPr>
        <w:t xml:space="preserve"> dc</w:t>
      </w:r>
      <w:r w:rsidR="00555051">
        <w:rPr>
          <w:rFonts w:ascii="Times New Roman" w:hAnsi="Times New Roman" w:cs="Times New Roman"/>
          <w:lang w:val="ro-RO"/>
        </w:rPr>
        <w:t>.</w:t>
      </w:r>
      <w:r w:rsidR="00436075" w:rsidRPr="00856813">
        <w:rPr>
          <w:rFonts w:ascii="Times New Roman" w:hAnsi="Times New Roman" w:cs="Times New Roman"/>
          <w:lang w:val="ro-RO"/>
        </w:rPr>
        <w:t xml:space="preserve"> </w:t>
      </w:r>
    </w:p>
    <w:p w14:paraId="70AD0C31" w14:textId="64B42939" w:rsidR="00436075" w:rsidRPr="00856813"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 xml:space="preserve">Stand de măsurare construit pentru </w:t>
      </w:r>
      <w:r w:rsidR="00E260A7">
        <w:rPr>
          <w:rFonts w:ascii="Times New Roman" w:hAnsi="Times New Roman" w:cs="Times New Roman"/>
          <w:lang w:val="ro-RO"/>
        </w:rPr>
        <w:t>testarea</w:t>
      </w:r>
      <w:r w:rsidRPr="00856813">
        <w:rPr>
          <w:rFonts w:ascii="Times New Roman" w:hAnsi="Times New Roman" w:cs="Times New Roman"/>
          <w:lang w:val="ro-RO"/>
        </w:rPr>
        <w:t xml:space="preserve"> regulatoarelor </w:t>
      </w:r>
      <w:r w:rsidR="00E260A7">
        <w:rPr>
          <w:rFonts w:ascii="Times New Roman" w:hAnsi="Times New Roman" w:cs="Times New Roman"/>
          <w:lang w:val="ro-RO"/>
        </w:rPr>
        <w:t>și sistemului</w:t>
      </w:r>
      <w:r w:rsidRPr="00856813">
        <w:rPr>
          <w:rFonts w:ascii="Times New Roman" w:hAnsi="Times New Roman" w:cs="Times New Roman"/>
          <w:lang w:val="ro-RO"/>
        </w:rPr>
        <w:t xml:space="preserve"> senzori</w:t>
      </w:r>
      <w:r w:rsidR="00E260A7">
        <w:rPr>
          <w:rFonts w:ascii="Times New Roman" w:hAnsi="Times New Roman" w:cs="Times New Roman"/>
          <w:lang w:val="ro-RO"/>
        </w:rPr>
        <w:t>al.</w:t>
      </w:r>
    </w:p>
    <w:p w14:paraId="39B9AEE9" w14:textId="7C7472E5" w:rsidR="00436075" w:rsidRPr="00856813" w:rsidRDefault="00555051" w:rsidP="00436075">
      <w:pPr>
        <w:numPr>
          <w:ilvl w:val="0"/>
          <w:numId w:val="14"/>
        </w:numPr>
        <w:rPr>
          <w:rFonts w:ascii="Times New Roman" w:hAnsi="Times New Roman" w:cs="Times New Roman"/>
          <w:lang w:val="ro-RO"/>
        </w:rPr>
      </w:pPr>
      <w:r>
        <w:rPr>
          <w:rFonts w:ascii="Times New Roman" w:hAnsi="Times New Roman" w:cs="Times New Roman"/>
          <w:lang w:val="ro-RO"/>
        </w:rPr>
        <w:t xml:space="preserve">Achiziția </w:t>
      </w:r>
      <w:r w:rsidR="00436075" w:rsidRPr="00856813">
        <w:rPr>
          <w:rFonts w:ascii="Times New Roman" w:hAnsi="Times New Roman" w:cs="Times New Roman"/>
          <w:lang w:val="ro-RO"/>
        </w:rPr>
        <w:t xml:space="preserve">datelor de </w:t>
      </w:r>
      <w:r>
        <w:rPr>
          <w:rFonts w:ascii="Times New Roman" w:hAnsi="Times New Roman" w:cs="Times New Roman"/>
          <w:lang w:val="ro-RO"/>
        </w:rPr>
        <w:t xml:space="preserve">la </w:t>
      </w:r>
      <w:r w:rsidR="00436075" w:rsidRPr="00856813">
        <w:rPr>
          <w:rFonts w:ascii="Times New Roman" w:hAnsi="Times New Roman" w:cs="Times New Roman"/>
          <w:lang w:val="ro-RO"/>
        </w:rPr>
        <w:t>senzor</w:t>
      </w:r>
      <w:r>
        <w:rPr>
          <w:rFonts w:ascii="Times New Roman" w:hAnsi="Times New Roman" w:cs="Times New Roman"/>
          <w:lang w:val="ro-RO"/>
        </w:rPr>
        <w:t>i</w:t>
      </w:r>
      <w:r w:rsidR="00436075" w:rsidRPr="00856813">
        <w:rPr>
          <w:rFonts w:ascii="Times New Roman" w:hAnsi="Times New Roman" w:cs="Times New Roman"/>
          <w:lang w:val="ro-RO"/>
        </w:rPr>
        <w:t>: gyroscop1</w:t>
      </w:r>
      <w:r>
        <w:rPr>
          <w:rFonts w:ascii="Times New Roman" w:hAnsi="Times New Roman" w:cs="Times New Roman"/>
          <w:lang w:val="ro-RO"/>
        </w:rPr>
        <w:t>,</w:t>
      </w:r>
      <w:r w:rsidR="00436075" w:rsidRPr="00856813">
        <w:rPr>
          <w:rFonts w:ascii="Times New Roman" w:hAnsi="Times New Roman" w:cs="Times New Roman"/>
          <w:lang w:val="ro-RO"/>
        </w:rPr>
        <w:t xml:space="preserve">  gyroscop2, </w:t>
      </w:r>
      <w:r>
        <w:rPr>
          <w:rFonts w:ascii="Times New Roman" w:hAnsi="Times New Roman" w:cs="Times New Roman"/>
          <w:lang w:val="ro-RO"/>
        </w:rPr>
        <w:t>și cele 8 encoderi</w:t>
      </w:r>
      <w:r w:rsidR="00436075" w:rsidRPr="00856813">
        <w:rPr>
          <w:rFonts w:ascii="Times New Roman" w:hAnsi="Times New Roman" w:cs="Times New Roman"/>
          <w:lang w:val="ro-RO"/>
        </w:rPr>
        <w:t xml:space="preserve">  increment</w:t>
      </w:r>
      <w:r>
        <w:rPr>
          <w:rFonts w:ascii="Times New Roman" w:hAnsi="Times New Roman" w:cs="Times New Roman"/>
          <w:lang w:val="ro-RO"/>
        </w:rPr>
        <w:t>ali</w:t>
      </w:r>
    </w:p>
    <w:p w14:paraId="2377E4E8" w14:textId="1A68BD58" w:rsidR="00436075" w:rsidRPr="00856813"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Comunica</w:t>
      </w:r>
      <w:r w:rsidR="00555051">
        <w:rPr>
          <w:rFonts w:ascii="Times New Roman" w:hAnsi="Times New Roman" w:cs="Times New Roman"/>
          <w:lang w:val="ro-RO"/>
        </w:rPr>
        <w:t>ție</w:t>
      </w:r>
      <w:r w:rsidRPr="00856813">
        <w:rPr>
          <w:rFonts w:ascii="Times New Roman" w:hAnsi="Times New Roman" w:cs="Times New Roman"/>
          <w:lang w:val="ro-RO"/>
        </w:rPr>
        <w:t xml:space="preserve"> Ethernet + client GUI (în Matlab)</w:t>
      </w:r>
    </w:p>
    <w:p w14:paraId="49955DF7" w14:textId="60EDE133" w:rsidR="00436075" w:rsidRDefault="00436075" w:rsidP="00436075">
      <w:pPr>
        <w:numPr>
          <w:ilvl w:val="0"/>
          <w:numId w:val="14"/>
        </w:numPr>
        <w:rPr>
          <w:rFonts w:ascii="Times New Roman" w:hAnsi="Times New Roman" w:cs="Times New Roman"/>
          <w:lang w:val="ro-RO"/>
        </w:rPr>
      </w:pPr>
      <w:r w:rsidRPr="00856813">
        <w:rPr>
          <w:rFonts w:ascii="Times New Roman" w:hAnsi="Times New Roman" w:cs="Times New Roman"/>
          <w:lang w:val="ro-RO"/>
        </w:rPr>
        <w:t>Construirea electronicii de putere:  controleri</w:t>
      </w:r>
      <w:r w:rsidR="00555051">
        <w:rPr>
          <w:rFonts w:ascii="Times New Roman" w:hAnsi="Times New Roman" w:cs="Times New Roman"/>
          <w:lang w:val="ro-RO"/>
        </w:rPr>
        <w:t xml:space="preserve"> punte H</w:t>
      </w:r>
      <w:r w:rsidRPr="00856813">
        <w:rPr>
          <w:rFonts w:ascii="Times New Roman" w:hAnsi="Times New Roman" w:cs="Times New Roman"/>
          <w:lang w:val="ro-RO"/>
        </w:rPr>
        <w:t xml:space="preserve">, </w:t>
      </w:r>
      <w:r w:rsidR="00555051">
        <w:rPr>
          <w:rFonts w:ascii="Times New Roman" w:hAnsi="Times New Roman" w:cs="Times New Roman"/>
          <w:lang w:val="ro-RO"/>
        </w:rPr>
        <w:t>punte H</w:t>
      </w:r>
      <w:r w:rsidRPr="00856813">
        <w:rPr>
          <w:rFonts w:ascii="Times New Roman" w:hAnsi="Times New Roman" w:cs="Times New Roman"/>
          <w:lang w:val="ro-RO"/>
        </w:rPr>
        <w:t>, răcire cu apă</w:t>
      </w:r>
    </w:p>
    <w:p w14:paraId="02096B37" w14:textId="1B1C63A1" w:rsidR="00555051" w:rsidRDefault="00555051" w:rsidP="00436075">
      <w:pPr>
        <w:numPr>
          <w:ilvl w:val="0"/>
          <w:numId w:val="14"/>
        </w:numPr>
        <w:rPr>
          <w:rFonts w:ascii="Times New Roman" w:hAnsi="Times New Roman" w:cs="Times New Roman"/>
          <w:lang w:val="ro-RO"/>
        </w:rPr>
      </w:pPr>
      <w:r>
        <w:rPr>
          <w:rFonts w:ascii="Times New Roman" w:hAnsi="Times New Roman" w:cs="Times New Roman"/>
          <w:lang w:val="ro-RO"/>
        </w:rPr>
        <w:t>Efectuarea de măsurători și punerea în funcțiune a sistemului</w:t>
      </w:r>
    </w:p>
    <w:p w14:paraId="46892D6B" w14:textId="77777777" w:rsidR="00CC61C1" w:rsidRDefault="00CC61C1" w:rsidP="00856813">
      <w:pPr>
        <w:rPr>
          <w:rFonts w:ascii="Times New Roman" w:hAnsi="Times New Roman" w:cs="Times New Roman"/>
          <w:lang w:val="ro-RO"/>
        </w:rPr>
      </w:pPr>
    </w:p>
    <w:p w14:paraId="79E2FDFE" w14:textId="77777777" w:rsidR="00CC61C1" w:rsidRDefault="00CC61C1" w:rsidP="00CC61C1">
      <w:r>
        <w:t xml:space="preserve">CONCLUZII </w:t>
      </w:r>
    </w:p>
    <w:p w14:paraId="1436ED57" w14:textId="77777777" w:rsidR="00CC61C1" w:rsidRDefault="00CC61C1" w:rsidP="00CC61C1"/>
    <w:p w14:paraId="1A3BE405" w14:textId="77777777" w:rsidR="00CC61C1" w:rsidRDefault="00CC61C1" w:rsidP="00CC61C1"/>
    <w:p w14:paraId="06A75D40" w14:textId="2BEB78FB" w:rsidR="00CC61C1" w:rsidRPr="00C277CD" w:rsidRDefault="00CC61C1" w:rsidP="00CC61C1">
      <w:pPr>
        <w:ind w:firstLine="720"/>
      </w:pPr>
      <w:r w:rsidRPr="00C277CD">
        <w:lastRenderedPageBreak/>
        <w:t xml:space="preserve">În urma împlementării am întâlnit cu o mulţime de erori mici, </w:t>
      </w:r>
      <w:r>
        <w:t>dar care</w:t>
      </w:r>
      <w:r w:rsidRPr="00C277CD">
        <w:t xml:space="preserve"> ofer</w:t>
      </w:r>
      <w:r w:rsidR="006873D0">
        <w:t>ă</w:t>
      </w:r>
      <w:r w:rsidRPr="00C277CD">
        <w:t xml:space="preserve"> oportunităţi de dezvoltare în viitor.  </w:t>
      </w:r>
    </w:p>
    <w:p w14:paraId="6D5A17B9" w14:textId="22876010" w:rsidR="00CC61C1" w:rsidRPr="00C277CD" w:rsidRDefault="006873D0" w:rsidP="00CC61C1">
      <w:pPr>
        <w:ind w:firstLine="720"/>
      </w:pPr>
      <w:r>
        <w:t>După realizarea lucrării consider că</w:t>
      </w:r>
      <w:r w:rsidR="00CC61C1" w:rsidRPr="00C277CD">
        <w:t xml:space="preserve"> era o alegere bu</w:t>
      </w:r>
      <w:r w:rsidR="00CC61C1">
        <w:t xml:space="preserve">nă </w:t>
      </w:r>
      <w:r w:rsidR="00EE58F4">
        <w:t xml:space="preserve">utilizarea unui </w:t>
      </w:r>
      <w:r w:rsidR="00CC61C1">
        <w:t>sistem de dezvoltare FPGA,</w:t>
      </w:r>
      <w:r w:rsidR="00CC61C1" w:rsidRPr="00C277CD">
        <w:t xml:space="preserve"> deoarece oferă a bază bună pentru oportunităţi de dezvoltare </w:t>
      </w:r>
      <w:r w:rsidR="00EE58F4">
        <w:t>privind atât partea hardware cât și</w:t>
      </w:r>
      <w:r w:rsidR="00CC61C1" w:rsidRPr="00C277CD">
        <w:t xml:space="preserve"> </w:t>
      </w:r>
      <w:r w:rsidR="00EE58F4">
        <w:t>partea software</w:t>
      </w:r>
      <w:r w:rsidR="00CC61C1" w:rsidRPr="00C277CD">
        <w:t xml:space="preserve">. </w:t>
      </w:r>
      <w:r w:rsidR="00EE58F4">
        <w:t>Funcționalitate</w:t>
      </w:r>
      <w:r w:rsidR="000F3F79">
        <w:t>a</w:t>
      </w:r>
      <w:r w:rsidR="00EE58F4">
        <w:t xml:space="preserve"> regulatoarelor</w:t>
      </w:r>
      <w:r w:rsidR="000F3F79">
        <w:t xml:space="preserve"> </w:t>
      </w:r>
      <w:r w:rsidR="00EE58F4">
        <w:t xml:space="preserve">de </w:t>
      </w:r>
      <w:r w:rsidR="00CC61C1" w:rsidRPr="00C277CD">
        <w:t>vitez</w:t>
      </w:r>
      <w:r w:rsidR="00EE58F4">
        <w:t>ă</w:t>
      </w:r>
      <w:r w:rsidR="00CC61C1" w:rsidRPr="00C277CD">
        <w:t xml:space="preserve"> şi poziţie</w:t>
      </w:r>
      <w:r w:rsidR="00EE58F4">
        <w:t xml:space="preserve"> </w:t>
      </w:r>
      <w:r w:rsidR="000F3F79">
        <w:t xml:space="preserve">implementate în hardware </w:t>
      </w:r>
      <w:r w:rsidR="00CC61C1" w:rsidRPr="00C277CD">
        <w:t xml:space="preserve">este </w:t>
      </w:r>
      <w:r w:rsidR="000F3F79">
        <w:t>demonstrat</w:t>
      </w:r>
      <w:r w:rsidR="00EE58F4">
        <w:t xml:space="preserve"> </w:t>
      </w:r>
      <w:r w:rsidR="000F3F79">
        <w:t>din rezultatul măsurătorilor</w:t>
      </w:r>
      <w:r w:rsidR="00EE58F4">
        <w:t xml:space="preserve"> efectua</w:t>
      </w:r>
      <w:r w:rsidR="000F3F79">
        <w:t>te</w:t>
      </w:r>
      <w:r w:rsidR="00EE58F4">
        <w:t>.</w:t>
      </w:r>
      <w:r w:rsidR="000F3F79">
        <w:t xml:space="preserve"> </w:t>
      </w:r>
    </w:p>
    <w:p w14:paraId="344D037A" w14:textId="014CC683" w:rsidR="00CC61C1" w:rsidRPr="00C277CD" w:rsidRDefault="00CC61C1" w:rsidP="00CC61C1">
      <w:r w:rsidRPr="002849E2">
        <w:t xml:space="preserve">Modulul de măsurare viteză </w:t>
      </w:r>
      <w:r w:rsidR="002849E2" w:rsidRPr="00856813">
        <w:t xml:space="preserve">ar </w:t>
      </w:r>
      <w:r w:rsidRPr="002849E2">
        <w:t xml:space="preserve">trebui </w:t>
      </w:r>
      <w:r w:rsidR="002849E2" w:rsidRPr="00856813">
        <w:t xml:space="preserve">extins cu un filtru pentru a reduce zgomutul ce rezultă la viteze de rotație redusă. </w:t>
      </w:r>
      <w:r w:rsidRPr="002849E2">
        <w:t xml:space="preserve"> </w:t>
      </w:r>
    </w:p>
    <w:p w14:paraId="098B2F1F" w14:textId="58AEE1D0" w:rsidR="00CC61C1" w:rsidRPr="00C277CD" w:rsidRDefault="00CC61C1" w:rsidP="00CC61C1">
      <w:r w:rsidRPr="00C277CD">
        <w:tab/>
        <w:t xml:space="preserve">În cea ce priveşte funcţionarea sistemului, ar fi un avantaj măsurarea </w:t>
      </w:r>
      <w:r w:rsidR="00EE58F4">
        <w:t>curentului</w:t>
      </w:r>
      <w:r>
        <w:t xml:space="preserve"> electric l</w:t>
      </w:r>
      <w:r w:rsidR="00EE58F4">
        <w:t>a</w:t>
      </w:r>
      <w:r>
        <w:t xml:space="preserve"> motoarel</w:t>
      </w:r>
      <w:r w:rsidR="000F3F79">
        <w:t>e</w:t>
      </w:r>
      <w:r>
        <w:t xml:space="preserve"> DC.</w:t>
      </w:r>
      <w:r w:rsidRPr="00C277CD">
        <w:t xml:space="preserve"> Această măsurare ar fi de mare folos în reglare şi protecţie. La alimentarea sistemului cu energie elecrică ar fi necesară de minim doi acumulatori independente, ca </w:t>
      </w:r>
      <w:r w:rsidR="00EE58F4">
        <w:t xml:space="preserve">partea de </w:t>
      </w:r>
      <w:r w:rsidRPr="00C277CD">
        <w:t xml:space="preserve">electronica de performanţă şi </w:t>
      </w:r>
      <w:r w:rsidR="00EE58F4">
        <w:t>c</w:t>
      </w:r>
      <w:r w:rsidRPr="00C277CD">
        <w:t>e</w:t>
      </w:r>
      <w:r w:rsidR="00EE58F4">
        <w:t>a</w:t>
      </w:r>
      <w:r w:rsidRPr="00C277CD">
        <w:t xml:space="preserve"> digitală să primescă alimentarea de la diferite surse de energie, astfel circuitele digitale să aibă priorităţi în comparaţie cu alte elemente. Dacă dorim, ca sistemul să funţioneze în mod continuu pentru o perioadă mai îndelungată, ar trebui să integrăm încă o sursă de alimentare, de exemplu un colector de energie solară, care ar asigura aprovizionarea energiei </w:t>
      </w:r>
      <w:r w:rsidR="00EE58F4">
        <w:t>pentru o</w:t>
      </w:r>
      <w:r w:rsidRPr="00C277CD">
        <w:t xml:space="preserve"> anumită perioadă de timp.</w:t>
      </w:r>
    </w:p>
    <w:p w14:paraId="3B9B7CE6" w14:textId="429561E3" w:rsidR="00CC61C1" w:rsidRDefault="00CC61C1" w:rsidP="00CC61C1">
      <w:r w:rsidRPr="00B632B4">
        <w:tab/>
      </w:r>
      <w:r>
        <w:t xml:space="preserve">Este </w:t>
      </w:r>
      <w:r w:rsidR="00EE58F4">
        <w:t>validată</w:t>
      </w:r>
      <w:r w:rsidR="002849E2">
        <w:t xml:space="preserve"> </w:t>
      </w:r>
      <w:r>
        <w:t>şi</w:t>
      </w:r>
      <w:r w:rsidR="002849E2">
        <w:t xml:space="preserve"> transmisia datelor prin protocolul TCP, cu scopul de monitorizare și setare a parametrilor din sistem</w:t>
      </w:r>
      <w:r w:rsidRPr="00B632B4">
        <w:t xml:space="preserve">. </w:t>
      </w:r>
      <w:r>
        <w:t xml:space="preserve">Router-ul ar ajuta în viitor la integrarea elementelor suplimentare, cum ar fi un braţ de robot. </w:t>
      </w:r>
      <w:r w:rsidR="00C858BF">
        <w:t>Prin acest mod este posibil comunicarea</w:t>
      </w:r>
      <w:r>
        <w:t xml:space="preserve"> cu acest braţ prin router </w:t>
      </w:r>
      <w:r w:rsidR="00C858BF">
        <w:t>prin</w:t>
      </w:r>
      <w:r>
        <w:t xml:space="preserve"> protocol TCP</w:t>
      </w:r>
      <w:r w:rsidR="00C858BF">
        <w:t xml:space="preserve"> atât de la distanță </w:t>
      </w:r>
      <w:r>
        <w:t>dar şi</w:t>
      </w:r>
      <w:r w:rsidR="00C858BF">
        <w:t xml:space="preserve"> din</w:t>
      </w:r>
      <w:r>
        <w:t xml:space="preserve"> sistemul FPGA.   </w:t>
      </w:r>
    </w:p>
    <w:p w14:paraId="571345B7" w14:textId="77D92245" w:rsidR="00CC61C1" w:rsidRDefault="00CC61C1" w:rsidP="00CC61C1">
      <w:r>
        <w:t>Senzori</w:t>
      </w:r>
      <w:r w:rsidR="00C858BF">
        <w:t>i</w:t>
      </w:r>
      <w:r>
        <w:t xml:space="preserve"> incrementali, pe care l-am </w:t>
      </w:r>
      <w:r w:rsidR="00C858BF">
        <w:t>realizat</w:t>
      </w:r>
      <w:r>
        <w:t xml:space="preserve"> </w:t>
      </w:r>
      <w:r w:rsidR="00C858BF">
        <w:t>îndeplinesc sarcinile conform așteptărilor</w:t>
      </w:r>
      <w:r>
        <w:t>,</w:t>
      </w:r>
      <w:r w:rsidR="00C858BF">
        <w:t xml:space="preserve"> au fost realizate </w:t>
      </w:r>
      <w:r>
        <w:t>ieftin în comparaţie</w:t>
      </w:r>
      <w:r w:rsidR="00C858BF">
        <w:t xml:space="preserve"> </w:t>
      </w:r>
      <w:r>
        <w:t xml:space="preserve">cu preţul </w:t>
      </w:r>
      <w:r w:rsidR="00C858BF">
        <w:t>pieței</w:t>
      </w:r>
      <w:r>
        <w:t>. Din punctul de vedere al dezvoltării este posibil şi mărirea rezoluţiei discurilor, prin mărire</w:t>
      </w:r>
      <w:r w:rsidR="00C858BF">
        <w:t>a</w:t>
      </w:r>
      <w:r>
        <w:t xml:space="preserve"> diametru</w:t>
      </w:r>
      <w:r w:rsidR="00C858BF">
        <w:t>lui discului.</w:t>
      </w:r>
      <w:r>
        <w:t xml:space="preserve"> </w:t>
      </w:r>
    </w:p>
    <w:p w14:paraId="1966663C" w14:textId="26C5B6DA" w:rsidR="00CC61C1" w:rsidRPr="005F2FF0" w:rsidRDefault="00CC61C1" w:rsidP="00CC61C1">
      <w:pPr>
        <w:rPr>
          <w:lang w:val="ro-RO"/>
        </w:rPr>
      </w:pPr>
      <w:r w:rsidRPr="00B632B4">
        <w:tab/>
      </w:r>
      <w:r>
        <w:t>Bugetul necesar pentru realizare</w:t>
      </w:r>
      <w:r w:rsidR="00F3511D">
        <w:t>a robotului</w:t>
      </w:r>
      <w:r>
        <w:t xml:space="preserve"> este sub preţul pieţei, compar</w:t>
      </w:r>
      <w:r w:rsidR="00F3511D">
        <w:t>ând cu achiziționarea unui sistem asemănător</w:t>
      </w:r>
      <w:r>
        <w:t>.</w:t>
      </w:r>
    </w:p>
    <w:p w14:paraId="17A040CF" w14:textId="77777777" w:rsidR="00CC61C1" w:rsidRPr="00856813" w:rsidRDefault="00CC61C1" w:rsidP="00856813">
      <w:pPr>
        <w:rPr>
          <w:rFonts w:ascii="Times New Roman" w:hAnsi="Times New Roman" w:cs="Times New Roman"/>
          <w:lang w:val="ro-RO"/>
        </w:rPr>
      </w:pPr>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4E0E91A8" w14:textId="77777777" w:rsidR="003B2B67" w:rsidRDefault="003B2B67" w:rsidP="00185D7E">
      <w:pPr>
        <w:jc w:val="center"/>
        <w:rPr>
          <w:rFonts w:ascii="Times New Roman" w:hAnsi="Times New Roman" w:cs="Times New Roman"/>
          <w:sz w:val="56"/>
          <w:szCs w:val="56"/>
          <w:lang w:val="ro-RO" w:eastAsia="ar-SA"/>
        </w:rPr>
      </w:pPr>
    </w:p>
    <w:p w14:paraId="084CD795" w14:textId="77777777" w:rsidR="00D86AA1" w:rsidRPr="00EE2CE8" w:rsidRDefault="00D86AA1"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13" w:name="_Toc422983754"/>
      <w:bookmarkStart w:id="114" w:name="_Toc422984634"/>
      <w:r>
        <w:rPr>
          <w:rFonts w:ascii="Times New Roman" w:hAnsi="Times New Roman" w:cs="Times New Roman"/>
          <w:sz w:val="56"/>
          <w:szCs w:val="56"/>
        </w:rPr>
        <w:lastRenderedPageBreak/>
        <w:t>Kivonat</w:t>
      </w:r>
      <w:bookmarkEnd w:id="113"/>
      <w:bookmarkEnd w:id="114"/>
    </w:p>
    <w:p w14:paraId="55324664" w14:textId="77777777" w:rsidR="003B2B67" w:rsidRPr="00B632B4" w:rsidRDefault="003B2B67" w:rsidP="003B2B67">
      <w:pPr>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2D751ECF" w:rsidR="003B2B67" w:rsidRPr="00B632B4" w:rsidRDefault="003B2B67" w:rsidP="003B2B67">
      <w:pPr>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r w:rsidR="00FA4535">
        <w:rPr>
          <w:rStyle w:val="IntenseEmphasis"/>
          <w:rFonts w:ascii="Times New Roman" w:hAnsi="Times New Roman"/>
          <w:b w:val="0"/>
          <w:i w:val="0"/>
          <w:caps w:val="0"/>
          <w:szCs w:val="24"/>
        </w:rPr>
        <w:t>YBO</w:t>
      </w:r>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07B9FC3B"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r w:rsidRPr="00B632B4">
        <w:rPr>
          <w:rFonts w:ascii="Times New Roman" w:hAnsi="Times New Roman" w:cs="Times New Roman"/>
        </w:rPr>
        <w:t>PID</w:t>
      </w:r>
      <w:r w:rsidR="00FA4535">
        <w:rPr>
          <w:rFonts w:ascii="Times New Roman" w:hAnsi="Times New Roman" w:cs="Times New Roman"/>
        </w:rPr>
        <w:t xml:space="preserve"> szabályozó</w:t>
      </w:r>
      <w:r w:rsidRPr="00B632B4">
        <w:rPr>
          <w:rFonts w:ascii="Times New Roman" w:hAnsi="Times New Roman" w:cs="Times New Roman"/>
        </w:rPr>
        <w:t xml:space="preserve">, </w:t>
      </w:r>
      <w:r w:rsidR="00FA4535">
        <w:rPr>
          <w:rFonts w:ascii="Times New Roman" w:hAnsi="Times New Roman" w:cs="Times New Roman"/>
        </w:rPr>
        <w:t>hardver co-szimuláció</w:t>
      </w:r>
      <w:r w:rsidRPr="00B632B4">
        <w:rPr>
          <w:rFonts w:ascii="Times New Roman" w:hAnsi="Times New Roman" w:cs="Times New Roman"/>
        </w:rPr>
        <w:t xml:space="preserve">, </w:t>
      </w:r>
      <w:r w:rsidR="00FA4535">
        <w:rPr>
          <w:rFonts w:ascii="Times New Roman" w:hAnsi="Times New Roman" w:cs="Times New Roman"/>
        </w:rPr>
        <w:t xml:space="preserve">mobilis robot, </w:t>
      </w:r>
      <w:r w:rsidRPr="00B632B4">
        <w:rPr>
          <w:rFonts w:ascii="Times New Roman" w:hAnsi="Times New Roman" w:cs="Times New Roman"/>
        </w:rPr>
        <w:t xml:space="preserve">inkrementális </w:t>
      </w:r>
      <w:r w:rsidR="00FA4535">
        <w:rPr>
          <w:rFonts w:ascii="Times New Roman" w:hAnsi="Times New Roman" w:cs="Times New Roman"/>
        </w:rPr>
        <w:t xml:space="preserve">jeladó, </w:t>
      </w:r>
      <w:r w:rsidR="00185D7E">
        <w:rPr>
          <w:rStyle w:val="IntenseEmphasis"/>
          <w:rFonts w:ascii="Times New Roman" w:hAnsi="Times New Roman"/>
          <w:b w:val="0"/>
          <w:bCs w:val="0"/>
          <w:caps w:val="0"/>
          <w:sz w:val="20"/>
          <w:szCs w:val="20"/>
        </w:rPr>
        <w:br w:type="page"/>
      </w:r>
    </w:p>
    <w:p w14:paraId="178AE807" w14:textId="77777777" w:rsidR="00C903C5" w:rsidRPr="00D86AA1" w:rsidRDefault="00C903C5" w:rsidP="00C903C5">
      <w:pPr>
        <w:jc w:val="center"/>
        <w:rPr>
          <w:rFonts w:cstheme="minorHAnsi"/>
          <w:b/>
          <w:sz w:val="48"/>
          <w:szCs w:val="48"/>
          <w:shd w:val="clear" w:color="auto" w:fill="FFFFFF"/>
          <w:lang w:val="en-US"/>
        </w:rPr>
      </w:pPr>
      <w:r w:rsidRPr="00D86AA1">
        <w:rPr>
          <w:rFonts w:cstheme="minorHAnsi"/>
          <w:sz w:val="56"/>
          <w:szCs w:val="56"/>
          <w:shd w:val="clear" w:color="auto" w:fill="FFFFFF"/>
          <w:lang w:val="en-US"/>
        </w:rPr>
        <w:lastRenderedPageBreak/>
        <w:t>Abstract</w:t>
      </w:r>
    </w:p>
    <w:p w14:paraId="7233DD47" w14:textId="00D7F85B" w:rsidR="003B2B67" w:rsidRPr="00D86AA1" w:rsidRDefault="003B2B67" w:rsidP="003B2B67">
      <w:pPr>
        <w:ind w:firstLine="720"/>
        <w:rPr>
          <w:rFonts w:cstheme="minorHAnsi"/>
          <w:szCs w:val="24"/>
          <w:shd w:val="clear" w:color="auto" w:fill="FFFFFF"/>
          <w:lang w:val="en-US"/>
        </w:rPr>
      </w:pPr>
      <w:r w:rsidRPr="00D86AA1">
        <w:rPr>
          <w:rFonts w:cstheme="minorHAnsi"/>
          <w:szCs w:val="24"/>
          <w:shd w:val="clear" w:color="auto" w:fill="FFFFFF"/>
          <w:lang w:val="en-US"/>
        </w:rPr>
        <w:t>The purpose of this paper is the projecting of a terrain mobile robot and discussion about the necessary elements of the construction. The mechanical system was designed in Autodesk Inventor, and executed according to the plan. The next subtask was the planning of the electronic parts of the controller as well as the integration of the sensors in the system. A variety of sensors can be found on the system, of which the most important should be the incremental encoders, used to measure speed and position.</w:t>
      </w:r>
    </w:p>
    <w:p w14:paraId="4ABCE6A0" w14:textId="763BFB1D"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Fonts w:cstheme="minorHAnsi"/>
          <w:szCs w:val="24"/>
          <w:shd w:val="clear" w:color="auto" w:fill="FFFFFF"/>
          <w:lang w:val="en-US"/>
        </w:rPr>
        <w:t xml:space="preserve">On the system two FPGA development boards can be found: a Zybo, with larger resources (integrated ARM processor) it is used to perform mathematical calculations and a small-capacity FPGA (SPARTAN3e500), with 8 hardware-implemented controller and with a MicroBlaze processor. These controllers control the 12V DC motor speed or the position of it. The MicroBlaze processor is responsible for receiving data and after a simple processing for writing to the appropriate register of the hardware-based controller. To the SPARTAN3e500 board 8 pieces of incremental sensors are mounted which measure the position and speed of the motors. The sensor’s data is sent by the Spartan board via a fast SPI communication to the Zybo board. </w:t>
      </w:r>
      <w:r w:rsidRPr="00D86AA1">
        <w:rPr>
          <w:rStyle w:val="IntenseEmphasis"/>
          <w:rFonts w:ascii="Times New Roman" w:hAnsi="Times New Roman" w:cstheme="minorHAnsi"/>
          <w:b w:val="0"/>
          <w:i w:val="0"/>
          <w:caps w:val="0"/>
          <w:szCs w:val="24"/>
          <w:lang w:val="en-US"/>
        </w:rPr>
        <w:t>The fast hardware, the PID controller was implemented on an FPGA development board, with the Xilinx System Generator design tool, the simulation was carried out with hardware co-simulation.</w:t>
      </w:r>
    </w:p>
    <w:p w14:paraId="4BE86F73" w14:textId="77777777"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We can communicate with the ZYBO system using a Wi-Fi router via TCP protocol. Three TCP server is running on the Zybo system:</w:t>
      </w:r>
    </w:p>
    <w:p w14:paraId="2F087B20" w14:textId="7777777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We can request data from sensors (gyroscopes).</w:t>
      </w:r>
    </w:p>
    <w:p w14:paraId="73684720" w14:textId="0A04A29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 xml:space="preserve">Motor Controllers data can be read back (speed, position, </w:t>
      </w:r>
      <w:r w:rsidR="0074005A" w:rsidRPr="00D86AA1">
        <w:rPr>
          <w:rStyle w:val="IntenseEmphasis"/>
          <w:rFonts w:ascii="Times New Roman" w:hAnsi="Times New Roman" w:cstheme="minorHAnsi"/>
          <w:b w:val="0"/>
          <w:i w:val="0"/>
          <w:caps w:val="0"/>
          <w:szCs w:val="24"/>
          <w:lang w:val="en-US"/>
        </w:rPr>
        <w:t xml:space="preserve">control </w:t>
      </w:r>
      <w:r w:rsidRPr="00D86AA1">
        <w:rPr>
          <w:rStyle w:val="IntenseEmphasis"/>
          <w:rFonts w:ascii="Times New Roman" w:hAnsi="Times New Roman" w:cstheme="minorHAnsi"/>
          <w:b w:val="0"/>
          <w:i w:val="0"/>
          <w:caps w:val="0"/>
          <w:szCs w:val="24"/>
          <w:lang w:val="en-US"/>
        </w:rPr>
        <w:t>signal...).</w:t>
      </w:r>
    </w:p>
    <w:p w14:paraId="027D81ED" w14:textId="77777777" w:rsidR="003B2B67" w:rsidRPr="00D86AA1" w:rsidRDefault="003B2B67" w:rsidP="003B2B67">
      <w:pPr>
        <w:numPr>
          <w:ilvl w:val="0"/>
          <w:numId w:val="11"/>
        </w:num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Parameters and instructions may be added to the system.</w:t>
      </w:r>
    </w:p>
    <w:p w14:paraId="003915D7" w14:textId="62C21E74" w:rsidR="003B2B67" w:rsidRPr="00D86AA1" w:rsidRDefault="003B2B67" w:rsidP="003B2B67">
      <w:p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ab/>
        <w:t>The planning started with the mechanical system. With the help of Autodesk Inventor, several variants were designed until arriving to this mechanical structure of the discussed paper. The mechanical system was made based on the plans, and tests were made, in which the gear ratios were carried out. The results showed that the modification of the system for fixing the motors is needed. The designing and rebuilding of the mechanical system took two months.</w:t>
      </w:r>
      <w:r w:rsidRPr="00D86AA1">
        <w:rPr>
          <w:rStyle w:val="IntenseEmphasis"/>
          <w:rFonts w:ascii="Times New Roman" w:hAnsi="Times New Roman" w:cstheme="minorHAnsi"/>
          <w:b w:val="0"/>
          <w:i w:val="0"/>
          <w:caps w:val="0"/>
          <w:szCs w:val="24"/>
          <w:lang w:val="en-US"/>
        </w:rPr>
        <w:tab/>
      </w:r>
    </w:p>
    <w:p w14:paraId="29077C2C" w14:textId="5D371294"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To the software and digital hardware development the FPGA system was chosen, because software and hardware are easy to develop together. The sensors were chosen so as to be easily fitted to the FPGA system, all sensors are working on 3.3V voltage level.</w:t>
      </w:r>
    </w:p>
    <w:p w14:paraId="157A6732" w14:textId="065737E2"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lastRenderedPageBreak/>
        <w:t>The incremental sensors signal’s processing module is realized in System Generator. Once the position and speed could be measured, the controllers for the system operation have been designed, at first the PID control. The PID control was used for speed and position controlling, but the results showed that the PID is not effective to perform the position controlling.</w:t>
      </w:r>
    </w:p>
    <w:p w14:paraId="13D5AD47" w14:textId="4E43BD6F" w:rsidR="003B2B67" w:rsidRPr="00D86AA1" w:rsidRDefault="003B2B67" w:rsidP="003B2B67">
      <w:pPr>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Due to the backlash in the referrals system, the position controlling hasn’t been correct, so a different regulatory concept was developed, which has proved to be viable.</w:t>
      </w:r>
    </w:p>
    <w:p w14:paraId="0765348B" w14:textId="17C727B7" w:rsidR="003B2B67" w:rsidRPr="00D86AA1" w:rsidRDefault="003B2B67" w:rsidP="003B2B67">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In the dissertation we present the implementation of the PID controller, position controller and the data processing modules of the incremental sensor in System Generator environment, as well as the simulations with hardware and software modules.</w:t>
      </w:r>
      <w:r w:rsidRPr="00D86AA1">
        <w:rPr>
          <w:rStyle w:val="IntenseEmphasis"/>
          <w:rFonts w:ascii="Times New Roman" w:hAnsi="Times New Roman" w:cstheme="minorHAnsi"/>
          <w:b w:val="0"/>
          <w:i w:val="0"/>
          <w:caps w:val="0"/>
          <w:szCs w:val="24"/>
          <w:lang w:val="en-US"/>
        </w:rPr>
        <w:tab/>
      </w:r>
    </w:p>
    <w:p w14:paraId="509D715E" w14:textId="3950CD22"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 xml:space="preserve">More massive complementary accessories such as robot arm, lawn mowers can be fixed to the robot chassis. </w:t>
      </w:r>
    </w:p>
    <w:p w14:paraId="4312F7D1" w14:textId="2A2517C8"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Style w:val="IntenseEmphasis"/>
          <w:rFonts w:ascii="Times New Roman" w:hAnsi="Times New Roman" w:cstheme="minorHAnsi"/>
          <w:b w:val="0"/>
          <w:i w:val="0"/>
          <w:caps w:val="0"/>
          <w:szCs w:val="24"/>
          <w:lang w:val="en-US"/>
        </w:rPr>
        <w:t>Applicability is possible even in agriculture, for example a weeding machine, or even in safety engineering, as an actuating device.</w:t>
      </w:r>
    </w:p>
    <w:p w14:paraId="7D4C6E0F" w14:textId="6EDE22B7" w:rsidR="003B2B67" w:rsidRPr="00D86AA1" w:rsidRDefault="003B2B67" w:rsidP="00856813">
      <w:pPr>
        <w:ind w:firstLine="720"/>
        <w:rPr>
          <w:rStyle w:val="IntenseEmphasis"/>
          <w:rFonts w:ascii="Times New Roman" w:hAnsi="Times New Roman" w:cstheme="minorHAnsi"/>
          <w:b w:val="0"/>
          <w:i w:val="0"/>
          <w:caps w:val="0"/>
          <w:szCs w:val="24"/>
          <w:lang w:val="en-US"/>
        </w:rPr>
      </w:pPr>
      <w:r w:rsidRPr="00D86AA1">
        <w:rPr>
          <w:rFonts w:ascii="Times New Roman" w:hAnsi="Times New Roman" w:cs="Times New Roman"/>
          <w:b/>
          <w:i/>
          <w:lang w:val="en-US"/>
        </w:rPr>
        <w:t xml:space="preserve">Keywords: </w:t>
      </w:r>
      <w:r w:rsidRPr="00D86AA1">
        <w:rPr>
          <w:rFonts w:ascii="Times New Roman" w:hAnsi="Times New Roman" w:cs="Times New Roman"/>
          <w:lang w:val="en-US"/>
        </w:rPr>
        <w:t xml:space="preserve">FPGA, </w:t>
      </w:r>
      <w:r w:rsidR="00DF386B" w:rsidRPr="00D86AA1">
        <w:rPr>
          <w:rFonts w:ascii="Times New Roman" w:hAnsi="Times New Roman" w:cs="Times New Roman"/>
          <w:lang w:val="en-US"/>
        </w:rPr>
        <w:t>embedded hardware controller, PID controller, hard</w:t>
      </w:r>
      <w:r w:rsidR="0030165A">
        <w:rPr>
          <w:rFonts w:ascii="Times New Roman" w:hAnsi="Times New Roman" w:cs="Times New Roman"/>
          <w:lang w:val="en-US"/>
        </w:rPr>
        <w:t>ware</w:t>
      </w:r>
      <w:r w:rsidR="00DF386B" w:rsidRPr="00D86AA1">
        <w:rPr>
          <w:rFonts w:ascii="Times New Roman" w:hAnsi="Times New Roman" w:cs="Times New Roman"/>
          <w:lang w:val="en-US"/>
        </w:rPr>
        <w:t xml:space="preserve"> co-simulation, mobile robot, incremental encoder,</w:t>
      </w:r>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6E053CB6" w14:textId="77777777" w:rsidR="00AD526F" w:rsidRDefault="00ED22AB">
      <w:pPr>
        <w:pStyle w:val="TOC1"/>
        <w:rPr>
          <w:ins w:id="115" w:author="laca" w:date="2015-06-25T08:20:00Z"/>
          <w:b w:val="0"/>
          <w:bCs w:val="0"/>
          <w:caps w:val="0"/>
          <w:noProof/>
          <w:sz w:val="22"/>
          <w:szCs w:val="22"/>
          <w:lang w:eastAsia="hu-HU"/>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ins w:id="116" w:author="laca" w:date="2015-06-25T08:20:00Z">
        <w:r w:rsidR="00AD526F" w:rsidRPr="00CB68A3">
          <w:rPr>
            <w:rStyle w:val="Hyperlink"/>
            <w:noProof/>
          </w:rPr>
          <w:fldChar w:fldCharType="begin"/>
        </w:r>
        <w:r w:rsidR="00AD526F" w:rsidRPr="00CB68A3">
          <w:rPr>
            <w:rStyle w:val="Hyperlink"/>
            <w:noProof/>
          </w:rPr>
          <w:instrText xml:space="preserve"> </w:instrText>
        </w:r>
        <w:r w:rsidR="00AD526F">
          <w:rPr>
            <w:noProof/>
          </w:rPr>
          <w:instrText>HYPERLINK \l "_Toc422983753"</w:instrText>
        </w:r>
        <w:r w:rsidR="00AD526F" w:rsidRPr="00CB68A3">
          <w:rPr>
            <w:rStyle w:val="Hyperlink"/>
            <w:noProof/>
          </w:rPr>
          <w:instrText xml:space="preserve"> </w:instrText>
        </w:r>
        <w:r w:rsidR="00AD526F" w:rsidRPr="00CB68A3">
          <w:rPr>
            <w:rStyle w:val="Hyperlink"/>
            <w:noProof/>
          </w:rPr>
          <w:fldChar w:fldCharType="separate"/>
        </w:r>
        <w:r w:rsidR="00AD526F" w:rsidRPr="00CB68A3">
          <w:rPr>
            <w:rStyle w:val="Hyperlink"/>
            <w:rFonts w:ascii="Times New Roman" w:hAnsi="Times New Roman" w:cs="Times New Roman"/>
            <w:noProof/>
            <w:lang w:val="ro-RO" w:eastAsia="ar-SA"/>
          </w:rPr>
          <w:t>1</w:t>
        </w:r>
        <w:r w:rsidR="00AD526F">
          <w:rPr>
            <w:b w:val="0"/>
            <w:bCs w:val="0"/>
            <w:caps w:val="0"/>
            <w:noProof/>
            <w:sz w:val="22"/>
            <w:szCs w:val="22"/>
            <w:lang w:eastAsia="hu-HU"/>
          </w:rPr>
          <w:tab/>
        </w:r>
        <w:r w:rsidR="00AD526F" w:rsidRPr="00CB68A3">
          <w:rPr>
            <w:rStyle w:val="Hyperlink"/>
            <w:rFonts w:ascii="Times New Roman" w:hAnsi="Times New Roman" w:cs="Times New Roman"/>
            <w:noProof/>
            <w:lang w:val="ro-RO" w:eastAsia="ar-SA"/>
          </w:rPr>
          <w:t>Extras</w:t>
        </w:r>
        <w:r w:rsidR="00AD526F">
          <w:rPr>
            <w:noProof/>
            <w:webHidden/>
          </w:rPr>
          <w:tab/>
        </w:r>
        <w:r w:rsidR="00AD526F">
          <w:rPr>
            <w:noProof/>
            <w:webHidden/>
          </w:rPr>
          <w:fldChar w:fldCharType="begin"/>
        </w:r>
        <w:r w:rsidR="00AD526F">
          <w:rPr>
            <w:noProof/>
            <w:webHidden/>
          </w:rPr>
          <w:instrText xml:space="preserve"> PAGEREF _Toc422983753 \h </w:instrText>
        </w:r>
      </w:ins>
      <w:r w:rsidR="00AD526F">
        <w:rPr>
          <w:noProof/>
          <w:webHidden/>
        </w:rPr>
      </w:r>
      <w:r w:rsidR="00AD526F">
        <w:rPr>
          <w:noProof/>
          <w:webHidden/>
        </w:rPr>
        <w:fldChar w:fldCharType="separate"/>
      </w:r>
      <w:ins w:id="117" w:author="laca" w:date="2015-06-26T10:03:00Z">
        <w:r w:rsidR="005D6C24">
          <w:rPr>
            <w:noProof/>
            <w:webHidden/>
          </w:rPr>
          <w:t>6</w:t>
        </w:r>
      </w:ins>
      <w:ins w:id="118" w:author="laca" w:date="2015-06-25T08:20:00Z">
        <w:r w:rsidR="00AD526F">
          <w:rPr>
            <w:noProof/>
            <w:webHidden/>
          </w:rPr>
          <w:fldChar w:fldCharType="end"/>
        </w:r>
        <w:r w:rsidR="00AD526F" w:rsidRPr="00CB68A3">
          <w:rPr>
            <w:rStyle w:val="Hyperlink"/>
            <w:noProof/>
          </w:rPr>
          <w:fldChar w:fldCharType="end"/>
        </w:r>
      </w:ins>
    </w:p>
    <w:p w14:paraId="59F6FBFD" w14:textId="375F3E3C" w:rsidR="00AD526F" w:rsidRDefault="00AD526F">
      <w:pPr>
        <w:pStyle w:val="TOC1"/>
        <w:rPr>
          <w:ins w:id="119" w:author="laca" w:date="2015-06-25T08:20:00Z"/>
          <w:b w:val="0"/>
          <w:bCs w:val="0"/>
          <w:caps w:val="0"/>
          <w:noProof/>
          <w:sz w:val="22"/>
          <w:szCs w:val="22"/>
          <w:lang w:eastAsia="hu-HU"/>
        </w:rPr>
      </w:pPr>
      <w:ins w:id="12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"_Toc422983754"</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2</w:t>
        </w:r>
        <w:r>
          <w:rPr>
            <w:b w:val="0"/>
            <w:bCs w:val="0"/>
            <w:caps w:val="0"/>
            <w:noProof/>
            <w:sz w:val="22"/>
            <w:szCs w:val="22"/>
            <w:lang w:eastAsia="hu-HU"/>
          </w:rPr>
          <w:tab/>
        </w:r>
        <w:r w:rsidRPr="00AD526F">
          <w:rPr>
            <w:rStyle w:val="Hyperlink"/>
            <w:rFonts w:ascii="Times New Roman" w:hAnsi="Times New Roman" w:cs="Times New Roman"/>
            <w:noProof/>
          </w:rPr>
          <w:t>EXTRAS (maghiară</w:t>
        </w:r>
        <w:r>
          <w:rPr>
            <w:noProof/>
            <w:webHidden/>
          </w:rPr>
          <w:tab/>
        </w:r>
        <w:r>
          <w:rPr>
            <w:noProof/>
            <w:webHidden/>
          </w:rPr>
          <w:fldChar w:fldCharType="begin"/>
        </w:r>
        <w:r>
          <w:rPr>
            <w:noProof/>
            <w:webHidden/>
          </w:rPr>
          <w:instrText xml:space="preserve"> PAGEREF _Toc422983754 \h </w:instrText>
        </w:r>
      </w:ins>
      <w:r>
        <w:rPr>
          <w:noProof/>
          <w:webHidden/>
        </w:rPr>
      </w:r>
      <w:r>
        <w:rPr>
          <w:noProof/>
          <w:webHidden/>
        </w:rPr>
        <w:fldChar w:fldCharType="separate"/>
      </w:r>
      <w:ins w:id="121" w:author="laca" w:date="2015-06-26T10:03:00Z">
        <w:r w:rsidR="005D6C24">
          <w:rPr>
            <w:noProof/>
            <w:webHidden/>
          </w:rPr>
          <w:t>18</w:t>
        </w:r>
      </w:ins>
      <w:ins w:id="122" w:author="laca" w:date="2015-06-25T08:20:00Z">
        <w:r>
          <w:rPr>
            <w:noProof/>
            <w:webHidden/>
          </w:rPr>
          <w:fldChar w:fldCharType="end"/>
        </w:r>
        <w:r w:rsidRPr="00CB68A3">
          <w:rPr>
            <w:rStyle w:val="Hyperlink"/>
            <w:noProof/>
          </w:rPr>
          <w:fldChar w:fldCharType="end"/>
        </w:r>
      </w:ins>
    </w:p>
    <w:p w14:paraId="732E0C12" w14:textId="232E51F7" w:rsidR="00AD526F" w:rsidRDefault="00AD526F">
      <w:pPr>
        <w:pStyle w:val="TOC1"/>
        <w:rPr>
          <w:ins w:id="123" w:author="laca" w:date="2015-06-25T08:20:00Z"/>
          <w:b w:val="0"/>
          <w:bCs w:val="0"/>
          <w:caps w:val="0"/>
          <w:noProof/>
          <w:sz w:val="22"/>
          <w:szCs w:val="22"/>
          <w:lang w:eastAsia="hu-HU"/>
        </w:rPr>
      </w:pPr>
      <w:ins w:id="12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"_Toc422983755"</w:instrText>
        </w:r>
        <w:r w:rsidRPr="00CB68A3">
          <w:rPr>
            <w:rStyle w:val="Hyperlink"/>
            <w:noProof/>
          </w:rPr>
          <w:instrText xml:space="preserve"> </w:instrText>
        </w:r>
        <w:r w:rsidRPr="00CB68A3">
          <w:rPr>
            <w:rStyle w:val="Hyperlink"/>
            <w:noProof/>
          </w:rPr>
          <w:fldChar w:fldCharType="separate"/>
        </w:r>
      </w:ins>
      <w:ins w:id="125" w:author="laca" w:date="2015-06-25T08:21:00Z">
        <w:r>
          <w:rPr>
            <w:noProof/>
          </w:rPr>
          <w:t>Rezumat figuri, tabele</w:t>
        </w:r>
      </w:ins>
      <w:ins w:id="126" w:author="laca" w:date="2015-06-25T08:20:00Z">
        <w:r>
          <w:rPr>
            <w:noProof/>
            <w:webHidden/>
          </w:rPr>
          <w:tab/>
        </w:r>
        <w:r>
          <w:rPr>
            <w:noProof/>
            <w:webHidden/>
          </w:rPr>
          <w:fldChar w:fldCharType="begin"/>
        </w:r>
        <w:r>
          <w:rPr>
            <w:noProof/>
            <w:webHidden/>
          </w:rPr>
          <w:instrText xml:space="preserve"> PAGEREF _Toc422983755 \h </w:instrText>
        </w:r>
      </w:ins>
      <w:r>
        <w:rPr>
          <w:noProof/>
          <w:webHidden/>
        </w:rPr>
      </w:r>
      <w:r>
        <w:rPr>
          <w:noProof/>
          <w:webHidden/>
        </w:rPr>
        <w:fldChar w:fldCharType="separate"/>
      </w:r>
      <w:ins w:id="127" w:author="laca" w:date="2015-06-26T10:03:00Z">
        <w:r w:rsidR="005D6C24">
          <w:rPr>
            <w:noProof/>
            <w:webHidden/>
          </w:rPr>
          <w:t>25</w:t>
        </w:r>
      </w:ins>
      <w:ins w:id="128" w:author="laca" w:date="2015-06-25T08:20:00Z">
        <w:r>
          <w:rPr>
            <w:noProof/>
            <w:webHidden/>
          </w:rPr>
          <w:fldChar w:fldCharType="end"/>
        </w:r>
        <w:r w:rsidRPr="00CB68A3">
          <w:rPr>
            <w:rStyle w:val="Hyperlink"/>
            <w:noProof/>
          </w:rPr>
          <w:fldChar w:fldCharType="end"/>
        </w:r>
      </w:ins>
    </w:p>
    <w:p w14:paraId="489215B6" w14:textId="31EA18A8" w:rsidR="00AD526F" w:rsidRDefault="00AD526F">
      <w:pPr>
        <w:pStyle w:val="TOC1"/>
        <w:rPr>
          <w:ins w:id="129" w:author="laca" w:date="2015-06-25T08:20:00Z"/>
          <w:b w:val="0"/>
          <w:bCs w:val="0"/>
          <w:caps w:val="0"/>
          <w:noProof/>
          <w:sz w:val="22"/>
          <w:szCs w:val="22"/>
          <w:lang w:eastAsia="hu-HU"/>
        </w:rPr>
      </w:pPr>
      <w:ins w:id="13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"_Toc422983756"</w:instrText>
        </w:r>
        <w:r w:rsidRPr="00CB68A3">
          <w:rPr>
            <w:rStyle w:val="Hyperlink"/>
            <w:noProof/>
          </w:rPr>
          <w:instrText xml:space="preserve"> </w:instrText>
        </w:r>
        <w:r w:rsidRPr="00CB68A3">
          <w:rPr>
            <w:rStyle w:val="Hyperlink"/>
            <w:noProof/>
          </w:rPr>
          <w:fldChar w:fldCharType="separate"/>
        </w:r>
        <w:r w:rsidRPr="00CB68A3">
          <w:rPr>
            <w:rStyle w:val="Hyperlink"/>
            <w:noProof/>
          </w:rPr>
          <w:t>3</w:t>
        </w:r>
        <w:r>
          <w:rPr>
            <w:b w:val="0"/>
            <w:bCs w:val="0"/>
            <w:caps w:val="0"/>
            <w:noProof/>
            <w:sz w:val="22"/>
            <w:szCs w:val="22"/>
            <w:lang w:eastAsia="hu-HU"/>
          </w:rPr>
          <w:tab/>
        </w:r>
      </w:ins>
      <w:ins w:id="131" w:author="laca" w:date="2015-06-25T08:21:00Z">
        <w:r w:rsidRPr="00AD526F">
          <w:rPr>
            <w:rStyle w:val="Hyperlink"/>
            <w:noProof/>
          </w:rPr>
          <w:t>ÎNTRODUCERE</w:t>
        </w:r>
      </w:ins>
      <w:ins w:id="132" w:author="laca" w:date="2015-06-25T08:20:00Z">
        <w:r>
          <w:rPr>
            <w:noProof/>
            <w:webHidden/>
          </w:rPr>
          <w:tab/>
        </w:r>
        <w:r>
          <w:rPr>
            <w:noProof/>
            <w:webHidden/>
          </w:rPr>
          <w:fldChar w:fldCharType="begin"/>
        </w:r>
        <w:r>
          <w:rPr>
            <w:noProof/>
            <w:webHidden/>
          </w:rPr>
          <w:instrText xml:space="preserve"> PAGEREF _Toc422983756 \h </w:instrText>
        </w:r>
      </w:ins>
      <w:r>
        <w:rPr>
          <w:noProof/>
          <w:webHidden/>
        </w:rPr>
      </w:r>
      <w:r>
        <w:rPr>
          <w:noProof/>
          <w:webHidden/>
        </w:rPr>
        <w:fldChar w:fldCharType="separate"/>
      </w:r>
      <w:ins w:id="133" w:author="laca" w:date="2015-06-26T10:03:00Z">
        <w:r w:rsidR="005D6C24">
          <w:rPr>
            <w:noProof/>
            <w:webHidden/>
          </w:rPr>
          <w:t>29</w:t>
        </w:r>
      </w:ins>
      <w:ins w:id="134" w:author="laca" w:date="2015-06-25T08:20:00Z">
        <w:r>
          <w:rPr>
            <w:noProof/>
            <w:webHidden/>
          </w:rPr>
          <w:fldChar w:fldCharType="end"/>
        </w:r>
        <w:r w:rsidRPr="00CB68A3">
          <w:rPr>
            <w:rStyle w:val="Hyperlink"/>
            <w:noProof/>
          </w:rPr>
          <w:fldChar w:fldCharType="end"/>
        </w:r>
      </w:ins>
    </w:p>
    <w:p w14:paraId="2757B4AB" w14:textId="0B5FBD8E" w:rsidR="00AD526F" w:rsidRDefault="00AD526F">
      <w:pPr>
        <w:pStyle w:val="TOC1"/>
        <w:rPr>
          <w:ins w:id="135" w:author="laca" w:date="2015-06-25T08:20:00Z"/>
          <w:b w:val="0"/>
          <w:bCs w:val="0"/>
          <w:caps w:val="0"/>
          <w:noProof/>
          <w:sz w:val="22"/>
          <w:szCs w:val="22"/>
          <w:lang w:eastAsia="hu-HU"/>
        </w:rPr>
      </w:pPr>
      <w:ins w:id="13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"_Toc422983757"</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iCs/>
            <w:noProof/>
          </w:rPr>
          <w:t>4</w:t>
        </w:r>
        <w:r>
          <w:rPr>
            <w:b w:val="0"/>
            <w:bCs w:val="0"/>
            <w:caps w:val="0"/>
            <w:noProof/>
            <w:sz w:val="22"/>
            <w:szCs w:val="22"/>
            <w:lang w:eastAsia="hu-HU"/>
          </w:rPr>
          <w:tab/>
        </w:r>
      </w:ins>
      <w:ins w:id="137" w:author="laca" w:date="2015-06-25T08:21:00Z">
        <w:r w:rsidRPr="00AD526F">
          <w:rPr>
            <w:rStyle w:val="Hyperlink"/>
            <w:rFonts w:ascii="Times New Roman" w:hAnsi="Times New Roman" w:cs="Times New Roman"/>
            <w:iCs/>
            <w:noProof/>
          </w:rPr>
          <w:t>bibliografie studiată</w:t>
        </w:r>
      </w:ins>
      <w:ins w:id="138" w:author="laca" w:date="2015-06-25T08:20:00Z">
        <w:r>
          <w:rPr>
            <w:noProof/>
            <w:webHidden/>
          </w:rPr>
          <w:tab/>
        </w:r>
        <w:r>
          <w:rPr>
            <w:noProof/>
            <w:webHidden/>
          </w:rPr>
          <w:fldChar w:fldCharType="begin"/>
        </w:r>
        <w:r>
          <w:rPr>
            <w:noProof/>
            <w:webHidden/>
          </w:rPr>
          <w:instrText xml:space="preserve"> PAGEREF _Toc422983757 \h </w:instrText>
        </w:r>
      </w:ins>
      <w:r>
        <w:rPr>
          <w:noProof/>
          <w:webHidden/>
        </w:rPr>
      </w:r>
      <w:r>
        <w:rPr>
          <w:noProof/>
          <w:webHidden/>
        </w:rPr>
        <w:fldChar w:fldCharType="separate"/>
      </w:r>
      <w:ins w:id="139" w:author="laca" w:date="2015-06-26T10:03:00Z">
        <w:r w:rsidR="005D6C24">
          <w:rPr>
            <w:noProof/>
            <w:webHidden/>
          </w:rPr>
          <w:t>31</w:t>
        </w:r>
      </w:ins>
      <w:ins w:id="140" w:author="laca" w:date="2015-06-25T08:20:00Z">
        <w:r>
          <w:rPr>
            <w:noProof/>
            <w:webHidden/>
          </w:rPr>
          <w:fldChar w:fldCharType="end"/>
        </w:r>
        <w:r w:rsidRPr="00CB68A3">
          <w:rPr>
            <w:rStyle w:val="Hyperlink"/>
            <w:noProof/>
          </w:rPr>
          <w:fldChar w:fldCharType="end"/>
        </w:r>
      </w:ins>
    </w:p>
    <w:p w14:paraId="6ABADDE2" w14:textId="0D2988BA" w:rsidR="00AD526F" w:rsidRDefault="00AD526F">
      <w:pPr>
        <w:pStyle w:val="TOC2"/>
        <w:tabs>
          <w:tab w:val="left" w:pos="880"/>
        </w:tabs>
        <w:rPr>
          <w:ins w:id="141" w:author="laca" w:date="2015-06-25T08:20:00Z"/>
          <w:smallCaps w:val="0"/>
          <w:noProof/>
          <w:sz w:val="22"/>
          <w:szCs w:val="22"/>
          <w:lang w:eastAsia="hu-HU"/>
        </w:rPr>
      </w:pPr>
      <w:ins w:id="14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"_Toc422983758"</w:instrText>
        </w:r>
        <w:r w:rsidRPr="00CB68A3">
          <w:rPr>
            <w:rStyle w:val="Hyperlink"/>
            <w:noProof/>
          </w:rPr>
          <w:instrText xml:space="preserve"> </w:instrText>
        </w:r>
        <w:r w:rsidRPr="00CB68A3">
          <w:rPr>
            <w:rStyle w:val="Hyperlink"/>
            <w:noProof/>
          </w:rPr>
          <w:fldChar w:fldCharType="separate"/>
        </w:r>
        <w:r w:rsidRPr="00CB68A3">
          <w:rPr>
            <w:rStyle w:val="Hyperlink"/>
            <w:noProof/>
          </w:rPr>
          <w:t>4.1</w:t>
        </w:r>
        <w:r>
          <w:rPr>
            <w:smallCaps w:val="0"/>
            <w:noProof/>
            <w:sz w:val="22"/>
            <w:szCs w:val="22"/>
            <w:lang w:eastAsia="hu-HU"/>
          </w:rPr>
          <w:tab/>
        </w:r>
      </w:ins>
      <w:ins w:id="143" w:author="laca" w:date="2015-06-25T08:22:00Z">
        <w:r w:rsidRPr="00AD526F">
          <w:rPr>
            <w:rStyle w:val="Hyperlink"/>
            <w:noProof/>
          </w:rPr>
          <w:t>PROIECTE SIMILARE A DEZVOLTĂRII REGULATOARELOR PID ÎN SISTEM FPGA</w:t>
        </w:r>
      </w:ins>
      <w:ins w:id="144" w:author="laca" w:date="2015-06-25T08:20:00Z">
        <w:r>
          <w:rPr>
            <w:noProof/>
            <w:webHidden/>
          </w:rPr>
          <w:tab/>
        </w:r>
        <w:r>
          <w:rPr>
            <w:noProof/>
            <w:webHidden/>
          </w:rPr>
          <w:fldChar w:fldCharType="begin"/>
        </w:r>
        <w:r>
          <w:rPr>
            <w:noProof/>
            <w:webHidden/>
          </w:rPr>
          <w:instrText xml:space="preserve"> PAGEREF _Toc422983758 \h </w:instrText>
        </w:r>
      </w:ins>
      <w:r>
        <w:rPr>
          <w:noProof/>
          <w:webHidden/>
        </w:rPr>
      </w:r>
      <w:r>
        <w:rPr>
          <w:noProof/>
          <w:webHidden/>
        </w:rPr>
        <w:fldChar w:fldCharType="separate"/>
      </w:r>
      <w:ins w:id="145" w:author="laca" w:date="2015-06-26T10:03:00Z">
        <w:r w:rsidR="005D6C24">
          <w:rPr>
            <w:noProof/>
            <w:webHidden/>
          </w:rPr>
          <w:t>31</w:t>
        </w:r>
      </w:ins>
      <w:ins w:id="146" w:author="laca" w:date="2015-06-25T08:20:00Z">
        <w:r>
          <w:rPr>
            <w:noProof/>
            <w:webHidden/>
          </w:rPr>
          <w:fldChar w:fldCharType="end"/>
        </w:r>
        <w:r w:rsidRPr="00CB68A3">
          <w:rPr>
            <w:rStyle w:val="Hyperlink"/>
            <w:noProof/>
          </w:rPr>
          <w:fldChar w:fldCharType="end"/>
        </w:r>
      </w:ins>
    </w:p>
    <w:p w14:paraId="1DDF182C" w14:textId="178507C7" w:rsidR="00AD526F" w:rsidRDefault="00AD526F">
      <w:pPr>
        <w:pStyle w:val="TOC2"/>
        <w:tabs>
          <w:tab w:val="left" w:pos="880"/>
        </w:tabs>
        <w:rPr>
          <w:ins w:id="147" w:author="laca" w:date="2015-06-25T08:20:00Z"/>
          <w:smallCaps w:val="0"/>
          <w:noProof/>
          <w:sz w:val="22"/>
          <w:szCs w:val="22"/>
          <w:lang w:eastAsia="hu-HU"/>
        </w:rPr>
      </w:pPr>
      <w:ins w:id="14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"_Toc422983759"</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4.2</w:t>
        </w:r>
        <w:r>
          <w:rPr>
            <w:smallCaps w:val="0"/>
            <w:noProof/>
            <w:sz w:val="22"/>
            <w:szCs w:val="22"/>
            <w:lang w:eastAsia="hu-HU"/>
          </w:rPr>
          <w:tab/>
        </w:r>
      </w:ins>
      <w:ins w:id="149" w:author="laca" w:date="2015-06-25T08:22:00Z">
        <w:r w:rsidRPr="00AD526F">
          <w:rPr>
            <w:rStyle w:val="Hyperlink"/>
            <w:rFonts w:ascii="Times New Roman" w:hAnsi="Times New Roman"/>
            <w:noProof/>
          </w:rPr>
          <w:t>SENZOR INCREMENTAL</w:t>
        </w:r>
      </w:ins>
      <w:ins w:id="150" w:author="laca" w:date="2015-06-25T08:20:00Z">
        <w:r>
          <w:rPr>
            <w:noProof/>
            <w:webHidden/>
          </w:rPr>
          <w:tab/>
        </w:r>
        <w:r>
          <w:rPr>
            <w:noProof/>
            <w:webHidden/>
          </w:rPr>
          <w:fldChar w:fldCharType="begin"/>
        </w:r>
        <w:r>
          <w:rPr>
            <w:noProof/>
            <w:webHidden/>
          </w:rPr>
          <w:instrText xml:space="preserve"> PAGEREF _Toc422983759 \h </w:instrText>
        </w:r>
      </w:ins>
      <w:r>
        <w:rPr>
          <w:noProof/>
          <w:webHidden/>
        </w:rPr>
      </w:r>
      <w:r>
        <w:rPr>
          <w:noProof/>
          <w:webHidden/>
        </w:rPr>
        <w:fldChar w:fldCharType="separate"/>
      </w:r>
      <w:ins w:id="151" w:author="laca" w:date="2015-06-26T10:03:00Z">
        <w:r w:rsidR="005D6C24">
          <w:rPr>
            <w:noProof/>
            <w:webHidden/>
          </w:rPr>
          <w:t>31</w:t>
        </w:r>
      </w:ins>
      <w:ins w:id="152" w:author="laca" w:date="2015-06-25T08:20:00Z">
        <w:r>
          <w:rPr>
            <w:noProof/>
            <w:webHidden/>
          </w:rPr>
          <w:fldChar w:fldCharType="end"/>
        </w:r>
        <w:r w:rsidRPr="00CB68A3">
          <w:rPr>
            <w:rStyle w:val="Hyperlink"/>
            <w:noProof/>
          </w:rPr>
          <w:fldChar w:fldCharType="end"/>
        </w:r>
      </w:ins>
    </w:p>
    <w:p w14:paraId="12AF0722" w14:textId="359C86EA" w:rsidR="00AD526F" w:rsidRDefault="00AD526F">
      <w:pPr>
        <w:pStyle w:val="TOC2"/>
        <w:tabs>
          <w:tab w:val="left" w:pos="880"/>
        </w:tabs>
        <w:rPr>
          <w:ins w:id="153" w:author="laca" w:date="2015-06-25T08:20:00Z"/>
          <w:smallCaps w:val="0"/>
          <w:noProof/>
          <w:sz w:val="22"/>
          <w:szCs w:val="22"/>
          <w:lang w:eastAsia="hu-HU"/>
        </w:rPr>
      </w:pPr>
      <w:ins w:id="15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"_Toc422983760"</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4.3</w:t>
        </w:r>
        <w:r>
          <w:rPr>
            <w:smallCaps w:val="0"/>
            <w:noProof/>
            <w:sz w:val="22"/>
            <w:szCs w:val="22"/>
            <w:lang w:eastAsia="hu-HU"/>
          </w:rPr>
          <w:tab/>
        </w:r>
      </w:ins>
      <w:ins w:id="155" w:author="laca" w:date="2015-06-25T08:22:00Z">
        <w:r w:rsidRPr="00AD526F">
          <w:rPr>
            <w:rStyle w:val="Hyperlink"/>
            <w:rFonts w:ascii="Times New Roman" w:hAnsi="Times New Roman"/>
            <w:noProof/>
          </w:rPr>
          <w:t>viteză unghiulară măsurat cu fpga</w:t>
        </w:r>
      </w:ins>
      <w:ins w:id="156" w:author="laca" w:date="2015-06-25T08:20:00Z">
        <w:r>
          <w:rPr>
            <w:noProof/>
            <w:webHidden/>
          </w:rPr>
          <w:tab/>
        </w:r>
        <w:r>
          <w:rPr>
            <w:noProof/>
            <w:webHidden/>
          </w:rPr>
          <w:fldChar w:fldCharType="begin"/>
        </w:r>
        <w:r>
          <w:rPr>
            <w:noProof/>
            <w:webHidden/>
          </w:rPr>
          <w:instrText xml:space="preserve"> PAGEREF _Toc422983760 \h </w:instrText>
        </w:r>
      </w:ins>
      <w:r>
        <w:rPr>
          <w:noProof/>
          <w:webHidden/>
        </w:rPr>
      </w:r>
      <w:r>
        <w:rPr>
          <w:noProof/>
          <w:webHidden/>
        </w:rPr>
        <w:fldChar w:fldCharType="separate"/>
      </w:r>
      <w:ins w:id="157" w:author="laca" w:date="2015-06-26T10:03:00Z">
        <w:r w:rsidR="005D6C24">
          <w:rPr>
            <w:noProof/>
            <w:webHidden/>
          </w:rPr>
          <w:t>32</w:t>
        </w:r>
      </w:ins>
      <w:ins w:id="158" w:author="laca" w:date="2015-06-25T08:20:00Z">
        <w:r>
          <w:rPr>
            <w:noProof/>
            <w:webHidden/>
          </w:rPr>
          <w:fldChar w:fldCharType="end"/>
        </w:r>
        <w:r w:rsidRPr="00CB68A3">
          <w:rPr>
            <w:rStyle w:val="Hyperlink"/>
            <w:noProof/>
          </w:rPr>
          <w:fldChar w:fldCharType="end"/>
        </w:r>
      </w:ins>
    </w:p>
    <w:p w14:paraId="5FB17133" w14:textId="60F0C57F" w:rsidR="00AD526F" w:rsidRDefault="00AD526F">
      <w:pPr>
        <w:pStyle w:val="TOC2"/>
        <w:tabs>
          <w:tab w:val="left" w:pos="880"/>
        </w:tabs>
        <w:rPr>
          <w:ins w:id="159" w:author="laca" w:date="2015-06-25T08:20:00Z"/>
          <w:smallCaps w:val="0"/>
          <w:noProof/>
          <w:sz w:val="22"/>
          <w:szCs w:val="22"/>
          <w:lang w:eastAsia="hu-HU"/>
        </w:rPr>
      </w:pPr>
      <w:ins w:id="16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"_Toc422983761"</w:instrText>
        </w:r>
        <w:r w:rsidRPr="00CB68A3">
          <w:rPr>
            <w:rStyle w:val="Hyperlink"/>
            <w:noProof/>
          </w:rPr>
          <w:instrText xml:space="preserve"> </w:instrText>
        </w:r>
        <w:r w:rsidRPr="00CB68A3">
          <w:rPr>
            <w:rStyle w:val="Hyperlink"/>
            <w:noProof/>
          </w:rPr>
          <w:fldChar w:fldCharType="separate"/>
        </w:r>
        <w:r w:rsidRPr="00CB68A3">
          <w:rPr>
            <w:rStyle w:val="Hyperlink"/>
            <w:noProof/>
          </w:rPr>
          <w:t>4.4</w:t>
        </w:r>
        <w:r>
          <w:rPr>
            <w:smallCaps w:val="0"/>
            <w:noProof/>
            <w:sz w:val="22"/>
            <w:szCs w:val="22"/>
            <w:lang w:eastAsia="hu-HU"/>
          </w:rPr>
          <w:tab/>
        </w:r>
      </w:ins>
      <w:ins w:id="161" w:author="laca" w:date="2015-06-25T08:23:00Z">
        <w:r w:rsidRPr="00AD526F">
          <w:rPr>
            <w:rStyle w:val="Hyperlink"/>
            <w:noProof/>
          </w:rPr>
          <w:t>motoare de curent continuu</w:t>
        </w:r>
      </w:ins>
      <w:ins w:id="162" w:author="laca" w:date="2015-06-25T08:20:00Z">
        <w:r>
          <w:rPr>
            <w:noProof/>
            <w:webHidden/>
          </w:rPr>
          <w:tab/>
        </w:r>
        <w:r>
          <w:rPr>
            <w:noProof/>
            <w:webHidden/>
          </w:rPr>
          <w:fldChar w:fldCharType="begin"/>
        </w:r>
        <w:r>
          <w:rPr>
            <w:noProof/>
            <w:webHidden/>
          </w:rPr>
          <w:instrText xml:space="preserve"> PAGEREF _Toc422983761 \h </w:instrText>
        </w:r>
      </w:ins>
      <w:r>
        <w:rPr>
          <w:noProof/>
          <w:webHidden/>
        </w:rPr>
      </w:r>
      <w:r>
        <w:rPr>
          <w:noProof/>
          <w:webHidden/>
        </w:rPr>
        <w:fldChar w:fldCharType="separate"/>
      </w:r>
      <w:ins w:id="163" w:author="laca" w:date="2015-06-26T10:03:00Z">
        <w:r w:rsidR="005D6C24">
          <w:rPr>
            <w:noProof/>
            <w:webHidden/>
          </w:rPr>
          <w:t>32</w:t>
        </w:r>
      </w:ins>
      <w:ins w:id="164" w:author="laca" w:date="2015-06-25T08:20:00Z">
        <w:r>
          <w:rPr>
            <w:noProof/>
            <w:webHidden/>
          </w:rPr>
          <w:fldChar w:fldCharType="end"/>
        </w:r>
        <w:r w:rsidRPr="00CB68A3">
          <w:rPr>
            <w:rStyle w:val="Hyperlink"/>
            <w:noProof/>
          </w:rPr>
          <w:fldChar w:fldCharType="end"/>
        </w:r>
      </w:ins>
    </w:p>
    <w:p w14:paraId="3550A72A" w14:textId="76383B20" w:rsidR="00AD526F" w:rsidRDefault="00AD526F">
      <w:pPr>
        <w:pStyle w:val="TOC2"/>
        <w:tabs>
          <w:tab w:val="left" w:pos="880"/>
        </w:tabs>
        <w:rPr>
          <w:ins w:id="165" w:author="laca" w:date="2015-06-25T08:20:00Z"/>
          <w:smallCaps w:val="0"/>
          <w:noProof/>
          <w:sz w:val="22"/>
          <w:szCs w:val="22"/>
          <w:lang w:eastAsia="hu-HU"/>
        </w:rPr>
      </w:pPr>
      <w:ins w:id="16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"_Toc422983762"</w:instrText>
        </w:r>
        <w:r w:rsidRPr="00CB68A3">
          <w:rPr>
            <w:rStyle w:val="Hyperlink"/>
            <w:noProof/>
          </w:rPr>
          <w:instrText xml:space="preserve"> </w:instrText>
        </w:r>
        <w:r w:rsidRPr="00CB68A3">
          <w:rPr>
            <w:rStyle w:val="Hyperlink"/>
            <w:noProof/>
          </w:rPr>
          <w:fldChar w:fldCharType="separate"/>
        </w:r>
        <w:r w:rsidRPr="00CB68A3">
          <w:rPr>
            <w:rStyle w:val="Hyperlink"/>
            <w:noProof/>
          </w:rPr>
          <w:t>4.5</w:t>
        </w:r>
        <w:r>
          <w:rPr>
            <w:smallCaps w:val="0"/>
            <w:noProof/>
            <w:sz w:val="22"/>
            <w:szCs w:val="22"/>
            <w:lang w:eastAsia="hu-HU"/>
          </w:rPr>
          <w:tab/>
        </w:r>
      </w:ins>
      <w:ins w:id="167" w:author="laca" w:date="2015-06-25T08:23:00Z">
        <w:r w:rsidRPr="00AD526F">
          <w:rPr>
            <w:rStyle w:val="Hyperlink"/>
            <w:noProof/>
          </w:rPr>
          <w:t>acordarea regulatorului pid după metodă Ziegler-Nichols</w:t>
        </w:r>
      </w:ins>
      <w:ins w:id="168" w:author="laca" w:date="2015-06-25T08:20:00Z">
        <w:r>
          <w:rPr>
            <w:noProof/>
            <w:webHidden/>
          </w:rPr>
          <w:tab/>
        </w:r>
        <w:r>
          <w:rPr>
            <w:noProof/>
            <w:webHidden/>
          </w:rPr>
          <w:fldChar w:fldCharType="begin"/>
        </w:r>
        <w:r>
          <w:rPr>
            <w:noProof/>
            <w:webHidden/>
          </w:rPr>
          <w:instrText xml:space="preserve"> PAGEREF _Toc422983762 \h </w:instrText>
        </w:r>
      </w:ins>
      <w:r>
        <w:rPr>
          <w:noProof/>
          <w:webHidden/>
        </w:rPr>
      </w:r>
      <w:r>
        <w:rPr>
          <w:noProof/>
          <w:webHidden/>
        </w:rPr>
        <w:fldChar w:fldCharType="separate"/>
      </w:r>
      <w:ins w:id="169" w:author="laca" w:date="2015-06-26T10:03:00Z">
        <w:r w:rsidR="005D6C24">
          <w:rPr>
            <w:noProof/>
            <w:webHidden/>
          </w:rPr>
          <w:t>33</w:t>
        </w:r>
      </w:ins>
      <w:ins w:id="170" w:author="laca" w:date="2015-06-25T08:20:00Z">
        <w:r>
          <w:rPr>
            <w:noProof/>
            <w:webHidden/>
          </w:rPr>
          <w:fldChar w:fldCharType="end"/>
        </w:r>
        <w:r w:rsidRPr="00CB68A3">
          <w:rPr>
            <w:rStyle w:val="Hyperlink"/>
            <w:noProof/>
          </w:rPr>
          <w:fldChar w:fldCharType="end"/>
        </w:r>
      </w:ins>
    </w:p>
    <w:p w14:paraId="7229D6D6" w14:textId="40C982AF" w:rsidR="00AD526F" w:rsidRDefault="00AD526F">
      <w:pPr>
        <w:pStyle w:val="TOC2"/>
        <w:tabs>
          <w:tab w:val="left" w:pos="880"/>
        </w:tabs>
        <w:rPr>
          <w:ins w:id="171" w:author="laca" w:date="2015-06-25T08:20:00Z"/>
          <w:smallCaps w:val="0"/>
          <w:noProof/>
          <w:sz w:val="22"/>
          <w:szCs w:val="22"/>
          <w:lang w:eastAsia="hu-HU"/>
        </w:rPr>
      </w:pPr>
      <w:ins w:id="17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"_Toc422983763"</w:instrText>
        </w:r>
        <w:r w:rsidRPr="00CB68A3">
          <w:rPr>
            <w:rStyle w:val="Hyperlink"/>
            <w:noProof/>
          </w:rPr>
          <w:instrText xml:space="preserve"> </w:instrText>
        </w:r>
        <w:r w:rsidRPr="00CB68A3">
          <w:rPr>
            <w:rStyle w:val="Hyperlink"/>
            <w:noProof/>
          </w:rPr>
          <w:fldChar w:fldCharType="separate"/>
        </w:r>
        <w:r w:rsidRPr="00CB68A3">
          <w:rPr>
            <w:rStyle w:val="Hyperlink"/>
            <w:noProof/>
          </w:rPr>
          <w:t>4.6</w:t>
        </w:r>
        <w:r>
          <w:rPr>
            <w:smallCaps w:val="0"/>
            <w:noProof/>
            <w:sz w:val="22"/>
            <w:szCs w:val="22"/>
            <w:lang w:eastAsia="hu-HU"/>
          </w:rPr>
          <w:tab/>
        </w:r>
      </w:ins>
      <w:ins w:id="173" w:author="laca" w:date="2015-06-25T08:23:00Z">
        <w:r w:rsidRPr="00AD526F">
          <w:rPr>
            <w:rStyle w:val="Hyperlink"/>
            <w:noProof/>
          </w:rPr>
          <w:t>acordarea regulatorului pid după metodă Oppelt</w:t>
        </w:r>
      </w:ins>
      <w:ins w:id="174" w:author="laca" w:date="2015-06-25T08:20:00Z">
        <w:r>
          <w:rPr>
            <w:noProof/>
            <w:webHidden/>
          </w:rPr>
          <w:tab/>
        </w:r>
        <w:r>
          <w:rPr>
            <w:noProof/>
            <w:webHidden/>
          </w:rPr>
          <w:fldChar w:fldCharType="begin"/>
        </w:r>
        <w:r>
          <w:rPr>
            <w:noProof/>
            <w:webHidden/>
          </w:rPr>
          <w:instrText xml:space="preserve"> PAGEREF _Toc422983763 \h </w:instrText>
        </w:r>
      </w:ins>
      <w:r>
        <w:rPr>
          <w:noProof/>
          <w:webHidden/>
        </w:rPr>
      </w:r>
      <w:r>
        <w:rPr>
          <w:noProof/>
          <w:webHidden/>
        </w:rPr>
        <w:fldChar w:fldCharType="separate"/>
      </w:r>
      <w:ins w:id="175" w:author="laca" w:date="2015-06-26T10:03:00Z">
        <w:r w:rsidR="005D6C24">
          <w:rPr>
            <w:noProof/>
            <w:webHidden/>
          </w:rPr>
          <w:t>34</w:t>
        </w:r>
      </w:ins>
      <w:ins w:id="176" w:author="laca" w:date="2015-06-25T08:20:00Z">
        <w:r>
          <w:rPr>
            <w:noProof/>
            <w:webHidden/>
          </w:rPr>
          <w:fldChar w:fldCharType="end"/>
        </w:r>
        <w:r w:rsidRPr="00CB68A3">
          <w:rPr>
            <w:rStyle w:val="Hyperlink"/>
            <w:noProof/>
          </w:rPr>
          <w:fldChar w:fldCharType="end"/>
        </w:r>
      </w:ins>
    </w:p>
    <w:p w14:paraId="4A23D51D" w14:textId="114DEADD" w:rsidR="00AD526F" w:rsidRDefault="00AD526F">
      <w:pPr>
        <w:pStyle w:val="TOC2"/>
        <w:tabs>
          <w:tab w:val="left" w:pos="880"/>
        </w:tabs>
        <w:rPr>
          <w:ins w:id="177" w:author="laca" w:date="2015-06-25T08:20:00Z"/>
          <w:smallCaps w:val="0"/>
          <w:noProof/>
          <w:sz w:val="22"/>
          <w:szCs w:val="22"/>
          <w:lang w:eastAsia="hu-HU"/>
        </w:rPr>
      </w:pPr>
      <w:ins w:id="17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"_Toc422983764"</w:instrText>
        </w:r>
        <w:r w:rsidRPr="00CB68A3">
          <w:rPr>
            <w:rStyle w:val="Hyperlink"/>
            <w:noProof/>
          </w:rPr>
          <w:instrText xml:space="preserve"> </w:instrText>
        </w:r>
        <w:r w:rsidRPr="00CB68A3">
          <w:rPr>
            <w:rStyle w:val="Hyperlink"/>
            <w:noProof/>
          </w:rPr>
          <w:fldChar w:fldCharType="separate"/>
        </w:r>
        <w:r w:rsidRPr="00CB68A3">
          <w:rPr>
            <w:rStyle w:val="Hyperlink"/>
            <w:noProof/>
          </w:rPr>
          <w:t>4.7</w:t>
        </w:r>
        <w:r>
          <w:rPr>
            <w:smallCaps w:val="0"/>
            <w:noProof/>
            <w:sz w:val="22"/>
            <w:szCs w:val="22"/>
            <w:lang w:eastAsia="hu-HU"/>
          </w:rPr>
          <w:tab/>
        </w:r>
      </w:ins>
      <w:ins w:id="179" w:author="laca" w:date="2015-06-25T08:23:00Z">
        <w:r>
          <w:rPr>
            <w:smallCaps w:val="0"/>
            <w:noProof/>
            <w:sz w:val="22"/>
            <w:szCs w:val="22"/>
            <w:lang w:eastAsia="hu-HU"/>
          </w:rPr>
          <w:t xml:space="preserve">Modulele </w:t>
        </w:r>
      </w:ins>
      <w:ins w:id="180" w:author="laca" w:date="2015-06-25T08:20:00Z">
        <w:r>
          <w:rPr>
            <w:rStyle w:val="Hyperlink"/>
            <w:noProof/>
          </w:rPr>
          <w:t xml:space="preserve">System GenerAtor </w:t>
        </w:r>
        <w:r>
          <w:rPr>
            <w:noProof/>
            <w:webHidden/>
          </w:rPr>
          <w:tab/>
        </w:r>
        <w:r>
          <w:rPr>
            <w:noProof/>
            <w:webHidden/>
          </w:rPr>
          <w:fldChar w:fldCharType="begin"/>
        </w:r>
        <w:r>
          <w:rPr>
            <w:noProof/>
            <w:webHidden/>
          </w:rPr>
          <w:instrText xml:space="preserve"> PAGEREF _Toc422983764 \h </w:instrText>
        </w:r>
      </w:ins>
      <w:r>
        <w:rPr>
          <w:noProof/>
          <w:webHidden/>
        </w:rPr>
      </w:r>
      <w:r>
        <w:rPr>
          <w:noProof/>
          <w:webHidden/>
        </w:rPr>
        <w:fldChar w:fldCharType="separate"/>
      </w:r>
      <w:ins w:id="181" w:author="laca" w:date="2015-06-26T10:03:00Z">
        <w:r w:rsidR="005D6C24">
          <w:rPr>
            <w:noProof/>
            <w:webHidden/>
          </w:rPr>
          <w:t>34</w:t>
        </w:r>
      </w:ins>
      <w:ins w:id="182" w:author="laca" w:date="2015-06-25T08:20:00Z">
        <w:r>
          <w:rPr>
            <w:noProof/>
            <w:webHidden/>
          </w:rPr>
          <w:fldChar w:fldCharType="end"/>
        </w:r>
        <w:r w:rsidRPr="00CB68A3">
          <w:rPr>
            <w:rStyle w:val="Hyperlink"/>
            <w:noProof/>
          </w:rPr>
          <w:fldChar w:fldCharType="end"/>
        </w:r>
      </w:ins>
    </w:p>
    <w:p w14:paraId="5BB39FA9" w14:textId="77777777" w:rsidR="00AD526F" w:rsidRDefault="00AD526F">
      <w:pPr>
        <w:pStyle w:val="TOC1"/>
        <w:rPr>
          <w:ins w:id="183" w:author="laca" w:date="2015-06-25T08:20:00Z"/>
          <w:b w:val="0"/>
          <w:bCs w:val="0"/>
          <w:caps w:val="0"/>
          <w:noProof/>
          <w:sz w:val="22"/>
          <w:szCs w:val="22"/>
          <w:lang w:eastAsia="hu-HU"/>
        </w:rPr>
      </w:pPr>
      <w:ins w:id="18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"_Toc422983765"</w:instrText>
        </w:r>
        <w:r w:rsidRPr="00CB68A3">
          <w:rPr>
            <w:rStyle w:val="Hyperlink"/>
            <w:noProof/>
          </w:rPr>
          <w:instrText xml:space="preserve"> </w:instrText>
        </w:r>
        <w:r w:rsidRPr="00CB68A3">
          <w:rPr>
            <w:rStyle w:val="Hyperlink"/>
            <w:noProof/>
          </w:rPr>
          <w:fldChar w:fldCharType="separate"/>
        </w:r>
        <w:r w:rsidRPr="00CB68A3">
          <w:rPr>
            <w:rStyle w:val="Hyperlink"/>
            <w:noProof/>
          </w:rPr>
          <w:t>5</w:t>
        </w:r>
        <w:r>
          <w:rPr>
            <w:b w:val="0"/>
            <w:bCs w:val="0"/>
            <w:caps w:val="0"/>
            <w:noProof/>
            <w:sz w:val="22"/>
            <w:szCs w:val="22"/>
            <w:lang w:eastAsia="hu-HU"/>
          </w:rPr>
          <w:tab/>
        </w:r>
        <w:r w:rsidRPr="00CB68A3">
          <w:rPr>
            <w:rStyle w:val="Hyperlink"/>
            <w:noProof/>
          </w:rPr>
          <w:t>RENDSZER TERVEZÉSE</w:t>
        </w:r>
        <w:r>
          <w:rPr>
            <w:noProof/>
            <w:webHidden/>
          </w:rPr>
          <w:tab/>
        </w:r>
        <w:r>
          <w:rPr>
            <w:noProof/>
            <w:webHidden/>
          </w:rPr>
          <w:fldChar w:fldCharType="begin"/>
        </w:r>
        <w:r>
          <w:rPr>
            <w:noProof/>
            <w:webHidden/>
          </w:rPr>
          <w:instrText xml:space="preserve"> PAGEREF _Toc422983765 \h </w:instrText>
        </w:r>
      </w:ins>
      <w:r>
        <w:rPr>
          <w:noProof/>
          <w:webHidden/>
        </w:rPr>
      </w:r>
      <w:r>
        <w:rPr>
          <w:noProof/>
          <w:webHidden/>
        </w:rPr>
        <w:fldChar w:fldCharType="separate"/>
      </w:r>
      <w:ins w:id="185" w:author="laca" w:date="2015-06-26T10:03:00Z">
        <w:r w:rsidR="005D6C24">
          <w:rPr>
            <w:noProof/>
            <w:webHidden/>
          </w:rPr>
          <w:t>40</w:t>
        </w:r>
      </w:ins>
      <w:ins w:id="186" w:author="laca" w:date="2015-06-25T08:20:00Z">
        <w:r>
          <w:rPr>
            <w:noProof/>
            <w:webHidden/>
          </w:rPr>
          <w:fldChar w:fldCharType="end"/>
        </w:r>
        <w:r w:rsidRPr="00CB68A3">
          <w:rPr>
            <w:rStyle w:val="Hyperlink"/>
            <w:noProof/>
          </w:rPr>
          <w:fldChar w:fldCharType="end"/>
        </w:r>
      </w:ins>
    </w:p>
    <w:p w14:paraId="15010657" w14:textId="651AE8F2" w:rsidR="00AD526F" w:rsidRDefault="00AD526F">
      <w:pPr>
        <w:pStyle w:val="TOC2"/>
        <w:tabs>
          <w:tab w:val="left" w:pos="880"/>
        </w:tabs>
        <w:rPr>
          <w:ins w:id="187" w:author="laca" w:date="2015-06-25T08:20:00Z"/>
          <w:smallCaps w:val="0"/>
          <w:noProof/>
          <w:sz w:val="22"/>
          <w:szCs w:val="22"/>
          <w:lang w:eastAsia="hu-HU"/>
        </w:rPr>
      </w:pPr>
      <w:ins w:id="18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"_Toc422983766"</w:instrText>
        </w:r>
        <w:r w:rsidRPr="00CB68A3">
          <w:rPr>
            <w:rStyle w:val="Hyperlink"/>
            <w:noProof/>
          </w:rPr>
          <w:instrText xml:space="preserve"> </w:instrText>
        </w:r>
        <w:r w:rsidRPr="00CB68A3">
          <w:rPr>
            <w:rStyle w:val="Hyperlink"/>
            <w:noProof/>
          </w:rPr>
          <w:fldChar w:fldCharType="separate"/>
        </w:r>
        <w:r w:rsidRPr="00CB68A3">
          <w:rPr>
            <w:rStyle w:val="Hyperlink"/>
            <w:noProof/>
          </w:rPr>
          <w:t>5.1</w:t>
        </w:r>
        <w:r>
          <w:rPr>
            <w:smallCaps w:val="0"/>
            <w:noProof/>
            <w:sz w:val="22"/>
            <w:szCs w:val="22"/>
            <w:lang w:eastAsia="hu-HU"/>
          </w:rPr>
          <w:tab/>
        </w:r>
      </w:ins>
      <w:ins w:id="189" w:author="laca" w:date="2015-06-25T08:24:00Z">
        <w:r w:rsidR="00A3178C" w:rsidRPr="00A3178C">
          <w:rPr>
            <w:rStyle w:val="Hyperlink"/>
            <w:noProof/>
          </w:rPr>
          <w:t>regulatoarele</w:t>
        </w:r>
      </w:ins>
      <w:ins w:id="190"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_Toc422983766 \h </w:instrText>
        </w:r>
      </w:ins>
      <w:r>
        <w:rPr>
          <w:noProof/>
          <w:webHidden/>
        </w:rPr>
      </w:r>
      <w:r>
        <w:rPr>
          <w:noProof/>
          <w:webHidden/>
        </w:rPr>
        <w:fldChar w:fldCharType="separate"/>
      </w:r>
      <w:ins w:id="191" w:author="laca" w:date="2015-06-26T10:03:00Z">
        <w:r w:rsidR="005D6C24">
          <w:rPr>
            <w:noProof/>
            <w:webHidden/>
          </w:rPr>
          <w:t>40</w:t>
        </w:r>
      </w:ins>
      <w:ins w:id="192" w:author="laca" w:date="2015-06-25T08:20:00Z">
        <w:r>
          <w:rPr>
            <w:noProof/>
            <w:webHidden/>
          </w:rPr>
          <w:fldChar w:fldCharType="end"/>
        </w:r>
        <w:r w:rsidRPr="00CB68A3">
          <w:rPr>
            <w:rStyle w:val="Hyperlink"/>
            <w:noProof/>
          </w:rPr>
          <w:fldChar w:fldCharType="end"/>
        </w:r>
      </w:ins>
    </w:p>
    <w:p w14:paraId="635CF951" w14:textId="7B84DFE0" w:rsidR="00AD526F" w:rsidRDefault="00AD526F">
      <w:pPr>
        <w:pStyle w:val="TOC3"/>
        <w:tabs>
          <w:tab w:val="left" w:pos="1100"/>
          <w:tab w:val="right" w:leader="dot" w:pos="8756"/>
        </w:tabs>
        <w:rPr>
          <w:ins w:id="193" w:author="laca" w:date="2015-06-25T08:20:00Z"/>
          <w:i w:val="0"/>
          <w:iCs w:val="0"/>
          <w:noProof/>
          <w:sz w:val="22"/>
          <w:szCs w:val="22"/>
          <w:lang w:eastAsia="hu-HU"/>
        </w:rPr>
      </w:pPr>
      <w:ins w:id="19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"_Toc422983767"</w:instrText>
        </w:r>
        <w:r w:rsidRPr="00CB68A3">
          <w:rPr>
            <w:rStyle w:val="Hyperlink"/>
            <w:noProof/>
          </w:rPr>
          <w:instrText xml:space="preserve"> </w:instrText>
        </w:r>
        <w:r w:rsidRPr="00CB68A3">
          <w:rPr>
            <w:rStyle w:val="Hyperlink"/>
            <w:noProof/>
          </w:rPr>
          <w:fldChar w:fldCharType="separate"/>
        </w:r>
        <w:r w:rsidRPr="00CB68A3">
          <w:rPr>
            <w:rStyle w:val="Hyperlink"/>
            <w:noProof/>
          </w:rPr>
          <w:t>5.1.1</w:t>
        </w:r>
        <w:r>
          <w:rPr>
            <w:i w:val="0"/>
            <w:iCs w:val="0"/>
            <w:noProof/>
            <w:sz w:val="22"/>
            <w:szCs w:val="22"/>
            <w:lang w:eastAsia="hu-HU"/>
          </w:rPr>
          <w:tab/>
        </w:r>
      </w:ins>
      <w:ins w:id="195" w:author="laca" w:date="2015-06-25T08:24:00Z">
        <w:r w:rsidR="00A3178C" w:rsidRPr="00A3178C">
          <w:rPr>
            <w:rStyle w:val="Hyperlink"/>
            <w:noProof/>
          </w:rPr>
          <w:t>Regulator PID Discret prin Hardware</w:t>
        </w:r>
      </w:ins>
      <w:ins w:id="196" w:author="laca" w:date="2015-06-25T08:20:00Z">
        <w:r>
          <w:rPr>
            <w:noProof/>
            <w:webHidden/>
          </w:rPr>
          <w:tab/>
        </w:r>
        <w:r>
          <w:rPr>
            <w:noProof/>
            <w:webHidden/>
          </w:rPr>
          <w:fldChar w:fldCharType="begin"/>
        </w:r>
        <w:r>
          <w:rPr>
            <w:noProof/>
            <w:webHidden/>
          </w:rPr>
          <w:instrText xml:space="preserve"> PAGEREF _Toc422983767 \h </w:instrText>
        </w:r>
      </w:ins>
      <w:r>
        <w:rPr>
          <w:noProof/>
          <w:webHidden/>
        </w:rPr>
      </w:r>
      <w:r>
        <w:rPr>
          <w:noProof/>
          <w:webHidden/>
        </w:rPr>
        <w:fldChar w:fldCharType="separate"/>
      </w:r>
      <w:ins w:id="197" w:author="laca" w:date="2015-06-26T10:03:00Z">
        <w:r w:rsidR="005D6C24">
          <w:rPr>
            <w:noProof/>
            <w:webHidden/>
          </w:rPr>
          <w:t>40</w:t>
        </w:r>
      </w:ins>
      <w:ins w:id="198" w:author="laca" w:date="2015-06-25T08:20:00Z">
        <w:r>
          <w:rPr>
            <w:noProof/>
            <w:webHidden/>
          </w:rPr>
          <w:fldChar w:fldCharType="end"/>
        </w:r>
        <w:r w:rsidRPr="00CB68A3">
          <w:rPr>
            <w:rStyle w:val="Hyperlink"/>
            <w:noProof/>
          </w:rPr>
          <w:fldChar w:fldCharType="end"/>
        </w:r>
      </w:ins>
    </w:p>
    <w:p w14:paraId="00D57DBC" w14:textId="2852929C" w:rsidR="00AD526F" w:rsidRDefault="00AD526F">
      <w:pPr>
        <w:pStyle w:val="TOC4"/>
        <w:tabs>
          <w:tab w:val="left" w:pos="1540"/>
          <w:tab w:val="right" w:leader="dot" w:pos="8756"/>
        </w:tabs>
        <w:rPr>
          <w:ins w:id="199" w:author="laca" w:date="2015-06-25T08:20:00Z"/>
          <w:noProof/>
          <w:sz w:val="22"/>
          <w:szCs w:val="22"/>
          <w:lang w:eastAsia="hu-HU"/>
        </w:rPr>
      </w:pPr>
      <w:ins w:id="20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"_Toc422983768"</w:instrText>
        </w:r>
        <w:r w:rsidRPr="00CB68A3">
          <w:rPr>
            <w:rStyle w:val="Hyperlink"/>
            <w:noProof/>
          </w:rPr>
          <w:instrText xml:space="preserve"> </w:instrText>
        </w:r>
        <w:r w:rsidRPr="00CB68A3">
          <w:rPr>
            <w:rStyle w:val="Hyperlink"/>
            <w:noProof/>
          </w:rPr>
          <w:fldChar w:fldCharType="separate"/>
        </w:r>
        <w:r w:rsidRPr="00CB68A3">
          <w:rPr>
            <w:rStyle w:val="Hyperlink"/>
            <w:noProof/>
          </w:rPr>
          <w:t>5.1.1.1</w:t>
        </w:r>
        <w:r>
          <w:rPr>
            <w:noProof/>
            <w:sz w:val="22"/>
            <w:szCs w:val="22"/>
            <w:lang w:eastAsia="hu-HU"/>
          </w:rPr>
          <w:tab/>
        </w:r>
      </w:ins>
      <w:ins w:id="201" w:author="laca" w:date="2015-06-25T08:24:00Z">
        <w:r w:rsidR="00A3178C" w:rsidRPr="00A3178C">
          <w:rPr>
            <w:rStyle w:val="Hyperlink"/>
            <w:noProof/>
          </w:rPr>
          <w:t>Împlementare în System Generator</w:t>
        </w:r>
      </w:ins>
      <w:ins w:id="202" w:author="laca" w:date="2015-06-25T08:20:00Z">
        <w:r>
          <w:rPr>
            <w:noProof/>
            <w:webHidden/>
          </w:rPr>
          <w:tab/>
        </w:r>
        <w:r>
          <w:rPr>
            <w:noProof/>
            <w:webHidden/>
          </w:rPr>
          <w:fldChar w:fldCharType="begin"/>
        </w:r>
        <w:r>
          <w:rPr>
            <w:noProof/>
            <w:webHidden/>
          </w:rPr>
          <w:instrText xml:space="preserve"> PAGEREF _Toc422983768 \h </w:instrText>
        </w:r>
      </w:ins>
      <w:r>
        <w:rPr>
          <w:noProof/>
          <w:webHidden/>
        </w:rPr>
      </w:r>
      <w:r>
        <w:rPr>
          <w:noProof/>
          <w:webHidden/>
        </w:rPr>
        <w:fldChar w:fldCharType="separate"/>
      </w:r>
      <w:ins w:id="203" w:author="laca" w:date="2015-06-26T10:03:00Z">
        <w:r w:rsidR="005D6C24">
          <w:rPr>
            <w:noProof/>
            <w:webHidden/>
          </w:rPr>
          <w:t>41</w:t>
        </w:r>
      </w:ins>
      <w:ins w:id="204" w:author="laca" w:date="2015-06-25T08:20:00Z">
        <w:r>
          <w:rPr>
            <w:noProof/>
            <w:webHidden/>
          </w:rPr>
          <w:fldChar w:fldCharType="end"/>
        </w:r>
        <w:r w:rsidRPr="00CB68A3">
          <w:rPr>
            <w:rStyle w:val="Hyperlink"/>
            <w:noProof/>
          </w:rPr>
          <w:fldChar w:fldCharType="end"/>
        </w:r>
      </w:ins>
    </w:p>
    <w:p w14:paraId="19453897" w14:textId="153CEA35" w:rsidR="00AD526F" w:rsidRDefault="00AD526F">
      <w:pPr>
        <w:pStyle w:val="TOC4"/>
        <w:tabs>
          <w:tab w:val="left" w:pos="1540"/>
          <w:tab w:val="right" w:leader="dot" w:pos="8756"/>
        </w:tabs>
        <w:rPr>
          <w:ins w:id="205" w:author="laca" w:date="2015-06-25T08:20:00Z"/>
          <w:noProof/>
          <w:sz w:val="22"/>
          <w:szCs w:val="22"/>
          <w:lang w:eastAsia="hu-HU"/>
        </w:rPr>
      </w:pPr>
      <w:ins w:id="20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"_Toc422983769"</w:instrText>
        </w:r>
        <w:r w:rsidRPr="00CB68A3">
          <w:rPr>
            <w:rStyle w:val="Hyperlink"/>
            <w:noProof/>
          </w:rPr>
          <w:instrText xml:space="preserve"> </w:instrText>
        </w:r>
        <w:r w:rsidRPr="00CB68A3">
          <w:rPr>
            <w:rStyle w:val="Hyperlink"/>
            <w:noProof/>
          </w:rPr>
          <w:fldChar w:fldCharType="separate"/>
        </w:r>
        <w:r w:rsidRPr="00CB68A3">
          <w:rPr>
            <w:rStyle w:val="Hyperlink"/>
            <w:noProof/>
          </w:rPr>
          <w:t>5.1.1.2</w:t>
        </w:r>
        <w:r>
          <w:rPr>
            <w:noProof/>
            <w:sz w:val="22"/>
            <w:szCs w:val="22"/>
            <w:lang w:eastAsia="hu-HU"/>
          </w:rPr>
          <w:tab/>
        </w:r>
      </w:ins>
      <w:ins w:id="207" w:author="laca" w:date="2015-06-25T08:24:00Z">
        <w:r w:rsidR="00A3178C" w:rsidRPr="00A3178C">
          <w:rPr>
            <w:rStyle w:val="Hyperlink"/>
            <w:noProof/>
          </w:rPr>
          <w:t>Rezultatele de simulare Simulink</w:t>
        </w:r>
      </w:ins>
      <w:ins w:id="208" w:author="laca" w:date="2015-06-25T08:20:00Z">
        <w:r>
          <w:rPr>
            <w:noProof/>
            <w:webHidden/>
          </w:rPr>
          <w:tab/>
        </w:r>
        <w:r>
          <w:rPr>
            <w:noProof/>
            <w:webHidden/>
          </w:rPr>
          <w:fldChar w:fldCharType="begin"/>
        </w:r>
        <w:r>
          <w:rPr>
            <w:noProof/>
            <w:webHidden/>
          </w:rPr>
          <w:instrText xml:space="preserve"> PAGEREF _Toc422983769 \h </w:instrText>
        </w:r>
      </w:ins>
      <w:r>
        <w:rPr>
          <w:noProof/>
          <w:webHidden/>
        </w:rPr>
      </w:r>
      <w:r>
        <w:rPr>
          <w:noProof/>
          <w:webHidden/>
        </w:rPr>
        <w:fldChar w:fldCharType="separate"/>
      </w:r>
      <w:ins w:id="209" w:author="laca" w:date="2015-06-26T10:03:00Z">
        <w:r w:rsidR="005D6C24">
          <w:rPr>
            <w:noProof/>
            <w:webHidden/>
          </w:rPr>
          <w:t>43</w:t>
        </w:r>
      </w:ins>
      <w:ins w:id="210" w:author="laca" w:date="2015-06-25T08:20:00Z">
        <w:r>
          <w:rPr>
            <w:noProof/>
            <w:webHidden/>
          </w:rPr>
          <w:fldChar w:fldCharType="end"/>
        </w:r>
        <w:r w:rsidRPr="00CB68A3">
          <w:rPr>
            <w:rStyle w:val="Hyperlink"/>
            <w:noProof/>
          </w:rPr>
          <w:fldChar w:fldCharType="end"/>
        </w:r>
      </w:ins>
    </w:p>
    <w:p w14:paraId="0F98C18A" w14:textId="42AF8805" w:rsidR="00AD526F" w:rsidRDefault="00AD526F">
      <w:pPr>
        <w:pStyle w:val="TOC4"/>
        <w:tabs>
          <w:tab w:val="left" w:pos="1540"/>
          <w:tab w:val="right" w:leader="dot" w:pos="8756"/>
        </w:tabs>
        <w:rPr>
          <w:ins w:id="211" w:author="laca" w:date="2015-06-25T08:20:00Z"/>
          <w:noProof/>
          <w:sz w:val="22"/>
          <w:szCs w:val="22"/>
          <w:lang w:eastAsia="hu-HU"/>
        </w:rPr>
      </w:pPr>
      <w:ins w:id="21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"_Toc422983770"</w:instrText>
        </w:r>
        <w:r w:rsidRPr="00CB68A3">
          <w:rPr>
            <w:rStyle w:val="Hyperlink"/>
            <w:noProof/>
          </w:rPr>
          <w:instrText xml:space="preserve"> </w:instrText>
        </w:r>
        <w:r w:rsidRPr="00CB68A3">
          <w:rPr>
            <w:rStyle w:val="Hyperlink"/>
            <w:noProof/>
          </w:rPr>
          <w:fldChar w:fldCharType="separate"/>
        </w:r>
        <w:r w:rsidRPr="00CB68A3">
          <w:rPr>
            <w:rStyle w:val="Hyperlink"/>
            <w:noProof/>
          </w:rPr>
          <w:t>5.1.1.3</w:t>
        </w:r>
        <w:r>
          <w:rPr>
            <w:noProof/>
            <w:sz w:val="22"/>
            <w:szCs w:val="22"/>
            <w:lang w:eastAsia="hu-HU"/>
          </w:rPr>
          <w:tab/>
        </w:r>
      </w:ins>
      <w:ins w:id="213" w:author="laca" w:date="2015-06-25T08:25:00Z">
        <w:r w:rsidR="00A3178C" w:rsidRPr="00A3178C">
          <w:rPr>
            <w:rStyle w:val="Hyperlink"/>
            <w:noProof/>
          </w:rPr>
          <w:t xml:space="preserve">Calculul parametrilor Q pe baza </w:t>
        </w:r>
        <m:oMath>
          <m:r>
            <m:rPr>
              <m:sty m:val="p"/>
            </m:rPr>
            <w:rPr>
              <w:rStyle w:val="Hyperlink"/>
              <w:rFonts w:ascii="Cambria Math" w:hAnsi="Cambria Math"/>
              <w:noProof/>
            </w:rPr>
            <m:t>Ti, Td, Kp, Ts</m:t>
          </m:r>
        </m:oMath>
      </w:ins>
      <w:ins w:id="214"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_Toc422983770 \h </w:instrText>
        </w:r>
      </w:ins>
      <w:r>
        <w:rPr>
          <w:noProof/>
          <w:webHidden/>
        </w:rPr>
      </w:r>
      <w:r>
        <w:rPr>
          <w:noProof/>
          <w:webHidden/>
        </w:rPr>
        <w:fldChar w:fldCharType="separate"/>
      </w:r>
      <w:ins w:id="215" w:author="laca" w:date="2015-06-26T10:03:00Z">
        <w:r w:rsidR="005D6C24">
          <w:rPr>
            <w:noProof/>
            <w:webHidden/>
          </w:rPr>
          <w:t>44</w:t>
        </w:r>
      </w:ins>
      <w:ins w:id="216" w:author="laca" w:date="2015-06-25T08:20:00Z">
        <w:r>
          <w:rPr>
            <w:noProof/>
            <w:webHidden/>
          </w:rPr>
          <w:fldChar w:fldCharType="end"/>
        </w:r>
        <w:r w:rsidRPr="00CB68A3">
          <w:rPr>
            <w:rStyle w:val="Hyperlink"/>
            <w:noProof/>
          </w:rPr>
          <w:fldChar w:fldCharType="end"/>
        </w:r>
      </w:ins>
    </w:p>
    <w:p w14:paraId="72459173" w14:textId="61B66044" w:rsidR="00AD526F" w:rsidRDefault="00AD526F">
      <w:pPr>
        <w:pStyle w:val="TOC3"/>
        <w:tabs>
          <w:tab w:val="left" w:pos="1100"/>
          <w:tab w:val="right" w:leader="dot" w:pos="8756"/>
        </w:tabs>
        <w:rPr>
          <w:ins w:id="217" w:author="laca" w:date="2015-06-25T08:20:00Z"/>
          <w:i w:val="0"/>
          <w:iCs w:val="0"/>
          <w:noProof/>
          <w:sz w:val="22"/>
          <w:szCs w:val="22"/>
          <w:lang w:eastAsia="hu-HU"/>
        </w:rPr>
      </w:pPr>
      <w:ins w:id="21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"_Toc422983771"</w:instrText>
        </w:r>
        <w:r w:rsidRPr="00CB68A3">
          <w:rPr>
            <w:rStyle w:val="Hyperlink"/>
            <w:noProof/>
          </w:rPr>
          <w:instrText xml:space="preserve"> </w:instrText>
        </w:r>
        <w:r w:rsidRPr="00CB68A3">
          <w:rPr>
            <w:rStyle w:val="Hyperlink"/>
            <w:noProof/>
          </w:rPr>
          <w:fldChar w:fldCharType="separate"/>
        </w:r>
        <w:r w:rsidRPr="00CB68A3">
          <w:rPr>
            <w:rStyle w:val="Hyperlink"/>
            <w:noProof/>
          </w:rPr>
          <w:t>5.1.2</w:t>
        </w:r>
        <w:r>
          <w:rPr>
            <w:i w:val="0"/>
            <w:iCs w:val="0"/>
            <w:noProof/>
            <w:sz w:val="22"/>
            <w:szCs w:val="22"/>
            <w:lang w:eastAsia="hu-HU"/>
          </w:rPr>
          <w:tab/>
        </w:r>
      </w:ins>
      <w:ins w:id="219" w:author="laca" w:date="2015-06-25T08:26:00Z">
        <w:r w:rsidR="00A3178C" w:rsidRPr="00A3178C">
          <w:rPr>
            <w:rStyle w:val="Hyperlink"/>
            <w:noProof/>
          </w:rPr>
          <w:t>Generarea semnalului a perioadei de eșantionare</w:t>
        </w:r>
      </w:ins>
      <w:ins w:id="220" w:author="laca" w:date="2015-06-25T08:20:00Z">
        <w:r>
          <w:rPr>
            <w:noProof/>
            <w:webHidden/>
          </w:rPr>
          <w:tab/>
        </w:r>
        <w:r>
          <w:rPr>
            <w:noProof/>
            <w:webHidden/>
          </w:rPr>
          <w:fldChar w:fldCharType="begin"/>
        </w:r>
        <w:r>
          <w:rPr>
            <w:noProof/>
            <w:webHidden/>
          </w:rPr>
          <w:instrText xml:space="preserve"> PAGEREF _Toc422983771 \h </w:instrText>
        </w:r>
      </w:ins>
      <w:r>
        <w:rPr>
          <w:noProof/>
          <w:webHidden/>
        </w:rPr>
      </w:r>
      <w:r>
        <w:rPr>
          <w:noProof/>
          <w:webHidden/>
        </w:rPr>
        <w:fldChar w:fldCharType="separate"/>
      </w:r>
      <w:ins w:id="221" w:author="laca" w:date="2015-06-26T10:03:00Z">
        <w:r w:rsidR="005D6C24">
          <w:rPr>
            <w:noProof/>
            <w:webHidden/>
          </w:rPr>
          <w:t>45</w:t>
        </w:r>
      </w:ins>
      <w:ins w:id="222" w:author="laca" w:date="2015-06-25T08:20:00Z">
        <w:r>
          <w:rPr>
            <w:noProof/>
            <w:webHidden/>
          </w:rPr>
          <w:fldChar w:fldCharType="end"/>
        </w:r>
        <w:r w:rsidRPr="00CB68A3">
          <w:rPr>
            <w:rStyle w:val="Hyperlink"/>
            <w:noProof/>
          </w:rPr>
          <w:fldChar w:fldCharType="end"/>
        </w:r>
      </w:ins>
    </w:p>
    <w:p w14:paraId="71E9E7D1" w14:textId="602FB96B" w:rsidR="00AD526F" w:rsidRDefault="00AD526F">
      <w:pPr>
        <w:pStyle w:val="TOC3"/>
        <w:tabs>
          <w:tab w:val="left" w:pos="1100"/>
          <w:tab w:val="right" w:leader="dot" w:pos="8756"/>
        </w:tabs>
        <w:rPr>
          <w:ins w:id="223" w:author="laca" w:date="2015-06-25T08:20:00Z"/>
          <w:i w:val="0"/>
          <w:iCs w:val="0"/>
          <w:noProof/>
          <w:sz w:val="22"/>
          <w:szCs w:val="22"/>
          <w:lang w:eastAsia="hu-HU"/>
        </w:rPr>
      </w:pPr>
      <w:ins w:id="22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"_Toc422983772"</w:instrText>
        </w:r>
        <w:r w:rsidRPr="00CB68A3">
          <w:rPr>
            <w:rStyle w:val="Hyperlink"/>
            <w:noProof/>
          </w:rPr>
          <w:instrText xml:space="preserve"> </w:instrText>
        </w:r>
        <w:r w:rsidRPr="00CB68A3">
          <w:rPr>
            <w:rStyle w:val="Hyperlink"/>
            <w:noProof/>
          </w:rPr>
          <w:fldChar w:fldCharType="separate"/>
        </w:r>
        <w:r w:rsidRPr="00CB68A3">
          <w:rPr>
            <w:rStyle w:val="Hyperlink"/>
            <w:noProof/>
          </w:rPr>
          <w:t>5.1.3</w:t>
        </w:r>
        <w:r>
          <w:rPr>
            <w:i w:val="0"/>
            <w:iCs w:val="0"/>
            <w:noProof/>
            <w:sz w:val="22"/>
            <w:szCs w:val="22"/>
            <w:lang w:eastAsia="hu-HU"/>
          </w:rPr>
          <w:tab/>
        </w:r>
      </w:ins>
      <w:ins w:id="225" w:author="laca" w:date="2015-06-25T08:26:00Z">
        <w:r w:rsidR="00A3178C" w:rsidRPr="00A3178C">
          <w:rPr>
            <w:rStyle w:val="Hyperlink"/>
            <w:noProof/>
          </w:rPr>
          <w:t>Regulator poziție</w:t>
        </w:r>
      </w:ins>
      <w:ins w:id="226" w:author="laca" w:date="2015-06-25T08:20:00Z">
        <w:r>
          <w:rPr>
            <w:noProof/>
            <w:webHidden/>
          </w:rPr>
          <w:tab/>
        </w:r>
        <w:r>
          <w:rPr>
            <w:noProof/>
            <w:webHidden/>
          </w:rPr>
          <w:fldChar w:fldCharType="begin"/>
        </w:r>
        <w:r>
          <w:rPr>
            <w:noProof/>
            <w:webHidden/>
          </w:rPr>
          <w:instrText xml:space="preserve"> PAGEREF _Toc422983772 \h </w:instrText>
        </w:r>
      </w:ins>
      <w:r>
        <w:rPr>
          <w:noProof/>
          <w:webHidden/>
        </w:rPr>
      </w:r>
      <w:r>
        <w:rPr>
          <w:noProof/>
          <w:webHidden/>
        </w:rPr>
        <w:fldChar w:fldCharType="separate"/>
      </w:r>
      <w:ins w:id="227" w:author="laca" w:date="2015-06-26T10:03:00Z">
        <w:r w:rsidR="005D6C24">
          <w:rPr>
            <w:noProof/>
            <w:webHidden/>
          </w:rPr>
          <w:t>46</w:t>
        </w:r>
      </w:ins>
      <w:ins w:id="228" w:author="laca" w:date="2015-06-25T08:20:00Z">
        <w:r>
          <w:rPr>
            <w:noProof/>
            <w:webHidden/>
          </w:rPr>
          <w:fldChar w:fldCharType="end"/>
        </w:r>
        <w:r w:rsidRPr="00CB68A3">
          <w:rPr>
            <w:rStyle w:val="Hyperlink"/>
            <w:noProof/>
          </w:rPr>
          <w:fldChar w:fldCharType="end"/>
        </w:r>
      </w:ins>
    </w:p>
    <w:p w14:paraId="356F28E6" w14:textId="34C5810D" w:rsidR="00AD526F" w:rsidRDefault="00AD526F">
      <w:pPr>
        <w:pStyle w:val="TOC4"/>
        <w:tabs>
          <w:tab w:val="left" w:pos="1540"/>
          <w:tab w:val="right" w:leader="dot" w:pos="8756"/>
        </w:tabs>
        <w:rPr>
          <w:ins w:id="229" w:author="laca" w:date="2015-06-25T08:20:00Z"/>
          <w:noProof/>
          <w:sz w:val="22"/>
          <w:szCs w:val="22"/>
          <w:lang w:eastAsia="hu-HU"/>
        </w:rPr>
      </w:pPr>
      <w:ins w:id="23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"_Toc422983773"</w:instrText>
        </w:r>
        <w:r w:rsidRPr="00CB68A3">
          <w:rPr>
            <w:rStyle w:val="Hyperlink"/>
            <w:noProof/>
          </w:rPr>
          <w:instrText xml:space="preserve"> </w:instrText>
        </w:r>
        <w:r w:rsidRPr="00CB68A3">
          <w:rPr>
            <w:rStyle w:val="Hyperlink"/>
            <w:noProof/>
          </w:rPr>
          <w:fldChar w:fldCharType="separate"/>
        </w:r>
        <w:r w:rsidRPr="00CB68A3">
          <w:rPr>
            <w:rStyle w:val="Hyperlink"/>
            <w:noProof/>
          </w:rPr>
          <w:t>5.1.3.1</w:t>
        </w:r>
        <w:r>
          <w:rPr>
            <w:noProof/>
            <w:sz w:val="22"/>
            <w:szCs w:val="22"/>
            <w:lang w:eastAsia="hu-HU"/>
          </w:rPr>
          <w:tab/>
        </w:r>
      </w:ins>
      <w:ins w:id="231" w:author="laca" w:date="2015-06-25T08:26:00Z">
        <w:r w:rsidR="00A3178C" w:rsidRPr="00A3178C">
          <w:rPr>
            <w:rStyle w:val="Hyperlink"/>
            <w:noProof/>
          </w:rPr>
          <w:t>Structura regulatorului</w:t>
        </w:r>
      </w:ins>
      <w:ins w:id="232"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_Toc422983773 \h </w:instrText>
        </w:r>
      </w:ins>
      <w:r>
        <w:rPr>
          <w:noProof/>
          <w:webHidden/>
        </w:rPr>
      </w:r>
      <w:r>
        <w:rPr>
          <w:noProof/>
          <w:webHidden/>
        </w:rPr>
        <w:fldChar w:fldCharType="separate"/>
      </w:r>
      <w:ins w:id="233" w:author="laca" w:date="2015-06-26T10:03:00Z">
        <w:r w:rsidR="005D6C24">
          <w:rPr>
            <w:noProof/>
            <w:webHidden/>
          </w:rPr>
          <w:t>46</w:t>
        </w:r>
      </w:ins>
      <w:ins w:id="234" w:author="laca" w:date="2015-06-25T08:20:00Z">
        <w:r>
          <w:rPr>
            <w:noProof/>
            <w:webHidden/>
          </w:rPr>
          <w:fldChar w:fldCharType="end"/>
        </w:r>
        <w:r w:rsidRPr="00CB68A3">
          <w:rPr>
            <w:rStyle w:val="Hyperlink"/>
            <w:noProof/>
          </w:rPr>
          <w:fldChar w:fldCharType="end"/>
        </w:r>
      </w:ins>
    </w:p>
    <w:p w14:paraId="0480CFA8" w14:textId="4A086959" w:rsidR="00AD526F" w:rsidRDefault="00AD526F">
      <w:pPr>
        <w:pStyle w:val="TOC4"/>
        <w:tabs>
          <w:tab w:val="left" w:pos="1540"/>
          <w:tab w:val="right" w:leader="dot" w:pos="8756"/>
        </w:tabs>
        <w:rPr>
          <w:ins w:id="235" w:author="laca" w:date="2015-06-25T08:20:00Z"/>
          <w:noProof/>
          <w:sz w:val="22"/>
          <w:szCs w:val="22"/>
          <w:lang w:eastAsia="hu-HU"/>
        </w:rPr>
      </w:pPr>
      <w:ins w:id="23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"_Toc422983774"</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5.1.3.2</w:t>
        </w:r>
        <w:r>
          <w:rPr>
            <w:noProof/>
            <w:sz w:val="22"/>
            <w:szCs w:val="22"/>
            <w:lang w:eastAsia="hu-HU"/>
          </w:rPr>
          <w:tab/>
        </w:r>
      </w:ins>
      <w:ins w:id="237" w:author="laca" w:date="2015-06-25T08:26:00Z">
        <w:r w:rsidR="00A3178C" w:rsidRPr="00A3178C">
          <w:rPr>
            <w:rStyle w:val="Hyperlink"/>
            <w:noProof/>
          </w:rPr>
          <w:t>Simularea regulatorului</w:t>
        </w:r>
      </w:ins>
      <w:ins w:id="238" w:author="laca" w:date="2015-06-25T08:20:00Z">
        <w:r>
          <w:rPr>
            <w:noProof/>
            <w:webHidden/>
          </w:rPr>
          <w:tab/>
        </w:r>
        <w:r>
          <w:rPr>
            <w:noProof/>
            <w:webHidden/>
          </w:rPr>
          <w:fldChar w:fldCharType="begin"/>
        </w:r>
        <w:r>
          <w:rPr>
            <w:noProof/>
            <w:webHidden/>
          </w:rPr>
          <w:instrText xml:space="preserve"> PAGEREF _Toc422983774 \h </w:instrText>
        </w:r>
      </w:ins>
      <w:r>
        <w:rPr>
          <w:noProof/>
          <w:webHidden/>
        </w:rPr>
      </w:r>
      <w:r>
        <w:rPr>
          <w:noProof/>
          <w:webHidden/>
        </w:rPr>
        <w:fldChar w:fldCharType="separate"/>
      </w:r>
      <w:ins w:id="239" w:author="laca" w:date="2015-06-26T10:03:00Z">
        <w:r w:rsidR="005D6C24">
          <w:rPr>
            <w:noProof/>
            <w:webHidden/>
          </w:rPr>
          <w:t>47</w:t>
        </w:r>
      </w:ins>
      <w:ins w:id="240" w:author="laca" w:date="2015-06-25T08:20:00Z">
        <w:r>
          <w:rPr>
            <w:noProof/>
            <w:webHidden/>
          </w:rPr>
          <w:fldChar w:fldCharType="end"/>
        </w:r>
        <w:r w:rsidRPr="00CB68A3">
          <w:rPr>
            <w:rStyle w:val="Hyperlink"/>
            <w:noProof/>
          </w:rPr>
          <w:fldChar w:fldCharType="end"/>
        </w:r>
      </w:ins>
    </w:p>
    <w:p w14:paraId="5CAB1A2D" w14:textId="541419F3" w:rsidR="00AD526F" w:rsidRDefault="00AD526F">
      <w:pPr>
        <w:pStyle w:val="TOC3"/>
        <w:tabs>
          <w:tab w:val="left" w:pos="1100"/>
          <w:tab w:val="right" w:leader="dot" w:pos="8756"/>
        </w:tabs>
        <w:rPr>
          <w:ins w:id="241" w:author="laca" w:date="2015-06-25T08:20:00Z"/>
          <w:i w:val="0"/>
          <w:iCs w:val="0"/>
          <w:noProof/>
          <w:sz w:val="22"/>
          <w:szCs w:val="22"/>
          <w:lang w:eastAsia="hu-HU"/>
        </w:rPr>
      </w:pPr>
      <w:ins w:id="24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"_Toc422983775"</w:instrText>
        </w:r>
        <w:r w:rsidRPr="00CB68A3">
          <w:rPr>
            <w:rStyle w:val="Hyperlink"/>
            <w:noProof/>
          </w:rPr>
          <w:instrText xml:space="preserve"> </w:instrText>
        </w:r>
        <w:r w:rsidRPr="00CB68A3">
          <w:rPr>
            <w:rStyle w:val="Hyperlink"/>
            <w:noProof/>
          </w:rPr>
          <w:fldChar w:fldCharType="separate"/>
        </w:r>
        <w:r w:rsidRPr="00CB68A3">
          <w:rPr>
            <w:rStyle w:val="Hyperlink"/>
            <w:noProof/>
          </w:rPr>
          <w:t>5.1.4</w:t>
        </w:r>
        <w:r>
          <w:rPr>
            <w:i w:val="0"/>
            <w:iCs w:val="0"/>
            <w:noProof/>
            <w:sz w:val="22"/>
            <w:szCs w:val="22"/>
            <w:lang w:eastAsia="hu-HU"/>
          </w:rPr>
          <w:tab/>
        </w:r>
      </w:ins>
      <w:ins w:id="243" w:author="laca" w:date="2015-06-25T08:26:00Z">
        <w:r w:rsidR="00A3178C" w:rsidRPr="00A3178C">
          <w:rPr>
            <w:rStyle w:val="Hyperlink"/>
            <w:noProof/>
          </w:rPr>
          <w:t>Măsurări Hardware mérések</w:t>
        </w:r>
      </w:ins>
      <w:ins w:id="244" w:author="laca" w:date="2015-06-25T08:20:00Z">
        <w:r>
          <w:rPr>
            <w:noProof/>
            <w:webHidden/>
          </w:rPr>
          <w:tab/>
        </w:r>
        <w:r>
          <w:rPr>
            <w:noProof/>
            <w:webHidden/>
          </w:rPr>
          <w:fldChar w:fldCharType="begin"/>
        </w:r>
        <w:r>
          <w:rPr>
            <w:noProof/>
            <w:webHidden/>
          </w:rPr>
          <w:instrText xml:space="preserve"> PAGEREF _Toc422983775 \h </w:instrText>
        </w:r>
      </w:ins>
      <w:r>
        <w:rPr>
          <w:noProof/>
          <w:webHidden/>
        </w:rPr>
      </w:r>
      <w:r>
        <w:rPr>
          <w:noProof/>
          <w:webHidden/>
        </w:rPr>
        <w:fldChar w:fldCharType="separate"/>
      </w:r>
      <w:ins w:id="245" w:author="laca" w:date="2015-06-26T10:03:00Z">
        <w:r w:rsidR="005D6C24">
          <w:rPr>
            <w:noProof/>
            <w:webHidden/>
          </w:rPr>
          <w:t>48</w:t>
        </w:r>
      </w:ins>
      <w:ins w:id="246" w:author="laca" w:date="2015-06-25T08:20:00Z">
        <w:r>
          <w:rPr>
            <w:noProof/>
            <w:webHidden/>
          </w:rPr>
          <w:fldChar w:fldCharType="end"/>
        </w:r>
        <w:r w:rsidRPr="00CB68A3">
          <w:rPr>
            <w:rStyle w:val="Hyperlink"/>
            <w:noProof/>
          </w:rPr>
          <w:fldChar w:fldCharType="end"/>
        </w:r>
      </w:ins>
    </w:p>
    <w:p w14:paraId="2B180864" w14:textId="37109770" w:rsidR="00AD526F" w:rsidRDefault="00AD526F">
      <w:pPr>
        <w:pStyle w:val="TOC4"/>
        <w:tabs>
          <w:tab w:val="left" w:pos="1540"/>
          <w:tab w:val="right" w:leader="dot" w:pos="8756"/>
        </w:tabs>
        <w:rPr>
          <w:ins w:id="247" w:author="laca" w:date="2015-06-25T08:20:00Z"/>
          <w:noProof/>
          <w:sz w:val="22"/>
          <w:szCs w:val="22"/>
          <w:lang w:eastAsia="hu-HU"/>
        </w:rPr>
      </w:pPr>
      <w:ins w:id="24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"_Toc422983776"</w:instrText>
        </w:r>
        <w:r w:rsidRPr="00CB68A3">
          <w:rPr>
            <w:rStyle w:val="Hyperlink"/>
            <w:noProof/>
          </w:rPr>
          <w:instrText xml:space="preserve"> </w:instrText>
        </w:r>
        <w:r w:rsidRPr="00CB68A3">
          <w:rPr>
            <w:rStyle w:val="Hyperlink"/>
            <w:noProof/>
          </w:rPr>
          <w:fldChar w:fldCharType="separate"/>
        </w:r>
        <w:r w:rsidRPr="00CB68A3">
          <w:rPr>
            <w:rStyle w:val="Hyperlink"/>
            <w:noProof/>
          </w:rPr>
          <w:t>5.1.4.1</w:t>
        </w:r>
        <w:r>
          <w:rPr>
            <w:noProof/>
            <w:sz w:val="22"/>
            <w:szCs w:val="22"/>
            <w:lang w:eastAsia="hu-HU"/>
          </w:rPr>
          <w:tab/>
        </w:r>
      </w:ins>
      <w:ins w:id="249" w:author="laca" w:date="2015-06-25T08:27:00Z">
        <w:r w:rsidR="00A3178C" w:rsidRPr="00A3178C">
          <w:rPr>
            <w:rStyle w:val="Hyperlink"/>
            <w:noProof/>
          </w:rPr>
          <w:t>Regularea vitezei motorului DC pe stand de măsurare</w:t>
        </w:r>
      </w:ins>
      <w:ins w:id="250" w:author="laca" w:date="2015-06-25T08:20:00Z">
        <w:r>
          <w:rPr>
            <w:noProof/>
            <w:webHidden/>
          </w:rPr>
          <w:tab/>
        </w:r>
        <w:r>
          <w:rPr>
            <w:noProof/>
            <w:webHidden/>
          </w:rPr>
          <w:fldChar w:fldCharType="begin"/>
        </w:r>
        <w:r>
          <w:rPr>
            <w:noProof/>
            <w:webHidden/>
          </w:rPr>
          <w:instrText xml:space="preserve"> PAGEREF _Toc422983776 \h </w:instrText>
        </w:r>
      </w:ins>
      <w:r>
        <w:rPr>
          <w:noProof/>
          <w:webHidden/>
        </w:rPr>
      </w:r>
      <w:r>
        <w:rPr>
          <w:noProof/>
          <w:webHidden/>
        </w:rPr>
        <w:fldChar w:fldCharType="separate"/>
      </w:r>
      <w:ins w:id="251" w:author="laca" w:date="2015-06-26T10:03:00Z">
        <w:r w:rsidR="005D6C24">
          <w:rPr>
            <w:noProof/>
            <w:webHidden/>
          </w:rPr>
          <w:t>48</w:t>
        </w:r>
      </w:ins>
      <w:ins w:id="252" w:author="laca" w:date="2015-06-25T08:20:00Z">
        <w:r>
          <w:rPr>
            <w:noProof/>
            <w:webHidden/>
          </w:rPr>
          <w:fldChar w:fldCharType="end"/>
        </w:r>
        <w:r w:rsidRPr="00CB68A3">
          <w:rPr>
            <w:rStyle w:val="Hyperlink"/>
            <w:noProof/>
          </w:rPr>
          <w:fldChar w:fldCharType="end"/>
        </w:r>
      </w:ins>
    </w:p>
    <w:p w14:paraId="5406A836" w14:textId="30881E43" w:rsidR="00AD526F" w:rsidRDefault="00AD526F">
      <w:pPr>
        <w:pStyle w:val="TOC2"/>
        <w:tabs>
          <w:tab w:val="left" w:pos="880"/>
        </w:tabs>
        <w:rPr>
          <w:ins w:id="253" w:author="laca" w:date="2015-06-25T08:20:00Z"/>
          <w:smallCaps w:val="0"/>
          <w:noProof/>
          <w:sz w:val="22"/>
          <w:szCs w:val="22"/>
          <w:lang w:eastAsia="hu-HU"/>
        </w:rPr>
      </w:pPr>
      <w:ins w:id="25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"_Toc422983777"</w:instrText>
        </w:r>
        <w:r w:rsidRPr="00CB68A3">
          <w:rPr>
            <w:rStyle w:val="Hyperlink"/>
            <w:noProof/>
          </w:rPr>
          <w:instrText xml:space="preserve"> </w:instrText>
        </w:r>
        <w:r w:rsidRPr="00CB68A3">
          <w:rPr>
            <w:rStyle w:val="Hyperlink"/>
            <w:noProof/>
          </w:rPr>
          <w:fldChar w:fldCharType="separate"/>
        </w:r>
        <w:r w:rsidRPr="00CB68A3">
          <w:rPr>
            <w:rStyle w:val="Hyperlink"/>
            <w:noProof/>
          </w:rPr>
          <w:t>5.2</w:t>
        </w:r>
        <w:r>
          <w:rPr>
            <w:smallCaps w:val="0"/>
            <w:noProof/>
            <w:sz w:val="22"/>
            <w:szCs w:val="22"/>
            <w:lang w:eastAsia="hu-HU"/>
          </w:rPr>
          <w:tab/>
        </w:r>
      </w:ins>
      <w:ins w:id="255" w:author="laca" w:date="2015-06-25T08:27:00Z">
        <w:r w:rsidR="00A3178C" w:rsidRPr="00A3178C">
          <w:rPr>
            <w:rStyle w:val="Hyperlink"/>
            <w:noProof/>
          </w:rPr>
          <w:t>generarea unep ip mask, care conține regulatoare de viteză și de poziție in system generator</w:t>
        </w:r>
      </w:ins>
      <w:ins w:id="256" w:author="laca" w:date="2015-06-25T08:20:00Z">
        <w:r>
          <w:rPr>
            <w:noProof/>
            <w:webHidden/>
          </w:rPr>
          <w:tab/>
        </w:r>
        <w:r>
          <w:rPr>
            <w:noProof/>
            <w:webHidden/>
          </w:rPr>
          <w:fldChar w:fldCharType="begin"/>
        </w:r>
        <w:r>
          <w:rPr>
            <w:noProof/>
            <w:webHidden/>
          </w:rPr>
          <w:instrText xml:space="preserve"> PAGEREF _Toc422983777 \h </w:instrText>
        </w:r>
      </w:ins>
      <w:r>
        <w:rPr>
          <w:noProof/>
          <w:webHidden/>
        </w:rPr>
      </w:r>
      <w:r>
        <w:rPr>
          <w:noProof/>
          <w:webHidden/>
        </w:rPr>
        <w:fldChar w:fldCharType="separate"/>
      </w:r>
      <w:ins w:id="257" w:author="laca" w:date="2015-06-26T10:03:00Z">
        <w:r w:rsidR="005D6C24">
          <w:rPr>
            <w:noProof/>
            <w:webHidden/>
          </w:rPr>
          <w:t>49</w:t>
        </w:r>
      </w:ins>
      <w:ins w:id="258" w:author="laca" w:date="2015-06-25T08:20:00Z">
        <w:r>
          <w:rPr>
            <w:noProof/>
            <w:webHidden/>
          </w:rPr>
          <w:fldChar w:fldCharType="end"/>
        </w:r>
        <w:r w:rsidRPr="00CB68A3">
          <w:rPr>
            <w:rStyle w:val="Hyperlink"/>
            <w:noProof/>
          </w:rPr>
          <w:fldChar w:fldCharType="end"/>
        </w:r>
      </w:ins>
    </w:p>
    <w:p w14:paraId="1E700F30" w14:textId="56AB32F5" w:rsidR="00AD526F" w:rsidRDefault="00AD526F">
      <w:pPr>
        <w:pStyle w:val="TOC3"/>
        <w:tabs>
          <w:tab w:val="left" w:pos="1100"/>
          <w:tab w:val="right" w:leader="dot" w:pos="8756"/>
        </w:tabs>
        <w:rPr>
          <w:ins w:id="259" w:author="laca" w:date="2015-06-25T08:20:00Z"/>
          <w:i w:val="0"/>
          <w:iCs w:val="0"/>
          <w:noProof/>
          <w:sz w:val="22"/>
          <w:szCs w:val="22"/>
          <w:lang w:eastAsia="hu-HU"/>
        </w:rPr>
      </w:pPr>
      <w:ins w:id="26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5.2.1</w:t>
        </w:r>
        <w:r>
          <w:rPr>
            <w:i w:val="0"/>
            <w:iCs w:val="0"/>
            <w:noProof/>
            <w:sz w:val="22"/>
            <w:szCs w:val="22"/>
            <w:lang w:eastAsia="hu-HU"/>
          </w:rPr>
          <w:tab/>
        </w:r>
      </w:ins>
      <w:ins w:id="261" w:author="laca" w:date="2015-06-25T08:27:00Z">
        <w:r w:rsidR="00A3178C" w:rsidRPr="00A3178C">
          <w:rPr>
            <w:rStyle w:val="Hyperlink"/>
            <w:rFonts w:ascii="Times New Roman" w:hAnsi="Times New Roman"/>
            <w:noProof/>
          </w:rPr>
          <w:t>Măsurări pe sistem</w:t>
        </w:r>
      </w:ins>
      <w:ins w:id="262" w:author="laca" w:date="2015-06-25T08:20:00Z">
        <w:r>
          <w:rPr>
            <w:noProof/>
            <w:webHidden/>
          </w:rPr>
          <w:tab/>
        </w:r>
        <w:r>
          <w:rPr>
            <w:noProof/>
            <w:webHidden/>
          </w:rPr>
          <w:fldChar w:fldCharType="begin"/>
        </w:r>
        <w:r>
          <w:rPr>
            <w:noProof/>
            <w:webHidden/>
          </w:rPr>
          <w:instrText xml:space="preserve"> PAGEREF _Toc422983778 \h </w:instrText>
        </w:r>
      </w:ins>
      <w:r>
        <w:rPr>
          <w:noProof/>
          <w:webHidden/>
        </w:rPr>
      </w:r>
      <w:r>
        <w:rPr>
          <w:noProof/>
          <w:webHidden/>
        </w:rPr>
        <w:fldChar w:fldCharType="separate"/>
      </w:r>
      <w:ins w:id="263" w:author="laca" w:date="2015-06-26T10:03:00Z">
        <w:r w:rsidR="005D6C24">
          <w:rPr>
            <w:noProof/>
            <w:webHidden/>
          </w:rPr>
          <w:t>55</w:t>
        </w:r>
      </w:ins>
      <w:ins w:id="264" w:author="laca" w:date="2015-06-25T08:20:00Z">
        <w:r>
          <w:rPr>
            <w:noProof/>
            <w:webHidden/>
          </w:rPr>
          <w:fldChar w:fldCharType="end"/>
        </w:r>
        <w:r w:rsidRPr="00CB68A3">
          <w:rPr>
            <w:rStyle w:val="Hyperlink"/>
            <w:noProof/>
          </w:rPr>
          <w:fldChar w:fldCharType="end"/>
        </w:r>
      </w:ins>
    </w:p>
    <w:p w14:paraId="4C0369AC" w14:textId="16B6B4DC" w:rsidR="00AD526F" w:rsidRDefault="00AD526F">
      <w:pPr>
        <w:pStyle w:val="TOC4"/>
        <w:tabs>
          <w:tab w:val="left" w:pos="1540"/>
          <w:tab w:val="right" w:leader="dot" w:pos="8756"/>
        </w:tabs>
        <w:rPr>
          <w:ins w:id="265" w:author="laca" w:date="2015-06-25T08:20:00Z"/>
          <w:noProof/>
          <w:sz w:val="22"/>
          <w:szCs w:val="22"/>
          <w:lang w:eastAsia="hu-HU"/>
        </w:rPr>
      </w:pPr>
      <w:ins w:id="26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"_Toc422983779"</w:instrText>
        </w:r>
        <w:r w:rsidRPr="00CB68A3">
          <w:rPr>
            <w:rStyle w:val="Hyperlink"/>
            <w:noProof/>
          </w:rPr>
          <w:instrText xml:space="preserve"> </w:instrText>
        </w:r>
        <w:r w:rsidRPr="00CB68A3">
          <w:rPr>
            <w:rStyle w:val="Hyperlink"/>
            <w:noProof/>
          </w:rPr>
          <w:fldChar w:fldCharType="separate"/>
        </w:r>
        <w:r w:rsidRPr="00CB68A3">
          <w:rPr>
            <w:rStyle w:val="Hyperlink"/>
            <w:noProof/>
          </w:rPr>
          <w:t>5.2.1.1</w:t>
        </w:r>
        <w:r>
          <w:rPr>
            <w:noProof/>
            <w:sz w:val="22"/>
            <w:szCs w:val="22"/>
            <w:lang w:eastAsia="hu-HU"/>
          </w:rPr>
          <w:tab/>
        </w:r>
      </w:ins>
      <w:ins w:id="267" w:author="laca" w:date="2015-06-25T08:27:00Z">
        <w:r w:rsidR="00A3178C" w:rsidRPr="00A3178C">
          <w:rPr>
            <w:rStyle w:val="Hyperlink"/>
            <w:noProof/>
          </w:rPr>
          <w:t xml:space="preserve">Regularea vitezei a șenilelor </w:t>
        </w:r>
      </w:ins>
      <w:ins w:id="268" w:author="laca" w:date="2015-06-25T08:20:00Z">
        <w:r w:rsidRPr="00CB68A3">
          <w:rPr>
            <w:rStyle w:val="Hyperlink"/>
            <w:noProof/>
          </w:rPr>
          <w:t>a</w:t>
        </w:r>
        <w:r>
          <w:rPr>
            <w:noProof/>
            <w:webHidden/>
          </w:rPr>
          <w:tab/>
        </w:r>
        <w:r>
          <w:rPr>
            <w:noProof/>
            <w:webHidden/>
          </w:rPr>
          <w:fldChar w:fldCharType="begin"/>
        </w:r>
        <w:r>
          <w:rPr>
            <w:noProof/>
            <w:webHidden/>
          </w:rPr>
          <w:instrText xml:space="preserve"> PAGEREF _Toc422983779 \h </w:instrText>
        </w:r>
      </w:ins>
      <w:r>
        <w:rPr>
          <w:noProof/>
          <w:webHidden/>
        </w:rPr>
      </w:r>
      <w:r>
        <w:rPr>
          <w:noProof/>
          <w:webHidden/>
        </w:rPr>
        <w:fldChar w:fldCharType="separate"/>
      </w:r>
      <w:ins w:id="269" w:author="laca" w:date="2015-06-26T10:03:00Z">
        <w:r w:rsidR="005D6C24">
          <w:rPr>
            <w:noProof/>
            <w:webHidden/>
          </w:rPr>
          <w:t>55</w:t>
        </w:r>
      </w:ins>
      <w:ins w:id="270" w:author="laca" w:date="2015-06-25T08:20:00Z">
        <w:r>
          <w:rPr>
            <w:noProof/>
            <w:webHidden/>
          </w:rPr>
          <w:fldChar w:fldCharType="end"/>
        </w:r>
        <w:r w:rsidRPr="00CB68A3">
          <w:rPr>
            <w:rStyle w:val="Hyperlink"/>
            <w:noProof/>
          </w:rPr>
          <w:fldChar w:fldCharType="end"/>
        </w:r>
      </w:ins>
    </w:p>
    <w:p w14:paraId="39F9BF08" w14:textId="6F2F1D0D" w:rsidR="00AD526F" w:rsidRDefault="00AD526F">
      <w:pPr>
        <w:pStyle w:val="TOC4"/>
        <w:tabs>
          <w:tab w:val="left" w:pos="1540"/>
          <w:tab w:val="right" w:leader="dot" w:pos="8756"/>
        </w:tabs>
        <w:rPr>
          <w:ins w:id="271" w:author="laca" w:date="2015-06-25T08:20:00Z"/>
          <w:noProof/>
          <w:sz w:val="22"/>
          <w:szCs w:val="22"/>
          <w:lang w:eastAsia="hu-HU"/>
        </w:rPr>
      </w:pPr>
      <w:ins w:id="27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"_Toc422983780"</w:instrText>
        </w:r>
        <w:r w:rsidRPr="00CB68A3">
          <w:rPr>
            <w:rStyle w:val="Hyperlink"/>
            <w:noProof/>
          </w:rPr>
          <w:instrText xml:space="preserve"> </w:instrText>
        </w:r>
        <w:r w:rsidRPr="00CB68A3">
          <w:rPr>
            <w:rStyle w:val="Hyperlink"/>
            <w:noProof/>
          </w:rPr>
          <w:fldChar w:fldCharType="separate"/>
        </w:r>
        <w:r w:rsidRPr="00CB68A3">
          <w:rPr>
            <w:rStyle w:val="Hyperlink"/>
            <w:noProof/>
          </w:rPr>
          <w:t>5.2.1.2</w:t>
        </w:r>
        <w:r>
          <w:rPr>
            <w:noProof/>
            <w:sz w:val="22"/>
            <w:szCs w:val="22"/>
            <w:lang w:eastAsia="hu-HU"/>
          </w:rPr>
          <w:tab/>
        </w:r>
      </w:ins>
      <w:ins w:id="273" w:author="laca" w:date="2015-06-25T08:28:00Z">
        <w:r w:rsidR="00A3178C" w:rsidRPr="00A3178C">
          <w:rPr>
            <w:rStyle w:val="Hyperlink"/>
            <w:noProof/>
          </w:rPr>
          <w:t>Regularea vitezei</w:t>
        </w:r>
      </w:ins>
      <w:ins w:id="274" w:author="laca" w:date="2015-06-25T08:20:00Z">
        <w:r>
          <w:rPr>
            <w:noProof/>
            <w:webHidden/>
          </w:rPr>
          <w:tab/>
        </w:r>
        <w:r>
          <w:rPr>
            <w:noProof/>
            <w:webHidden/>
          </w:rPr>
          <w:fldChar w:fldCharType="begin"/>
        </w:r>
        <w:r>
          <w:rPr>
            <w:noProof/>
            <w:webHidden/>
          </w:rPr>
          <w:instrText xml:space="preserve"> PAGEREF _Toc422983780 \h </w:instrText>
        </w:r>
      </w:ins>
      <w:r>
        <w:rPr>
          <w:noProof/>
          <w:webHidden/>
        </w:rPr>
      </w:r>
      <w:r>
        <w:rPr>
          <w:noProof/>
          <w:webHidden/>
        </w:rPr>
        <w:fldChar w:fldCharType="separate"/>
      </w:r>
      <w:ins w:id="275" w:author="laca" w:date="2015-06-26T10:03:00Z">
        <w:r w:rsidR="005D6C24">
          <w:rPr>
            <w:noProof/>
            <w:webHidden/>
          </w:rPr>
          <w:t>57</w:t>
        </w:r>
      </w:ins>
      <w:ins w:id="276" w:author="laca" w:date="2015-06-25T08:20:00Z">
        <w:r>
          <w:rPr>
            <w:noProof/>
            <w:webHidden/>
          </w:rPr>
          <w:fldChar w:fldCharType="end"/>
        </w:r>
        <w:r w:rsidRPr="00CB68A3">
          <w:rPr>
            <w:rStyle w:val="Hyperlink"/>
            <w:noProof/>
          </w:rPr>
          <w:fldChar w:fldCharType="end"/>
        </w:r>
      </w:ins>
    </w:p>
    <w:p w14:paraId="3D225DB0" w14:textId="1BFD10D8" w:rsidR="00AD526F" w:rsidRDefault="00AD526F">
      <w:pPr>
        <w:pStyle w:val="TOC2"/>
        <w:tabs>
          <w:tab w:val="left" w:pos="880"/>
        </w:tabs>
        <w:rPr>
          <w:ins w:id="277" w:author="laca" w:date="2015-06-25T08:20:00Z"/>
          <w:smallCaps w:val="0"/>
          <w:noProof/>
          <w:sz w:val="22"/>
          <w:szCs w:val="22"/>
          <w:lang w:eastAsia="hu-HU"/>
        </w:rPr>
      </w:pPr>
      <w:ins w:id="27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"_Toc422983781"</w:instrText>
        </w:r>
        <w:r w:rsidRPr="00CB68A3">
          <w:rPr>
            <w:rStyle w:val="Hyperlink"/>
            <w:noProof/>
          </w:rPr>
          <w:instrText xml:space="preserve"> </w:instrText>
        </w:r>
        <w:r w:rsidRPr="00CB68A3">
          <w:rPr>
            <w:rStyle w:val="Hyperlink"/>
            <w:noProof/>
          </w:rPr>
          <w:fldChar w:fldCharType="separate"/>
        </w:r>
        <w:r w:rsidRPr="00CB68A3">
          <w:rPr>
            <w:rStyle w:val="Hyperlink"/>
            <w:noProof/>
          </w:rPr>
          <w:t>5.3</w:t>
        </w:r>
        <w:r>
          <w:rPr>
            <w:smallCaps w:val="0"/>
            <w:noProof/>
            <w:sz w:val="22"/>
            <w:szCs w:val="22"/>
            <w:lang w:eastAsia="hu-HU"/>
          </w:rPr>
          <w:tab/>
        </w:r>
      </w:ins>
      <w:ins w:id="279" w:author="laca" w:date="2015-06-25T08:28:00Z">
        <w:r w:rsidR="00A3178C" w:rsidRPr="00A3178C">
          <w:rPr>
            <w:rStyle w:val="Hyperlink"/>
            <w:noProof/>
          </w:rPr>
          <w:t>SENZORI</w:t>
        </w:r>
      </w:ins>
      <w:ins w:id="280" w:author="laca" w:date="2015-06-25T08:20:00Z">
        <w:r>
          <w:rPr>
            <w:noProof/>
            <w:webHidden/>
          </w:rPr>
          <w:tab/>
        </w:r>
        <w:r>
          <w:rPr>
            <w:noProof/>
            <w:webHidden/>
          </w:rPr>
          <w:fldChar w:fldCharType="begin"/>
        </w:r>
        <w:r>
          <w:rPr>
            <w:noProof/>
            <w:webHidden/>
          </w:rPr>
          <w:instrText xml:space="preserve"> PAGEREF _Toc422983781 \h </w:instrText>
        </w:r>
      </w:ins>
      <w:r>
        <w:rPr>
          <w:noProof/>
          <w:webHidden/>
        </w:rPr>
      </w:r>
      <w:r>
        <w:rPr>
          <w:noProof/>
          <w:webHidden/>
        </w:rPr>
        <w:fldChar w:fldCharType="separate"/>
      </w:r>
      <w:ins w:id="281" w:author="laca" w:date="2015-06-26T10:03:00Z">
        <w:r w:rsidR="005D6C24">
          <w:rPr>
            <w:noProof/>
            <w:webHidden/>
          </w:rPr>
          <w:t>59</w:t>
        </w:r>
      </w:ins>
      <w:ins w:id="282" w:author="laca" w:date="2015-06-25T08:20:00Z">
        <w:r>
          <w:rPr>
            <w:noProof/>
            <w:webHidden/>
          </w:rPr>
          <w:fldChar w:fldCharType="end"/>
        </w:r>
        <w:r w:rsidRPr="00CB68A3">
          <w:rPr>
            <w:rStyle w:val="Hyperlink"/>
            <w:noProof/>
          </w:rPr>
          <w:fldChar w:fldCharType="end"/>
        </w:r>
      </w:ins>
    </w:p>
    <w:p w14:paraId="6A710339" w14:textId="4C2365E1" w:rsidR="00AD526F" w:rsidRDefault="00AD526F">
      <w:pPr>
        <w:pStyle w:val="TOC3"/>
        <w:tabs>
          <w:tab w:val="left" w:pos="1100"/>
          <w:tab w:val="right" w:leader="dot" w:pos="8756"/>
        </w:tabs>
        <w:rPr>
          <w:ins w:id="283" w:author="laca" w:date="2015-06-25T08:20:00Z"/>
          <w:i w:val="0"/>
          <w:iCs w:val="0"/>
          <w:noProof/>
          <w:sz w:val="22"/>
          <w:szCs w:val="22"/>
          <w:lang w:eastAsia="hu-HU"/>
        </w:rPr>
      </w:pPr>
      <w:ins w:id="28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"_Toc422983782"</w:instrText>
        </w:r>
        <w:r w:rsidRPr="00CB68A3">
          <w:rPr>
            <w:rStyle w:val="Hyperlink"/>
            <w:noProof/>
          </w:rPr>
          <w:instrText xml:space="preserve"> </w:instrText>
        </w:r>
        <w:r w:rsidRPr="00CB68A3">
          <w:rPr>
            <w:rStyle w:val="Hyperlink"/>
            <w:noProof/>
          </w:rPr>
          <w:fldChar w:fldCharType="separate"/>
        </w:r>
        <w:r w:rsidRPr="00CB68A3">
          <w:rPr>
            <w:rStyle w:val="Hyperlink"/>
            <w:noProof/>
          </w:rPr>
          <w:t>5.3.1</w:t>
        </w:r>
        <w:r>
          <w:rPr>
            <w:i w:val="0"/>
            <w:iCs w:val="0"/>
            <w:noProof/>
            <w:sz w:val="22"/>
            <w:szCs w:val="22"/>
            <w:lang w:eastAsia="hu-HU"/>
          </w:rPr>
          <w:tab/>
        </w:r>
      </w:ins>
      <w:ins w:id="285" w:author="laca" w:date="2015-06-25T08:28:00Z">
        <w:r w:rsidR="007B6DAD" w:rsidRPr="007B6DAD">
          <w:rPr>
            <w:rStyle w:val="Hyperlink"/>
            <w:noProof/>
          </w:rPr>
          <w:t>Senzor incremental</w:t>
        </w:r>
      </w:ins>
      <w:ins w:id="286" w:author="laca" w:date="2015-06-25T08:20:00Z">
        <w:r>
          <w:rPr>
            <w:noProof/>
            <w:webHidden/>
          </w:rPr>
          <w:tab/>
        </w:r>
        <w:r>
          <w:rPr>
            <w:noProof/>
            <w:webHidden/>
          </w:rPr>
          <w:fldChar w:fldCharType="begin"/>
        </w:r>
        <w:r>
          <w:rPr>
            <w:noProof/>
            <w:webHidden/>
          </w:rPr>
          <w:instrText xml:space="preserve"> PAGEREF _Toc422983782 \h </w:instrText>
        </w:r>
      </w:ins>
      <w:r>
        <w:rPr>
          <w:noProof/>
          <w:webHidden/>
        </w:rPr>
      </w:r>
      <w:r>
        <w:rPr>
          <w:noProof/>
          <w:webHidden/>
        </w:rPr>
        <w:fldChar w:fldCharType="separate"/>
      </w:r>
      <w:ins w:id="287" w:author="laca" w:date="2015-06-26T10:03:00Z">
        <w:r w:rsidR="005D6C24">
          <w:rPr>
            <w:noProof/>
            <w:webHidden/>
          </w:rPr>
          <w:t>59</w:t>
        </w:r>
      </w:ins>
      <w:ins w:id="288" w:author="laca" w:date="2015-06-25T08:20:00Z">
        <w:r>
          <w:rPr>
            <w:noProof/>
            <w:webHidden/>
          </w:rPr>
          <w:fldChar w:fldCharType="end"/>
        </w:r>
        <w:r w:rsidRPr="00CB68A3">
          <w:rPr>
            <w:rStyle w:val="Hyperlink"/>
            <w:noProof/>
          </w:rPr>
          <w:fldChar w:fldCharType="end"/>
        </w:r>
      </w:ins>
    </w:p>
    <w:p w14:paraId="0C959D31" w14:textId="7B44D50A" w:rsidR="00AD526F" w:rsidRDefault="00AD526F">
      <w:pPr>
        <w:pStyle w:val="TOC4"/>
        <w:tabs>
          <w:tab w:val="left" w:pos="1540"/>
          <w:tab w:val="right" w:leader="dot" w:pos="8756"/>
        </w:tabs>
        <w:rPr>
          <w:ins w:id="289" w:author="laca" w:date="2015-06-25T08:20:00Z"/>
          <w:noProof/>
          <w:sz w:val="22"/>
          <w:szCs w:val="22"/>
          <w:lang w:eastAsia="hu-HU"/>
        </w:rPr>
      </w:pPr>
      <w:ins w:id="29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"_Toc422983783"</w:instrText>
        </w:r>
        <w:r w:rsidRPr="00CB68A3">
          <w:rPr>
            <w:rStyle w:val="Hyperlink"/>
            <w:noProof/>
          </w:rPr>
          <w:instrText xml:space="preserve"> </w:instrText>
        </w:r>
        <w:r w:rsidRPr="00CB68A3">
          <w:rPr>
            <w:rStyle w:val="Hyperlink"/>
            <w:noProof/>
          </w:rPr>
          <w:fldChar w:fldCharType="separate"/>
        </w:r>
        <w:r w:rsidRPr="00CB68A3">
          <w:rPr>
            <w:rStyle w:val="Hyperlink"/>
            <w:noProof/>
          </w:rPr>
          <w:t>5.3.1.1</w:t>
        </w:r>
        <w:r>
          <w:rPr>
            <w:noProof/>
            <w:sz w:val="22"/>
            <w:szCs w:val="22"/>
            <w:lang w:eastAsia="hu-HU"/>
          </w:rPr>
          <w:tab/>
        </w:r>
      </w:ins>
      <w:ins w:id="291" w:author="laca" w:date="2015-06-25T08:28:00Z">
        <w:r w:rsidR="007B6DAD" w:rsidRPr="007B6DAD">
          <w:rPr>
            <w:rStyle w:val="Hyperlink"/>
            <w:noProof/>
          </w:rPr>
          <w:t>Structura receptorului incremental optic</w:t>
        </w:r>
      </w:ins>
      <w:ins w:id="292" w:author="laca" w:date="2015-06-25T08:20:00Z">
        <w:r>
          <w:rPr>
            <w:noProof/>
            <w:webHidden/>
          </w:rPr>
          <w:tab/>
        </w:r>
        <w:r>
          <w:rPr>
            <w:noProof/>
            <w:webHidden/>
          </w:rPr>
          <w:fldChar w:fldCharType="begin"/>
        </w:r>
        <w:r>
          <w:rPr>
            <w:noProof/>
            <w:webHidden/>
          </w:rPr>
          <w:instrText xml:space="preserve"> PAGEREF _Toc422983783 \h </w:instrText>
        </w:r>
      </w:ins>
      <w:r>
        <w:rPr>
          <w:noProof/>
          <w:webHidden/>
        </w:rPr>
      </w:r>
      <w:r>
        <w:rPr>
          <w:noProof/>
          <w:webHidden/>
        </w:rPr>
        <w:fldChar w:fldCharType="separate"/>
      </w:r>
      <w:ins w:id="293" w:author="laca" w:date="2015-06-26T10:03:00Z">
        <w:r w:rsidR="005D6C24">
          <w:rPr>
            <w:noProof/>
            <w:webHidden/>
          </w:rPr>
          <w:t>59</w:t>
        </w:r>
      </w:ins>
      <w:ins w:id="294" w:author="laca" w:date="2015-06-25T08:20:00Z">
        <w:r>
          <w:rPr>
            <w:noProof/>
            <w:webHidden/>
          </w:rPr>
          <w:fldChar w:fldCharType="end"/>
        </w:r>
        <w:r w:rsidRPr="00CB68A3">
          <w:rPr>
            <w:rStyle w:val="Hyperlink"/>
            <w:noProof/>
          </w:rPr>
          <w:fldChar w:fldCharType="end"/>
        </w:r>
      </w:ins>
    </w:p>
    <w:p w14:paraId="62BC2176" w14:textId="2EABA7A3" w:rsidR="00AD526F" w:rsidRDefault="00AD526F">
      <w:pPr>
        <w:pStyle w:val="TOC3"/>
        <w:tabs>
          <w:tab w:val="left" w:pos="1100"/>
          <w:tab w:val="right" w:leader="dot" w:pos="8756"/>
        </w:tabs>
        <w:rPr>
          <w:ins w:id="295" w:author="laca" w:date="2015-06-25T08:20:00Z"/>
          <w:i w:val="0"/>
          <w:iCs w:val="0"/>
          <w:noProof/>
          <w:sz w:val="22"/>
          <w:szCs w:val="22"/>
          <w:lang w:eastAsia="hu-HU"/>
        </w:rPr>
      </w:pPr>
      <w:ins w:id="29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"_Toc422983784"</w:instrText>
        </w:r>
        <w:r w:rsidRPr="00CB68A3">
          <w:rPr>
            <w:rStyle w:val="Hyperlink"/>
            <w:noProof/>
          </w:rPr>
          <w:instrText xml:space="preserve"> </w:instrText>
        </w:r>
        <w:r w:rsidRPr="00CB68A3">
          <w:rPr>
            <w:rStyle w:val="Hyperlink"/>
            <w:noProof/>
          </w:rPr>
          <w:fldChar w:fldCharType="separate"/>
        </w:r>
        <w:r w:rsidRPr="00CB68A3">
          <w:rPr>
            <w:rStyle w:val="Hyperlink"/>
            <w:noProof/>
          </w:rPr>
          <w:t>5.3.2</w:t>
        </w:r>
        <w:r>
          <w:rPr>
            <w:i w:val="0"/>
            <w:iCs w:val="0"/>
            <w:noProof/>
            <w:sz w:val="22"/>
            <w:szCs w:val="22"/>
            <w:lang w:eastAsia="hu-HU"/>
          </w:rPr>
          <w:tab/>
        </w:r>
      </w:ins>
      <w:ins w:id="297" w:author="laca" w:date="2015-06-25T08:28:00Z">
        <w:r w:rsidR="007B6DAD" w:rsidRPr="007B6DAD">
          <w:rPr>
            <w:rStyle w:val="Hyperlink"/>
            <w:noProof/>
          </w:rPr>
          <w:t>Prelucrare a semnalului de senzor incremental cu ajutorul circuitului electric FPGA</w:t>
        </w:r>
      </w:ins>
      <w:ins w:id="298" w:author="laca" w:date="2015-06-25T08:20:00Z">
        <w:r>
          <w:rPr>
            <w:noProof/>
            <w:webHidden/>
          </w:rPr>
          <w:tab/>
        </w:r>
        <w:r>
          <w:rPr>
            <w:noProof/>
            <w:webHidden/>
          </w:rPr>
          <w:fldChar w:fldCharType="begin"/>
        </w:r>
        <w:r>
          <w:rPr>
            <w:noProof/>
            <w:webHidden/>
          </w:rPr>
          <w:instrText xml:space="preserve"> PAGEREF _Toc422983784 \h </w:instrText>
        </w:r>
      </w:ins>
      <w:r>
        <w:rPr>
          <w:noProof/>
          <w:webHidden/>
        </w:rPr>
      </w:r>
      <w:r>
        <w:rPr>
          <w:noProof/>
          <w:webHidden/>
        </w:rPr>
        <w:fldChar w:fldCharType="separate"/>
      </w:r>
      <w:ins w:id="299" w:author="laca" w:date="2015-06-26T10:03:00Z">
        <w:r w:rsidR="005D6C24">
          <w:rPr>
            <w:noProof/>
            <w:webHidden/>
          </w:rPr>
          <w:t>60</w:t>
        </w:r>
      </w:ins>
      <w:ins w:id="300" w:author="laca" w:date="2015-06-25T08:20:00Z">
        <w:r>
          <w:rPr>
            <w:noProof/>
            <w:webHidden/>
          </w:rPr>
          <w:fldChar w:fldCharType="end"/>
        </w:r>
        <w:r w:rsidRPr="00CB68A3">
          <w:rPr>
            <w:rStyle w:val="Hyperlink"/>
            <w:noProof/>
          </w:rPr>
          <w:fldChar w:fldCharType="end"/>
        </w:r>
      </w:ins>
    </w:p>
    <w:p w14:paraId="665CA2B4" w14:textId="60CF08CE" w:rsidR="00AD526F" w:rsidRDefault="00AD526F">
      <w:pPr>
        <w:pStyle w:val="TOC4"/>
        <w:tabs>
          <w:tab w:val="left" w:pos="1540"/>
          <w:tab w:val="right" w:leader="dot" w:pos="8756"/>
        </w:tabs>
        <w:rPr>
          <w:ins w:id="301" w:author="laca" w:date="2015-06-25T08:20:00Z"/>
          <w:noProof/>
          <w:sz w:val="22"/>
          <w:szCs w:val="22"/>
          <w:lang w:eastAsia="hu-HU"/>
        </w:rPr>
      </w:pPr>
      <w:ins w:id="30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"_Toc422983785"</w:instrText>
        </w:r>
        <w:r w:rsidRPr="00CB68A3">
          <w:rPr>
            <w:rStyle w:val="Hyperlink"/>
            <w:noProof/>
          </w:rPr>
          <w:instrText xml:space="preserve"> </w:instrText>
        </w:r>
        <w:r w:rsidRPr="00CB68A3">
          <w:rPr>
            <w:rStyle w:val="Hyperlink"/>
            <w:noProof/>
          </w:rPr>
          <w:fldChar w:fldCharType="separate"/>
        </w:r>
        <w:r w:rsidRPr="00CB68A3">
          <w:rPr>
            <w:rStyle w:val="Hyperlink"/>
            <w:noProof/>
          </w:rPr>
          <w:t>5.3.2.1</w:t>
        </w:r>
        <w:r>
          <w:rPr>
            <w:noProof/>
            <w:sz w:val="22"/>
            <w:szCs w:val="22"/>
            <w:lang w:eastAsia="hu-HU"/>
          </w:rPr>
          <w:tab/>
        </w:r>
      </w:ins>
      <w:ins w:id="303" w:author="laca" w:date="2015-06-25T08:29:00Z">
        <w:r w:rsidR="007B6DAD" w:rsidRPr="007B6DAD">
          <w:rPr>
            <w:rStyle w:val="Hyperlink"/>
            <w:noProof/>
          </w:rPr>
          <w:t>Simulație în System Generator</w:t>
        </w:r>
      </w:ins>
      <w:ins w:id="304" w:author="laca" w:date="2015-06-25T08:20:00Z">
        <w:r>
          <w:rPr>
            <w:noProof/>
            <w:webHidden/>
          </w:rPr>
          <w:tab/>
        </w:r>
        <w:r>
          <w:rPr>
            <w:noProof/>
            <w:webHidden/>
          </w:rPr>
          <w:fldChar w:fldCharType="begin"/>
        </w:r>
        <w:r>
          <w:rPr>
            <w:noProof/>
            <w:webHidden/>
          </w:rPr>
          <w:instrText xml:space="preserve"> PAGEREF _Toc422983785 \h </w:instrText>
        </w:r>
      </w:ins>
      <w:r>
        <w:rPr>
          <w:noProof/>
          <w:webHidden/>
        </w:rPr>
      </w:r>
      <w:r>
        <w:rPr>
          <w:noProof/>
          <w:webHidden/>
        </w:rPr>
        <w:fldChar w:fldCharType="separate"/>
      </w:r>
      <w:ins w:id="305" w:author="laca" w:date="2015-06-26T10:03:00Z">
        <w:r w:rsidR="005D6C24">
          <w:rPr>
            <w:noProof/>
            <w:webHidden/>
          </w:rPr>
          <w:t>61</w:t>
        </w:r>
      </w:ins>
      <w:ins w:id="306" w:author="laca" w:date="2015-06-25T08:20:00Z">
        <w:r>
          <w:rPr>
            <w:noProof/>
            <w:webHidden/>
          </w:rPr>
          <w:fldChar w:fldCharType="end"/>
        </w:r>
        <w:r w:rsidRPr="00CB68A3">
          <w:rPr>
            <w:rStyle w:val="Hyperlink"/>
            <w:noProof/>
          </w:rPr>
          <w:fldChar w:fldCharType="end"/>
        </w:r>
      </w:ins>
    </w:p>
    <w:p w14:paraId="0ADAB061" w14:textId="426272E8" w:rsidR="00AD526F" w:rsidRDefault="00AD526F">
      <w:pPr>
        <w:pStyle w:val="TOC4"/>
        <w:tabs>
          <w:tab w:val="left" w:pos="1540"/>
          <w:tab w:val="right" w:leader="dot" w:pos="8756"/>
        </w:tabs>
        <w:rPr>
          <w:ins w:id="307" w:author="laca" w:date="2015-06-25T08:20:00Z"/>
          <w:noProof/>
          <w:sz w:val="22"/>
          <w:szCs w:val="22"/>
          <w:lang w:eastAsia="hu-HU"/>
        </w:rPr>
      </w:pPr>
      <w:ins w:id="30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"_Toc422983786"</w:instrText>
        </w:r>
        <w:r w:rsidRPr="00CB68A3">
          <w:rPr>
            <w:rStyle w:val="Hyperlink"/>
            <w:noProof/>
          </w:rPr>
          <w:instrText xml:space="preserve"> </w:instrText>
        </w:r>
        <w:r w:rsidRPr="00CB68A3">
          <w:rPr>
            <w:rStyle w:val="Hyperlink"/>
            <w:noProof/>
          </w:rPr>
          <w:fldChar w:fldCharType="separate"/>
        </w:r>
        <w:r w:rsidRPr="00CB68A3">
          <w:rPr>
            <w:rStyle w:val="Hyperlink"/>
            <w:noProof/>
          </w:rPr>
          <w:t>5.3.2.2</w:t>
        </w:r>
        <w:r>
          <w:rPr>
            <w:noProof/>
            <w:sz w:val="22"/>
            <w:szCs w:val="22"/>
            <w:lang w:eastAsia="hu-HU"/>
          </w:rPr>
          <w:tab/>
        </w:r>
      </w:ins>
      <w:ins w:id="309" w:author="laca" w:date="2015-06-25T08:29:00Z">
        <w:r w:rsidR="007B6DAD" w:rsidRPr="007B6DAD">
          <w:rPr>
            <w:rStyle w:val="Hyperlink"/>
            <w:noProof/>
          </w:rPr>
          <w:t>Măsurare poziție cu ajutorul postului incremental</w:t>
        </w:r>
      </w:ins>
      <w:ins w:id="310" w:author="laca" w:date="2015-06-25T08:20:00Z">
        <w:r>
          <w:rPr>
            <w:noProof/>
            <w:webHidden/>
          </w:rPr>
          <w:tab/>
        </w:r>
        <w:r>
          <w:rPr>
            <w:noProof/>
            <w:webHidden/>
          </w:rPr>
          <w:fldChar w:fldCharType="begin"/>
        </w:r>
        <w:r>
          <w:rPr>
            <w:noProof/>
            <w:webHidden/>
          </w:rPr>
          <w:instrText xml:space="preserve"> PAGEREF _Toc422983786 \h </w:instrText>
        </w:r>
      </w:ins>
      <w:r>
        <w:rPr>
          <w:noProof/>
          <w:webHidden/>
        </w:rPr>
      </w:r>
      <w:r>
        <w:rPr>
          <w:noProof/>
          <w:webHidden/>
        </w:rPr>
        <w:fldChar w:fldCharType="separate"/>
      </w:r>
      <w:ins w:id="311" w:author="laca" w:date="2015-06-26T10:03:00Z">
        <w:r w:rsidR="005D6C24">
          <w:rPr>
            <w:noProof/>
            <w:webHidden/>
          </w:rPr>
          <w:t>62</w:t>
        </w:r>
      </w:ins>
      <w:ins w:id="312" w:author="laca" w:date="2015-06-25T08:20:00Z">
        <w:r>
          <w:rPr>
            <w:noProof/>
            <w:webHidden/>
          </w:rPr>
          <w:fldChar w:fldCharType="end"/>
        </w:r>
        <w:r w:rsidRPr="00CB68A3">
          <w:rPr>
            <w:rStyle w:val="Hyperlink"/>
            <w:noProof/>
          </w:rPr>
          <w:fldChar w:fldCharType="end"/>
        </w:r>
      </w:ins>
    </w:p>
    <w:p w14:paraId="02AD3CAE" w14:textId="00BAE6AE" w:rsidR="00AD526F" w:rsidRDefault="00AD526F">
      <w:pPr>
        <w:pStyle w:val="TOC4"/>
        <w:tabs>
          <w:tab w:val="left" w:pos="1540"/>
          <w:tab w:val="right" w:leader="dot" w:pos="8756"/>
        </w:tabs>
        <w:rPr>
          <w:ins w:id="313" w:author="laca" w:date="2015-06-25T08:20:00Z"/>
          <w:noProof/>
          <w:sz w:val="22"/>
          <w:szCs w:val="22"/>
          <w:lang w:eastAsia="hu-HU"/>
        </w:rPr>
      </w:pPr>
      <w:ins w:id="31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"_Toc422983787"</w:instrText>
        </w:r>
        <w:r w:rsidRPr="00CB68A3">
          <w:rPr>
            <w:rStyle w:val="Hyperlink"/>
            <w:noProof/>
          </w:rPr>
          <w:instrText xml:space="preserve"> </w:instrText>
        </w:r>
        <w:r w:rsidRPr="00CB68A3">
          <w:rPr>
            <w:rStyle w:val="Hyperlink"/>
            <w:noProof/>
          </w:rPr>
          <w:fldChar w:fldCharType="separate"/>
        </w:r>
        <w:r w:rsidRPr="00CB68A3">
          <w:rPr>
            <w:rStyle w:val="Hyperlink"/>
            <w:noProof/>
          </w:rPr>
          <w:t>5.3.2.3</w:t>
        </w:r>
        <w:r>
          <w:rPr>
            <w:noProof/>
            <w:sz w:val="22"/>
            <w:szCs w:val="22"/>
            <w:lang w:eastAsia="hu-HU"/>
          </w:rPr>
          <w:tab/>
        </w:r>
      </w:ins>
      <w:ins w:id="315" w:author="laca" w:date="2015-06-25T08:29:00Z">
        <w:r w:rsidR="007B6DAD" w:rsidRPr="007B6DAD">
          <w:rPr>
            <w:rStyle w:val="Hyperlink"/>
            <w:noProof/>
          </w:rPr>
          <w:t>Măsurare viteză unghiulară cu post incremental</w:t>
        </w:r>
      </w:ins>
      <w:ins w:id="316" w:author="laca" w:date="2015-06-25T08:20:00Z">
        <w:r>
          <w:rPr>
            <w:noProof/>
            <w:webHidden/>
          </w:rPr>
          <w:tab/>
        </w:r>
        <w:r>
          <w:rPr>
            <w:noProof/>
            <w:webHidden/>
          </w:rPr>
          <w:fldChar w:fldCharType="begin"/>
        </w:r>
        <w:r>
          <w:rPr>
            <w:noProof/>
            <w:webHidden/>
          </w:rPr>
          <w:instrText xml:space="preserve"> PAGEREF _Toc422983787 \h </w:instrText>
        </w:r>
      </w:ins>
      <w:r>
        <w:rPr>
          <w:noProof/>
          <w:webHidden/>
        </w:rPr>
      </w:r>
      <w:r>
        <w:rPr>
          <w:noProof/>
          <w:webHidden/>
        </w:rPr>
        <w:fldChar w:fldCharType="separate"/>
      </w:r>
      <w:ins w:id="317" w:author="laca" w:date="2015-06-26T10:03:00Z">
        <w:r w:rsidR="005D6C24">
          <w:rPr>
            <w:noProof/>
            <w:webHidden/>
          </w:rPr>
          <w:t>63</w:t>
        </w:r>
      </w:ins>
      <w:ins w:id="318" w:author="laca" w:date="2015-06-25T08:20:00Z">
        <w:r>
          <w:rPr>
            <w:noProof/>
            <w:webHidden/>
          </w:rPr>
          <w:fldChar w:fldCharType="end"/>
        </w:r>
        <w:r w:rsidRPr="00CB68A3">
          <w:rPr>
            <w:rStyle w:val="Hyperlink"/>
            <w:noProof/>
          </w:rPr>
          <w:fldChar w:fldCharType="end"/>
        </w:r>
      </w:ins>
    </w:p>
    <w:p w14:paraId="4AFD7E9B" w14:textId="58CC516F" w:rsidR="00AD526F" w:rsidRDefault="00AD526F">
      <w:pPr>
        <w:pStyle w:val="TOC2"/>
        <w:tabs>
          <w:tab w:val="left" w:pos="880"/>
        </w:tabs>
        <w:rPr>
          <w:ins w:id="319" w:author="laca" w:date="2015-06-25T08:20:00Z"/>
          <w:smallCaps w:val="0"/>
          <w:noProof/>
          <w:sz w:val="22"/>
          <w:szCs w:val="22"/>
          <w:lang w:eastAsia="hu-HU"/>
        </w:rPr>
      </w:pPr>
      <w:ins w:id="32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5.4</w:t>
        </w:r>
        <w:r>
          <w:rPr>
            <w:smallCaps w:val="0"/>
            <w:noProof/>
            <w:sz w:val="22"/>
            <w:szCs w:val="22"/>
            <w:lang w:eastAsia="hu-HU"/>
          </w:rPr>
          <w:tab/>
        </w:r>
      </w:ins>
      <w:ins w:id="321" w:author="laca" w:date="2015-06-25T08:29:00Z">
        <w:r w:rsidR="007B6DAD" w:rsidRPr="007B6DAD">
          <w:rPr>
            <w:rStyle w:val="Hyperlink"/>
            <w:rFonts w:ascii="Times New Roman" w:hAnsi="Times New Roman"/>
            <w:noProof/>
          </w:rPr>
          <w:t>MPU-6050 giroscop și accelerometru</w:t>
        </w:r>
      </w:ins>
      <w:ins w:id="322" w:author="laca" w:date="2015-06-25T08:20:00Z">
        <w:r>
          <w:rPr>
            <w:noProof/>
            <w:webHidden/>
          </w:rPr>
          <w:tab/>
        </w:r>
        <w:r>
          <w:rPr>
            <w:noProof/>
            <w:webHidden/>
          </w:rPr>
          <w:fldChar w:fldCharType="begin"/>
        </w:r>
        <w:r>
          <w:rPr>
            <w:noProof/>
            <w:webHidden/>
          </w:rPr>
          <w:instrText xml:space="preserve"> PAGEREF _Toc422983788 \h </w:instrText>
        </w:r>
      </w:ins>
      <w:r>
        <w:rPr>
          <w:noProof/>
          <w:webHidden/>
        </w:rPr>
      </w:r>
      <w:r>
        <w:rPr>
          <w:noProof/>
          <w:webHidden/>
        </w:rPr>
        <w:fldChar w:fldCharType="separate"/>
      </w:r>
      <w:ins w:id="323" w:author="laca" w:date="2015-06-26T10:03:00Z">
        <w:r w:rsidR="005D6C24">
          <w:rPr>
            <w:noProof/>
            <w:webHidden/>
          </w:rPr>
          <w:t>66</w:t>
        </w:r>
      </w:ins>
      <w:ins w:id="324" w:author="laca" w:date="2015-06-25T08:20:00Z">
        <w:r>
          <w:rPr>
            <w:noProof/>
            <w:webHidden/>
          </w:rPr>
          <w:fldChar w:fldCharType="end"/>
        </w:r>
        <w:r w:rsidRPr="00CB68A3">
          <w:rPr>
            <w:rStyle w:val="Hyperlink"/>
            <w:noProof/>
          </w:rPr>
          <w:fldChar w:fldCharType="end"/>
        </w:r>
      </w:ins>
    </w:p>
    <w:p w14:paraId="79EEDE45" w14:textId="2D810AE6" w:rsidR="00AD526F" w:rsidRDefault="00AD526F">
      <w:pPr>
        <w:pStyle w:val="TOC2"/>
        <w:tabs>
          <w:tab w:val="left" w:pos="880"/>
        </w:tabs>
        <w:rPr>
          <w:ins w:id="325" w:author="laca" w:date="2015-06-25T08:20:00Z"/>
          <w:smallCaps w:val="0"/>
          <w:noProof/>
          <w:sz w:val="22"/>
          <w:szCs w:val="22"/>
          <w:lang w:eastAsia="hu-HU"/>
        </w:rPr>
      </w:pPr>
      <w:ins w:id="32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"_Toc422983789"</w:instrText>
        </w:r>
        <w:r w:rsidRPr="00CB68A3">
          <w:rPr>
            <w:rStyle w:val="Hyperlink"/>
            <w:noProof/>
          </w:rPr>
          <w:instrText xml:space="preserve"> </w:instrText>
        </w:r>
        <w:r w:rsidRPr="00CB68A3">
          <w:rPr>
            <w:rStyle w:val="Hyperlink"/>
            <w:noProof/>
          </w:rPr>
          <w:fldChar w:fldCharType="separate"/>
        </w:r>
        <w:r w:rsidRPr="00CB68A3">
          <w:rPr>
            <w:rStyle w:val="Hyperlink"/>
            <w:noProof/>
          </w:rPr>
          <w:t>5.5</w:t>
        </w:r>
        <w:r>
          <w:rPr>
            <w:smallCaps w:val="0"/>
            <w:noProof/>
            <w:sz w:val="22"/>
            <w:szCs w:val="22"/>
            <w:lang w:eastAsia="hu-HU"/>
          </w:rPr>
          <w:tab/>
        </w:r>
      </w:ins>
      <w:ins w:id="327" w:author="laca" w:date="2015-06-25T08:30:00Z">
        <w:r w:rsidR="007B6DAD" w:rsidRPr="007B6DAD">
          <w:rPr>
            <w:rStyle w:val="Hyperlink"/>
            <w:noProof/>
          </w:rPr>
          <w:t>elemente de intervenție</w:t>
        </w:r>
      </w:ins>
      <w:ins w:id="328" w:author="laca" w:date="2015-06-25T08:20:00Z">
        <w:r w:rsidRPr="00CB68A3">
          <w:rPr>
            <w:rStyle w:val="Hyperlink"/>
            <w:noProof/>
          </w:rPr>
          <w:t>:</w:t>
        </w:r>
        <w:r>
          <w:rPr>
            <w:noProof/>
            <w:webHidden/>
          </w:rPr>
          <w:tab/>
        </w:r>
        <w:r>
          <w:rPr>
            <w:noProof/>
            <w:webHidden/>
          </w:rPr>
          <w:fldChar w:fldCharType="begin"/>
        </w:r>
        <w:r>
          <w:rPr>
            <w:noProof/>
            <w:webHidden/>
          </w:rPr>
          <w:instrText xml:space="preserve"> PAGEREF _Toc422983789 \h </w:instrText>
        </w:r>
      </w:ins>
      <w:r>
        <w:rPr>
          <w:noProof/>
          <w:webHidden/>
        </w:rPr>
      </w:r>
      <w:r>
        <w:rPr>
          <w:noProof/>
          <w:webHidden/>
        </w:rPr>
        <w:fldChar w:fldCharType="separate"/>
      </w:r>
      <w:ins w:id="329" w:author="laca" w:date="2015-06-26T10:03:00Z">
        <w:r w:rsidR="005D6C24">
          <w:rPr>
            <w:noProof/>
            <w:webHidden/>
          </w:rPr>
          <w:t>68</w:t>
        </w:r>
      </w:ins>
      <w:ins w:id="330" w:author="laca" w:date="2015-06-25T08:20:00Z">
        <w:r>
          <w:rPr>
            <w:noProof/>
            <w:webHidden/>
          </w:rPr>
          <w:fldChar w:fldCharType="end"/>
        </w:r>
        <w:r w:rsidRPr="00CB68A3">
          <w:rPr>
            <w:rStyle w:val="Hyperlink"/>
            <w:noProof/>
          </w:rPr>
          <w:fldChar w:fldCharType="end"/>
        </w:r>
      </w:ins>
    </w:p>
    <w:p w14:paraId="5BD1E55D" w14:textId="3C5CBE61" w:rsidR="00AD526F" w:rsidRDefault="00AD526F">
      <w:pPr>
        <w:pStyle w:val="TOC3"/>
        <w:tabs>
          <w:tab w:val="left" w:pos="1100"/>
          <w:tab w:val="right" w:leader="dot" w:pos="8756"/>
        </w:tabs>
        <w:rPr>
          <w:ins w:id="331" w:author="laca" w:date="2015-06-25T08:20:00Z"/>
          <w:i w:val="0"/>
          <w:iCs w:val="0"/>
          <w:noProof/>
          <w:sz w:val="22"/>
          <w:szCs w:val="22"/>
          <w:lang w:eastAsia="hu-HU"/>
        </w:rPr>
      </w:pPr>
      <w:ins w:id="33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"_Toc422983790"</w:instrText>
        </w:r>
        <w:r w:rsidRPr="00CB68A3">
          <w:rPr>
            <w:rStyle w:val="Hyperlink"/>
            <w:noProof/>
          </w:rPr>
          <w:instrText xml:space="preserve"> </w:instrText>
        </w:r>
        <w:r w:rsidRPr="00CB68A3">
          <w:rPr>
            <w:rStyle w:val="Hyperlink"/>
            <w:noProof/>
          </w:rPr>
          <w:fldChar w:fldCharType="separate"/>
        </w:r>
        <w:r w:rsidRPr="00CB68A3">
          <w:rPr>
            <w:rStyle w:val="Hyperlink"/>
            <w:noProof/>
          </w:rPr>
          <w:t>5.5.1</w:t>
        </w:r>
        <w:r>
          <w:rPr>
            <w:i w:val="0"/>
            <w:iCs w:val="0"/>
            <w:noProof/>
            <w:sz w:val="22"/>
            <w:szCs w:val="22"/>
            <w:lang w:eastAsia="hu-HU"/>
          </w:rPr>
          <w:tab/>
        </w:r>
      </w:ins>
      <w:ins w:id="333" w:author="laca" w:date="2015-06-25T08:30:00Z">
        <w:r w:rsidR="007B6DAD" w:rsidRPr="007B6DAD">
          <w:rPr>
            <w:rStyle w:val="Hyperlink"/>
            <w:noProof/>
          </w:rPr>
          <w:t>Realizarea Generatorului Pwm prin circuit electric FPGA în mediu System Generator.</w:t>
        </w:r>
      </w:ins>
      <w:ins w:id="334" w:author="laca" w:date="2015-06-25T08:20:00Z">
        <w:r>
          <w:rPr>
            <w:noProof/>
            <w:webHidden/>
          </w:rPr>
          <w:tab/>
        </w:r>
        <w:r>
          <w:rPr>
            <w:noProof/>
            <w:webHidden/>
          </w:rPr>
          <w:fldChar w:fldCharType="begin"/>
        </w:r>
        <w:r>
          <w:rPr>
            <w:noProof/>
            <w:webHidden/>
          </w:rPr>
          <w:instrText xml:space="preserve"> PAGEREF _Toc422983790 \h </w:instrText>
        </w:r>
      </w:ins>
      <w:r>
        <w:rPr>
          <w:noProof/>
          <w:webHidden/>
        </w:rPr>
      </w:r>
      <w:r>
        <w:rPr>
          <w:noProof/>
          <w:webHidden/>
        </w:rPr>
        <w:fldChar w:fldCharType="separate"/>
      </w:r>
      <w:ins w:id="335" w:author="laca" w:date="2015-06-26T10:03:00Z">
        <w:r w:rsidR="005D6C24">
          <w:rPr>
            <w:noProof/>
            <w:webHidden/>
          </w:rPr>
          <w:t>68</w:t>
        </w:r>
      </w:ins>
      <w:ins w:id="336" w:author="laca" w:date="2015-06-25T08:20:00Z">
        <w:r>
          <w:rPr>
            <w:noProof/>
            <w:webHidden/>
          </w:rPr>
          <w:fldChar w:fldCharType="end"/>
        </w:r>
        <w:r w:rsidRPr="00CB68A3">
          <w:rPr>
            <w:rStyle w:val="Hyperlink"/>
            <w:noProof/>
          </w:rPr>
          <w:fldChar w:fldCharType="end"/>
        </w:r>
      </w:ins>
    </w:p>
    <w:p w14:paraId="1E591AFF" w14:textId="38AF711A" w:rsidR="00AD526F" w:rsidRDefault="00AD526F">
      <w:pPr>
        <w:pStyle w:val="TOC4"/>
        <w:tabs>
          <w:tab w:val="left" w:pos="1540"/>
          <w:tab w:val="right" w:leader="dot" w:pos="8756"/>
        </w:tabs>
        <w:rPr>
          <w:ins w:id="337" w:author="laca" w:date="2015-06-25T08:20:00Z"/>
          <w:noProof/>
          <w:sz w:val="22"/>
          <w:szCs w:val="22"/>
          <w:lang w:eastAsia="hu-HU"/>
        </w:rPr>
      </w:pPr>
      <w:ins w:id="338" w:author="laca" w:date="2015-06-25T08:20:00Z">
        <w:r w:rsidRPr="00CB68A3">
          <w:rPr>
            <w:rStyle w:val="Hyperlink"/>
            <w:noProof/>
          </w:rPr>
          <w:lastRenderedPageBreak/>
          <w:fldChar w:fldCharType="begin"/>
        </w:r>
        <w:r w:rsidRPr="00CB68A3">
          <w:rPr>
            <w:rStyle w:val="Hyperlink"/>
            <w:noProof/>
          </w:rPr>
          <w:instrText xml:space="preserve"> </w:instrText>
        </w:r>
        <w:r>
          <w:rPr>
            <w:noProof/>
          </w:rPr>
          <w:instrText>HYPERLINK \l "_Toc422983791"</w:instrText>
        </w:r>
        <w:r w:rsidRPr="00CB68A3">
          <w:rPr>
            <w:rStyle w:val="Hyperlink"/>
            <w:noProof/>
          </w:rPr>
          <w:instrText xml:space="preserve"> </w:instrText>
        </w:r>
        <w:r w:rsidRPr="00CB68A3">
          <w:rPr>
            <w:rStyle w:val="Hyperlink"/>
            <w:noProof/>
          </w:rPr>
          <w:fldChar w:fldCharType="separate"/>
        </w:r>
        <w:r w:rsidRPr="00CB68A3">
          <w:rPr>
            <w:rStyle w:val="Hyperlink"/>
            <w:noProof/>
          </w:rPr>
          <w:t>5.5.1.1</w:t>
        </w:r>
        <w:r>
          <w:rPr>
            <w:noProof/>
            <w:sz w:val="22"/>
            <w:szCs w:val="22"/>
            <w:lang w:eastAsia="hu-HU"/>
          </w:rPr>
          <w:tab/>
        </w:r>
      </w:ins>
      <w:ins w:id="339" w:author="laca" w:date="2015-06-25T08:30:00Z">
        <w:r w:rsidR="007B6DAD" w:rsidRPr="007B6DAD">
          <w:rPr>
            <w:rStyle w:val="Hyperlink"/>
            <w:noProof/>
          </w:rPr>
          <w:t>Realizare</w:t>
        </w:r>
      </w:ins>
      <w:ins w:id="340" w:author="laca" w:date="2015-06-25T08:20:00Z">
        <w:r>
          <w:rPr>
            <w:noProof/>
            <w:webHidden/>
          </w:rPr>
          <w:tab/>
        </w:r>
        <w:r>
          <w:rPr>
            <w:noProof/>
            <w:webHidden/>
          </w:rPr>
          <w:fldChar w:fldCharType="begin"/>
        </w:r>
        <w:r>
          <w:rPr>
            <w:noProof/>
            <w:webHidden/>
          </w:rPr>
          <w:instrText xml:space="preserve"> PAGEREF _Toc422983791 \h </w:instrText>
        </w:r>
      </w:ins>
      <w:r>
        <w:rPr>
          <w:noProof/>
          <w:webHidden/>
        </w:rPr>
      </w:r>
      <w:r>
        <w:rPr>
          <w:noProof/>
          <w:webHidden/>
        </w:rPr>
        <w:fldChar w:fldCharType="separate"/>
      </w:r>
      <w:ins w:id="341" w:author="laca" w:date="2015-06-26T10:03:00Z">
        <w:r w:rsidR="005D6C24">
          <w:rPr>
            <w:noProof/>
            <w:webHidden/>
          </w:rPr>
          <w:t>68</w:t>
        </w:r>
      </w:ins>
      <w:ins w:id="342" w:author="laca" w:date="2015-06-25T08:20:00Z">
        <w:r>
          <w:rPr>
            <w:noProof/>
            <w:webHidden/>
          </w:rPr>
          <w:fldChar w:fldCharType="end"/>
        </w:r>
        <w:r w:rsidRPr="00CB68A3">
          <w:rPr>
            <w:rStyle w:val="Hyperlink"/>
            <w:noProof/>
          </w:rPr>
          <w:fldChar w:fldCharType="end"/>
        </w:r>
      </w:ins>
    </w:p>
    <w:p w14:paraId="5B6D65ED" w14:textId="43D8FCF8" w:rsidR="00AD526F" w:rsidRDefault="00AD526F">
      <w:pPr>
        <w:pStyle w:val="TOC2"/>
        <w:tabs>
          <w:tab w:val="left" w:pos="880"/>
        </w:tabs>
        <w:rPr>
          <w:ins w:id="343" w:author="laca" w:date="2015-06-25T08:20:00Z"/>
          <w:smallCaps w:val="0"/>
          <w:noProof/>
          <w:sz w:val="22"/>
          <w:szCs w:val="22"/>
          <w:lang w:eastAsia="hu-HU"/>
        </w:rPr>
      </w:pPr>
      <w:ins w:id="34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"_Toc422983792"</w:instrText>
        </w:r>
        <w:r w:rsidRPr="00CB68A3">
          <w:rPr>
            <w:rStyle w:val="Hyperlink"/>
            <w:noProof/>
          </w:rPr>
          <w:instrText xml:space="preserve"> </w:instrText>
        </w:r>
        <w:r w:rsidRPr="00CB68A3">
          <w:rPr>
            <w:rStyle w:val="Hyperlink"/>
            <w:noProof/>
          </w:rPr>
          <w:fldChar w:fldCharType="separate"/>
        </w:r>
        <w:r w:rsidRPr="00CB68A3">
          <w:rPr>
            <w:rStyle w:val="Hyperlink"/>
            <w:noProof/>
          </w:rPr>
          <w:t>5.6</w:t>
        </w:r>
        <w:r>
          <w:rPr>
            <w:smallCaps w:val="0"/>
            <w:noProof/>
            <w:sz w:val="22"/>
            <w:szCs w:val="22"/>
            <w:lang w:eastAsia="hu-HU"/>
          </w:rPr>
          <w:tab/>
        </w:r>
      </w:ins>
      <w:ins w:id="345" w:author="laca" w:date="2015-06-25T08:30:00Z">
        <w:r w:rsidR="007B6DAD" w:rsidRPr="007B6DAD">
          <w:rPr>
            <w:rStyle w:val="Hyperlink"/>
            <w:noProof/>
          </w:rPr>
          <w:t>Electronică</w:t>
        </w:r>
      </w:ins>
      <w:ins w:id="346" w:author="laca" w:date="2015-06-25T08:20:00Z">
        <w:r>
          <w:rPr>
            <w:noProof/>
            <w:webHidden/>
          </w:rPr>
          <w:tab/>
        </w:r>
        <w:r>
          <w:rPr>
            <w:noProof/>
            <w:webHidden/>
          </w:rPr>
          <w:fldChar w:fldCharType="begin"/>
        </w:r>
        <w:r>
          <w:rPr>
            <w:noProof/>
            <w:webHidden/>
          </w:rPr>
          <w:instrText xml:space="preserve"> PAGEREF _Toc422983792 \h </w:instrText>
        </w:r>
      </w:ins>
      <w:r>
        <w:rPr>
          <w:noProof/>
          <w:webHidden/>
        </w:rPr>
      </w:r>
      <w:r>
        <w:rPr>
          <w:noProof/>
          <w:webHidden/>
        </w:rPr>
        <w:fldChar w:fldCharType="separate"/>
      </w:r>
      <w:ins w:id="347" w:author="laca" w:date="2015-06-26T10:03:00Z">
        <w:r w:rsidR="005D6C24">
          <w:rPr>
            <w:noProof/>
            <w:webHidden/>
          </w:rPr>
          <w:t>70</w:t>
        </w:r>
      </w:ins>
      <w:ins w:id="348" w:author="laca" w:date="2015-06-25T08:20:00Z">
        <w:r>
          <w:rPr>
            <w:noProof/>
            <w:webHidden/>
          </w:rPr>
          <w:fldChar w:fldCharType="end"/>
        </w:r>
        <w:r w:rsidRPr="00CB68A3">
          <w:rPr>
            <w:rStyle w:val="Hyperlink"/>
            <w:noProof/>
          </w:rPr>
          <w:fldChar w:fldCharType="end"/>
        </w:r>
      </w:ins>
    </w:p>
    <w:p w14:paraId="0EEC2545" w14:textId="2C51B3AD" w:rsidR="00AD526F" w:rsidRDefault="00AD526F">
      <w:pPr>
        <w:pStyle w:val="TOC3"/>
        <w:tabs>
          <w:tab w:val="left" w:pos="1100"/>
          <w:tab w:val="right" w:leader="dot" w:pos="8756"/>
        </w:tabs>
        <w:rPr>
          <w:ins w:id="349" w:author="laca" w:date="2015-06-25T08:20:00Z"/>
          <w:i w:val="0"/>
          <w:iCs w:val="0"/>
          <w:noProof/>
          <w:sz w:val="22"/>
          <w:szCs w:val="22"/>
          <w:lang w:eastAsia="hu-HU"/>
        </w:rPr>
      </w:pPr>
      <w:ins w:id="35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"_Toc422983793"</w:instrText>
        </w:r>
        <w:r w:rsidRPr="00CB68A3">
          <w:rPr>
            <w:rStyle w:val="Hyperlink"/>
            <w:noProof/>
          </w:rPr>
          <w:instrText xml:space="preserve"> </w:instrText>
        </w:r>
        <w:r w:rsidRPr="00CB68A3">
          <w:rPr>
            <w:rStyle w:val="Hyperlink"/>
            <w:noProof/>
          </w:rPr>
          <w:fldChar w:fldCharType="separate"/>
        </w:r>
        <w:r w:rsidRPr="00CB68A3">
          <w:rPr>
            <w:rStyle w:val="Hyperlink"/>
            <w:noProof/>
          </w:rPr>
          <w:t>5.6.1</w:t>
        </w:r>
        <w:r>
          <w:rPr>
            <w:i w:val="0"/>
            <w:iCs w:val="0"/>
            <w:noProof/>
            <w:sz w:val="22"/>
            <w:szCs w:val="22"/>
            <w:lang w:eastAsia="hu-HU"/>
          </w:rPr>
          <w:tab/>
        </w:r>
      </w:ins>
      <w:ins w:id="351" w:author="laca" w:date="2015-06-25T08:30:00Z">
        <w:r w:rsidR="007B6DAD" w:rsidRPr="007B6DAD">
          <w:rPr>
            <w:rStyle w:val="Hyperlink"/>
            <w:noProof/>
          </w:rPr>
          <w:t>Electronică digitală</w:t>
        </w:r>
      </w:ins>
      <w:ins w:id="352" w:author="laca" w:date="2015-06-25T08:20:00Z">
        <w:r>
          <w:rPr>
            <w:noProof/>
            <w:webHidden/>
          </w:rPr>
          <w:tab/>
        </w:r>
        <w:r>
          <w:rPr>
            <w:noProof/>
            <w:webHidden/>
          </w:rPr>
          <w:fldChar w:fldCharType="begin"/>
        </w:r>
        <w:r>
          <w:rPr>
            <w:noProof/>
            <w:webHidden/>
          </w:rPr>
          <w:instrText xml:space="preserve"> PAGEREF _Toc422983793 \h </w:instrText>
        </w:r>
      </w:ins>
      <w:r>
        <w:rPr>
          <w:noProof/>
          <w:webHidden/>
        </w:rPr>
      </w:r>
      <w:r>
        <w:rPr>
          <w:noProof/>
          <w:webHidden/>
        </w:rPr>
        <w:fldChar w:fldCharType="separate"/>
      </w:r>
      <w:ins w:id="353" w:author="laca" w:date="2015-06-26T10:03:00Z">
        <w:r w:rsidR="005D6C24">
          <w:rPr>
            <w:noProof/>
            <w:webHidden/>
          </w:rPr>
          <w:t>70</w:t>
        </w:r>
      </w:ins>
      <w:ins w:id="354" w:author="laca" w:date="2015-06-25T08:20:00Z">
        <w:r>
          <w:rPr>
            <w:noProof/>
            <w:webHidden/>
          </w:rPr>
          <w:fldChar w:fldCharType="end"/>
        </w:r>
        <w:r w:rsidRPr="00CB68A3">
          <w:rPr>
            <w:rStyle w:val="Hyperlink"/>
            <w:noProof/>
          </w:rPr>
          <w:fldChar w:fldCharType="end"/>
        </w:r>
      </w:ins>
    </w:p>
    <w:p w14:paraId="145E7853" w14:textId="0E56605F" w:rsidR="00AD526F" w:rsidRDefault="00AD526F">
      <w:pPr>
        <w:pStyle w:val="TOC3"/>
        <w:tabs>
          <w:tab w:val="left" w:pos="1100"/>
          <w:tab w:val="right" w:leader="dot" w:pos="8756"/>
        </w:tabs>
        <w:rPr>
          <w:ins w:id="355" w:author="laca" w:date="2015-06-25T08:20:00Z"/>
          <w:i w:val="0"/>
          <w:iCs w:val="0"/>
          <w:noProof/>
          <w:sz w:val="22"/>
          <w:szCs w:val="22"/>
          <w:lang w:eastAsia="hu-HU"/>
        </w:rPr>
      </w:pPr>
      <w:ins w:id="35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"_Toc422983794"</w:instrText>
        </w:r>
        <w:r w:rsidRPr="00CB68A3">
          <w:rPr>
            <w:rStyle w:val="Hyperlink"/>
            <w:noProof/>
          </w:rPr>
          <w:instrText xml:space="preserve"> </w:instrText>
        </w:r>
        <w:r w:rsidRPr="00CB68A3">
          <w:rPr>
            <w:rStyle w:val="Hyperlink"/>
            <w:noProof/>
          </w:rPr>
          <w:fldChar w:fldCharType="separate"/>
        </w:r>
        <w:r w:rsidRPr="00CB68A3">
          <w:rPr>
            <w:rStyle w:val="Hyperlink"/>
            <w:noProof/>
          </w:rPr>
          <w:t>5.6.2</w:t>
        </w:r>
        <w:r>
          <w:rPr>
            <w:i w:val="0"/>
            <w:iCs w:val="0"/>
            <w:noProof/>
            <w:sz w:val="22"/>
            <w:szCs w:val="22"/>
            <w:lang w:eastAsia="hu-HU"/>
          </w:rPr>
          <w:tab/>
        </w:r>
      </w:ins>
      <w:ins w:id="357" w:author="laca" w:date="2015-06-25T08:31:00Z">
        <w:r w:rsidR="007B6DAD" w:rsidRPr="007B6DAD">
          <w:rPr>
            <w:rStyle w:val="Hyperlink"/>
            <w:noProof/>
          </w:rPr>
          <w:t>Structura sistemului FPGA</w:t>
        </w:r>
      </w:ins>
      <w:ins w:id="358" w:author="laca" w:date="2015-06-25T08:20:00Z">
        <w:r>
          <w:rPr>
            <w:noProof/>
            <w:webHidden/>
          </w:rPr>
          <w:tab/>
        </w:r>
        <w:r>
          <w:rPr>
            <w:noProof/>
            <w:webHidden/>
          </w:rPr>
          <w:fldChar w:fldCharType="begin"/>
        </w:r>
        <w:r>
          <w:rPr>
            <w:noProof/>
            <w:webHidden/>
          </w:rPr>
          <w:instrText xml:space="preserve"> PAGEREF _Toc422983794 \h </w:instrText>
        </w:r>
      </w:ins>
      <w:r>
        <w:rPr>
          <w:noProof/>
          <w:webHidden/>
        </w:rPr>
      </w:r>
      <w:r>
        <w:rPr>
          <w:noProof/>
          <w:webHidden/>
        </w:rPr>
        <w:fldChar w:fldCharType="separate"/>
      </w:r>
      <w:ins w:id="359" w:author="laca" w:date="2015-06-26T10:03:00Z">
        <w:r w:rsidR="005D6C24">
          <w:rPr>
            <w:noProof/>
            <w:webHidden/>
          </w:rPr>
          <w:t>70</w:t>
        </w:r>
      </w:ins>
      <w:ins w:id="360" w:author="laca" w:date="2015-06-25T08:20:00Z">
        <w:r>
          <w:rPr>
            <w:noProof/>
            <w:webHidden/>
          </w:rPr>
          <w:fldChar w:fldCharType="end"/>
        </w:r>
        <w:r w:rsidRPr="00CB68A3">
          <w:rPr>
            <w:rStyle w:val="Hyperlink"/>
            <w:noProof/>
          </w:rPr>
          <w:fldChar w:fldCharType="end"/>
        </w:r>
      </w:ins>
    </w:p>
    <w:p w14:paraId="073ABABC" w14:textId="1236E366" w:rsidR="00AD526F" w:rsidRDefault="00AD526F">
      <w:pPr>
        <w:pStyle w:val="TOC4"/>
        <w:tabs>
          <w:tab w:val="left" w:pos="1540"/>
          <w:tab w:val="right" w:leader="dot" w:pos="8756"/>
        </w:tabs>
        <w:rPr>
          <w:ins w:id="361" w:author="laca" w:date="2015-06-25T08:20:00Z"/>
          <w:noProof/>
          <w:sz w:val="22"/>
          <w:szCs w:val="22"/>
          <w:lang w:eastAsia="hu-HU"/>
        </w:rPr>
      </w:pPr>
      <w:ins w:id="36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"_Toc422983795"</w:instrText>
        </w:r>
        <w:r w:rsidRPr="00CB68A3">
          <w:rPr>
            <w:rStyle w:val="Hyperlink"/>
            <w:noProof/>
          </w:rPr>
          <w:instrText xml:space="preserve"> </w:instrText>
        </w:r>
        <w:r w:rsidRPr="00CB68A3">
          <w:rPr>
            <w:rStyle w:val="Hyperlink"/>
            <w:noProof/>
          </w:rPr>
          <w:fldChar w:fldCharType="separate"/>
        </w:r>
        <w:r w:rsidRPr="00CB68A3">
          <w:rPr>
            <w:rStyle w:val="Hyperlink"/>
            <w:noProof/>
          </w:rPr>
          <w:t>5.6.2.1</w:t>
        </w:r>
        <w:r>
          <w:rPr>
            <w:noProof/>
            <w:sz w:val="22"/>
            <w:szCs w:val="22"/>
            <w:lang w:eastAsia="hu-HU"/>
          </w:rPr>
          <w:tab/>
        </w:r>
      </w:ins>
      <w:ins w:id="363" w:author="laca" w:date="2015-06-25T08:31:00Z">
        <w:r w:rsidR="007B6DAD" w:rsidRPr="007B6DAD">
          <w:rPr>
            <w:rStyle w:val="Hyperlink"/>
            <w:noProof/>
          </w:rPr>
          <w:t>Zybo, placă de dezvoltare FPGA</w:t>
        </w:r>
      </w:ins>
      <w:ins w:id="364" w:author="laca" w:date="2015-06-25T08:20:00Z">
        <w:r>
          <w:rPr>
            <w:noProof/>
            <w:webHidden/>
          </w:rPr>
          <w:tab/>
        </w:r>
        <w:r>
          <w:rPr>
            <w:noProof/>
            <w:webHidden/>
          </w:rPr>
          <w:fldChar w:fldCharType="begin"/>
        </w:r>
        <w:r>
          <w:rPr>
            <w:noProof/>
            <w:webHidden/>
          </w:rPr>
          <w:instrText xml:space="preserve"> PAGEREF _Toc422983795 \h </w:instrText>
        </w:r>
      </w:ins>
      <w:r>
        <w:rPr>
          <w:noProof/>
          <w:webHidden/>
        </w:rPr>
      </w:r>
      <w:r>
        <w:rPr>
          <w:noProof/>
          <w:webHidden/>
        </w:rPr>
        <w:fldChar w:fldCharType="separate"/>
      </w:r>
      <w:ins w:id="365" w:author="laca" w:date="2015-06-26T10:03:00Z">
        <w:r w:rsidR="005D6C24">
          <w:rPr>
            <w:noProof/>
            <w:webHidden/>
          </w:rPr>
          <w:t>72</w:t>
        </w:r>
      </w:ins>
      <w:ins w:id="366" w:author="laca" w:date="2015-06-25T08:20:00Z">
        <w:r>
          <w:rPr>
            <w:noProof/>
            <w:webHidden/>
          </w:rPr>
          <w:fldChar w:fldCharType="end"/>
        </w:r>
        <w:r w:rsidRPr="00CB68A3">
          <w:rPr>
            <w:rStyle w:val="Hyperlink"/>
            <w:noProof/>
          </w:rPr>
          <w:fldChar w:fldCharType="end"/>
        </w:r>
      </w:ins>
    </w:p>
    <w:p w14:paraId="731A62B6" w14:textId="5E7ABA03" w:rsidR="00AD526F" w:rsidRDefault="00AD526F">
      <w:pPr>
        <w:pStyle w:val="TOC4"/>
        <w:tabs>
          <w:tab w:val="left" w:pos="1540"/>
          <w:tab w:val="right" w:leader="dot" w:pos="8756"/>
        </w:tabs>
        <w:rPr>
          <w:ins w:id="367" w:author="laca" w:date="2015-06-25T08:20:00Z"/>
          <w:noProof/>
          <w:sz w:val="22"/>
          <w:szCs w:val="22"/>
          <w:lang w:eastAsia="hu-HU"/>
        </w:rPr>
      </w:pPr>
      <w:ins w:id="36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"_Toc422983796"</w:instrText>
        </w:r>
        <w:r w:rsidRPr="00CB68A3">
          <w:rPr>
            <w:rStyle w:val="Hyperlink"/>
            <w:noProof/>
          </w:rPr>
          <w:instrText xml:space="preserve"> </w:instrText>
        </w:r>
        <w:r w:rsidRPr="00CB68A3">
          <w:rPr>
            <w:rStyle w:val="Hyperlink"/>
            <w:noProof/>
          </w:rPr>
          <w:fldChar w:fldCharType="separate"/>
        </w:r>
        <w:r w:rsidRPr="00CB68A3">
          <w:rPr>
            <w:rStyle w:val="Hyperlink"/>
            <w:noProof/>
          </w:rPr>
          <w:t>5.6.2.2</w:t>
        </w:r>
        <w:r>
          <w:rPr>
            <w:noProof/>
            <w:sz w:val="22"/>
            <w:szCs w:val="22"/>
            <w:lang w:eastAsia="hu-HU"/>
          </w:rPr>
          <w:tab/>
        </w:r>
      </w:ins>
      <w:ins w:id="369" w:author="laca" w:date="2015-06-25T08:31:00Z">
        <w:r w:rsidR="007B6DAD" w:rsidRPr="007B6DAD">
          <w:rPr>
            <w:rStyle w:val="Hyperlink"/>
            <w:noProof/>
          </w:rPr>
          <w:t>Spartan3e, placă de dezvoltare FPGA</w:t>
        </w:r>
      </w:ins>
      <w:ins w:id="370" w:author="laca" w:date="2015-06-25T08:20:00Z">
        <w:r>
          <w:rPr>
            <w:noProof/>
            <w:webHidden/>
          </w:rPr>
          <w:tab/>
        </w:r>
        <w:r>
          <w:rPr>
            <w:noProof/>
            <w:webHidden/>
          </w:rPr>
          <w:fldChar w:fldCharType="begin"/>
        </w:r>
        <w:r>
          <w:rPr>
            <w:noProof/>
            <w:webHidden/>
          </w:rPr>
          <w:instrText xml:space="preserve"> PAGEREF _Toc422983796 \h </w:instrText>
        </w:r>
      </w:ins>
      <w:r>
        <w:rPr>
          <w:noProof/>
          <w:webHidden/>
        </w:rPr>
      </w:r>
      <w:r>
        <w:rPr>
          <w:noProof/>
          <w:webHidden/>
        </w:rPr>
        <w:fldChar w:fldCharType="separate"/>
      </w:r>
      <w:ins w:id="371" w:author="laca" w:date="2015-06-26T10:03:00Z">
        <w:r w:rsidR="005D6C24">
          <w:rPr>
            <w:noProof/>
            <w:webHidden/>
          </w:rPr>
          <w:t>73</w:t>
        </w:r>
      </w:ins>
      <w:ins w:id="372" w:author="laca" w:date="2015-06-25T08:20:00Z">
        <w:r>
          <w:rPr>
            <w:noProof/>
            <w:webHidden/>
          </w:rPr>
          <w:fldChar w:fldCharType="end"/>
        </w:r>
        <w:r w:rsidRPr="00CB68A3">
          <w:rPr>
            <w:rStyle w:val="Hyperlink"/>
            <w:noProof/>
          </w:rPr>
          <w:fldChar w:fldCharType="end"/>
        </w:r>
      </w:ins>
    </w:p>
    <w:p w14:paraId="5649C498" w14:textId="6AD43CAE" w:rsidR="00AD526F" w:rsidRDefault="00AD526F">
      <w:pPr>
        <w:pStyle w:val="TOC4"/>
        <w:tabs>
          <w:tab w:val="left" w:pos="1540"/>
          <w:tab w:val="right" w:leader="dot" w:pos="8756"/>
        </w:tabs>
        <w:rPr>
          <w:ins w:id="373" w:author="laca" w:date="2015-06-25T08:20:00Z"/>
          <w:noProof/>
          <w:sz w:val="22"/>
          <w:szCs w:val="22"/>
          <w:lang w:eastAsia="hu-HU"/>
        </w:rPr>
      </w:pPr>
      <w:ins w:id="37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"_Toc422983797"</w:instrText>
        </w:r>
        <w:r w:rsidRPr="00CB68A3">
          <w:rPr>
            <w:rStyle w:val="Hyperlink"/>
            <w:noProof/>
          </w:rPr>
          <w:instrText xml:space="preserve"> </w:instrText>
        </w:r>
        <w:r w:rsidRPr="00CB68A3">
          <w:rPr>
            <w:rStyle w:val="Hyperlink"/>
            <w:noProof/>
          </w:rPr>
          <w:fldChar w:fldCharType="separate"/>
        </w:r>
        <w:r w:rsidRPr="00CB68A3">
          <w:rPr>
            <w:rStyle w:val="Hyperlink"/>
            <w:noProof/>
          </w:rPr>
          <w:t>5.6.2.3</w:t>
        </w:r>
        <w:r>
          <w:rPr>
            <w:noProof/>
            <w:sz w:val="22"/>
            <w:szCs w:val="22"/>
            <w:lang w:eastAsia="hu-HU"/>
          </w:rPr>
          <w:tab/>
        </w:r>
      </w:ins>
      <w:ins w:id="375" w:author="laca" w:date="2015-06-25T08:31:00Z">
        <w:r w:rsidR="007B6DAD" w:rsidRPr="007B6DAD">
          <w:rPr>
            <w:rStyle w:val="Hyperlink"/>
            <w:noProof/>
          </w:rPr>
          <w:t>Protocoale de comunicatie</w:t>
        </w:r>
      </w:ins>
      <w:ins w:id="376" w:author="laca" w:date="2015-06-25T08:20:00Z">
        <w:r>
          <w:rPr>
            <w:noProof/>
            <w:webHidden/>
          </w:rPr>
          <w:tab/>
        </w:r>
        <w:r>
          <w:rPr>
            <w:noProof/>
            <w:webHidden/>
          </w:rPr>
          <w:fldChar w:fldCharType="begin"/>
        </w:r>
        <w:r>
          <w:rPr>
            <w:noProof/>
            <w:webHidden/>
          </w:rPr>
          <w:instrText xml:space="preserve"> PAGEREF _Toc422983797 \h </w:instrText>
        </w:r>
      </w:ins>
      <w:r>
        <w:rPr>
          <w:noProof/>
          <w:webHidden/>
        </w:rPr>
      </w:r>
      <w:r>
        <w:rPr>
          <w:noProof/>
          <w:webHidden/>
        </w:rPr>
        <w:fldChar w:fldCharType="separate"/>
      </w:r>
      <w:ins w:id="377" w:author="laca" w:date="2015-06-26T10:03:00Z">
        <w:r w:rsidR="005D6C24">
          <w:rPr>
            <w:noProof/>
            <w:webHidden/>
          </w:rPr>
          <w:t>74</w:t>
        </w:r>
      </w:ins>
      <w:ins w:id="378" w:author="laca" w:date="2015-06-25T08:20:00Z">
        <w:r>
          <w:rPr>
            <w:noProof/>
            <w:webHidden/>
          </w:rPr>
          <w:fldChar w:fldCharType="end"/>
        </w:r>
        <w:r w:rsidRPr="00CB68A3">
          <w:rPr>
            <w:rStyle w:val="Hyperlink"/>
            <w:noProof/>
          </w:rPr>
          <w:fldChar w:fldCharType="end"/>
        </w:r>
      </w:ins>
    </w:p>
    <w:p w14:paraId="6707EB62" w14:textId="56097ECA" w:rsidR="00AD526F" w:rsidRDefault="00AD526F">
      <w:pPr>
        <w:pStyle w:val="TOC3"/>
        <w:tabs>
          <w:tab w:val="left" w:pos="1100"/>
          <w:tab w:val="right" w:leader="dot" w:pos="8756"/>
        </w:tabs>
        <w:rPr>
          <w:ins w:id="379" w:author="laca" w:date="2015-06-25T08:20:00Z"/>
          <w:i w:val="0"/>
          <w:iCs w:val="0"/>
          <w:noProof/>
          <w:sz w:val="22"/>
          <w:szCs w:val="22"/>
          <w:lang w:eastAsia="hu-HU"/>
        </w:rPr>
      </w:pPr>
      <w:ins w:id="38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"_Toc422983798"</w:instrText>
        </w:r>
        <w:r w:rsidRPr="00CB68A3">
          <w:rPr>
            <w:rStyle w:val="Hyperlink"/>
            <w:noProof/>
          </w:rPr>
          <w:instrText xml:space="preserve"> </w:instrText>
        </w:r>
        <w:r w:rsidRPr="00CB68A3">
          <w:rPr>
            <w:rStyle w:val="Hyperlink"/>
            <w:noProof/>
          </w:rPr>
          <w:fldChar w:fldCharType="separate"/>
        </w:r>
        <w:r w:rsidRPr="00CB68A3">
          <w:rPr>
            <w:rStyle w:val="Hyperlink"/>
            <w:noProof/>
          </w:rPr>
          <w:t>5.6.3</w:t>
        </w:r>
        <w:r>
          <w:rPr>
            <w:i w:val="0"/>
            <w:iCs w:val="0"/>
            <w:noProof/>
            <w:sz w:val="22"/>
            <w:szCs w:val="22"/>
            <w:lang w:eastAsia="hu-HU"/>
          </w:rPr>
          <w:tab/>
        </w:r>
      </w:ins>
      <w:ins w:id="381" w:author="laca" w:date="2015-06-25T08:31:00Z">
        <w:r w:rsidR="007B6DAD" w:rsidRPr="007B6DAD">
          <w:rPr>
            <w:rStyle w:val="Hyperlink"/>
            <w:noProof/>
          </w:rPr>
          <w:t>Alocarea sarcinilor</w:t>
        </w:r>
      </w:ins>
      <w:ins w:id="382" w:author="laca" w:date="2015-06-25T08:20:00Z">
        <w:r>
          <w:rPr>
            <w:noProof/>
            <w:webHidden/>
          </w:rPr>
          <w:tab/>
        </w:r>
        <w:r>
          <w:rPr>
            <w:noProof/>
            <w:webHidden/>
          </w:rPr>
          <w:fldChar w:fldCharType="begin"/>
        </w:r>
        <w:r>
          <w:rPr>
            <w:noProof/>
            <w:webHidden/>
          </w:rPr>
          <w:instrText xml:space="preserve"> PAGEREF _Toc422983798 \h </w:instrText>
        </w:r>
      </w:ins>
      <w:r>
        <w:rPr>
          <w:noProof/>
          <w:webHidden/>
        </w:rPr>
      </w:r>
      <w:r>
        <w:rPr>
          <w:noProof/>
          <w:webHidden/>
        </w:rPr>
        <w:fldChar w:fldCharType="separate"/>
      </w:r>
      <w:ins w:id="383" w:author="laca" w:date="2015-06-26T10:03:00Z">
        <w:r w:rsidR="005D6C24">
          <w:rPr>
            <w:noProof/>
            <w:webHidden/>
          </w:rPr>
          <w:t>77</w:t>
        </w:r>
      </w:ins>
      <w:ins w:id="384" w:author="laca" w:date="2015-06-25T08:20:00Z">
        <w:r>
          <w:rPr>
            <w:noProof/>
            <w:webHidden/>
          </w:rPr>
          <w:fldChar w:fldCharType="end"/>
        </w:r>
        <w:r w:rsidRPr="00CB68A3">
          <w:rPr>
            <w:rStyle w:val="Hyperlink"/>
            <w:noProof/>
          </w:rPr>
          <w:fldChar w:fldCharType="end"/>
        </w:r>
      </w:ins>
    </w:p>
    <w:p w14:paraId="35DE0B95" w14:textId="7BDBB0D8" w:rsidR="00AD526F" w:rsidRDefault="00AD526F">
      <w:pPr>
        <w:pStyle w:val="TOC4"/>
        <w:tabs>
          <w:tab w:val="left" w:pos="1540"/>
          <w:tab w:val="right" w:leader="dot" w:pos="8756"/>
        </w:tabs>
        <w:rPr>
          <w:ins w:id="385" w:author="laca" w:date="2015-06-25T08:20:00Z"/>
          <w:noProof/>
          <w:sz w:val="22"/>
          <w:szCs w:val="22"/>
          <w:lang w:eastAsia="hu-HU"/>
        </w:rPr>
      </w:pPr>
      <w:ins w:id="38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"_Toc422983799"</w:instrText>
        </w:r>
        <w:r w:rsidRPr="00CB68A3">
          <w:rPr>
            <w:rStyle w:val="Hyperlink"/>
            <w:noProof/>
          </w:rPr>
          <w:instrText xml:space="preserve"> </w:instrText>
        </w:r>
        <w:r w:rsidRPr="00CB68A3">
          <w:rPr>
            <w:rStyle w:val="Hyperlink"/>
            <w:noProof/>
          </w:rPr>
          <w:fldChar w:fldCharType="separate"/>
        </w:r>
        <w:r w:rsidRPr="00CB68A3">
          <w:rPr>
            <w:rStyle w:val="Hyperlink"/>
            <w:noProof/>
          </w:rPr>
          <w:t>5.6.3.1</w:t>
        </w:r>
        <w:r>
          <w:rPr>
            <w:noProof/>
            <w:sz w:val="22"/>
            <w:szCs w:val="22"/>
            <w:lang w:eastAsia="hu-HU"/>
          </w:rPr>
          <w:tab/>
        </w:r>
      </w:ins>
      <w:ins w:id="387" w:author="laca" w:date="2015-06-25T08:32:00Z">
        <w:r w:rsidR="007B6DAD" w:rsidRPr="007B6DAD">
          <w:rPr>
            <w:rStyle w:val="Hyperlink"/>
            <w:noProof/>
          </w:rPr>
          <w:t>Zybo, placă de dezvoltare FPGA</w:t>
        </w:r>
      </w:ins>
      <w:ins w:id="388" w:author="laca" w:date="2015-06-25T08:20:00Z">
        <w:r>
          <w:rPr>
            <w:noProof/>
            <w:webHidden/>
          </w:rPr>
          <w:tab/>
        </w:r>
        <w:r>
          <w:rPr>
            <w:noProof/>
            <w:webHidden/>
          </w:rPr>
          <w:fldChar w:fldCharType="begin"/>
        </w:r>
        <w:r>
          <w:rPr>
            <w:noProof/>
            <w:webHidden/>
          </w:rPr>
          <w:instrText xml:space="preserve"> PAGEREF _Toc422983799 \h </w:instrText>
        </w:r>
      </w:ins>
      <w:r>
        <w:rPr>
          <w:noProof/>
          <w:webHidden/>
        </w:rPr>
      </w:r>
      <w:r>
        <w:rPr>
          <w:noProof/>
          <w:webHidden/>
        </w:rPr>
        <w:fldChar w:fldCharType="separate"/>
      </w:r>
      <w:ins w:id="389" w:author="laca" w:date="2015-06-26T10:03:00Z">
        <w:r w:rsidR="005D6C24">
          <w:rPr>
            <w:noProof/>
            <w:webHidden/>
          </w:rPr>
          <w:t>77</w:t>
        </w:r>
      </w:ins>
      <w:ins w:id="390" w:author="laca" w:date="2015-06-25T08:20:00Z">
        <w:r>
          <w:rPr>
            <w:noProof/>
            <w:webHidden/>
          </w:rPr>
          <w:fldChar w:fldCharType="end"/>
        </w:r>
        <w:r w:rsidRPr="00CB68A3">
          <w:rPr>
            <w:rStyle w:val="Hyperlink"/>
            <w:noProof/>
          </w:rPr>
          <w:fldChar w:fldCharType="end"/>
        </w:r>
      </w:ins>
    </w:p>
    <w:p w14:paraId="226F2C12" w14:textId="7FD3BC26" w:rsidR="00AD526F" w:rsidRDefault="00AD526F">
      <w:pPr>
        <w:pStyle w:val="TOC4"/>
        <w:tabs>
          <w:tab w:val="left" w:pos="1540"/>
          <w:tab w:val="right" w:leader="dot" w:pos="8756"/>
        </w:tabs>
        <w:rPr>
          <w:ins w:id="391" w:author="laca" w:date="2015-06-25T08:20:00Z"/>
          <w:noProof/>
          <w:sz w:val="22"/>
          <w:szCs w:val="22"/>
          <w:lang w:eastAsia="hu-HU"/>
        </w:rPr>
      </w:pPr>
      <w:ins w:id="39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"_Toc422983800"</w:instrText>
        </w:r>
        <w:r w:rsidRPr="00CB68A3">
          <w:rPr>
            <w:rStyle w:val="Hyperlink"/>
            <w:noProof/>
          </w:rPr>
          <w:instrText xml:space="preserve"> </w:instrText>
        </w:r>
        <w:r w:rsidRPr="00CB68A3">
          <w:rPr>
            <w:rStyle w:val="Hyperlink"/>
            <w:noProof/>
          </w:rPr>
          <w:fldChar w:fldCharType="separate"/>
        </w:r>
        <w:r w:rsidRPr="00CB68A3">
          <w:rPr>
            <w:rStyle w:val="Hyperlink"/>
            <w:noProof/>
          </w:rPr>
          <w:t>5.6.3.2</w:t>
        </w:r>
        <w:r>
          <w:rPr>
            <w:noProof/>
            <w:sz w:val="22"/>
            <w:szCs w:val="22"/>
            <w:lang w:eastAsia="hu-HU"/>
          </w:rPr>
          <w:tab/>
        </w:r>
      </w:ins>
      <w:ins w:id="393" w:author="laca" w:date="2015-06-25T08:32:00Z">
        <w:r w:rsidR="007B6DAD" w:rsidRPr="007B6DAD">
          <w:rPr>
            <w:rStyle w:val="Hyperlink"/>
            <w:noProof/>
          </w:rPr>
          <w:t>Spartan3e, placă de dezvoltare FPGA</w:t>
        </w:r>
      </w:ins>
      <w:ins w:id="394" w:author="laca" w:date="2015-06-25T08:20:00Z">
        <w:r>
          <w:rPr>
            <w:noProof/>
            <w:webHidden/>
          </w:rPr>
          <w:tab/>
        </w:r>
        <w:r>
          <w:rPr>
            <w:noProof/>
            <w:webHidden/>
          </w:rPr>
          <w:fldChar w:fldCharType="begin"/>
        </w:r>
        <w:r>
          <w:rPr>
            <w:noProof/>
            <w:webHidden/>
          </w:rPr>
          <w:instrText xml:space="preserve"> PAGEREF _Toc422983800 \h </w:instrText>
        </w:r>
      </w:ins>
      <w:r>
        <w:rPr>
          <w:noProof/>
          <w:webHidden/>
        </w:rPr>
      </w:r>
      <w:r>
        <w:rPr>
          <w:noProof/>
          <w:webHidden/>
        </w:rPr>
        <w:fldChar w:fldCharType="separate"/>
      </w:r>
      <w:ins w:id="395" w:author="laca" w:date="2015-06-26T10:03:00Z">
        <w:r w:rsidR="005D6C24">
          <w:rPr>
            <w:noProof/>
            <w:webHidden/>
          </w:rPr>
          <w:t>77</w:t>
        </w:r>
      </w:ins>
      <w:ins w:id="396" w:author="laca" w:date="2015-06-25T08:20:00Z">
        <w:r>
          <w:rPr>
            <w:noProof/>
            <w:webHidden/>
          </w:rPr>
          <w:fldChar w:fldCharType="end"/>
        </w:r>
        <w:r w:rsidRPr="00CB68A3">
          <w:rPr>
            <w:rStyle w:val="Hyperlink"/>
            <w:noProof/>
          </w:rPr>
          <w:fldChar w:fldCharType="end"/>
        </w:r>
      </w:ins>
    </w:p>
    <w:p w14:paraId="1DFA7952" w14:textId="1D0D0AAC" w:rsidR="00AD526F" w:rsidRDefault="00AD526F">
      <w:pPr>
        <w:pStyle w:val="TOC2"/>
        <w:tabs>
          <w:tab w:val="left" w:pos="880"/>
        </w:tabs>
        <w:rPr>
          <w:ins w:id="397" w:author="laca" w:date="2015-06-25T08:20:00Z"/>
          <w:smallCaps w:val="0"/>
          <w:noProof/>
          <w:sz w:val="22"/>
          <w:szCs w:val="22"/>
          <w:lang w:eastAsia="hu-HU"/>
        </w:rPr>
      </w:pPr>
      <w:ins w:id="39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"_Toc422983801"</w:instrText>
        </w:r>
        <w:r w:rsidRPr="00CB68A3">
          <w:rPr>
            <w:rStyle w:val="Hyperlink"/>
            <w:noProof/>
          </w:rPr>
          <w:instrText xml:space="preserve"> </w:instrText>
        </w:r>
        <w:r w:rsidRPr="00CB68A3">
          <w:rPr>
            <w:rStyle w:val="Hyperlink"/>
            <w:noProof/>
          </w:rPr>
          <w:fldChar w:fldCharType="separate"/>
        </w:r>
        <w:r w:rsidRPr="00CB68A3">
          <w:rPr>
            <w:rStyle w:val="Hyperlink"/>
            <w:noProof/>
          </w:rPr>
          <w:t>5.7</w:t>
        </w:r>
        <w:r>
          <w:rPr>
            <w:smallCaps w:val="0"/>
            <w:noProof/>
            <w:sz w:val="22"/>
            <w:szCs w:val="22"/>
            <w:lang w:eastAsia="hu-HU"/>
          </w:rPr>
          <w:tab/>
        </w:r>
      </w:ins>
      <w:ins w:id="399" w:author="laca" w:date="2015-06-25T08:32:00Z">
        <w:r w:rsidR="007B6DAD" w:rsidRPr="007B6DAD">
          <w:rPr>
            <w:rStyle w:val="Hyperlink"/>
            <w:noProof/>
          </w:rPr>
          <w:t>performanță electronică</w:t>
        </w:r>
      </w:ins>
      <w:ins w:id="400" w:author="laca" w:date="2015-06-25T08:20:00Z">
        <w:r>
          <w:rPr>
            <w:noProof/>
            <w:webHidden/>
          </w:rPr>
          <w:tab/>
        </w:r>
        <w:r>
          <w:rPr>
            <w:noProof/>
            <w:webHidden/>
          </w:rPr>
          <w:fldChar w:fldCharType="begin"/>
        </w:r>
        <w:r>
          <w:rPr>
            <w:noProof/>
            <w:webHidden/>
          </w:rPr>
          <w:instrText xml:space="preserve"> PAGEREF _Toc422983801 \h </w:instrText>
        </w:r>
      </w:ins>
      <w:r>
        <w:rPr>
          <w:noProof/>
          <w:webHidden/>
        </w:rPr>
      </w:r>
      <w:r>
        <w:rPr>
          <w:noProof/>
          <w:webHidden/>
        </w:rPr>
        <w:fldChar w:fldCharType="separate"/>
      </w:r>
      <w:ins w:id="401" w:author="laca" w:date="2015-06-26T10:03:00Z">
        <w:r w:rsidR="005D6C24">
          <w:rPr>
            <w:noProof/>
            <w:webHidden/>
          </w:rPr>
          <w:t>78</w:t>
        </w:r>
      </w:ins>
      <w:ins w:id="402" w:author="laca" w:date="2015-06-25T08:20:00Z">
        <w:r>
          <w:rPr>
            <w:noProof/>
            <w:webHidden/>
          </w:rPr>
          <w:fldChar w:fldCharType="end"/>
        </w:r>
        <w:r w:rsidRPr="00CB68A3">
          <w:rPr>
            <w:rStyle w:val="Hyperlink"/>
            <w:noProof/>
          </w:rPr>
          <w:fldChar w:fldCharType="end"/>
        </w:r>
      </w:ins>
    </w:p>
    <w:p w14:paraId="2D0CFCE8" w14:textId="45419FF5" w:rsidR="00AD526F" w:rsidRDefault="00AD526F">
      <w:pPr>
        <w:pStyle w:val="TOC3"/>
        <w:tabs>
          <w:tab w:val="left" w:pos="1100"/>
          <w:tab w:val="right" w:leader="dot" w:pos="8756"/>
        </w:tabs>
        <w:rPr>
          <w:ins w:id="403" w:author="laca" w:date="2015-06-25T08:20:00Z"/>
          <w:i w:val="0"/>
          <w:iCs w:val="0"/>
          <w:noProof/>
          <w:sz w:val="22"/>
          <w:szCs w:val="22"/>
          <w:lang w:eastAsia="hu-HU"/>
        </w:rPr>
      </w:pPr>
      <w:ins w:id="40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"_Toc422983802"</w:instrText>
        </w:r>
        <w:r w:rsidRPr="00CB68A3">
          <w:rPr>
            <w:rStyle w:val="Hyperlink"/>
            <w:noProof/>
          </w:rPr>
          <w:instrText xml:space="preserve"> </w:instrText>
        </w:r>
        <w:r w:rsidRPr="00CB68A3">
          <w:rPr>
            <w:rStyle w:val="Hyperlink"/>
            <w:noProof/>
          </w:rPr>
          <w:fldChar w:fldCharType="separate"/>
        </w:r>
        <w:r w:rsidRPr="00CB68A3">
          <w:rPr>
            <w:rStyle w:val="Hyperlink"/>
            <w:noProof/>
          </w:rPr>
          <w:t>5.7.1</w:t>
        </w:r>
        <w:r>
          <w:rPr>
            <w:i w:val="0"/>
            <w:iCs w:val="0"/>
            <w:noProof/>
            <w:sz w:val="22"/>
            <w:szCs w:val="22"/>
            <w:lang w:eastAsia="hu-HU"/>
          </w:rPr>
          <w:tab/>
        </w:r>
      </w:ins>
      <w:ins w:id="405" w:author="laca" w:date="2015-06-25T08:33:00Z">
        <w:r w:rsidR="007B6DAD" w:rsidRPr="007B6DAD">
          <w:rPr>
            <w:rStyle w:val="Hyperlink"/>
            <w:noProof/>
          </w:rPr>
          <w:t>Funcționare Bootstramp</w:t>
        </w:r>
      </w:ins>
      <w:ins w:id="406" w:author="laca" w:date="2015-06-25T08:20:00Z">
        <w:r>
          <w:rPr>
            <w:noProof/>
            <w:webHidden/>
          </w:rPr>
          <w:tab/>
        </w:r>
        <w:r>
          <w:rPr>
            <w:noProof/>
            <w:webHidden/>
          </w:rPr>
          <w:fldChar w:fldCharType="begin"/>
        </w:r>
        <w:r>
          <w:rPr>
            <w:noProof/>
            <w:webHidden/>
          </w:rPr>
          <w:instrText xml:space="preserve"> PAGEREF _Toc422983802 \h </w:instrText>
        </w:r>
      </w:ins>
      <w:r>
        <w:rPr>
          <w:noProof/>
          <w:webHidden/>
        </w:rPr>
      </w:r>
      <w:r>
        <w:rPr>
          <w:noProof/>
          <w:webHidden/>
        </w:rPr>
        <w:fldChar w:fldCharType="separate"/>
      </w:r>
      <w:ins w:id="407" w:author="laca" w:date="2015-06-26T10:03:00Z">
        <w:r w:rsidR="005D6C24">
          <w:rPr>
            <w:noProof/>
            <w:webHidden/>
          </w:rPr>
          <w:t>84</w:t>
        </w:r>
      </w:ins>
      <w:ins w:id="408" w:author="laca" w:date="2015-06-25T08:20:00Z">
        <w:r>
          <w:rPr>
            <w:noProof/>
            <w:webHidden/>
          </w:rPr>
          <w:fldChar w:fldCharType="end"/>
        </w:r>
        <w:r w:rsidRPr="00CB68A3">
          <w:rPr>
            <w:rStyle w:val="Hyperlink"/>
            <w:noProof/>
          </w:rPr>
          <w:fldChar w:fldCharType="end"/>
        </w:r>
      </w:ins>
    </w:p>
    <w:p w14:paraId="664F1A02" w14:textId="770E831A" w:rsidR="00AD526F" w:rsidRDefault="00AD526F">
      <w:pPr>
        <w:pStyle w:val="TOC4"/>
        <w:tabs>
          <w:tab w:val="left" w:pos="1540"/>
          <w:tab w:val="right" w:leader="dot" w:pos="8756"/>
        </w:tabs>
        <w:rPr>
          <w:ins w:id="409" w:author="laca" w:date="2015-06-25T08:20:00Z"/>
          <w:noProof/>
          <w:sz w:val="22"/>
          <w:szCs w:val="22"/>
          <w:lang w:eastAsia="hu-HU"/>
        </w:rPr>
      </w:pPr>
      <w:ins w:id="41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"_Toc422983803"</w:instrText>
        </w:r>
        <w:r w:rsidRPr="00CB68A3">
          <w:rPr>
            <w:rStyle w:val="Hyperlink"/>
            <w:noProof/>
          </w:rPr>
          <w:instrText xml:space="preserve"> </w:instrText>
        </w:r>
        <w:r w:rsidRPr="00CB68A3">
          <w:rPr>
            <w:rStyle w:val="Hyperlink"/>
            <w:noProof/>
          </w:rPr>
          <w:fldChar w:fldCharType="separate"/>
        </w:r>
        <w:r w:rsidRPr="00CB68A3">
          <w:rPr>
            <w:rStyle w:val="Hyperlink"/>
            <w:noProof/>
          </w:rPr>
          <w:t>5.7.1.1</w:t>
        </w:r>
        <w:r>
          <w:rPr>
            <w:noProof/>
            <w:sz w:val="22"/>
            <w:szCs w:val="22"/>
            <w:lang w:eastAsia="hu-HU"/>
          </w:rPr>
          <w:tab/>
        </w:r>
      </w:ins>
      <w:ins w:id="411" w:author="laca" w:date="2015-06-25T08:33:00Z">
        <w:r w:rsidR="007B6DAD" w:rsidRPr="007B6DAD">
          <w:rPr>
            <w:rStyle w:val="Hyperlink"/>
            <w:noProof/>
          </w:rPr>
          <w:t>Simulație în mediu Simulink</w:t>
        </w:r>
      </w:ins>
      <w:ins w:id="412" w:author="laca" w:date="2015-06-25T08:20:00Z">
        <w:r>
          <w:rPr>
            <w:noProof/>
            <w:webHidden/>
          </w:rPr>
          <w:tab/>
        </w:r>
        <w:r>
          <w:rPr>
            <w:noProof/>
            <w:webHidden/>
          </w:rPr>
          <w:fldChar w:fldCharType="begin"/>
        </w:r>
        <w:r>
          <w:rPr>
            <w:noProof/>
            <w:webHidden/>
          </w:rPr>
          <w:instrText xml:space="preserve"> PAGEREF _Toc422983803 \h </w:instrText>
        </w:r>
      </w:ins>
      <w:r>
        <w:rPr>
          <w:noProof/>
          <w:webHidden/>
        </w:rPr>
      </w:r>
      <w:r>
        <w:rPr>
          <w:noProof/>
          <w:webHidden/>
        </w:rPr>
        <w:fldChar w:fldCharType="separate"/>
      </w:r>
      <w:ins w:id="413" w:author="laca" w:date="2015-06-26T10:03:00Z">
        <w:r w:rsidR="005D6C24">
          <w:rPr>
            <w:noProof/>
            <w:webHidden/>
          </w:rPr>
          <w:t>85</w:t>
        </w:r>
      </w:ins>
      <w:ins w:id="414" w:author="laca" w:date="2015-06-25T08:20:00Z">
        <w:r>
          <w:rPr>
            <w:noProof/>
            <w:webHidden/>
          </w:rPr>
          <w:fldChar w:fldCharType="end"/>
        </w:r>
        <w:r w:rsidRPr="00CB68A3">
          <w:rPr>
            <w:rStyle w:val="Hyperlink"/>
            <w:noProof/>
          </w:rPr>
          <w:fldChar w:fldCharType="end"/>
        </w:r>
      </w:ins>
    </w:p>
    <w:p w14:paraId="03A5B4BE" w14:textId="22FCEF21" w:rsidR="00AD526F" w:rsidRDefault="00AD526F">
      <w:pPr>
        <w:pStyle w:val="TOC2"/>
        <w:tabs>
          <w:tab w:val="left" w:pos="880"/>
        </w:tabs>
        <w:rPr>
          <w:ins w:id="415" w:author="laca" w:date="2015-06-25T08:20:00Z"/>
          <w:smallCaps w:val="0"/>
          <w:noProof/>
          <w:sz w:val="22"/>
          <w:szCs w:val="22"/>
          <w:lang w:eastAsia="hu-HU"/>
        </w:rPr>
      </w:pPr>
      <w:ins w:id="41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"_Toc422983804"</w:instrText>
        </w:r>
        <w:r w:rsidRPr="00CB68A3">
          <w:rPr>
            <w:rStyle w:val="Hyperlink"/>
            <w:noProof/>
          </w:rPr>
          <w:instrText xml:space="preserve"> </w:instrText>
        </w:r>
        <w:r w:rsidRPr="00CB68A3">
          <w:rPr>
            <w:rStyle w:val="Hyperlink"/>
            <w:noProof/>
          </w:rPr>
          <w:fldChar w:fldCharType="separate"/>
        </w:r>
        <w:r w:rsidRPr="00CB68A3">
          <w:rPr>
            <w:rStyle w:val="Hyperlink"/>
            <w:noProof/>
          </w:rPr>
          <w:t>5.8</w:t>
        </w:r>
        <w:r>
          <w:rPr>
            <w:smallCaps w:val="0"/>
            <w:noProof/>
            <w:sz w:val="22"/>
            <w:szCs w:val="22"/>
            <w:lang w:eastAsia="hu-HU"/>
          </w:rPr>
          <w:tab/>
        </w:r>
      </w:ins>
      <w:ins w:id="417" w:author="laca" w:date="2015-06-25T08:33:00Z">
        <w:r w:rsidR="007B6DAD" w:rsidRPr="007B6DAD">
          <w:rPr>
            <w:rStyle w:val="Hyperlink"/>
            <w:noProof/>
          </w:rPr>
          <w:t>Model ROBOT</w:t>
        </w:r>
      </w:ins>
      <w:ins w:id="418" w:author="laca" w:date="2015-06-25T08:20:00Z">
        <w:r>
          <w:rPr>
            <w:noProof/>
            <w:webHidden/>
          </w:rPr>
          <w:tab/>
        </w:r>
        <w:r>
          <w:rPr>
            <w:noProof/>
            <w:webHidden/>
          </w:rPr>
          <w:fldChar w:fldCharType="begin"/>
        </w:r>
        <w:r>
          <w:rPr>
            <w:noProof/>
            <w:webHidden/>
          </w:rPr>
          <w:instrText xml:space="preserve"> PAGEREF _Toc422983804 \h </w:instrText>
        </w:r>
      </w:ins>
      <w:r>
        <w:rPr>
          <w:noProof/>
          <w:webHidden/>
        </w:rPr>
      </w:r>
      <w:r>
        <w:rPr>
          <w:noProof/>
          <w:webHidden/>
        </w:rPr>
        <w:fldChar w:fldCharType="separate"/>
      </w:r>
      <w:ins w:id="419" w:author="laca" w:date="2015-06-26T10:03:00Z">
        <w:r w:rsidR="005D6C24">
          <w:rPr>
            <w:noProof/>
            <w:webHidden/>
          </w:rPr>
          <w:t>87</w:t>
        </w:r>
      </w:ins>
      <w:ins w:id="420" w:author="laca" w:date="2015-06-25T08:20:00Z">
        <w:r>
          <w:rPr>
            <w:noProof/>
            <w:webHidden/>
          </w:rPr>
          <w:fldChar w:fldCharType="end"/>
        </w:r>
        <w:r w:rsidRPr="00CB68A3">
          <w:rPr>
            <w:rStyle w:val="Hyperlink"/>
            <w:noProof/>
          </w:rPr>
          <w:fldChar w:fldCharType="end"/>
        </w:r>
      </w:ins>
    </w:p>
    <w:p w14:paraId="071393BA" w14:textId="06C908D0" w:rsidR="00AD526F" w:rsidRDefault="00AD526F">
      <w:pPr>
        <w:pStyle w:val="TOC1"/>
        <w:rPr>
          <w:ins w:id="421" w:author="laca" w:date="2015-06-25T08:20:00Z"/>
          <w:b w:val="0"/>
          <w:bCs w:val="0"/>
          <w:caps w:val="0"/>
          <w:noProof/>
          <w:sz w:val="22"/>
          <w:szCs w:val="22"/>
          <w:lang w:eastAsia="hu-HU"/>
        </w:rPr>
      </w:pPr>
      <w:ins w:id="422"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"_Toc422983805"</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6</w:t>
        </w:r>
        <w:r>
          <w:rPr>
            <w:b w:val="0"/>
            <w:bCs w:val="0"/>
            <w:caps w:val="0"/>
            <w:noProof/>
            <w:sz w:val="22"/>
            <w:szCs w:val="22"/>
            <w:lang w:eastAsia="hu-HU"/>
          </w:rPr>
          <w:tab/>
        </w:r>
      </w:ins>
      <w:ins w:id="423" w:author="laca" w:date="2015-06-25T08:33:00Z">
        <w:r w:rsidR="007B6DAD" w:rsidRPr="007B6DAD">
          <w:rPr>
            <w:rStyle w:val="Hyperlink"/>
            <w:rFonts w:ascii="Times New Roman" w:hAnsi="Times New Roman" w:cs="Times New Roman"/>
            <w:noProof/>
          </w:rPr>
          <w:t>structura mecanică a robotului</w:t>
        </w:r>
      </w:ins>
      <w:ins w:id="424" w:author="laca" w:date="2015-06-25T08:20:00Z">
        <w:r>
          <w:rPr>
            <w:noProof/>
            <w:webHidden/>
          </w:rPr>
          <w:tab/>
        </w:r>
        <w:r>
          <w:rPr>
            <w:noProof/>
            <w:webHidden/>
          </w:rPr>
          <w:fldChar w:fldCharType="begin"/>
        </w:r>
        <w:r>
          <w:rPr>
            <w:noProof/>
            <w:webHidden/>
          </w:rPr>
          <w:instrText xml:space="preserve"> PAGEREF _Toc422983805 \h </w:instrText>
        </w:r>
      </w:ins>
      <w:r>
        <w:rPr>
          <w:noProof/>
          <w:webHidden/>
        </w:rPr>
      </w:r>
      <w:r>
        <w:rPr>
          <w:noProof/>
          <w:webHidden/>
        </w:rPr>
        <w:fldChar w:fldCharType="separate"/>
      </w:r>
      <w:ins w:id="425" w:author="laca" w:date="2015-06-26T10:03:00Z">
        <w:r w:rsidR="005D6C24">
          <w:rPr>
            <w:noProof/>
            <w:webHidden/>
          </w:rPr>
          <w:t>90</w:t>
        </w:r>
      </w:ins>
      <w:ins w:id="426" w:author="laca" w:date="2015-06-25T08:20:00Z">
        <w:r>
          <w:rPr>
            <w:noProof/>
            <w:webHidden/>
          </w:rPr>
          <w:fldChar w:fldCharType="end"/>
        </w:r>
        <w:r w:rsidRPr="00CB68A3">
          <w:rPr>
            <w:rStyle w:val="Hyperlink"/>
            <w:noProof/>
          </w:rPr>
          <w:fldChar w:fldCharType="end"/>
        </w:r>
      </w:ins>
    </w:p>
    <w:p w14:paraId="1516EA9D" w14:textId="396B43E7" w:rsidR="00AD526F" w:rsidRDefault="00AD526F">
      <w:pPr>
        <w:pStyle w:val="TOC1"/>
        <w:rPr>
          <w:ins w:id="427" w:author="laca" w:date="2015-06-25T08:20:00Z"/>
          <w:b w:val="0"/>
          <w:bCs w:val="0"/>
          <w:caps w:val="0"/>
          <w:noProof/>
          <w:sz w:val="22"/>
          <w:szCs w:val="22"/>
          <w:lang w:eastAsia="hu-HU"/>
        </w:rPr>
      </w:pPr>
      <w:ins w:id="428"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"_Toc422983806"</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7</w:t>
        </w:r>
        <w:r>
          <w:rPr>
            <w:b w:val="0"/>
            <w:bCs w:val="0"/>
            <w:caps w:val="0"/>
            <w:noProof/>
            <w:sz w:val="22"/>
            <w:szCs w:val="22"/>
            <w:lang w:eastAsia="hu-HU"/>
          </w:rPr>
          <w:tab/>
        </w:r>
      </w:ins>
      <w:ins w:id="429" w:author="laca" w:date="2015-06-25T08:34:00Z">
        <w:r w:rsidR="007B6DAD" w:rsidRPr="007B6DAD">
          <w:rPr>
            <w:rStyle w:val="Hyperlink"/>
            <w:rFonts w:ascii="Times New Roman" w:hAnsi="Times New Roman"/>
            <w:noProof/>
          </w:rPr>
          <w:t>rezultate obținute, realizări</w:t>
        </w:r>
      </w:ins>
      <w:ins w:id="430" w:author="laca" w:date="2015-06-25T08:20:00Z">
        <w:r w:rsidRPr="00CB68A3">
          <w:rPr>
            <w:rStyle w:val="Hyperlink"/>
            <w:rFonts w:ascii="Times New Roman" w:hAnsi="Times New Roman"/>
            <w:noProof/>
          </w:rPr>
          <w:t>:</w:t>
        </w:r>
        <w:r>
          <w:rPr>
            <w:noProof/>
            <w:webHidden/>
          </w:rPr>
          <w:tab/>
        </w:r>
        <w:r>
          <w:rPr>
            <w:noProof/>
            <w:webHidden/>
          </w:rPr>
          <w:fldChar w:fldCharType="begin"/>
        </w:r>
        <w:r>
          <w:rPr>
            <w:noProof/>
            <w:webHidden/>
          </w:rPr>
          <w:instrText xml:space="preserve"> PAGEREF _Toc422983806 \h </w:instrText>
        </w:r>
      </w:ins>
      <w:r>
        <w:rPr>
          <w:noProof/>
          <w:webHidden/>
        </w:rPr>
      </w:r>
      <w:r>
        <w:rPr>
          <w:noProof/>
          <w:webHidden/>
        </w:rPr>
        <w:fldChar w:fldCharType="separate"/>
      </w:r>
      <w:ins w:id="431" w:author="laca" w:date="2015-06-26T10:03:00Z">
        <w:r w:rsidR="005D6C24">
          <w:rPr>
            <w:noProof/>
            <w:webHidden/>
          </w:rPr>
          <w:t>92</w:t>
        </w:r>
      </w:ins>
      <w:ins w:id="432" w:author="laca" w:date="2015-06-25T08:20:00Z">
        <w:r>
          <w:rPr>
            <w:noProof/>
            <w:webHidden/>
          </w:rPr>
          <w:fldChar w:fldCharType="end"/>
        </w:r>
        <w:r w:rsidRPr="00CB68A3">
          <w:rPr>
            <w:rStyle w:val="Hyperlink"/>
            <w:noProof/>
          </w:rPr>
          <w:fldChar w:fldCharType="end"/>
        </w:r>
      </w:ins>
    </w:p>
    <w:p w14:paraId="2B334AAD" w14:textId="10C03428" w:rsidR="00AD526F" w:rsidRDefault="00AD526F">
      <w:pPr>
        <w:pStyle w:val="TOC1"/>
        <w:rPr>
          <w:ins w:id="433" w:author="laca" w:date="2015-06-25T08:20:00Z"/>
          <w:b w:val="0"/>
          <w:bCs w:val="0"/>
          <w:caps w:val="0"/>
          <w:noProof/>
          <w:sz w:val="22"/>
          <w:szCs w:val="22"/>
          <w:lang w:eastAsia="hu-HU"/>
        </w:rPr>
      </w:pPr>
      <w:ins w:id="434"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"_Toc422983807"</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noProof/>
          </w:rPr>
          <w:t>8</w:t>
        </w:r>
        <w:r>
          <w:rPr>
            <w:b w:val="0"/>
            <w:bCs w:val="0"/>
            <w:caps w:val="0"/>
            <w:noProof/>
            <w:sz w:val="22"/>
            <w:szCs w:val="22"/>
            <w:lang w:eastAsia="hu-HU"/>
          </w:rPr>
          <w:tab/>
        </w:r>
      </w:ins>
      <w:ins w:id="435" w:author="laca" w:date="2015-06-25T08:34:00Z">
        <w:r w:rsidR="007B6DAD" w:rsidRPr="007B6DAD">
          <w:rPr>
            <w:rStyle w:val="Hyperlink"/>
            <w:rFonts w:ascii="Times New Roman" w:hAnsi="Times New Roman"/>
            <w:noProof/>
          </w:rPr>
          <w:t>concluzii</w:t>
        </w:r>
      </w:ins>
      <w:ins w:id="436" w:author="laca" w:date="2015-06-25T08:20:00Z">
        <w:r w:rsidRPr="00CB68A3">
          <w:rPr>
            <w:rStyle w:val="Hyperlink"/>
            <w:rFonts w:ascii="Times New Roman" w:hAnsi="Times New Roman"/>
            <w:noProof/>
          </w:rPr>
          <w:t>:</w:t>
        </w:r>
        <w:r>
          <w:rPr>
            <w:noProof/>
            <w:webHidden/>
          </w:rPr>
          <w:tab/>
        </w:r>
        <w:r>
          <w:rPr>
            <w:noProof/>
            <w:webHidden/>
          </w:rPr>
          <w:fldChar w:fldCharType="begin"/>
        </w:r>
        <w:r>
          <w:rPr>
            <w:noProof/>
            <w:webHidden/>
          </w:rPr>
          <w:instrText xml:space="preserve"> PAGEREF _Toc422983807 \h </w:instrText>
        </w:r>
      </w:ins>
      <w:r>
        <w:rPr>
          <w:noProof/>
          <w:webHidden/>
        </w:rPr>
      </w:r>
      <w:r>
        <w:rPr>
          <w:noProof/>
          <w:webHidden/>
        </w:rPr>
        <w:fldChar w:fldCharType="separate"/>
      </w:r>
      <w:ins w:id="437" w:author="laca" w:date="2015-06-26T10:03:00Z">
        <w:r w:rsidR="005D6C24">
          <w:rPr>
            <w:noProof/>
            <w:webHidden/>
          </w:rPr>
          <w:t>92</w:t>
        </w:r>
      </w:ins>
      <w:ins w:id="438" w:author="laca" w:date="2015-06-25T08:20:00Z">
        <w:r>
          <w:rPr>
            <w:noProof/>
            <w:webHidden/>
          </w:rPr>
          <w:fldChar w:fldCharType="end"/>
        </w:r>
        <w:r w:rsidRPr="00CB68A3">
          <w:rPr>
            <w:rStyle w:val="Hyperlink"/>
            <w:noProof/>
          </w:rPr>
          <w:fldChar w:fldCharType="end"/>
        </w:r>
      </w:ins>
    </w:p>
    <w:p w14:paraId="69C486D1" w14:textId="299296DC" w:rsidR="00AD526F" w:rsidRDefault="00AD526F">
      <w:pPr>
        <w:pStyle w:val="TOC1"/>
        <w:rPr>
          <w:ins w:id="439" w:author="laca" w:date="2015-06-25T08:20:00Z"/>
          <w:b w:val="0"/>
          <w:bCs w:val="0"/>
          <w:caps w:val="0"/>
          <w:noProof/>
          <w:sz w:val="22"/>
          <w:szCs w:val="22"/>
          <w:lang w:eastAsia="hu-HU"/>
        </w:rPr>
      </w:pPr>
      <w:ins w:id="440"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"_Toc422983808"</w:instrText>
        </w:r>
        <w:r w:rsidRPr="00CB68A3">
          <w:rPr>
            <w:rStyle w:val="Hyperlink"/>
            <w:noProof/>
          </w:rPr>
          <w:instrText xml:space="preserve"> </w:instrText>
        </w:r>
        <w:r w:rsidRPr="00CB68A3">
          <w:rPr>
            <w:rStyle w:val="Hyperlink"/>
            <w:noProof/>
          </w:rPr>
          <w:fldChar w:fldCharType="separate"/>
        </w:r>
        <w:r w:rsidRPr="00CB68A3">
          <w:rPr>
            <w:rStyle w:val="Hyperlink"/>
            <w:rFonts w:ascii="Times New Roman" w:hAnsi="Times New Roman" w:cs="Times New Roman"/>
            <w:noProof/>
          </w:rPr>
          <w:t>9</w:t>
        </w:r>
        <w:r>
          <w:rPr>
            <w:b w:val="0"/>
            <w:bCs w:val="0"/>
            <w:caps w:val="0"/>
            <w:noProof/>
            <w:sz w:val="22"/>
            <w:szCs w:val="22"/>
            <w:lang w:eastAsia="hu-HU"/>
          </w:rPr>
          <w:tab/>
        </w:r>
      </w:ins>
      <w:ins w:id="441" w:author="laca" w:date="2015-06-25T08:34:00Z">
        <w:r w:rsidR="007B6DAD" w:rsidRPr="007B6DAD">
          <w:rPr>
            <w:rStyle w:val="Hyperlink"/>
            <w:rFonts w:ascii="Times New Roman" w:hAnsi="Times New Roman" w:cs="Times New Roman"/>
            <w:noProof/>
          </w:rPr>
          <w:t>Bibliografie</w:t>
        </w:r>
      </w:ins>
      <w:ins w:id="442" w:author="laca" w:date="2015-06-25T08:20:00Z">
        <w:r>
          <w:rPr>
            <w:noProof/>
            <w:webHidden/>
          </w:rPr>
          <w:tab/>
        </w:r>
        <w:r>
          <w:rPr>
            <w:noProof/>
            <w:webHidden/>
          </w:rPr>
          <w:fldChar w:fldCharType="begin"/>
        </w:r>
        <w:r>
          <w:rPr>
            <w:noProof/>
            <w:webHidden/>
          </w:rPr>
          <w:instrText xml:space="preserve"> PAGEREF _Toc422983808 \h </w:instrText>
        </w:r>
      </w:ins>
      <w:r>
        <w:rPr>
          <w:noProof/>
          <w:webHidden/>
        </w:rPr>
      </w:r>
      <w:r>
        <w:rPr>
          <w:noProof/>
          <w:webHidden/>
        </w:rPr>
        <w:fldChar w:fldCharType="separate"/>
      </w:r>
      <w:ins w:id="443" w:author="laca" w:date="2015-06-26T10:03:00Z">
        <w:r w:rsidR="005D6C24">
          <w:rPr>
            <w:noProof/>
            <w:webHidden/>
          </w:rPr>
          <w:t>94</w:t>
        </w:r>
      </w:ins>
      <w:ins w:id="444" w:author="laca" w:date="2015-06-25T08:20:00Z">
        <w:r>
          <w:rPr>
            <w:noProof/>
            <w:webHidden/>
          </w:rPr>
          <w:fldChar w:fldCharType="end"/>
        </w:r>
        <w:r w:rsidRPr="00CB68A3">
          <w:rPr>
            <w:rStyle w:val="Hyperlink"/>
            <w:noProof/>
          </w:rPr>
          <w:fldChar w:fldCharType="end"/>
        </w:r>
      </w:ins>
    </w:p>
    <w:p w14:paraId="3374F411" w14:textId="55D29B4B" w:rsidR="00AD526F" w:rsidRDefault="00AD526F">
      <w:pPr>
        <w:pStyle w:val="TOC1"/>
        <w:rPr>
          <w:ins w:id="445" w:author="laca" w:date="2015-06-25T08:20:00Z"/>
          <w:b w:val="0"/>
          <w:bCs w:val="0"/>
          <w:caps w:val="0"/>
          <w:noProof/>
          <w:sz w:val="22"/>
          <w:szCs w:val="22"/>
          <w:lang w:eastAsia="hu-HU"/>
        </w:rPr>
      </w:pPr>
      <w:ins w:id="446" w:author="laca" w:date="2015-06-25T08:20:00Z">
        <w:r w:rsidRPr="00CB68A3">
          <w:rPr>
            <w:rStyle w:val="Hyperlink"/>
            <w:noProof/>
          </w:rPr>
          <w:fldChar w:fldCharType="begin"/>
        </w:r>
        <w:r w:rsidRPr="00CB68A3">
          <w:rPr>
            <w:rStyle w:val="Hyperlink"/>
            <w:noProof/>
          </w:rPr>
          <w:instrText xml:space="preserve"> </w:instrText>
        </w:r>
        <w:r>
          <w:rPr>
            <w:noProof/>
          </w:rPr>
          <w:instrText>HYPERLINK \l "_Toc422983809"</w:instrText>
        </w:r>
        <w:r w:rsidRPr="00CB68A3">
          <w:rPr>
            <w:rStyle w:val="Hyperlink"/>
            <w:noProof/>
          </w:rPr>
          <w:instrText xml:space="preserve"> </w:instrText>
        </w:r>
        <w:r w:rsidRPr="00CB68A3">
          <w:rPr>
            <w:rStyle w:val="Hyperlink"/>
            <w:noProof/>
          </w:rPr>
          <w:fldChar w:fldCharType="separate"/>
        </w:r>
        <w:r w:rsidRPr="00CB68A3">
          <w:rPr>
            <w:rStyle w:val="Hyperlink"/>
            <w:noProof/>
          </w:rPr>
          <w:t>10</w:t>
        </w:r>
        <w:r>
          <w:rPr>
            <w:b w:val="0"/>
            <w:bCs w:val="0"/>
            <w:caps w:val="0"/>
            <w:noProof/>
            <w:sz w:val="22"/>
            <w:szCs w:val="22"/>
            <w:lang w:eastAsia="hu-HU"/>
          </w:rPr>
          <w:tab/>
        </w:r>
      </w:ins>
      <w:ins w:id="447" w:author="laca" w:date="2015-06-25T08:34:00Z">
        <w:r w:rsidR="007B6DAD" w:rsidRPr="007B6DAD">
          <w:rPr>
            <w:rStyle w:val="Hyperlink"/>
            <w:noProof/>
          </w:rPr>
          <w:t>anexe</w:t>
        </w:r>
      </w:ins>
      <w:ins w:id="448" w:author="laca" w:date="2015-06-25T08:20:00Z">
        <w:r>
          <w:rPr>
            <w:noProof/>
            <w:webHidden/>
          </w:rPr>
          <w:tab/>
        </w:r>
        <w:r>
          <w:rPr>
            <w:noProof/>
            <w:webHidden/>
          </w:rPr>
          <w:fldChar w:fldCharType="begin"/>
        </w:r>
        <w:r>
          <w:rPr>
            <w:noProof/>
            <w:webHidden/>
          </w:rPr>
          <w:instrText xml:space="preserve"> PAGEREF _Toc422983809 \h </w:instrText>
        </w:r>
      </w:ins>
      <w:r>
        <w:rPr>
          <w:noProof/>
          <w:webHidden/>
        </w:rPr>
      </w:r>
      <w:r>
        <w:rPr>
          <w:noProof/>
          <w:webHidden/>
        </w:rPr>
        <w:fldChar w:fldCharType="separate"/>
      </w:r>
      <w:ins w:id="449" w:author="laca" w:date="2015-06-26T10:03:00Z">
        <w:r w:rsidR="005D6C24">
          <w:rPr>
            <w:noProof/>
            <w:webHidden/>
          </w:rPr>
          <w:t>96</w:t>
        </w:r>
      </w:ins>
      <w:ins w:id="450" w:author="laca" w:date="2015-06-25T08:20:00Z">
        <w:r>
          <w:rPr>
            <w:noProof/>
            <w:webHidden/>
          </w:rPr>
          <w:fldChar w:fldCharType="end"/>
        </w:r>
        <w:r w:rsidRPr="00CB68A3">
          <w:rPr>
            <w:rStyle w:val="Hyperlink"/>
            <w:noProof/>
          </w:rPr>
          <w:fldChar w:fldCharType="end"/>
        </w:r>
      </w:ins>
    </w:p>
    <w:p w14:paraId="5FBD2A70" w14:textId="77777777" w:rsidR="00FF5FBB" w:rsidDel="000633F1" w:rsidRDefault="00FF5FBB">
      <w:pPr>
        <w:pStyle w:val="TOC1"/>
        <w:rPr>
          <w:del w:id="451" w:author="laca" w:date="2015-06-25T07:58:00Z"/>
          <w:b w:val="0"/>
          <w:bCs w:val="0"/>
          <w:caps w:val="0"/>
          <w:noProof/>
          <w:sz w:val="22"/>
          <w:szCs w:val="22"/>
          <w:lang w:eastAsia="hu-HU"/>
        </w:rPr>
      </w:pPr>
      <w:del w:id="452" w:author="laca" w:date="2015-06-25T07:58:00Z">
        <w:r w:rsidRPr="000633F1" w:rsidDel="000633F1">
          <w:rPr>
            <w:rPrChange w:id="453" w:author="laca" w:date="2015-06-25T07:58:00Z">
              <w:rPr>
                <w:rStyle w:val="Hyperlink"/>
                <w:rFonts w:ascii="Times New Roman" w:hAnsi="Times New Roman" w:cs="Times New Roman"/>
                <w:noProof/>
                <w:lang w:val="ro-RO" w:eastAsia="ar-SA"/>
              </w:rPr>
            </w:rPrChange>
          </w:rPr>
          <w:delText>1</w:delText>
        </w:r>
        <w:r w:rsidDel="000633F1">
          <w:rPr>
            <w:b w:val="0"/>
            <w:bCs w:val="0"/>
            <w:caps w:val="0"/>
            <w:noProof/>
            <w:sz w:val="22"/>
            <w:szCs w:val="22"/>
            <w:lang w:eastAsia="hu-HU"/>
          </w:rPr>
          <w:tab/>
        </w:r>
        <w:r w:rsidRPr="000633F1" w:rsidDel="000633F1">
          <w:rPr>
            <w:rPrChange w:id="454" w:author="laca" w:date="2015-06-25T07:58:00Z">
              <w:rPr>
                <w:rStyle w:val="Hyperlink"/>
                <w:rFonts w:ascii="Times New Roman" w:hAnsi="Times New Roman" w:cs="Times New Roman"/>
                <w:noProof/>
                <w:lang w:val="ro-RO" w:eastAsia="ar-SA"/>
              </w:rPr>
            </w:rPrChange>
          </w:rPr>
          <w:delText>Extras</w:delText>
        </w:r>
        <w:r w:rsidDel="000633F1">
          <w:rPr>
            <w:noProof/>
            <w:webHidden/>
          </w:rPr>
          <w:tab/>
          <w:delText>7</w:delText>
        </w:r>
      </w:del>
    </w:p>
    <w:p w14:paraId="7711E559" w14:textId="77777777" w:rsidR="00FF5FBB" w:rsidDel="000633F1" w:rsidRDefault="00FF5FBB">
      <w:pPr>
        <w:pStyle w:val="TOC1"/>
        <w:rPr>
          <w:del w:id="455" w:author="laca" w:date="2015-06-25T07:58:00Z"/>
          <w:b w:val="0"/>
          <w:bCs w:val="0"/>
          <w:caps w:val="0"/>
          <w:noProof/>
          <w:sz w:val="22"/>
          <w:szCs w:val="22"/>
          <w:lang w:eastAsia="hu-HU"/>
        </w:rPr>
      </w:pPr>
      <w:del w:id="456" w:author="laca" w:date="2015-06-25T07:58:00Z">
        <w:r w:rsidRPr="000633F1" w:rsidDel="000633F1">
          <w:rPr>
            <w:rPrChange w:id="457" w:author="laca" w:date="2015-06-25T07:58:00Z">
              <w:rPr>
                <w:rStyle w:val="Hyperlink"/>
                <w:rFonts w:ascii="Times New Roman" w:hAnsi="Times New Roman" w:cs="Times New Roman"/>
                <w:noProof/>
              </w:rPr>
            </w:rPrChange>
          </w:rPr>
          <w:delText>2</w:delText>
        </w:r>
        <w:r w:rsidDel="000633F1">
          <w:rPr>
            <w:b w:val="0"/>
            <w:bCs w:val="0"/>
            <w:caps w:val="0"/>
            <w:noProof/>
            <w:sz w:val="22"/>
            <w:szCs w:val="22"/>
            <w:lang w:eastAsia="hu-HU"/>
          </w:rPr>
          <w:tab/>
        </w:r>
        <w:r w:rsidRPr="000633F1" w:rsidDel="000633F1">
          <w:rPr>
            <w:rPrChange w:id="458" w:author="laca" w:date="2015-06-25T07:58:00Z">
              <w:rPr>
                <w:rStyle w:val="Hyperlink"/>
                <w:rFonts w:ascii="Times New Roman" w:hAnsi="Times New Roman" w:cs="Times New Roman"/>
                <w:noProof/>
              </w:rPr>
            </w:rPrChange>
          </w:rPr>
          <w:delText>Kivonat</w:delText>
        </w:r>
        <w:r w:rsidDel="000633F1">
          <w:rPr>
            <w:noProof/>
            <w:webHidden/>
          </w:rPr>
          <w:tab/>
          <w:delText>19</w:delText>
        </w:r>
      </w:del>
    </w:p>
    <w:p w14:paraId="04987F4C" w14:textId="77777777" w:rsidR="00FF5FBB" w:rsidDel="000633F1" w:rsidRDefault="00FF5FBB">
      <w:pPr>
        <w:pStyle w:val="TOC1"/>
        <w:rPr>
          <w:del w:id="459" w:author="laca" w:date="2015-06-25T07:58:00Z"/>
          <w:b w:val="0"/>
          <w:bCs w:val="0"/>
          <w:caps w:val="0"/>
          <w:noProof/>
          <w:sz w:val="22"/>
          <w:szCs w:val="22"/>
          <w:lang w:eastAsia="hu-HU"/>
        </w:rPr>
      </w:pPr>
      <w:del w:id="460" w:author="laca" w:date="2015-06-25T07:58:00Z">
        <w:r w:rsidRPr="000633F1" w:rsidDel="000633F1">
          <w:rPr>
            <w:rPrChange w:id="461" w:author="laca" w:date="2015-06-25T07:58:00Z">
              <w:rPr>
                <w:rStyle w:val="Hyperlink"/>
                <w:rFonts w:ascii="Times New Roman" w:hAnsi="Times New Roman"/>
                <w:noProof/>
              </w:rPr>
            </w:rPrChange>
          </w:rPr>
          <w:delText>Ábrák, táblázatok jegyzéke</w:delText>
        </w:r>
        <w:r w:rsidDel="000633F1">
          <w:rPr>
            <w:noProof/>
            <w:webHidden/>
          </w:rPr>
          <w:tab/>
          <w:delText>26</w:delText>
        </w:r>
      </w:del>
    </w:p>
    <w:p w14:paraId="695832BD" w14:textId="77777777" w:rsidR="00FF5FBB" w:rsidDel="000633F1" w:rsidRDefault="00FF5FBB">
      <w:pPr>
        <w:pStyle w:val="TOC1"/>
        <w:rPr>
          <w:del w:id="462" w:author="laca" w:date="2015-06-25T07:58:00Z"/>
          <w:b w:val="0"/>
          <w:bCs w:val="0"/>
          <w:caps w:val="0"/>
          <w:noProof/>
          <w:sz w:val="22"/>
          <w:szCs w:val="22"/>
          <w:lang w:eastAsia="hu-HU"/>
        </w:rPr>
      </w:pPr>
      <w:del w:id="463" w:author="laca" w:date="2015-06-25T07:58:00Z">
        <w:r w:rsidRPr="000633F1" w:rsidDel="000633F1">
          <w:rPr>
            <w:rPrChange w:id="464" w:author="laca" w:date="2015-06-25T07:58:00Z">
              <w:rPr>
                <w:rStyle w:val="Hyperlink"/>
                <w:noProof/>
              </w:rPr>
            </w:rPrChange>
          </w:rPr>
          <w:delText>3</w:delText>
        </w:r>
        <w:r w:rsidDel="000633F1">
          <w:rPr>
            <w:b w:val="0"/>
            <w:bCs w:val="0"/>
            <w:caps w:val="0"/>
            <w:noProof/>
            <w:sz w:val="22"/>
            <w:szCs w:val="22"/>
            <w:lang w:eastAsia="hu-HU"/>
          </w:rPr>
          <w:tab/>
        </w:r>
        <w:r w:rsidRPr="000633F1" w:rsidDel="000633F1">
          <w:rPr>
            <w:rPrChange w:id="465" w:author="laca" w:date="2015-06-25T07:58:00Z">
              <w:rPr>
                <w:rStyle w:val="Hyperlink"/>
                <w:noProof/>
              </w:rPr>
            </w:rPrChange>
          </w:rPr>
          <w:delText>Bevevezető</w:delText>
        </w:r>
        <w:r w:rsidDel="000633F1">
          <w:rPr>
            <w:noProof/>
            <w:webHidden/>
          </w:rPr>
          <w:tab/>
          <w:delText>30</w:delText>
        </w:r>
      </w:del>
    </w:p>
    <w:p w14:paraId="779F7C56" w14:textId="77777777" w:rsidR="00FF5FBB" w:rsidDel="000633F1" w:rsidRDefault="00FF5FBB">
      <w:pPr>
        <w:pStyle w:val="TOC1"/>
        <w:rPr>
          <w:del w:id="466" w:author="laca" w:date="2015-06-25T07:58:00Z"/>
          <w:b w:val="0"/>
          <w:bCs w:val="0"/>
          <w:caps w:val="0"/>
          <w:noProof/>
          <w:sz w:val="22"/>
          <w:szCs w:val="22"/>
          <w:lang w:eastAsia="hu-HU"/>
        </w:rPr>
      </w:pPr>
      <w:del w:id="467" w:author="laca" w:date="2015-06-25T07:58:00Z">
        <w:r w:rsidRPr="000633F1" w:rsidDel="000633F1">
          <w:rPr>
            <w:rPrChange w:id="468" w:author="laca" w:date="2015-06-25T07:58:00Z">
              <w:rPr>
                <w:rStyle w:val="Hyperlink"/>
                <w:rFonts w:ascii="Times New Roman" w:hAnsi="Times New Roman" w:cs="Times New Roman"/>
                <w:iCs/>
                <w:noProof/>
              </w:rPr>
            </w:rPrChange>
          </w:rPr>
          <w:delText>4</w:delText>
        </w:r>
        <w:r w:rsidDel="000633F1">
          <w:rPr>
            <w:b w:val="0"/>
            <w:bCs w:val="0"/>
            <w:caps w:val="0"/>
            <w:noProof/>
            <w:sz w:val="22"/>
            <w:szCs w:val="22"/>
            <w:lang w:eastAsia="hu-HU"/>
          </w:rPr>
          <w:tab/>
        </w:r>
        <w:r w:rsidRPr="000633F1" w:rsidDel="000633F1">
          <w:rPr>
            <w:rPrChange w:id="469" w:author="laca" w:date="2015-06-25T07:58:00Z">
              <w:rPr>
                <w:rStyle w:val="Hyperlink"/>
                <w:rFonts w:ascii="Times New Roman" w:hAnsi="Times New Roman" w:cs="Times New Roman"/>
                <w:iCs/>
                <w:noProof/>
              </w:rPr>
            </w:rPrChange>
          </w:rPr>
          <w:delText>BIBLIOGRÁFIAI TANULMÁNY</w:delText>
        </w:r>
        <w:r w:rsidDel="000633F1">
          <w:rPr>
            <w:noProof/>
            <w:webHidden/>
          </w:rPr>
          <w:tab/>
          <w:delText>32</w:delText>
        </w:r>
      </w:del>
    </w:p>
    <w:p w14:paraId="3C71DCDD" w14:textId="77777777" w:rsidR="00FF5FBB" w:rsidDel="000633F1" w:rsidRDefault="00FF5FBB">
      <w:pPr>
        <w:pStyle w:val="TOC2"/>
        <w:tabs>
          <w:tab w:val="left" w:pos="880"/>
        </w:tabs>
        <w:rPr>
          <w:del w:id="470" w:author="laca" w:date="2015-06-25T07:58:00Z"/>
          <w:smallCaps w:val="0"/>
          <w:noProof/>
          <w:sz w:val="22"/>
          <w:szCs w:val="22"/>
          <w:lang w:eastAsia="hu-HU"/>
        </w:rPr>
      </w:pPr>
      <w:del w:id="471" w:author="laca" w:date="2015-06-25T07:58:00Z">
        <w:r w:rsidRPr="000633F1" w:rsidDel="000633F1">
          <w:rPr>
            <w:rPrChange w:id="472" w:author="laca" w:date="2015-06-25T07:58:00Z">
              <w:rPr>
                <w:rStyle w:val="Hyperlink"/>
                <w:noProof/>
              </w:rPr>
            </w:rPrChange>
          </w:rPr>
          <w:delText>4.1</w:delText>
        </w:r>
        <w:r w:rsidDel="000633F1">
          <w:rPr>
            <w:smallCaps w:val="0"/>
            <w:noProof/>
            <w:sz w:val="22"/>
            <w:szCs w:val="22"/>
            <w:lang w:eastAsia="hu-HU"/>
          </w:rPr>
          <w:tab/>
        </w:r>
        <w:r w:rsidRPr="000633F1" w:rsidDel="000633F1">
          <w:rPr>
            <w:rPrChange w:id="473" w:author="laca" w:date="2015-06-25T07:58:00Z">
              <w:rPr>
                <w:rStyle w:val="Hyperlink"/>
                <w:noProof/>
              </w:rPr>
            </w:rPrChange>
          </w:rPr>
          <w:delText>Hasonló FPGA fejlesztőrendszeren megvalósított PID szabályzók</w:delText>
        </w:r>
        <w:r w:rsidDel="000633F1">
          <w:rPr>
            <w:noProof/>
            <w:webHidden/>
          </w:rPr>
          <w:tab/>
          <w:delText>32</w:delText>
        </w:r>
      </w:del>
    </w:p>
    <w:p w14:paraId="7732DA3B" w14:textId="77777777" w:rsidR="00FF5FBB" w:rsidDel="000633F1" w:rsidRDefault="00FF5FBB">
      <w:pPr>
        <w:pStyle w:val="TOC2"/>
        <w:tabs>
          <w:tab w:val="left" w:pos="880"/>
        </w:tabs>
        <w:rPr>
          <w:del w:id="474" w:author="laca" w:date="2015-06-25T07:58:00Z"/>
          <w:smallCaps w:val="0"/>
          <w:noProof/>
          <w:sz w:val="22"/>
          <w:szCs w:val="22"/>
          <w:lang w:eastAsia="hu-HU"/>
        </w:rPr>
      </w:pPr>
      <w:del w:id="475" w:author="laca" w:date="2015-06-25T07:58:00Z">
        <w:r w:rsidRPr="000633F1" w:rsidDel="000633F1">
          <w:rPr>
            <w:rPrChange w:id="476" w:author="laca" w:date="2015-06-25T07:58:00Z">
              <w:rPr>
                <w:rStyle w:val="Hyperlink"/>
                <w:rFonts w:ascii="Times New Roman" w:hAnsi="Times New Roman"/>
                <w:noProof/>
              </w:rPr>
            </w:rPrChange>
          </w:rPr>
          <w:delText>4.2</w:delText>
        </w:r>
        <w:r w:rsidDel="000633F1">
          <w:rPr>
            <w:smallCaps w:val="0"/>
            <w:noProof/>
            <w:sz w:val="22"/>
            <w:szCs w:val="22"/>
            <w:lang w:eastAsia="hu-HU"/>
          </w:rPr>
          <w:tab/>
        </w:r>
        <w:r w:rsidRPr="000633F1" w:rsidDel="000633F1">
          <w:rPr>
            <w:rPrChange w:id="477" w:author="laca" w:date="2015-06-25T07:58:00Z">
              <w:rPr>
                <w:rStyle w:val="Hyperlink"/>
                <w:rFonts w:ascii="Times New Roman" w:hAnsi="Times New Roman"/>
                <w:noProof/>
              </w:rPr>
            </w:rPrChange>
          </w:rPr>
          <w:delText>Inkrementális érzékelő</w:delText>
        </w:r>
        <w:r w:rsidDel="000633F1">
          <w:rPr>
            <w:noProof/>
            <w:webHidden/>
          </w:rPr>
          <w:tab/>
          <w:delText>32</w:delText>
        </w:r>
      </w:del>
    </w:p>
    <w:p w14:paraId="74EB025D" w14:textId="77777777" w:rsidR="00FF5FBB" w:rsidDel="000633F1" w:rsidRDefault="00FF5FBB">
      <w:pPr>
        <w:pStyle w:val="TOC2"/>
        <w:tabs>
          <w:tab w:val="left" w:pos="880"/>
        </w:tabs>
        <w:rPr>
          <w:del w:id="478" w:author="laca" w:date="2015-06-25T07:58:00Z"/>
          <w:smallCaps w:val="0"/>
          <w:noProof/>
          <w:sz w:val="22"/>
          <w:szCs w:val="22"/>
          <w:lang w:eastAsia="hu-HU"/>
        </w:rPr>
      </w:pPr>
      <w:del w:id="479" w:author="laca" w:date="2015-06-25T07:58:00Z">
        <w:r w:rsidRPr="000633F1" w:rsidDel="000633F1">
          <w:rPr>
            <w:rPrChange w:id="480" w:author="laca" w:date="2015-06-25T07:58:00Z">
              <w:rPr>
                <w:rStyle w:val="Hyperlink"/>
                <w:rFonts w:ascii="Times New Roman" w:hAnsi="Times New Roman"/>
                <w:noProof/>
              </w:rPr>
            </w:rPrChange>
          </w:rPr>
          <w:delText>4.3</w:delText>
        </w:r>
        <w:r w:rsidDel="000633F1">
          <w:rPr>
            <w:smallCaps w:val="0"/>
            <w:noProof/>
            <w:sz w:val="22"/>
            <w:szCs w:val="22"/>
            <w:lang w:eastAsia="hu-HU"/>
          </w:rPr>
          <w:tab/>
        </w:r>
        <w:r w:rsidRPr="000633F1" w:rsidDel="000633F1">
          <w:rPr>
            <w:rPrChange w:id="481" w:author="laca" w:date="2015-06-25T07:58:00Z">
              <w:rPr>
                <w:rStyle w:val="Hyperlink"/>
                <w:rFonts w:ascii="Times New Roman" w:hAnsi="Times New Roman"/>
                <w:noProof/>
              </w:rPr>
            </w:rPrChange>
          </w:rPr>
          <w:delText>Szögsebesség mérése FPGA segítségével</w:delText>
        </w:r>
        <w:r w:rsidDel="000633F1">
          <w:rPr>
            <w:noProof/>
            <w:webHidden/>
          </w:rPr>
          <w:tab/>
          <w:delText>33</w:delText>
        </w:r>
      </w:del>
    </w:p>
    <w:p w14:paraId="76C6B094" w14:textId="77777777" w:rsidR="00FF5FBB" w:rsidDel="000633F1" w:rsidRDefault="00FF5FBB">
      <w:pPr>
        <w:pStyle w:val="TOC2"/>
        <w:tabs>
          <w:tab w:val="left" w:pos="880"/>
        </w:tabs>
        <w:rPr>
          <w:del w:id="482" w:author="laca" w:date="2015-06-25T07:58:00Z"/>
          <w:smallCaps w:val="0"/>
          <w:noProof/>
          <w:sz w:val="22"/>
          <w:szCs w:val="22"/>
          <w:lang w:eastAsia="hu-HU"/>
        </w:rPr>
      </w:pPr>
      <w:del w:id="483" w:author="laca" w:date="2015-06-25T07:58:00Z">
        <w:r w:rsidRPr="000633F1" w:rsidDel="000633F1">
          <w:rPr>
            <w:rPrChange w:id="484" w:author="laca" w:date="2015-06-25T07:58:00Z">
              <w:rPr>
                <w:rStyle w:val="Hyperlink"/>
                <w:noProof/>
              </w:rPr>
            </w:rPrChange>
          </w:rPr>
          <w:delText>4.4</w:delText>
        </w:r>
        <w:r w:rsidDel="000633F1">
          <w:rPr>
            <w:smallCaps w:val="0"/>
            <w:noProof/>
            <w:sz w:val="22"/>
            <w:szCs w:val="22"/>
            <w:lang w:eastAsia="hu-HU"/>
          </w:rPr>
          <w:tab/>
        </w:r>
        <w:r w:rsidRPr="000633F1" w:rsidDel="000633F1">
          <w:rPr>
            <w:rPrChange w:id="485" w:author="laca" w:date="2015-06-25T07:58:00Z">
              <w:rPr>
                <w:rStyle w:val="Hyperlink"/>
                <w:noProof/>
              </w:rPr>
            </w:rPrChange>
          </w:rPr>
          <w:delText>Egyenáramú motorok</w:delText>
        </w:r>
        <w:r w:rsidDel="000633F1">
          <w:rPr>
            <w:noProof/>
            <w:webHidden/>
          </w:rPr>
          <w:tab/>
          <w:delText>33</w:delText>
        </w:r>
      </w:del>
    </w:p>
    <w:p w14:paraId="3F711547" w14:textId="77777777" w:rsidR="00FF5FBB" w:rsidDel="000633F1" w:rsidRDefault="00FF5FBB">
      <w:pPr>
        <w:pStyle w:val="TOC2"/>
        <w:tabs>
          <w:tab w:val="left" w:pos="880"/>
        </w:tabs>
        <w:rPr>
          <w:del w:id="486" w:author="laca" w:date="2015-06-25T07:58:00Z"/>
          <w:smallCaps w:val="0"/>
          <w:noProof/>
          <w:sz w:val="22"/>
          <w:szCs w:val="22"/>
          <w:lang w:eastAsia="hu-HU"/>
        </w:rPr>
      </w:pPr>
      <w:del w:id="487" w:author="laca" w:date="2015-06-25T07:58:00Z">
        <w:r w:rsidRPr="000633F1" w:rsidDel="000633F1">
          <w:rPr>
            <w:rPrChange w:id="488" w:author="laca" w:date="2015-06-25T07:58:00Z">
              <w:rPr>
                <w:rStyle w:val="Hyperlink"/>
                <w:noProof/>
              </w:rPr>
            </w:rPrChange>
          </w:rPr>
          <w:delText>4.5</w:delText>
        </w:r>
        <w:r w:rsidDel="000633F1">
          <w:rPr>
            <w:smallCaps w:val="0"/>
            <w:noProof/>
            <w:sz w:val="22"/>
            <w:szCs w:val="22"/>
            <w:lang w:eastAsia="hu-HU"/>
          </w:rPr>
          <w:tab/>
        </w:r>
        <w:r w:rsidRPr="000633F1" w:rsidDel="000633F1">
          <w:rPr>
            <w:rPrChange w:id="489" w:author="laca" w:date="2015-06-25T07:58:00Z">
              <w:rPr>
                <w:rStyle w:val="Hyperlink"/>
                <w:noProof/>
              </w:rPr>
            </w:rPrChange>
          </w:rPr>
          <w:delText>PID szabályozó hangolása Ziegler-Nichols módszerrel</w:delText>
        </w:r>
        <w:r w:rsidDel="000633F1">
          <w:rPr>
            <w:noProof/>
            <w:webHidden/>
          </w:rPr>
          <w:tab/>
          <w:delText>34</w:delText>
        </w:r>
      </w:del>
    </w:p>
    <w:p w14:paraId="704A13D7" w14:textId="77777777" w:rsidR="00FF5FBB" w:rsidDel="000633F1" w:rsidRDefault="00FF5FBB">
      <w:pPr>
        <w:pStyle w:val="TOC2"/>
        <w:tabs>
          <w:tab w:val="left" w:pos="880"/>
        </w:tabs>
        <w:rPr>
          <w:del w:id="490" w:author="laca" w:date="2015-06-25T07:58:00Z"/>
          <w:smallCaps w:val="0"/>
          <w:noProof/>
          <w:sz w:val="22"/>
          <w:szCs w:val="22"/>
          <w:lang w:eastAsia="hu-HU"/>
        </w:rPr>
      </w:pPr>
      <w:del w:id="491" w:author="laca" w:date="2015-06-25T07:58:00Z">
        <w:r w:rsidRPr="000633F1" w:rsidDel="000633F1">
          <w:rPr>
            <w:rPrChange w:id="492" w:author="laca" w:date="2015-06-25T07:58:00Z">
              <w:rPr>
                <w:rStyle w:val="Hyperlink"/>
                <w:noProof/>
              </w:rPr>
            </w:rPrChange>
          </w:rPr>
          <w:delText>4.6</w:delText>
        </w:r>
        <w:r w:rsidDel="000633F1">
          <w:rPr>
            <w:smallCaps w:val="0"/>
            <w:noProof/>
            <w:sz w:val="22"/>
            <w:szCs w:val="22"/>
            <w:lang w:eastAsia="hu-HU"/>
          </w:rPr>
          <w:tab/>
        </w:r>
        <w:r w:rsidRPr="000633F1" w:rsidDel="000633F1">
          <w:rPr>
            <w:rPrChange w:id="493" w:author="laca" w:date="2015-06-25T07:58:00Z">
              <w:rPr>
                <w:rStyle w:val="Hyperlink"/>
                <w:noProof/>
              </w:rPr>
            </w:rPrChange>
          </w:rPr>
          <w:delText>PID szabályozó hangolása Oppelt módszerrel</w:delText>
        </w:r>
        <w:r w:rsidDel="000633F1">
          <w:rPr>
            <w:noProof/>
            <w:webHidden/>
          </w:rPr>
          <w:tab/>
          <w:delText>35</w:delText>
        </w:r>
      </w:del>
    </w:p>
    <w:p w14:paraId="64E81125" w14:textId="77777777" w:rsidR="00FF5FBB" w:rsidDel="000633F1" w:rsidRDefault="00FF5FBB">
      <w:pPr>
        <w:pStyle w:val="TOC2"/>
        <w:tabs>
          <w:tab w:val="left" w:pos="880"/>
        </w:tabs>
        <w:rPr>
          <w:del w:id="494" w:author="laca" w:date="2015-06-25T07:58:00Z"/>
          <w:smallCaps w:val="0"/>
          <w:noProof/>
          <w:sz w:val="22"/>
          <w:szCs w:val="22"/>
          <w:lang w:eastAsia="hu-HU"/>
        </w:rPr>
      </w:pPr>
      <w:del w:id="495" w:author="laca" w:date="2015-06-25T07:58:00Z">
        <w:r w:rsidRPr="000633F1" w:rsidDel="000633F1">
          <w:rPr>
            <w:rPrChange w:id="496" w:author="laca" w:date="2015-06-25T07:58:00Z">
              <w:rPr>
                <w:rStyle w:val="Hyperlink"/>
                <w:noProof/>
              </w:rPr>
            </w:rPrChange>
          </w:rPr>
          <w:delText>4.7</w:delText>
        </w:r>
        <w:r w:rsidDel="000633F1">
          <w:rPr>
            <w:smallCaps w:val="0"/>
            <w:noProof/>
            <w:sz w:val="22"/>
            <w:szCs w:val="22"/>
            <w:lang w:eastAsia="hu-HU"/>
          </w:rPr>
          <w:tab/>
        </w:r>
        <w:r w:rsidRPr="000633F1" w:rsidDel="000633F1">
          <w:rPr>
            <w:rPrChange w:id="497" w:author="laca" w:date="2015-06-25T07:58:00Z">
              <w:rPr>
                <w:rStyle w:val="Hyperlink"/>
                <w:noProof/>
              </w:rPr>
            </w:rPrChange>
          </w:rPr>
          <w:delText>System Generátoros modulok</w:delText>
        </w:r>
        <w:r w:rsidDel="000633F1">
          <w:rPr>
            <w:noProof/>
            <w:webHidden/>
          </w:rPr>
          <w:tab/>
          <w:delText>35</w:delText>
        </w:r>
      </w:del>
    </w:p>
    <w:p w14:paraId="35E6A3F7" w14:textId="77777777" w:rsidR="00FF5FBB" w:rsidDel="000633F1" w:rsidRDefault="00FF5FBB">
      <w:pPr>
        <w:pStyle w:val="TOC1"/>
        <w:rPr>
          <w:del w:id="498" w:author="laca" w:date="2015-06-25T07:58:00Z"/>
          <w:b w:val="0"/>
          <w:bCs w:val="0"/>
          <w:caps w:val="0"/>
          <w:noProof/>
          <w:sz w:val="22"/>
          <w:szCs w:val="22"/>
          <w:lang w:eastAsia="hu-HU"/>
        </w:rPr>
      </w:pPr>
      <w:del w:id="499" w:author="laca" w:date="2015-06-25T07:58:00Z">
        <w:r w:rsidRPr="000633F1" w:rsidDel="000633F1">
          <w:rPr>
            <w:rPrChange w:id="500" w:author="laca" w:date="2015-06-25T07:58:00Z">
              <w:rPr>
                <w:rStyle w:val="Hyperlink"/>
                <w:noProof/>
              </w:rPr>
            </w:rPrChange>
          </w:rPr>
          <w:delText>5</w:delText>
        </w:r>
        <w:r w:rsidDel="000633F1">
          <w:rPr>
            <w:b w:val="0"/>
            <w:bCs w:val="0"/>
            <w:caps w:val="0"/>
            <w:noProof/>
            <w:sz w:val="22"/>
            <w:szCs w:val="22"/>
            <w:lang w:eastAsia="hu-HU"/>
          </w:rPr>
          <w:tab/>
        </w:r>
        <w:r w:rsidRPr="000633F1" w:rsidDel="000633F1">
          <w:rPr>
            <w:rPrChange w:id="501" w:author="laca" w:date="2015-06-25T07:58:00Z">
              <w:rPr>
                <w:rStyle w:val="Hyperlink"/>
                <w:noProof/>
              </w:rPr>
            </w:rPrChange>
          </w:rPr>
          <w:delText>RENDSZER TERVEZÉSE</w:delText>
        </w:r>
        <w:r w:rsidDel="000633F1">
          <w:rPr>
            <w:noProof/>
            <w:webHidden/>
          </w:rPr>
          <w:tab/>
          <w:delText>41</w:delText>
        </w:r>
      </w:del>
    </w:p>
    <w:p w14:paraId="6C2D074E" w14:textId="77777777" w:rsidR="00FF5FBB" w:rsidDel="000633F1" w:rsidRDefault="00FF5FBB">
      <w:pPr>
        <w:pStyle w:val="TOC2"/>
        <w:tabs>
          <w:tab w:val="left" w:pos="880"/>
        </w:tabs>
        <w:rPr>
          <w:del w:id="502" w:author="laca" w:date="2015-06-25T07:58:00Z"/>
          <w:smallCaps w:val="0"/>
          <w:noProof/>
          <w:sz w:val="22"/>
          <w:szCs w:val="22"/>
          <w:lang w:eastAsia="hu-HU"/>
        </w:rPr>
      </w:pPr>
      <w:del w:id="503" w:author="laca" w:date="2015-06-25T07:58:00Z">
        <w:r w:rsidRPr="000633F1" w:rsidDel="000633F1">
          <w:rPr>
            <w:rPrChange w:id="504" w:author="laca" w:date="2015-06-25T07:58:00Z">
              <w:rPr>
                <w:rStyle w:val="Hyperlink"/>
                <w:noProof/>
              </w:rPr>
            </w:rPrChange>
          </w:rPr>
          <w:delText>5.1</w:delText>
        </w:r>
        <w:r w:rsidDel="000633F1">
          <w:rPr>
            <w:smallCaps w:val="0"/>
            <w:noProof/>
            <w:sz w:val="22"/>
            <w:szCs w:val="22"/>
            <w:lang w:eastAsia="hu-HU"/>
          </w:rPr>
          <w:tab/>
        </w:r>
        <w:r w:rsidRPr="000633F1" w:rsidDel="000633F1">
          <w:rPr>
            <w:rPrChange w:id="505" w:author="laca" w:date="2015-06-25T07:58:00Z">
              <w:rPr>
                <w:rStyle w:val="Hyperlink"/>
                <w:noProof/>
              </w:rPr>
            </w:rPrChange>
          </w:rPr>
          <w:delText>SZABÁLYOZÓK:</w:delText>
        </w:r>
        <w:r w:rsidDel="000633F1">
          <w:rPr>
            <w:noProof/>
            <w:webHidden/>
          </w:rPr>
          <w:tab/>
          <w:delText>41</w:delText>
        </w:r>
      </w:del>
    </w:p>
    <w:p w14:paraId="167E2D9B" w14:textId="77777777" w:rsidR="00FF5FBB" w:rsidDel="000633F1" w:rsidRDefault="00FF5FBB">
      <w:pPr>
        <w:pStyle w:val="TOC3"/>
        <w:tabs>
          <w:tab w:val="left" w:pos="1100"/>
          <w:tab w:val="right" w:leader="dot" w:pos="8756"/>
        </w:tabs>
        <w:rPr>
          <w:del w:id="506" w:author="laca" w:date="2015-06-25T07:58:00Z"/>
          <w:i w:val="0"/>
          <w:iCs w:val="0"/>
          <w:noProof/>
          <w:sz w:val="22"/>
          <w:szCs w:val="22"/>
          <w:lang w:eastAsia="hu-HU"/>
        </w:rPr>
      </w:pPr>
      <w:del w:id="507" w:author="laca" w:date="2015-06-25T07:58:00Z">
        <w:r w:rsidRPr="000633F1" w:rsidDel="000633F1">
          <w:rPr>
            <w:rPrChange w:id="508" w:author="laca" w:date="2015-06-25T07:58:00Z">
              <w:rPr>
                <w:rStyle w:val="Hyperlink"/>
                <w:noProof/>
              </w:rPr>
            </w:rPrChange>
          </w:rPr>
          <w:delText>5.1.1</w:delText>
        </w:r>
        <w:r w:rsidDel="000633F1">
          <w:rPr>
            <w:i w:val="0"/>
            <w:iCs w:val="0"/>
            <w:noProof/>
            <w:sz w:val="22"/>
            <w:szCs w:val="22"/>
            <w:lang w:eastAsia="hu-HU"/>
          </w:rPr>
          <w:tab/>
        </w:r>
        <w:r w:rsidRPr="000633F1" w:rsidDel="000633F1">
          <w:rPr>
            <w:rPrChange w:id="509" w:author="laca" w:date="2015-06-25T07:58:00Z">
              <w:rPr>
                <w:rStyle w:val="Hyperlink"/>
                <w:noProof/>
              </w:rPr>
            </w:rPrChange>
          </w:rPr>
          <w:delText>Diszkrét Hardveres PID szabályozó</w:delText>
        </w:r>
        <w:r w:rsidDel="000633F1">
          <w:rPr>
            <w:noProof/>
            <w:webHidden/>
          </w:rPr>
          <w:tab/>
          <w:delText>41</w:delText>
        </w:r>
      </w:del>
    </w:p>
    <w:p w14:paraId="01A846F0" w14:textId="77777777" w:rsidR="00FF5FBB" w:rsidDel="000633F1" w:rsidRDefault="00FF5FBB">
      <w:pPr>
        <w:pStyle w:val="TOC4"/>
        <w:tabs>
          <w:tab w:val="left" w:pos="1540"/>
          <w:tab w:val="right" w:leader="dot" w:pos="8756"/>
        </w:tabs>
        <w:rPr>
          <w:del w:id="510" w:author="laca" w:date="2015-06-25T07:58:00Z"/>
          <w:noProof/>
          <w:sz w:val="22"/>
          <w:szCs w:val="22"/>
          <w:lang w:eastAsia="hu-HU"/>
        </w:rPr>
      </w:pPr>
      <w:del w:id="511" w:author="laca" w:date="2015-06-25T07:58:00Z">
        <w:r w:rsidRPr="000633F1" w:rsidDel="000633F1">
          <w:rPr>
            <w:rPrChange w:id="512" w:author="laca" w:date="2015-06-25T07:58:00Z">
              <w:rPr>
                <w:rStyle w:val="Hyperlink"/>
                <w:noProof/>
              </w:rPr>
            </w:rPrChange>
          </w:rPr>
          <w:delText>5.1.1.1</w:delText>
        </w:r>
        <w:r w:rsidDel="000633F1">
          <w:rPr>
            <w:noProof/>
            <w:sz w:val="22"/>
            <w:szCs w:val="22"/>
            <w:lang w:eastAsia="hu-HU"/>
          </w:rPr>
          <w:tab/>
        </w:r>
        <w:r w:rsidRPr="000633F1" w:rsidDel="000633F1">
          <w:rPr>
            <w:rPrChange w:id="513" w:author="laca" w:date="2015-06-25T07:58:00Z">
              <w:rPr>
                <w:rStyle w:val="Hyperlink"/>
                <w:noProof/>
              </w:rPr>
            </w:rPrChange>
          </w:rPr>
          <w:delText>Megvalósítás System Generátorban</w:delText>
        </w:r>
        <w:r w:rsidDel="000633F1">
          <w:rPr>
            <w:noProof/>
            <w:webHidden/>
          </w:rPr>
          <w:tab/>
          <w:delText>42</w:delText>
        </w:r>
      </w:del>
    </w:p>
    <w:p w14:paraId="2FB61E6F" w14:textId="77777777" w:rsidR="00FF5FBB" w:rsidDel="000633F1" w:rsidRDefault="00FF5FBB">
      <w:pPr>
        <w:pStyle w:val="TOC4"/>
        <w:tabs>
          <w:tab w:val="left" w:pos="1540"/>
          <w:tab w:val="right" w:leader="dot" w:pos="8756"/>
        </w:tabs>
        <w:rPr>
          <w:del w:id="514" w:author="laca" w:date="2015-06-25T07:58:00Z"/>
          <w:noProof/>
          <w:sz w:val="22"/>
          <w:szCs w:val="22"/>
          <w:lang w:eastAsia="hu-HU"/>
        </w:rPr>
      </w:pPr>
      <w:del w:id="515" w:author="laca" w:date="2015-06-25T07:58:00Z">
        <w:r w:rsidRPr="000633F1" w:rsidDel="000633F1">
          <w:rPr>
            <w:rPrChange w:id="516" w:author="laca" w:date="2015-06-25T07:58:00Z">
              <w:rPr>
                <w:rStyle w:val="Hyperlink"/>
                <w:noProof/>
              </w:rPr>
            </w:rPrChange>
          </w:rPr>
          <w:delText>5.1.1.2</w:delText>
        </w:r>
        <w:r w:rsidDel="000633F1">
          <w:rPr>
            <w:noProof/>
            <w:sz w:val="22"/>
            <w:szCs w:val="22"/>
            <w:lang w:eastAsia="hu-HU"/>
          </w:rPr>
          <w:tab/>
        </w:r>
        <w:r w:rsidRPr="000633F1" w:rsidDel="000633F1">
          <w:rPr>
            <w:rPrChange w:id="517" w:author="laca" w:date="2015-06-25T07:58:00Z">
              <w:rPr>
                <w:rStyle w:val="Hyperlink"/>
                <w:noProof/>
              </w:rPr>
            </w:rPrChange>
          </w:rPr>
          <w:delText>Simulink szimulációs eredmények</w:delText>
        </w:r>
        <w:r w:rsidDel="000633F1">
          <w:rPr>
            <w:noProof/>
            <w:webHidden/>
          </w:rPr>
          <w:tab/>
          <w:delText>44</w:delText>
        </w:r>
      </w:del>
    </w:p>
    <w:p w14:paraId="78BA5978" w14:textId="77777777" w:rsidR="00FF5FBB" w:rsidDel="000633F1" w:rsidRDefault="00FF5FBB">
      <w:pPr>
        <w:pStyle w:val="TOC4"/>
        <w:tabs>
          <w:tab w:val="left" w:pos="1540"/>
          <w:tab w:val="right" w:leader="dot" w:pos="8756"/>
        </w:tabs>
        <w:rPr>
          <w:del w:id="518" w:author="laca" w:date="2015-06-25T07:58:00Z"/>
          <w:noProof/>
          <w:sz w:val="22"/>
          <w:szCs w:val="22"/>
          <w:lang w:eastAsia="hu-HU"/>
        </w:rPr>
      </w:pPr>
      <w:del w:id="519" w:author="laca" w:date="2015-06-25T07:58:00Z">
        <w:r w:rsidRPr="000633F1" w:rsidDel="000633F1">
          <w:rPr>
            <w:rPrChange w:id="520" w:author="laca" w:date="2015-06-25T07:58:00Z">
              <w:rPr>
                <w:rStyle w:val="Hyperlink"/>
                <w:noProof/>
              </w:rPr>
            </w:rPrChange>
          </w:rPr>
          <w:delText>5.1.1.3</w:delText>
        </w:r>
        <w:r w:rsidDel="000633F1">
          <w:rPr>
            <w:noProof/>
            <w:sz w:val="22"/>
            <w:szCs w:val="22"/>
            <w:lang w:eastAsia="hu-HU"/>
          </w:rPr>
          <w:tab/>
        </w:r>
        <w:r w:rsidRPr="000633F1" w:rsidDel="000633F1">
          <w:rPr>
            <w:rPrChange w:id="521" w:author="laca" w:date="2015-06-25T07:58:00Z">
              <w:rPr>
                <w:rStyle w:val="Hyperlink"/>
                <w:noProof/>
              </w:rPr>
            </w:rPrChange>
          </w:rPr>
          <w:delText xml:space="preserve">Q paraméterek számolása </w:delText>
        </w:r>
        <m:oMath>
          <m:r>
            <m:rPr>
              <m:sty m:val="p"/>
            </m:rPr>
            <w:rPr>
              <w:rPrChange w:id="522" w:author="laca" w:date="2015-06-25T07:58:00Z">
                <w:rPr>
                  <w:rStyle w:val="Hyperlink"/>
                  <w:rFonts w:ascii="Cambria Math" w:hAnsi="Cambria Math"/>
                  <w:noProof/>
                </w:rPr>
              </w:rPrChange>
            </w:rPr>
            <m:t>Ti, Td, Kp, Ts</m:t>
          </m:r>
        </m:oMath>
        <w:r w:rsidRPr="000633F1" w:rsidDel="000633F1">
          <w:rPr>
            <w:rPrChange w:id="523" w:author="laca" w:date="2015-06-25T07:58:00Z">
              <w:rPr>
                <w:rStyle w:val="Hyperlink"/>
                <w:noProof/>
              </w:rPr>
            </w:rPrChange>
          </w:rPr>
          <w:delText xml:space="preserve"> alapján.</w:delText>
        </w:r>
        <w:r w:rsidDel="000633F1">
          <w:rPr>
            <w:noProof/>
            <w:webHidden/>
          </w:rPr>
          <w:tab/>
          <w:delText>45</w:delText>
        </w:r>
      </w:del>
    </w:p>
    <w:p w14:paraId="2007516F" w14:textId="77777777" w:rsidR="00FF5FBB" w:rsidDel="000633F1" w:rsidRDefault="00FF5FBB">
      <w:pPr>
        <w:pStyle w:val="TOC3"/>
        <w:tabs>
          <w:tab w:val="left" w:pos="1100"/>
          <w:tab w:val="right" w:leader="dot" w:pos="8756"/>
        </w:tabs>
        <w:rPr>
          <w:del w:id="524" w:author="laca" w:date="2015-06-25T07:58:00Z"/>
          <w:i w:val="0"/>
          <w:iCs w:val="0"/>
          <w:noProof/>
          <w:sz w:val="22"/>
          <w:szCs w:val="22"/>
          <w:lang w:eastAsia="hu-HU"/>
        </w:rPr>
      </w:pPr>
      <w:del w:id="525" w:author="laca" w:date="2015-06-25T07:58:00Z">
        <w:r w:rsidRPr="000633F1" w:rsidDel="000633F1">
          <w:rPr>
            <w:rPrChange w:id="526" w:author="laca" w:date="2015-06-25T07:58:00Z">
              <w:rPr>
                <w:rStyle w:val="Hyperlink"/>
                <w:noProof/>
              </w:rPr>
            </w:rPrChange>
          </w:rPr>
          <w:delText>5.1.2</w:delText>
        </w:r>
        <w:r w:rsidDel="000633F1">
          <w:rPr>
            <w:i w:val="0"/>
            <w:iCs w:val="0"/>
            <w:noProof/>
            <w:sz w:val="22"/>
            <w:szCs w:val="22"/>
            <w:lang w:eastAsia="hu-HU"/>
          </w:rPr>
          <w:tab/>
        </w:r>
        <w:r w:rsidRPr="000633F1" w:rsidDel="000633F1">
          <w:rPr>
            <w:rPrChange w:id="527" w:author="laca" w:date="2015-06-25T07:58:00Z">
              <w:rPr>
                <w:rStyle w:val="Hyperlink"/>
                <w:noProof/>
              </w:rPr>
            </w:rPrChange>
          </w:rPr>
          <w:delText>Mintavételezési periódus jelének generálása</w:delText>
        </w:r>
        <w:r w:rsidDel="000633F1">
          <w:rPr>
            <w:noProof/>
            <w:webHidden/>
          </w:rPr>
          <w:tab/>
          <w:delText>46</w:delText>
        </w:r>
      </w:del>
    </w:p>
    <w:p w14:paraId="53CBE2B8" w14:textId="77777777" w:rsidR="00FF5FBB" w:rsidDel="000633F1" w:rsidRDefault="00FF5FBB">
      <w:pPr>
        <w:pStyle w:val="TOC3"/>
        <w:tabs>
          <w:tab w:val="left" w:pos="1100"/>
          <w:tab w:val="right" w:leader="dot" w:pos="8756"/>
        </w:tabs>
        <w:rPr>
          <w:del w:id="528" w:author="laca" w:date="2015-06-25T07:58:00Z"/>
          <w:i w:val="0"/>
          <w:iCs w:val="0"/>
          <w:noProof/>
          <w:sz w:val="22"/>
          <w:szCs w:val="22"/>
          <w:lang w:eastAsia="hu-HU"/>
        </w:rPr>
      </w:pPr>
      <w:del w:id="529" w:author="laca" w:date="2015-06-25T07:58:00Z">
        <w:r w:rsidRPr="000633F1" w:rsidDel="000633F1">
          <w:rPr>
            <w:rPrChange w:id="530" w:author="laca" w:date="2015-06-25T07:58:00Z">
              <w:rPr>
                <w:rStyle w:val="Hyperlink"/>
                <w:noProof/>
              </w:rPr>
            </w:rPrChange>
          </w:rPr>
          <w:delText>5.1.3</w:delText>
        </w:r>
        <w:r w:rsidDel="000633F1">
          <w:rPr>
            <w:i w:val="0"/>
            <w:iCs w:val="0"/>
            <w:noProof/>
            <w:sz w:val="22"/>
            <w:szCs w:val="22"/>
            <w:lang w:eastAsia="hu-HU"/>
          </w:rPr>
          <w:tab/>
        </w:r>
        <w:r w:rsidRPr="000633F1" w:rsidDel="000633F1">
          <w:rPr>
            <w:rPrChange w:id="531" w:author="laca" w:date="2015-06-25T07:58:00Z">
              <w:rPr>
                <w:rStyle w:val="Hyperlink"/>
                <w:noProof/>
              </w:rPr>
            </w:rPrChange>
          </w:rPr>
          <w:delText>Pozíció Szabályzása</w:delText>
        </w:r>
        <w:r w:rsidDel="000633F1">
          <w:rPr>
            <w:noProof/>
            <w:webHidden/>
          </w:rPr>
          <w:tab/>
          <w:delText>47</w:delText>
        </w:r>
      </w:del>
    </w:p>
    <w:p w14:paraId="4FC58D0D" w14:textId="77777777" w:rsidR="00FF5FBB" w:rsidDel="000633F1" w:rsidRDefault="00FF5FBB">
      <w:pPr>
        <w:pStyle w:val="TOC4"/>
        <w:tabs>
          <w:tab w:val="left" w:pos="1540"/>
          <w:tab w:val="right" w:leader="dot" w:pos="8756"/>
        </w:tabs>
        <w:rPr>
          <w:del w:id="532" w:author="laca" w:date="2015-06-25T07:58:00Z"/>
          <w:noProof/>
          <w:sz w:val="22"/>
          <w:szCs w:val="22"/>
          <w:lang w:eastAsia="hu-HU"/>
        </w:rPr>
      </w:pPr>
      <w:del w:id="533" w:author="laca" w:date="2015-06-25T07:58:00Z">
        <w:r w:rsidRPr="000633F1" w:rsidDel="000633F1">
          <w:rPr>
            <w:rPrChange w:id="534" w:author="laca" w:date="2015-06-25T07:58:00Z">
              <w:rPr>
                <w:rStyle w:val="Hyperlink"/>
                <w:noProof/>
              </w:rPr>
            </w:rPrChange>
          </w:rPr>
          <w:delText>5.1.3.1</w:delText>
        </w:r>
        <w:r w:rsidDel="000633F1">
          <w:rPr>
            <w:noProof/>
            <w:sz w:val="22"/>
            <w:szCs w:val="22"/>
            <w:lang w:eastAsia="hu-HU"/>
          </w:rPr>
          <w:tab/>
        </w:r>
        <w:r w:rsidRPr="000633F1" w:rsidDel="000633F1">
          <w:rPr>
            <w:rPrChange w:id="535" w:author="laca" w:date="2015-06-25T07:58:00Z">
              <w:rPr>
                <w:rStyle w:val="Hyperlink"/>
                <w:noProof/>
              </w:rPr>
            </w:rPrChange>
          </w:rPr>
          <w:delText>A szabályozó felépítése:</w:delText>
        </w:r>
        <w:r w:rsidDel="000633F1">
          <w:rPr>
            <w:noProof/>
            <w:webHidden/>
          </w:rPr>
          <w:tab/>
          <w:delText>47</w:delText>
        </w:r>
      </w:del>
    </w:p>
    <w:p w14:paraId="68C10E40" w14:textId="77777777" w:rsidR="00FF5FBB" w:rsidDel="000633F1" w:rsidRDefault="00FF5FBB">
      <w:pPr>
        <w:pStyle w:val="TOC4"/>
        <w:tabs>
          <w:tab w:val="left" w:pos="1540"/>
          <w:tab w:val="right" w:leader="dot" w:pos="8756"/>
        </w:tabs>
        <w:rPr>
          <w:del w:id="536" w:author="laca" w:date="2015-06-25T07:58:00Z"/>
          <w:noProof/>
          <w:sz w:val="22"/>
          <w:szCs w:val="22"/>
          <w:lang w:eastAsia="hu-HU"/>
        </w:rPr>
      </w:pPr>
      <w:del w:id="537" w:author="laca" w:date="2015-06-25T07:58:00Z">
        <w:r w:rsidRPr="000633F1" w:rsidDel="000633F1">
          <w:rPr>
            <w:rPrChange w:id="538" w:author="laca" w:date="2015-06-25T07:58:00Z">
              <w:rPr>
                <w:rStyle w:val="Hyperlink"/>
                <w:rFonts w:ascii="Times New Roman" w:hAnsi="Times New Roman"/>
                <w:noProof/>
              </w:rPr>
            </w:rPrChange>
          </w:rPr>
          <w:delText>5.1.3.2</w:delText>
        </w:r>
        <w:r w:rsidDel="000633F1">
          <w:rPr>
            <w:noProof/>
            <w:sz w:val="22"/>
            <w:szCs w:val="22"/>
            <w:lang w:eastAsia="hu-HU"/>
          </w:rPr>
          <w:tab/>
        </w:r>
        <w:r w:rsidRPr="000633F1" w:rsidDel="000633F1">
          <w:rPr>
            <w:rPrChange w:id="539" w:author="laca" w:date="2015-06-25T07:58:00Z">
              <w:rPr>
                <w:rStyle w:val="Hyperlink"/>
                <w:noProof/>
              </w:rPr>
            </w:rPrChange>
          </w:rPr>
          <w:delText>Szabályozó szimulálása</w:delText>
        </w:r>
        <w:r w:rsidDel="000633F1">
          <w:rPr>
            <w:noProof/>
            <w:webHidden/>
          </w:rPr>
          <w:tab/>
          <w:delText>48</w:delText>
        </w:r>
      </w:del>
    </w:p>
    <w:p w14:paraId="514CA7FB" w14:textId="77777777" w:rsidR="00FF5FBB" w:rsidDel="000633F1" w:rsidRDefault="00FF5FBB">
      <w:pPr>
        <w:pStyle w:val="TOC3"/>
        <w:tabs>
          <w:tab w:val="left" w:pos="1100"/>
          <w:tab w:val="right" w:leader="dot" w:pos="8756"/>
        </w:tabs>
        <w:rPr>
          <w:del w:id="540" w:author="laca" w:date="2015-06-25T07:58:00Z"/>
          <w:i w:val="0"/>
          <w:iCs w:val="0"/>
          <w:noProof/>
          <w:sz w:val="22"/>
          <w:szCs w:val="22"/>
          <w:lang w:eastAsia="hu-HU"/>
        </w:rPr>
      </w:pPr>
      <w:del w:id="541" w:author="laca" w:date="2015-06-25T07:58:00Z">
        <w:r w:rsidRPr="000633F1" w:rsidDel="000633F1">
          <w:rPr>
            <w:rPrChange w:id="542" w:author="laca" w:date="2015-06-25T07:58:00Z">
              <w:rPr>
                <w:rStyle w:val="Hyperlink"/>
                <w:noProof/>
              </w:rPr>
            </w:rPrChange>
          </w:rPr>
          <w:delText>5.1.4</w:delText>
        </w:r>
        <w:r w:rsidDel="000633F1">
          <w:rPr>
            <w:i w:val="0"/>
            <w:iCs w:val="0"/>
            <w:noProof/>
            <w:sz w:val="22"/>
            <w:szCs w:val="22"/>
            <w:lang w:eastAsia="hu-HU"/>
          </w:rPr>
          <w:tab/>
        </w:r>
        <w:r w:rsidRPr="000633F1" w:rsidDel="000633F1">
          <w:rPr>
            <w:rPrChange w:id="543" w:author="laca" w:date="2015-06-25T07:58:00Z">
              <w:rPr>
                <w:rStyle w:val="Hyperlink"/>
                <w:noProof/>
              </w:rPr>
            </w:rPrChange>
          </w:rPr>
          <w:delText>Hardveres mérések</w:delText>
        </w:r>
        <w:r w:rsidDel="000633F1">
          <w:rPr>
            <w:noProof/>
            <w:webHidden/>
          </w:rPr>
          <w:tab/>
          <w:delText>49</w:delText>
        </w:r>
      </w:del>
    </w:p>
    <w:p w14:paraId="04D53642" w14:textId="77777777" w:rsidR="00FF5FBB" w:rsidDel="000633F1" w:rsidRDefault="00FF5FBB">
      <w:pPr>
        <w:pStyle w:val="TOC4"/>
        <w:tabs>
          <w:tab w:val="left" w:pos="1540"/>
          <w:tab w:val="right" w:leader="dot" w:pos="8756"/>
        </w:tabs>
        <w:rPr>
          <w:del w:id="544" w:author="laca" w:date="2015-06-25T07:58:00Z"/>
          <w:noProof/>
          <w:sz w:val="22"/>
          <w:szCs w:val="22"/>
          <w:lang w:eastAsia="hu-HU"/>
        </w:rPr>
      </w:pPr>
      <w:del w:id="545" w:author="laca" w:date="2015-06-25T07:58:00Z">
        <w:r w:rsidRPr="000633F1" w:rsidDel="000633F1">
          <w:rPr>
            <w:rPrChange w:id="546" w:author="laca" w:date="2015-06-25T07:58:00Z">
              <w:rPr>
                <w:rStyle w:val="Hyperlink"/>
                <w:noProof/>
              </w:rPr>
            </w:rPrChange>
          </w:rPr>
          <w:delText>5.1.4.1</w:delText>
        </w:r>
        <w:r w:rsidDel="000633F1">
          <w:rPr>
            <w:noProof/>
            <w:sz w:val="22"/>
            <w:szCs w:val="22"/>
            <w:lang w:eastAsia="hu-HU"/>
          </w:rPr>
          <w:tab/>
        </w:r>
        <w:r w:rsidRPr="000633F1" w:rsidDel="000633F1">
          <w:rPr>
            <w:rPrChange w:id="547" w:author="laca" w:date="2015-06-25T07:58:00Z">
              <w:rPr>
                <w:rStyle w:val="Hyperlink"/>
                <w:noProof/>
              </w:rPr>
            </w:rPrChange>
          </w:rPr>
          <w:delText>DC motor sebesség szabályzása mérőstandon</w:delText>
        </w:r>
        <w:r w:rsidDel="000633F1">
          <w:rPr>
            <w:noProof/>
            <w:webHidden/>
          </w:rPr>
          <w:tab/>
          <w:delText>49</w:delText>
        </w:r>
      </w:del>
    </w:p>
    <w:p w14:paraId="028F2EF0" w14:textId="77777777" w:rsidR="00FF5FBB" w:rsidDel="000633F1" w:rsidRDefault="00FF5FBB">
      <w:pPr>
        <w:pStyle w:val="TOC2"/>
        <w:tabs>
          <w:tab w:val="left" w:pos="880"/>
        </w:tabs>
        <w:rPr>
          <w:del w:id="548" w:author="laca" w:date="2015-06-25T07:58:00Z"/>
          <w:smallCaps w:val="0"/>
          <w:noProof/>
          <w:sz w:val="22"/>
          <w:szCs w:val="22"/>
          <w:lang w:eastAsia="hu-HU"/>
        </w:rPr>
      </w:pPr>
      <w:del w:id="549" w:author="laca" w:date="2015-06-25T07:58:00Z">
        <w:r w:rsidRPr="000633F1" w:rsidDel="000633F1">
          <w:rPr>
            <w:rPrChange w:id="550" w:author="laca" w:date="2015-06-25T07:58:00Z">
              <w:rPr>
                <w:rStyle w:val="Hyperlink"/>
                <w:noProof/>
              </w:rPr>
            </w:rPrChange>
          </w:rPr>
          <w:delText>5.2</w:delText>
        </w:r>
        <w:r w:rsidDel="000633F1">
          <w:rPr>
            <w:smallCaps w:val="0"/>
            <w:noProof/>
            <w:sz w:val="22"/>
            <w:szCs w:val="22"/>
            <w:lang w:eastAsia="hu-HU"/>
          </w:rPr>
          <w:tab/>
        </w:r>
        <w:r w:rsidRPr="000633F1" w:rsidDel="000633F1">
          <w:rPr>
            <w:rPrChange w:id="551" w:author="laca" w:date="2015-06-25T07:58:00Z">
              <w:rPr>
                <w:rStyle w:val="Hyperlink"/>
                <w:noProof/>
              </w:rPr>
            </w:rPrChange>
          </w:rPr>
          <w:delText>Sebesség és pozíció szabályozót tartalmazó IP mag generálása System Generator-ban</w:delText>
        </w:r>
        <w:r w:rsidDel="000633F1">
          <w:rPr>
            <w:noProof/>
            <w:webHidden/>
          </w:rPr>
          <w:tab/>
          <w:delText>50</w:delText>
        </w:r>
      </w:del>
    </w:p>
    <w:p w14:paraId="4A086010" w14:textId="77777777" w:rsidR="00FF5FBB" w:rsidDel="000633F1" w:rsidRDefault="00FF5FBB">
      <w:pPr>
        <w:pStyle w:val="TOC3"/>
        <w:tabs>
          <w:tab w:val="left" w:pos="1100"/>
          <w:tab w:val="right" w:leader="dot" w:pos="8756"/>
        </w:tabs>
        <w:rPr>
          <w:del w:id="552" w:author="laca" w:date="2015-06-25T07:58:00Z"/>
          <w:i w:val="0"/>
          <w:iCs w:val="0"/>
          <w:noProof/>
          <w:sz w:val="22"/>
          <w:szCs w:val="22"/>
          <w:lang w:eastAsia="hu-HU"/>
        </w:rPr>
      </w:pPr>
      <w:del w:id="553" w:author="laca" w:date="2015-06-25T07:58:00Z">
        <w:r w:rsidRPr="000633F1" w:rsidDel="000633F1">
          <w:rPr>
            <w:rPrChange w:id="554" w:author="laca" w:date="2015-06-25T07:58:00Z">
              <w:rPr>
                <w:rStyle w:val="Hyperlink"/>
                <w:rFonts w:ascii="Times New Roman" w:hAnsi="Times New Roman"/>
                <w:noProof/>
              </w:rPr>
            </w:rPrChange>
          </w:rPr>
          <w:delText>5.2.1</w:delText>
        </w:r>
        <w:r w:rsidDel="000633F1">
          <w:rPr>
            <w:i w:val="0"/>
            <w:iCs w:val="0"/>
            <w:noProof/>
            <w:sz w:val="22"/>
            <w:szCs w:val="22"/>
            <w:lang w:eastAsia="hu-HU"/>
          </w:rPr>
          <w:tab/>
        </w:r>
        <w:r w:rsidRPr="000633F1" w:rsidDel="000633F1">
          <w:rPr>
            <w:rPrChange w:id="555" w:author="laca" w:date="2015-06-25T07:58:00Z">
              <w:rPr>
                <w:rStyle w:val="Hyperlink"/>
                <w:rFonts w:ascii="Times New Roman" w:hAnsi="Times New Roman"/>
                <w:noProof/>
              </w:rPr>
            </w:rPrChange>
          </w:rPr>
          <w:delText>Mérések a rendszeren</w:delText>
        </w:r>
        <w:r w:rsidDel="000633F1">
          <w:rPr>
            <w:noProof/>
            <w:webHidden/>
          </w:rPr>
          <w:tab/>
          <w:delText>56</w:delText>
        </w:r>
      </w:del>
    </w:p>
    <w:p w14:paraId="3E5A2C78" w14:textId="77777777" w:rsidR="00FF5FBB" w:rsidDel="000633F1" w:rsidRDefault="00FF5FBB">
      <w:pPr>
        <w:pStyle w:val="TOC4"/>
        <w:tabs>
          <w:tab w:val="left" w:pos="1540"/>
          <w:tab w:val="right" w:leader="dot" w:pos="8756"/>
        </w:tabs>
        <w:rPr>
          <w:del w:id="556" w:author="laca" w:date="2015-06-25T07:58:00Z"/>
          <w:noProof/>
          <w:sz w:val="22"/>
          <w:szCs w:val="22"/>
          <w:lang w:eastAsia="hu-HU"/>
        </w:rPr>
      </w:pPr>
      <w:del w:id="557" w:author="laca" w:date="2015-06-25T07:58:00Z">
        <w:r w:rsidRPr="000633F1" w:rsidDel="000633F1">
          <w:rPr>
            <w:rPrChange w:id="558" w:author="laca" w:date="2015-06-25T07:58:00Z">
              <w:rPr>
                <w:rStyle w:val="Hyperlink"/>
                <w:noProof/>
              </w:rPr>
            </w:rPrChange>
          </w:rPr>
          <w:delText>5.2.1.1</w:delText>
        </w:r>
        <w:r w:rsidDel="000633F1">
          <w:rPr>
            <w:noProof/>
            <w:sz w:val="22"/>
            <w:szCs w:val="22"/>
            <w:lang w:eastAsia="hu-HU"/>
          </w:rPr>
          <w:tab/>
        </w:r>
        <w:r w:rsidRPr="000633F1" w:rsidDel="000633F1">
          <w:rPr>
            <w:rPrChange w:id="559" w:author="laca" w:date="2015-06-25T07:58:00Z">
              <w:rPr>
                <w:rStyle w:val="Hyperlink"/>
                <w:noProof/>
              </w:rPr>
            </w:rPrChange>
          </w:rPr>
          <w:delText>A robot lánctalpának sebesség szabályozása</w:delText>
        </w:r>
        <w:r w:rsidDel="000633F1">
          <w:rPr>
            <w:noProof/>
            <w:webHidden/>
          </w:rPr>
          <w:tab/>
          <w:delText>56</w:delText>
        </w:r>
      </w:del>
    </w:p>
    <w:p w14:paraId="2468BC3B" w14:textId="77777777" w:rsidR="00FF5FBB" w:rsidDel="000633F1" w:rsidRDefault="00FF5FBB">
      <w:pPr>
        <w:pStyle w:val="TOC4"/>
        <w:tabs>
          <w:tab w:val="left" w:pos="1540"/>
          <w:tab w:val="right" w:leader="dot" w:pos="8756"/>
        </w:tabs>
        <w:rPr>
          <w:del w:id="560" w:author="laca" w:date="2015-06-25T07:58:00Z"/>
          <w:noProof/>
          <w:sz w:val="22"/>
          <w:szCs w:val="22"/>
          <w:lang w:eastAsia="hu-HU"/>
        </w:rPr>
      </w:pPr>
      <w:del w:id="561" w:author="laca" w:date="2015-06-25T07:58:00Z">
        <w:r w:rsidRPr="000633F1" w:rsidDel="000633F1">
          <w:rPr>
            <w:rPrChange w:id="562" w:author="laca" w:date="2015-06-25T07:58:00Z">
              <w:rPr>
                <w:rStyle w:val="Hyperlink"/>
                <w:noProof/>
              </w:rPr>
            </w:rPrChange>
          </w:rPr>
          <w:delText>5.2.1.2</w:delText>
        </w:r>
        <w:r w:rsidDel="000633F1">
          <w:rPr>
            <w:noProof/>
            <w:sz w:val="22"/>
            <w:szCs w:val="22"/>
            <w:lang w:eastAsia="hu-HU"/>
          </w:rPr>
          <w:tab/>
        </w:r>
        <w:r w:rsidRPr="000633F1" w:rsidDel="000633F1">
          <w:rPr>
            <w:rPrChange w:id="563" w:author="laca" w:date="2015-06-25T07:58:00Z">
              <w:rPr>
                <w:rStyle w:val="Hyperlink"/>
                <w:noProof/>
              </w:rPr>
            </w:rPrChange>
          </w:rPr>
          <w:delText>Pozíció szabályozása</w:delText>
        </w:r>
        <w:r w:rsidDel="000633F1">
          <w:rPr>
            <w:noProof/>
            <w:webHidden/>
          </w:rPr>
          <w:tab/>
          <w:delText>58</w:delText>
        </w:r>
      </w:del>
    </w:p>
    <w:p w14:paraId="6109E598" w14:textId="77777777" w:rsidR="00FF5FBB" w:rsidDel="000633F1" w:rsidRDefault="00FF5FBB">
      <w:pPr>
        <w:pStyle w:val="TOC2"/>
        <w:tabs>
          <w:tab w:val="left" w:pos="880"/>
        </w:tabs>
        <w:rPr>
          <w:del w:id="564" w:author="laca" w:date="2015-06-25T07:58:00Z"/>
          <w:smallCaps w:val="0"/>
          <w:noProof/>
          <w:sz w:val="22"/>
          <w:szCs w:val="22"/>
          <w:lang w:eastAsia="hu-HU"/>
        </w:rPr>
      </w:pPr>
      <w:del w:id="565" w:author="laca" w:date="2015-06-25T07:58:00Z">
        <w:r w:rsidRPr="000633F1" w:rsidDel="000633F1">
          <w:rPr>
            <w:rPrChange w:id="566" w:author="laca" w:date="2015-06-25T07:58:00Z">
              <w:rPr>
                <w:rStyle w:val="Hyperlink"/>
                <w:noProof/>
              </w:rPr>
            </w:rPrChange>
          </w:rPr>
          <w:delText>5.3</w:delText>
        </w:r>
        <w:r w:rsidDel="000633F1">
          <w:rPr>
            <w:smallCaps w:val="0"/>
            <w:noProof/>
            <w:sz w:val="22"/>
            <w:szCs w:val="22"/>
            <w:lang w:eastAsia="hu-HU"/>
          </w:rPr>
          <w:tab/>
        </w:r>
        <w:r w:rsidRPr="000633F1" w:rsidDel="000633F1">
          <w:rPr>
            <w:rPrChange w:id="567" w:author="laca" w:date="2015-06-25T07:58:00Z">
              <w:rPr>
                <w:rStyle w:val="Hyperlink"/>
                <w:noProof/>
              </w:rPr>
            </w:rPrChange>
          </w:rPr>
          <w:delText>Szenzorok</w:delText>
        </w:r>
        <w:r w:rsidDel="000633F1">
          <w:rPr>
            <w:noProof/>
            <w:webHidden/>
          </w:rPr>
          <w:tab/>
          <w:delText>60</w:delText>
        </w:r>
      </w:del>
    </w:p>
    <w:p w14:paraId="53B9E0F8" w14:textId="77777777" w:rsidR="00FF5FBB" w:rsidDel="000633F1" w:rsidRDefault="00FF5FBB">
      <w:pPr>
        <w:pStyle w:val="TOC3"/>
        <w:tabs>
          <w:tab w:val="left" w:pos="1100"/>
          <w:tab w:val="right" w:leader="dot" w:pos="8756"/>
        </w:tabs>
        <w:rPr>
          <w:del w:id="568" w:author="laca" w:date="2015-06-25T07:58:00Z"/>
          <w:i w:val="0"/>
          <w:iCs w:val="0"/>
          <w:noProof/>
          <w:sz w:val="22"/>
          <w:szCs w:val="22"/>
          <w:lang w:eastAsia="hu-HU"/>
        </w:rPr>
      </w:pPr>
      <w:del w:id="569" w:author="laca" w:date="2015-06-25T07:58:00Z">
        <w:r w:rsidRPr="000633F1" w:rsidDel="000633F1">
          <w:rPr>
            <w:rPrChange w:id="570" w:author="laca" w:date="2015-06-25T07:58:00Z">
              <w:rPr>
                <w:rStyle w:val="Hyperlink"/>
                <w:noProof/>
              </w:rPr>
            </w:rPrChange>
          </w:rPr>
          <w:delText>5.3.1</w:delText>
        </w:r>
        <w:r w:rsidDel="000633F1">
          <w:rPr>
            <w:i w:val="0"/>
            <w:iCs w:val="0"/>
            <w:noProof/>
            <w:sz w:val="22"/>
            <w:szCs w:val="22"/>
            <w:lang w:eastAsia="hu-HU"/>
          </w:rPr>
          <w:tab/>
        </w:r>
        <w:r w:rsidRPr="000633F1" w:rsidDel="000633F1">
          <w:rPr>
            <w:rPrChange w:id="571" w:author="laca" w:date="2015-06-25T07:58:00Z">
              <w:rPr>
                <w:rStyle w:val="Hyperlink"/>
                <w:noProof/>
              </w:rPr>
            </w:rPrChange>
          </w:rPr>
          <w:delText>Inkrementális érzékelő</w:delText>
        </w:r>
        <w:r w:rsidDel="000633F1">
          <w:rPr>
            <w:noProof/>
            <w:webHidden/>
          </w:rPr>
          <w:tab/>
          <w:delText>60</w:delText>
        </w:r>
      </w:del>
    </w:p>
    <w:p w14:paraId="1CF86163" w14:textId="77777777" w:rsidR="00FF5FBB" w:rsidDel="000633F1" w:rsidRDefault="00FF5FBB">
      <w:pPr>
        <w:pStyle w:val="TOC4"/>
        <w:tabs>
          <w:tab w:val="left" w:pos="1540"/>
          <w:tab w:val="right" w:leader="dot" w:pos="8756"/>
        </w:tabs>
        <w:rPr>
          <w:del w:id="572" w:author="laca" w:date="2015-06-25T07:58:00Z"/>
          <w:noProof/>
          <w:sz w:val="22"/>
          <w:szCs w:val="22"/>
          <w:lang w:eastAsia="hu-HU"/>
        </w:rPr>
      </w:pPr>
      <w:del w:id="573" w:author="laca" w:date="2015-06-25T07:58:00Z">
        <w:r w:rsidRPr="000633F1" w:rsidDel="000633F1">
          <w:rPr>
            <w:rPrChange w:id="574" w:author="laca" w:date="2015-06-25T07:58:00Z">
              <w:rPr>
                <w:rStyle w:val="Hyperlink"/>
                <w:noProof/>
              </w:rPr>
            </w:rPrChange>
          </w:rPr>
          <w:delText>5.3.1.1</w:delText>
        </w:r>
        <w:r w:rsidDel="000633F1">
          <w:rPr>
            <w:noProof/>
            <w:sz w:val="22"/>
            <w:szCs w:val="22"/>
            <w:lang w:eastAsia="hu-HU"/>
          </w:rPr>
          <w:tab/>
        </w:r>
        <w:r w:rsidRPr="000633F1" w:rsidDel="000633F1">
          <w:rPr>
            <w:rPrChange w:id="575" w:author="laca" w:date="2015-06-25T07:58:00Z">
              <w:rPr>
                <w:rStyle w:val="Hyperlink"/>
                <w:noProof/>
              </w:rPr>
            </w:rPrChange>
          </w:rPr>
          <w:delText>Optikai inkrementális vevő felépítése</w:delText>
        </w:r>
        <w:r w:rsidDel="000633F1">
          <w:rPr>
            <w:noProof/>
            <w:webHidden/>
          </w:rPr>
          <w:tab/>
          <w:delText>60</w:delText>
        </w:r>
      </w:del>
    </w:p>
    <w:p w14:paraId="7FBCDDE4" w14:textId="77777777" w:rsidR="00FF5FBB" w:rsidDel="000633F1" w:rsidRDefault="00FF5FBB">
      <w:pPr>
        <w:pStyle w:val="TOC3"/>
        <w:tabs>
          <w:tab w:val="left" w:pos="1100"/>
          <w:tab w:val="right" w:leader="dot" w:pos="8756"/>
        </w:tabs>
        <w:rPr>
          <w:del w:id="576" w:author="laca" w:date="2015-06-25T07:58:00Z"/>
          <w:i w:val="0"/>
          <w:iCs w:val="0"/>
          <w:noProof/>
          <w:sz w:val="22"/>
          <w:szCs w:val="22"/>
          <w:lang w:eastAsia="hu-HU"/>
        </w:rPr>
      </w:pPr>
      <w:del w:id="577" w:author="laca" w:date="2015-06-25T07:58:00Z">
        <w:r w:rsidRPr="000633F1" w:rsidDel="000633F1">
          <w:rPr>
            <w:rPrChange w:id="578" w:author="laca" w:date="2015-06-25T07:58:00Z">
              <w:rPr>
                <w:rStyle w:val="Hyperlink"/>
                <w:noProof/>
              </w:rPr>
            </w:rPrChange>
          </w:rPr>
          <w:delText>5.3.2</w:delText>
        </w:r>
        <w:r w:rsidDel="000633F1">
          <w:rPr>
            <w:i w:val="0"/>
            <w:iCs w:val="0"/>
            <w:noProof/>
            <w:sz w:val="22"/>
            <w:szCs w:val="22"/>
            <w:lang w:eastAsia="hu-HU"/>
          </w:rPr>
          <w:tab/>
        </w:r>
        <w:r w:rsidRPr="000633F1" w:rsidDel="000633F1">
          <w:rPr>
            <w:rPrChange w:id="579" w:author="laca" w:date="2015-06-25T07:58:00Z">
              <w:rPr>
                <w:rStyle w:val="Hyperlink"/>
                <w:noProof/>
              </w:rPr>
            </w:rPrChange>
          </w:rPr>
          <w:delText>Inkrementális érzékelő jeleinek a feldolgozása FPGA áramkör segítségével</w:delText>
        </w:r>
        <w:r w:rsidDel="000633F1">
          <w:rPr>
            <w:noProof/>
            <w:webHidden/>
          </w:rPr>
          <w:tab/>
          <w:delText>61</w:delText>
        </w:r>
      </w:del>
    </w:p>
    <w:p w14:paraId="0B99663F" w14:textId="77777777" w:rsidR="00FF5FBB" w:rsidDel="000633F1" w:rsidRDefault="00FF5FBB">
      <w:pPr>
        <w:pStyle w:val="TOC4"/>
        <w:tabs>
          <w:tab w:val="left" w:pos="1540"/>
          <w:tab w:val="right" w:leader="dot" w:pos="8756"/>
        </w:tabs>
        <w:rPr>
          <w:del w:id="580" w:author="laca" w:date="2015-06-25T07:58:00Z"/>
          <w:noProof/>
          <w:sz w:val="22"/>
          <w:szCs w:val="22"/>
          <w:lang w:eastAsia="hu-HU"/>
        </w:rPr>
      </w:pPr>
      <w:del w:id="581" w:author="laca" w:date="2015-06-25T07:58:00Z">
        <w:r w:rsidRPr="000633F1" w:rsidDel="000633F1">
          <w:rPr>
            <w:rPrChange w:id="582" w:author="laca" w:date="2015-06-25T07:58:00Z">
              <w:rPr>
                <w:rStyle w:val="Hyperlink"/>
                <w:noProof/>
              </w:rPr>
            </w:rPrChange>
          </w:rPr>
          <w:delText>5.3.2.1</w:delText>
        </w:r>
        <w:r w:rsidDel="000633F1">
          <w:rPr>
            <w:noProof/>
            <w:sz w:val="22"/>
            <w:szCs w:val="22"/>
            <w:lang w:eastAsia="hu-HU"/>
          </w:rPr>
          <w:tab/>
        </w:r>
        <w:r w:rsidRPr="000633F1" w:rsidDel="000633F1">
          <w:rPr>
            <w:rPrChange w:id="583" w:author="laca" w:date="2015-06-25T07:58:00Z">
              <w:rPr>
                <w:rStyle w:val="Hyperlink"/>
                <w:noProof/>
              </w:rPr>
            </w:rPrChange>
          </w:rPr>
          <w:delText>Szimuláció System Generatorban</w:delText>
        </w:r>
        <w:r w:rsidDel="000633F1">
          <w:rPr>
            <w:noProof/>
            <w:webHidden/>
          </w:rPr>
          <w:tab/>
          <w:delText>62</w:delText>
        </w:r>
      </w:del>
    </w:p>
    <w:p w14:paraId="16F44074" w14:textId="77777777" w:rsidR="00FF5FBB" w:rsidDel="000633F1" w:rsidRDefault="00FF5FBB">
      <w:pPr>
        <w:pStyle w:val="TOC4"/>
        <w:tabs>
          <w:tab w:val="left" w:pos="1540"/>
          <w:tab w:val="right" w:leader="dot" w:pos="8756"/>
        </w:tabs>
        <w:rPr>
          <w:del w:id="584" w:author="laca" w:date="2015-06-25T07:58:00Z"/>
          <w:noProof/>
          <w:sz w:val="22"/>
          <w:szCs w:val="22"/>
          <w:lang w:eastAsia="hu-HU"/>
        </w:rPr>
      </w:pPr>
      <w:del w:id="585" w:author="laca" w:date="2015-06-25T07:58:00Z">
        <w:r w:rsidRPr="000633F1" w:rsidDel="000633F1">
          <w:rPr>
            <w:rPrChange w:id="586" w:author="laca" w:date="2015-06-25T07:58:00Z">
              <w:rPr>
                <w:rStyle w:val="Hyperlink"/>
                <w:noProof/>
              </w:rPr>
            </w:rPrChange>
          </w:rPr>
          <w:delText>5.3.2.2</w:delText>
        </w:r>
        <w:r w:rsidDel="000633F1">
          <w:rPr>
            <w:noProof/>
            <w:sz w:val="22"/>
            <w:szCs w:val="22"/>
            <w:lang w:eastAsia="hu-HU"/>
          </w:rPr>
          <w:tab/>
        </w:r>
        <w:r w:rsidRPr="000633F1" w:rsidDel="000633F1">
          <w:rPr>
            <w:rPrChange w:id="587" w:author="laca" w:date="2015-06-25T07:58:00Z">
              <w:rPr>
                <w:rStyle w:val="Hyperlink"/>
                <w:noProof/>
              </w:rPr>
            </w:rPrChange>
          </w:rPr>
          <w:delText>Pozíció mérése inkrementális adó segítségével</w:delText>
        </w:r>
        <w:r w:rsidDel="000633F1">
          <w:rPr>
            <w:noProof/>
            <w:webHidden/>
          </w:rPr>
          <w:tab/>
          <w:delText>63</w:delText>
        </w:r>
      </w:del>
    </w:p>
    <w:p w14:paraId="33595325" w14:textId="77777777" w:rsidR="00FF5FBB" w:rsidDel="000633F1" w:rsidRDefault="00FF5FBB">
      <w:pPr>
        <w:pStyle w:val="TOC4"/>
        <w:tabs>
          <w:tab w:val="left" w:pos="1540"/>
          <w:tab w:val="right" w:leader="dot" w:pos="8756"/>
        </w:tabs>
        <w:rPr>
          <w:del w:id="588" w:author="laca" w:date="2015-06-25T07:58:00Z"/>
          <w:noProof/>
          <w:sz w:val="22"/>
          <w:szCs w:val="22"/>
          <w:lang w:eastAsia="hu-HU"/>
        </w:rPr>
      </w:pPr>
      <w:del w:id="589" w:author="laca" w:date="2015-06-25T07:58:00Z">
        <w:r w:rsidRPr="000633F1" w:rsidDel="000633F1">
          <w:rPr>
            <w:rPrChange w:id="590" w:author="laca" w:date="2015-06-25T07:58:00Z">
              <w:rPr>
                <w:rStyle w:val="Hyperlink"/>
                <w:noProof/>
              </w:rPr>
            </w:rPrChange>
          </w:rPr>
          <w:delText>5.3.2.3</w:delText>
        </w:r>
        <w:r w:rsidDel="000633F1">
          <w:rPr>
            <w:noProof/>
            <w:sz w:val="22"/>
            <w:szCs w:val="22"/>
            <w:lang w:eastAsia="hu-HU"/>
          </w:rPr>
          <w:tab/>
        </w:r>
        <w:r w:rsidRPr="000633F1" w:rsidDel="000633F1">
          <w:rPr>
            <w:rPrChange w:id="591" w:author="laca" w:date="2015-06-25T07:58:00Z">
              <w:rPr>
                <w:rStyle w:val="Hyperlink"/>
                <w:noProof/>
              </w:rPr>
            </w:rPrChange>
          </w:rPr>
          <w:delText>Szögsebesség mérése inkrementális adó segítségével</w:delText>
        </w:r>
        <w:r w:rsidDel="000633F1">
          <w:rPr>
            <w:noProof/>
            <w:webHidden/>
          </w:rPr>
          <w:tab/>
          <w:delText>64</w:delText>
        </w:r>
      </w:del>
    </w:p>
    <w:p w14:paraId="04D78458" w14:textId="77777777" w:rsidR="00FF5FBB" w:rsidDel="000633F1" w:rsidRDefault="00FF5FBB">
      <w:pPr>
        <w:pStyle w:val="TOC2"/>
        <w:tabs>
          <w:tab w:val="left" w:pos="880"/>
        </w:tabs>
        <w:rPr>
          <w:del w:id="592" w:author="laca" w:date="2015-06-25T07:58:00Z"/>
          <w:smallCaps w:val="0"/>
          <w:noProof/>
          <w:sz w:val="22"/>
          <w:szCs w:val="22"/>
          <w:lang w:eastAsia="hu-HU"/>
        </w:rPr>
      </w:pPr>
      <w:del w:id="593" w:author="laca" w:date="2015-06-25T07:58:00Z">
        <w:r w:rsidRPr="000633F1" w:rsidDel="000633F1">
          <w:rPr>
            <w:rPrChange w:id="594" w:author="laca" w:date="2015-06-25T07:58:00Z">
              <w:rPr>
                <w:rStyle w:val="Hyperlink"/>
                <w:rFonts w:ascii="Times New Roman" w:hAnsi="Times New Roman"/>
                <w:noProof/>
              </w:rPr>
            </w:rPrChange>
          </w:rPr>
          <w:delText>5.4</w:delText>
        </w:r>
        <w:r w:rsidDel="000633F1">
          <w:rPr>
            <w:smallCaps w:val="0"/>
            <w:noProof/>
            <w:sz w:val="22"/>
            <w:szCs w:val="22"/>
            <w:lang w:eastAsia="hu-HU"/>
          </w:rPr>
          <w:tab/>
        </w:r>
        <w:r w:rsidRPr="000633F1" w:rsidDel="000633F1">
          <w:rPr>
            <w:rPrChange w:id="595" w:author="laca" w:date="2015-06-25T07:58:00Z">
              <w:rPr>
                <w:rStyle w:val="Hyperlink"/>
                <w:rFonts w:ascii="Times New Roman" w:hAnsi="Times New Roman"/>
                <w:noProof/>
              </w:rPr>
            </w:rPrChange>
          </w:rPr>
          <w:delText>MPU-6050 giroszkóp és gyorsulásmérő</w:delText>
        </w:r>
        <w:r w:rsidDel="000633F1">
          <w:rPr>
            <w:noProof/>
            <w:webHidden/>
          </w:rPr>
          <w:tab/>
          <w:delText>67</w:delText>
        </w:r>
      </w:del>
    </w:p>
    <w:p w14:paraId="5AFCC589" w14:textId="77777777" w:rsidR="00FF5FBB" w:rsidDel="000633F1" w:rsidRDefault="00FF5FBB">
      <w:pPr>
        <w:pStyle w:val="TOC2"/>
        <w:tabs>
          <w:tab w:val="left" w:pos="880"/>
        </w:tabs>
        <w:rPr>
          <w:del w:id="596" w:author="laca" w:date="2015-06-25T07:58:00Z"/>
          <w:smallCaps w:val="0"/>
          <w:noProof/>
          <w:sz w:val="22"/>
          <w:szCs w:val="22"/>
          <w:lang w:eastAsia="hu-HU"/>
        </w:rPr>
      </w:pPr>
      <w:del w:id="597" w:author="laca" w:date="2015-06-25T07:58:00Z">
        <w:r w:rsidRPr="000633F1" w:rsidDel="000633F1">
          <w:rPr>
            <w:rPrChange w:id="598" w:author="laca" w:date="2015-06-25T07:58:00Z">
              <w:rPr>
                <w:rStyle w:val="Hyperlink"/>
                <w:noProof/>
              </w:rPr>
            </w:rPrChange>
          </w:rPr>
          <w:delText>5.5</w:delText>
        </w:r>
        <w:r w:rsidDel="000633F1">
          <w:rPr>
            <w:smallCaps w:val="0"/>
            <w:noProof/>
            <w:sz w:val="22"/>
            <w:szCs w:val="22"/>
            <w:lang w:eastAsia="hu-HU"/>
          </w:rPr>
          <w:tab/>
        </w:r>
        <w:r w:rsidRPr="000633F1" w:rsidDel="000633F1">
          <w:rPr>
            <w:rPrChange w:id="599" w:author="laca" w:date="2015-06-25T07:58:00Z">
              <w:rPr>
                <w:rStyle w:val="Hyperlink"/>
                <w:noProof/>
              </w:rPr>
            </w:rPrChange>
          </w:rPr>
          <w:delText>Beavatkozó elemek:</w:delText>
        </w:r>
        <w:r w:rsidDel="000633F1">
          <w:rPr>
            <w:noProof/>
            <w:webHidden/>
          </w:rPr>
          <w:tab/>
          <w:delText>69</w:delText>
        </w:r>
      </w:del>
    </w:p>
    <w:p w14:paraId="2E3300FF" w14:textId="77777777" w:rsidR="00FF5FBB" w:rsidDel="000633F1" w:rsidRDefault="00FF5FBB">
      <w:pPr>
        <w:pStyle w:val="TOC3"/>
        <w:tabs>
          <w:tab w:val="left" w:pos="1100"/>
          <w:tab w:val="right" w:leader="dot" w:pos="8756"/>
        </w:tabs>
        <w:rPr>
          <w:del w:id="600" w:author="laca" w:date="2015-06-25T07:58:00Z"/>
          <w:i w:val="0"/>
          <w:iCs w:val="0"/>
          <w:noProof/>
          <w:sz w:val="22"/>
          <w:szCs w:val="22"/>
          <w:lang w:eastAsia="hu-HU"/>
        </w:rPr>
      </w:pPr>
      <w:del w:id="601" w:author="laca" w:date="2015-06-25T07:58:00Z">
        <w:r w:rsidRPr="000633F1" w:rsidDel="000633F1">
          <w:rPr>
            <w:rPrChange w:id="602" w:author="laca" w:date="2015-06-25T07:58:00Z">
              <w:rPr>
                <w:rStyle w:val="Hyperlink"/>
                <w:noProof/>
              </w:rPr>
            </w:rPrChange>
          </w:rPr>
          <w:delText>5.5.1</w:delText>
        </w:r>
        <w:r w:rsidDel="000633F1">
          <w:rPr>
            <w:i w:val="0"/>
            <w:iCs w:val="0"/>
            <w:noProof/>
            <w:sz w:val="22"/>
            <w:szCs w:val="22"/>
            <w:lang w:eastAsia="hu-HU"/>
          </w:rPr>
          <w:tab/>
        </w:r>
        <w:r w:rsidRPr="000633F1" w:rsidDel="000633F1">
          <w:rPr>
            <w:rPrChange w:id="603" w:author="laca" w:date="2015-06-25T07:58:00Z">
              <w:rPr>
                <w:rStyle w:val="Hyperlink"/>
                <w:noProof/>
              </w:rPr>
            </w:rPrChange>
          </w:rPr>
          <w:delText>PWM Generátor megvalósítása FPGA áramkörön System Generator környezetben.</w:delText>
        </w:r>
        <w:r w:rsidDel="000633F1">
          <w:rPr>
            <w:noProof/>
            <w:webHidden/>
          </w:rPr>
          <w:tab/>
          <w:delText>69</w:delText>
        </w:r>
      </w:del>
    </w:p>
    <w:p w14:paraId="75BA0383" w14:textId="77777777" w:rsidR="00FF5FBB" w:rsidDel="000633F1" w:rsidRDefault="00FF5FBB">
      <w:pPr>
        <w:pStyle w:val="TOC4"/>
        <w:tabs>
          <w:tab w:val="left" w:pos="1540"/>
          <w:tab w:val="right" w:leader="dot" w:pos="8756"/>
        </w:tabs>
        <w:rPr>
          <w:del w:id="604" w:author="laca" w:date="2015-06-25T07:58:00Z"/>
          <w:noProof/>
          <w:sz w:val="22"/>
          <w:szCs w:val="22"/>
          <w:lang w:eastAsia="hu-HU"/>
        </w:rPr>
      </w:pPr>
      <w:del w:id="605" w:author="laca" w:date="2015-06-25T07:58:00Z">
        <w:r w:rsidRPr="000633F1" w:rsidDel="000633F1">
          <w:rPr>
            <w:rPrChange w:id="606" w:author="laca" w:date="2015-06-25T07:58:00Z">
              <w:rPr>
                <w:rStyle w:val="Hyperlink"/>
                <w:noProof/>
              </w:rPr>
            </w:rPrChange>
          </w:rPr>
          <w:delText>5.5.1.1</w:delText>
        </w:r>
        <w:r w:rsidDel="000633F1">
          <w:rPr>
            <w:noProof/>
            <w:sz w:val="22"/>
            <w:szCs w:val="22"/>
            <w:lang w:eastAsia="hu-HU"/>
          </w:rPr>
          <w:tab/>
        </w:r>
        <w:r w:rsidRPr="000633F1" w:rsidDel="000633F1">
          <w:rPr>
            <w:rPrChange w:id="607" w:author="laca" w:date="2015-06-25T07:58:00Z">
              <w:rPr>
                <w:rStyle w:val="Hyperlink"/>
                <w:noProof/>
              </w:rPr>
            </w:rPrChange>
          </w:rPr>
          <w:delText>Megvalósítás</w:delText>
        </w:r>
        <w:r w:rsidDel="000633F1">
          <w:rPr>
            <w:noProof/>
            <w:webHidden/>
          </w:rPr>
          <w:tab/>
          <w:delText>69</w:delText>
        </w:r>
      </w:del>
    </w:p>
    <w:p w14:paraId="7C25A05D" w14:textId="77777777" w:rsidR="00FF5FBB" w:rsidDel="000633F1" w:rsidRDefault="00FF5FBB">
      <w:pPr>
        <w:pStyle w:val="TOC2"/>
        <w:tabs>
          <w:tab w:val="left" w:pos="880"/>
        </w:tabs>
        <w:rPr>
          <w:del w:id="608" w:author="laca" w:date="2015-06-25T07:58:00Z"/>
          <w:smallCaps w:val="0"/>
          <w:noProof/>
          <w:sz w:val="22"/>
          <w:szCs w:val="22"/>
          <w:lang w:eastAsia="hu-HU"/>
        </w:rPr>
      </w:pPr>
      <w:del w:id="609" w:author="laca" w:date="2015-06-25T07:58:00Z">
        <w:r w:rsidRPr="000633F1" w:rsidDel="000633F1">
          <w:rPr>
            <w:rPrChange w:id="610" w:author="laca" w:date="2015-06-25T07:58:00Z">
              <w:rPr>
                <w:rStyle w:val="Hyperlink"/>
                <w:noProof/>
              </w:rPr>
            </w:rPrChange>
          </w:rPr>
          <w:delText>5.6</w:delText>
        </w:r>
        <w:r w:rsidDel="000633F1">
          <w:rPr>
            <w:smallCaps w:val="0"/>
            <w:noProof/>
            <w:sz w:val="22"/>
            <w:szCs w:val="22"/>
            <w:lang w:eastAsia="hu-HU"/>
          </w:rPr>
          <w:tab/>
        </w:r>
        <w:r w:rsidRPr="000633F1" w:rsidDel="000633F1">
          <w:rPr>
            <w:rPrChange w:id="611" w:author="laca" w:date="2015-06-25T07:58:00Z">
              <w:rPr>
                <w:rStyle w:val="Hyperlink"/>
                <w:noProof/>
              </w:rPr>
            </w:rPrChange>
          </w:rPr>
          <w:delText>Elektronika</w:delText>
        </w:r>
        <w:r w:rsidDel="000633F1">
          <w:rPr>
            <w:noProof/>
            <w:webHidden/>
          </w:rPr>
          <w:tab/>
          <w:delText>71</w:delText>
        </w:r>
      </w:del>
    </w:p>
    <w:p w14:paraId="4A85FFA7" w14:textId="77777777" w:rsidR="00FF5FBB" w:rsidDel="000633F1" w:rsidRDefault="00FF5FBB">
      <w:pPr>
        <w:pStyle w:val="TOC3"/>
        <w:tabs>
          <w:tab w:val="left" w:pos="1100"/>
          <w:tab w:val="right" w:leader="dot" w:pos="8756"/>
        </w:tabs>
        <w:rPr>
          <w:del w:id="612" w:author="laca" w:date="2015-06-25T07:58:00Z"/>
          <w:i w:val="0"/>
          <w:iCs w:val="0"/>
          <w:noProof/>
          <w:sz w:val="22"/>
          <w:szCs w:val="22"/>
          <w:lang w:eastAsia="hu-HU"/>
        </w:rPr>
      </w:pPr>
      <w:del w:id="613" w:author="laca" w:date="2015-06-25T07:58:00Z">
        <w:r w:rsidRPr="000633F1" w:rsidDel="000633F1">
          <w:rPr>
            <w:rPrChange w:id="614" w:author="laca" w:date="2015-06-25T07:58:00Z">
              <w:rPr>
                <w:rStyle w:val="Hyperlink"/>
                <w:noProof/>
              </w:rPr>
            </w:rPrChange>
          </w:rPr>
          <w:delText>5.6.1</w:delText>
        </w:r>
        <w:r w:rsidDel="000633F1">
          <w:rPr>
            <w:i w:val="0"/>
            <w:iCs w:val="0"/>
            <w:noProof/>
            <w:sz w:val="22"/>
            <w:szCs w:val="22"/>
            <w:lang w:eastAsia="hu-HU"/>
          </w:rPr>
          <w:tab/>
        </w:r>
        <w:r w:rsidRPr="000633F1" w:rsidDel="000633F1">
          <w:rPr>
            <w:rPrChange w:id="615" w:author="laca" w:date="2015-06-25T07:58:00Z">
              <w:rPr>
                <w:rStyle w:val="Hyperlink"/>
                <w:noProof/>
              </w:rPr>
            </w:rPrChange>
          </w:rPr>
          <w:delText>Digitális Elektronika</w:delText>
        </w:r>
        <w:r w:rsidDel="000633F1">
          <w:rPr>
            <w:noProof/>
            <w:webHidden/>
          </w:rPr>
          <w:tab/>
          <w:delText>71</w:delText>
        </w:r>
      </w:del>
    </w:p>
    <w:p w14:paraId="11AD8ADA" w14:textId="77777777" w:rsidR="00FF5FBB" w:rsidDel="000633F1" w:rsidRDefault="00FF5FBB">
      <w:pPr>
        <w:pStyle w:val="TOC3"/>
        <w:tabs>
          <w:tab w:val="left" w:pos="1100"/>
          <w:tab w:val="right" w:leader="dot" w:pos="8756"/>
        </w:tabs>
        <w:rPr>
          <w:del w:id="616" w:author="laca" w:date="2015-06-25T07:58:00Z"/>
          <w:i w:val="0"/>
          <w:iCs w:val="0"/>
          <w:noProof/>
          <w:sz w:val="22"/>
          <w:szCs w:val="22"/>
          <w:lang w:eastAsia="hu-HU"/>
        </w:rPr>
      </w:pPr>
      <w:del w:id="617" w:author="laca" w:date="2015-06-25T07:58:00Z">
        <w:r w:rsidRPr="000633F1" w:rsidDel="000633F1">
          <w:rPr>
            <w:rPrChange w:id="618" w:author="laca" w:date="2015-06-25T07:58:00Z">
              <w:rPr>
                <w:rStyle w:val="Hyperlink"/>
                <w:noProof/>
              </w:rPr>
            </w:rPrChange>
          </w:rPr>
          <w:delText>5.6.2</w:delText>
        </w:r>
        <w:r w:rsidDel="000633F1">
          <w:rPr>
            <w:i w:val="0"/>
            <w:iCs w:val="0"/>
            <w:noProof/>
            <w:sz w:val="22"/>
            <w:szCs w:val="22"/>
            <w:lang w:eastAsia="hu-HU"/>
          </w:rPr>
          <w:tab/>
        </w:r>
        <w:r w:rsidRPr="000633F1" w:rsidDel="000633F1">
          <w:rPr>
            <w:rPrChange w:id="619" w:author="laca" w:date="2015-06-25T07:58:00Z">
              <w:rPr>
                <w:rStyle w:val="Hyperlink"/>
                <w:noProof/>
              </w:rPr>
            </w:rPrChange>
          </w:rPr>
          <w:delText>FPGA Rendszer Felépítése</w:delText>
        </w:r>
        <w:r w:rsidDel="000633F1">
          <w:rPr>
            <w:noProof/>
            <w:webHidden/>
          </w:rPr>
          <w:tab/>
          <w:delText>71</w:delText>
        </w:r>
      </w:del>
    </w:p>
    <w:p w14:paraId="49B49739" w14:textId="77777777" w:rsidR="00FF5FBB" w:rsidDel="000633F1" w:rsidRDefault="00FF5FBB">
      <w:pPr>
        <w:pStyle w:val="TOC4"/>
        <w:tabs>
          <w:tab w:val="left" w:pos="1540"/>
          <w:tab w:val="right" w:leader="dot" w:pos="8756"/>
        </w:tabs>
        <w:rPr>
          <w:del w:id="620" w:author="laca" w:date="2015-06-25T07:58:00Z"/>
          <w:noProof/>
          <w:sz w:val="22"/>
          <w:szCs w:val="22"/>
          <w:lang w:eastAsia="hu-HU"/>
        </w:rPr>
      </w:pPr>
      <w:del w:id="621" w:author="laca" w:date="2015-06-25T07:58:00Z">
        <w:r w:rsidRPr="000633F1" w:rsidDel="000633F1">
          <w:rPr>
            <w:rPrChange w:id="622" w:author="laca" w:date="2015-06-25T07:58:00Z">
              <w:rPr>
                <w:rStyle w:val="Hyperlink"/>
                <w:noProof/>
              </w:rPr>
            </w:rPrChange>
          </w:rPr>
          <w:delText>5.6.2.1</w:delText>
        </w:r>
        <w:r w:rsidDel="000633F1">
          <w:rPr>
            <w:noProof/>
            <w:sz w:val="22"/>
            <w:szCs w:val="22"/>
            <w:lang w:eastAsia="hu-HU"/>
          </w:rPr>
          <w:tab/>
        </w:r>
        <w:r w:rsidRPr="000633F1" w:rsidDel="000633F1">
          <w:rPr>
            <w:rPrChange w:id="623" w:author="laca" w:date="2015-06-25T07:58:00Z">
              <w:rPr>
                <w:rStyle w:val="Hyperlink"/>
                <w:noProof/>
              </w:rPr>
            </w:rPrChange>
          </w:rPr>
          <w:delText>Zybo FPGA fejlesztőlap</w:delText>
        </w:r>
        <w:r w:rsidDel="000633F1">
          <w:rPr>
            <w:noProof/>
            <w:webHidden/>
          </w:rPr>
          <w:tab/>
          <w:delText>73</w:delText>
        </w:r>
      </w:del>
    </w:p>
    <w:p w14:paraId="301A513B" w14:textId="77777777" w:rsidR="00FF5FBB" w:rsidDel="000633F1" w:rsidRDefault="00FF5FBB">
      <w:pPr>
        <w:pStyle w:val="TOC4"/>
        <w:tabs>
          <w:tab w:val="left" w:pos="1540"/>
          <w:tab w:val="right" w:leader="dot" w:pos="8756"/>
        </w:tabs>
        <w:rPr>
          <w:del w:id="624" w:author="laca" w:date="2015-06-25T07:58:00Z"/>
          <w:noProof/>
          <w:sz w:val="22"/>
          <w:szCs w:val="22"/>
          <w:lang w:eastAsia="hu-HU"/>
        </w:rPr>
      </w:pPr>
      <w:del w:id="625" w:author="laca" w:date="2015-06-25T07:58:00Z">
        <w:r w:rsidRPr="000633F1" w:rsidDel="000633F1">
          <w:rPr>
            <w:rPrChange w:id="626" w:author="laca" w:date="2015-06-25T07:58:00Z">
              <w:rPr>
                <w:rStyle w:val="Hyperlink"/>
                <w:noProof/>
              </w:rPr>
            </w:rPrChange>
          </w:rPr>
          <w:delText>5.6.2.2</w:delText>
        </w:r>
        <w:r w:rsidDel="000633F1">
          <w:rPr>
            <w:noProof/>
            <w:sz w:val="22"/>
            <w:szCs w:val="22"/>
            <w:lang w:eastAsia="hu-HU"/>
          </w:rPr>
          <w:tab/>
        </w:r>
        <w:r w:rsidRPr="000633F1" w:rsidDel="000633F1">
          <w:rPr>
            <w:rPrChange w:id="627" w:author="laca" w:date="2015-06-25T07:58:00Z">
              <w:rPr>
                <w:rStyle w:val="Hyperlink"/>
                <w:noProof/>
              </w:rPr>
            </w:rPrChange>
          </w:rPr>
          <w:delText>Spartan3e FPGA fejlesztőlap</w:delText>
        </w:r>
        <w:r w:rsidDel="000633F1">
          <w:rPr>
            <w:noProof/>
            <w:webHidden/>
          </w:rPr>
          <w:tab/>
          <w:delText>74</w:delText>
        </w:r>
      </w:del>
    </w:p>
    <w:p w14:paraId="7CAB1102" w14:textId="77777777" w:rsidR="00FF5FBB" w:rsidDel="000633F1" w:rsidRDefault="00FF5FBB">
      <w:pPr>
        <w:pStyle w:val="TOC4"/>
        <w:tabs>
          <w:tab w:val="left" w:pos="1540"/>
          <w:tab w:val="right" w:leader="dot" w:pos="8756"/>
        </w:tabs>
        <w:rPr>
          <w:del w:id="628" w:author="laca" w:date="2015-06-25T07:58:00Z"/>
          <w:noProof/>
          <w:sz w:val="22"/>
          <w:szCs w:val="22"/>
          <w:lang w:eastAsia="hu-HU"/>
        </w:rPr>
      </w:pPr>
      <w:del w:id="629" w:author="laca" w:date="2015-06-25T07:58:00Z">
        <w:r w:rsidRPr="000633F1" w:rsidDel="000633F1">
          <w:rPr>
            <w:rPrChange w:id="630" w:author="laca" w:date="2015-06-25T07:58:00Z">
              <w:rPr>
                <w:rStyle w:val="Hyperlink"/>
                <w:noProof/>
              </w:rPr>
            </w:rPrChange>
          </w:rPr>
          <w:delText>5.6.2.3</w:delText>
        </w:r>
        <w:r w:rsidDel="000633F1">
          <w:rPr>
            <w:noProof/>
            <w:sz w:val="22"/>
            <w:szCs w:val="22"/>
            <w:lang w:eastAsia="hu-HU"/>
          </w:rPr>
          <w:tab/>
        </w:r>
        <w:r w:rsidRPr="000633F1" w:rsidDel="000633F1">
          <w:rPr>
            <w:rPrChange w:id="631" w:author="laca" w:date="2015-06-25T07:58:00Z">
              <w:rPr>
                <w:rStyle w:val="Hyperlink"/>
                <w:noProof/>
              </w:rPr>
            </w:rPrChange>
          </w:rPr>
          <w:delText>Kommunikációs protokollok</w:delText>
        </w:r>
        <w:r w:rsidDel="000633F1">
          <w:rPr>
            <w:noProof/>
            <w:webHidden/>
          </w:rPr>
          <w:tab/>
          <w:delText>75</w:delText>
        </w:r>
      </w:del>
    </w:p>
    <w:p w14:paraId="49B86BFE" w14:textId="77777777" w:rsidR="00FF5FBB" w:rsidDel="000633F1" w:rsidRDefault="00FF5FBB">
      <w:pPr>
        <w:pStyle w:val="TOC3"/>
        <w:tabs>
          <w:tab w:val="left" w:pos="1100"/>
          <w:tab w:val="right" w:leader="dot" w:pos="8756"/>
        </w:tabs>
        <w:rPr>
          <w:del w:id="632" w:author="laca" w:date="2015-06-25T07:58:00Z"/>
          <w:i w:val="0"/>
          <w:iCs w:val="0"/>
          <w:noProof/>
          <w:sz w:val="22"/>
          <w:szCs w:val="22"/>
          <w:lang w:eastAsia="hu-HU"/>
        </w:rPr>
      </w:pPr>
      <w:del w:id="633" w:author="laca" w:date="2015-06-25T07:58:00Z">
        <w:r w:rsidRPr="000633F1" w:rsidDel="000633F1">
          <w:rPr>
            <w:rPrChange w:id="634" w:author="laca" w:date="2015-06-25T07:58:00Z">
              <w:rPr>
                <w:rStyle w:val="Hyperlink"/>
                <w:noProof/>
              </w:rPr>
            </w:rPrChange>
          </w:rPr>
          <w:delText>5.6.3</w:delText>
        </w:r>
        <w:r w:rsidDel="000633F1">
          <w:rPr>
            <w:i w:val="0"/>
            <w:iCs w:val="0"/>
            <w:noProof/>
            <w:sz w:val="22"/>
            <w:szCs w:val="22"/>
            <w:lang w:eastAsia="hu-HU"/>
          </w:rPr>
          <w:tab/>
        </w:r>
        <w:r w:rsidRPr="000633F1" w:rsidDel="000633F1">
          <w:rPr>
            <w:rPrChange w:id="635" w:author="laca" w:date="2015-06-25T07:58:00Z">
              <w:rPr>
                <w:rStyle w:val="Hyperlink"/>
                <w:noProof/>
              </w:rPr>
            </w:rPrChange>
          </w:rPr>
          <w:delText>Feladatok Elosztása</w:delText>
        </w:r>
        <w:r w:rsidDel="000633F1">
          <w:rPr>
            <w:noProof/>
            <w:webHidden/>
          </w:rPr>
          <w:tab/>
          <w:delText>78</w:delText>
        </w:r>
      </w:del>
    </w:p>
    <w:p w14:paraId="4313C943" w14:textId="77777777" w:rsidR="00FF5FBB" w:rsidDel="000633F1" w:rsidRDefault="00FF5FBB">
      <w:pPr>
        <w:pStyle w:val="TOC4"/>
        <w:tabs>
          <w:tab w:val="left" w:pos="1540"/>
          <w:tab w:val="right" w:leader="dot" w:pos="8756"/>
        </w:tabs>
        <w:rPr>
          <w:del w:id="636" w:author="laca" w:date="2015-06-25T07:58:00Z"/>
          <w:noProof/>
          <w:sz w:val="22"/>
          <w:szCs w:val="22"/>
          <w:lang w:eastAsia="hu-HU"/>
        </w:rPr>
      </w:pPr>
      <w:del w:id="637" w:author="laca" w:date="2015-06-25T07:58:00Z">
        <w:r w:rsidRPr="000633F1" w:rsidDel="000633F1">
          <w:rPr>
            <w:rPrChange w:id="638" w:author="laca" w:date="2015-06-25T07:58:00Z">
              <w:rPr>
                <w:rStyle w:val="Hyperlink"/>
                <w:noProof/>
              </w:rPr>
            </w:rPrChange>
          </w:rPr>
          <w:delText>5.6.3.1</w:delText>
        </w:r>
        <w:r w:rsidDel="000633F1">
          <w:rPr>
            <w:noProof/>
            <w:sz w:val="22"/>
            <w:szCs w:val="22"/>
            <w:lang w:eastAsia="hu-HU"/>
          </w:rPr>
          <w:tab/>
        </w:r>
        <w:r w:rsidRPr="000633F1" w:rsidDel="000633F1">
          <w:rPr>
            <w:rPrChange w:id="639" w:author="laca" w:date="2015-06-25T07:58:00Z">
              <w:rPr>
                <w:rStyle w:val="Hyperlink"/>
                <w:noProof/>
              </w:rPr>
            </w:rPrChange>
          </w:rPr>
          <w:delText>Zybo fejlesztőlap</w:delText>
        </w:r>
        <w:r w:rsidDel="000633F1">
          <w:rPr>
            <w:noProof/>
            <w:webHidden/>
          </w:rPr>
          <w:tab/>
          <w:delText>78</w:delText>
        </w:r>
      </w:del>
    </w:p>
    <w:p w14:paraId="691CEEF2" w14:textId="77777777" w:rsidR="00FF5FBB" w:rsidDel="000633F1" w:rsidRDefault="00FF5FBB">
      <w:pPr>
        <w:pStyle w:val="TOC4"/>
        <w:tabs>
          <w:tab w:val="left" w:pos="1540"/>
          <w:tab w:val="right" w:leader="dot" w:pos="8756"/>
        </w:tabs>
        <w:rPr>
          <w:del w:id="640" w:author="laca" w:date="2015-06-25T07:58:00Z"/>
          <w:noProof/>
          <w:sz w:val="22"/>
          <w:szCs w:val="22"/>
          <w:lang w:eastAsia="hu-HU"/>
        </w:rPr>
      </w:pPr>
      <w:del w:id="641" w:author="laca" w:date="2015-06-25T07:58:00Z">
        <w:r w:rsidRPr="000633F1" w:rsidDel="000633F1">
          <w:rPr>
            <w:rPrChange w:id="642" w:author="laca" w:date="2015-06-25T07:58:00Z">
              <w:rPr>
                <w:rStyle w:val="Hyperlink"/>
                <w:noProof/>
              </w:rPr>
            </w:rPrChange>
          </w:rPr>
          <w:delText>5.6.3.2</w:delText>
        </w:r>
        <w:r w:rsidDel="000633F1">
          <w:rPr>
            <w:noProof/>
            <w:sz w:val="22"/>
            <w:szCs w:val="22"/>
            <w:lang w:eastAsia="hu-HU"/>
          </w:rPr>
          <w:tab/>
        </w:r>
        <w:r w:rsidRPr="000633F1" w:rsidDel="000633F1">
          <w:rPr>
            <w:rPrChange w:id="643" w:author="laca" w:date="2015-06-25T07:58:00Z">
              <w:rPr>
                <w:rStyle w:val="Hyperlink"/>
                <w:noProof/>
              </w:rPr>
            </w:rPrChange>
          </w:rPr>
          <w:delText>Spartan fejlesztőlap</w:delText>
        </w:r>
        <w:r w:rsidDel="000633F1">
          <w:rPr>
            <w:noProof/>
            <w:webHidden/>
          </w:rPr>
          <w:tab/>
          <w:delText>78</w:delText>
        </w:r>
      </w:del>
    </w:p>
    <w:p w14:paraId="1607B16D" w14:textId="77777777" w:rsidR="00FF5FBB" w:rsidDel="000633F1" w:rsidRDefault="00FF5FBB">
      <w:pPr>
        <w:pStyle w:val="TOC2"/>
        <w:tabs>
          <w:tab w:val="left" w:pos="880"/>
        </w:tabs>
        <w:rPr>
          <w:del w:id="644" w:author="laca" w:date="2015-06-25T07:58:00Z"/>
          <w:smallCaps w:val="0"/>
          <w:noProof/>
          <w:sz w:val="22"/>
          <w:szCs w:val="22"/>
          <w:lang w:eastAsia="hu-HU"/>
        </w:rPr>
      </w:pPr>
      <w:del w:id="645" w:author="laca" w:date="2015-06-25T07:58:00Z">
        <w:r w:rsidRPr="000633F1" w:rsidDel="000633F1">
          <w:rPr>
            <w:rPrChange w:id="646" w:author="laca" w:date="2015-06-25T07:58:00Z">
              <w:rPr>
                <w:rStyle w:val="Hyperlink"/>
                <w:noProof/>
              </w:rPr>
            </w:rPrChange>
          </w:rPr>
          <w:delText>5.7</w:delText>
        </w:r>
        <w:r w:rsidDel="000633F1">
          <w:rPr>
            <w:smallCaps w:val="0"/>
            <w:noProof/>
            <w:sz w:val="22"/>
            <w:szCs w:val="22"/>
            <w:lang w:eastAsia="hu-HU"/>
          </w:rPr>
          <w:tab/>
        </w:r>
        <w:r w:rsidRPr="000633F1" w:rsidDel="000633F1">
          <w:rPr>
            <w:rPrChange w:id="647" w:author="laca" w:date="2015-06-25T07:58:00Z">
              <w:rPr>
                <w:rStyle w:val="Hyperlink"/>
                <w:noProof/>
              </w:rPr>
            </w:rPrChange>
          </w:rPr>
          <w:delText>Teljesítmény elektronika</w:delText>
        </w:r>
        <w:r w:rsidDel="000633F1">
          <w:rPr>
            <w:noProof/>
            <w:webHidden/>
          </w:rPr>
          <w:tab/>
          <w:delText>79</w:delText>
        </w:r>
      </w:del>
    </w:p>
    <w:p w14:paraId="402E7193" w14:textId="77777777" w:rsidR="00FF5FBB" w:rsidDel="000633F1" w:rsidRDefault="00FF5FBB">
      <w:pPr>
        <w:pStyle w:val="TOC3"/>
        <w:tabs>
          <w:tab w:val="left" w:pos="1100"/>
          <w:tab w:val="right" w:leader="dot" w:pos="8756"/>
        </w:tabs>
        <w:rPr>
          <w:del w:id="648" w:author="laca" w:date="2015-06-25T07:58:00Z"/>
          <w:i w:val="0"/>
          <w:iCs w:val="0"/>
          <w:noProof/>
          <w:sz w:val="22"/>
          <w:szCs w:val="22"/>
          <w:lang w:eastAsia="hu-HU"/>
        </w:rPr>
      </w:pPr>
      <w:del w:id="649" w:author="laca" w:date="2015-06-25T07:58:00Z">
        <w:r w:rsidRPr="000633F1" w:rsidDel="000633F1">
          <w:rPr>
            <w:rPrChange w:id="650" w:author="laca" w:date="2015-06-25T07:58:00Z">
              <w:rPr>
                <w:rStyle w:val="Hyperlink"/>
                <w:noProof/>
              </w:rPr>
            </w:rPrChange>
          </w:rPr>
          <w:delText>5.7.1</w:delText>
        </w:r>
        <w:r w:rsidDel="000633F1">
          <w:rPr>
            <w:i w:val="0"/>
            <w:iCs w:val="0"/>
            <w:noProof/>
            <w:sz w:val="22"/>
            <w:szCs w:val="22"/>
            <w:lang w:eastAsia="hu-HU"/>
          </w:rPr>
          <w:tab/>
        </w:r>
        <w:r w:rsidRPr="000633F1" w:rsidDel="000633F1">
          <w:rPr>
            <w:rPrChange w:id="651" w:author="laca" w:date="2015-06-25T07:58:00Z">
              <w:rPr>
                <w:rStyle w:val="Hyperlink"/>
                <w:noProof/>
              </w:rPr>
            </w:rPrChange>
          </w:rPr>
          <w:delText>Bootstramp működése</w:delText>
        </w:r>
        <w:r w:rsidDel="000633F1">
          <w:rPr>
            <w:noProof/>
            <w:webHidden/>
          </w:rPr>
          <w:tab/>
          <w:delText>85</w:delText>
        </w:r>
      </w:del>
    </w:p>
    <w:p w14:paraId="50C7D91C" w14:textId="77777777" w:rsidR="00FF5FBB" w:rsidDel="000633F1" w:rsidRDefault="00FF5FBB">
      <w:pPr>
        <w:pStyle w:val="TOC4"/>
        <w:tabs>
          <w:tab w:val="left" w:pos="1540"/>
          <w:tab w:val="right" w:leader="dot" w:pos="8756"/>
        </w:tabs>
        <w:rPr>
          <w:del w:id="652" w:author="laca" w:date="2015-06-25T07:58:00Z"/>
          <w:noProof/>
          <w:sz w:val="22"/>
          <w:szCs w:val="22"/>
          <w:lang w:eastAsia="hu-HU"/>
        </w:rPr>
      </w:pPr>
      <w:del w:id="653" w:author="laca" w:date="2015-06-25T07:58:00Z">
        <w:r w:rsidRPr="000633F1" w:rsidDel="000633F1">
          <w:rPr>
            <w:rPrChange w:id="654" w:author="laca" w:date="2015-06-25T07:58:00Z">
              <w:rPr>
                <w:rStyle w:val="Hyperlink"/>
                <w:noProof/>
              </w:rPr>
            </w:rPrChange>
          </w:rPr>
          <w:delText>5.7.1.1</w:delText>
        </w:r>
        <w:r w:rsidDel="000633F1">
          <w:rPr>
            <w:noProof/>
            <w:sz w:val="22"/>
            <w:szCs w:val="22"/>
            <w:lang w:eastAsia="hu-HU"/>
          </w:rPr>
          <w:tab/>
        </w:r>
        <w:r w:rsidRPr="000633F1" w:rsidDel="000633F1">
          <w:rPr>
            <w:rPrChange w:id="655" w:author="laca" w:date="2015-06-25T07:58:00Z">
              <w:rPr>
                <w:rStyle w:val="Hyperlink"/>
                <w:noProof/>
              </w:rPr>
            </w:rPrChange>
          </w:rPr>
          <w:delText>Szimuláció Simulink környezetben</w:delText>
        </w:r>
        <w:r w:rsidDel="000633F1">
          <w:rPr>
            <w:noProof/>
            <w:webHidden/>
          </w:rPr>
          <w:tab/>
          <w:delText>86</w:delText>
        </w:r>
      </w:del>
    </w:p>
    <w:p w14:paraId="1DE0F6AB" w14:textId="77777777" w:rsidR="00FF5FBB" w:rsidDel="000633F1" w:rsidRDefault="00FF5FBB">
      <w:pPr>
        <w:pStyle w:val="TOC2"/>
        <w:tabs>
          <w:tab w:val="left" w:pos="880"/>
        </w:tabs>
        <w:rPr>
          <w:del w:id="656" w:author="laca" w:date="2015-06-25T07:58:00Z"/>
          <w:smallCaps w:val="0"/>
          <w:noProof/>
          <w:sz w:val="22"/>
          <w:szCs w:val="22"/>
          <w:lang w:eastAsia="hu-HU"/>
        </w:rPr>
      </w:pPr>
      <w:del w:id="657" w:author="laca" w:date="2015-06-25T07:58:00Z">
        <w:r w:rsidRPr="000633F1" w:rsidDel="000633F1">
          <w:rPr>
            <w:rPrChange w:id="658" w:author="laca" w:date="2015-06-25T07:58:00Z">
              <w:rPr>
                <w:rStyle w:val="Hyperlink"/>
                <w:noProof/>
              </w:rPr>
            </w:rPrChange>
          </w:rPr>
          <w:delText>5.8</w:delText>
        </w:r>
        <w:r w:rsidDel="000633F1">
          <w:rPr>
            <w:smallCaps w:val="0"/>
            <w:noProof/>
            <w:sz w:val="22"/>
            <w:szCs w:val="22"/>
            <w:lang w:eastAsia="hu-HU"/>
          </w:rPr>
          <w:tab/>
        </w:r>
        <w:r w:rsidRPr="000633F1" w:rsidDel="000633F1">
          <w:rPr>
            <w:rPrChange w:id="659" w:author="laca" w:date="2015-06-25T07:58:00Z">
              <w:rPr>
                <w:rStyle w:val="Hyperlink"/>
                <w:noProof/>
              </w:rPr>
            </w:rPrChange>
          </w:rPr>
          <w:delText>Robot Modell</w:delText>
        </w:r>
        <w:r w:rsidDel="000633F1">
          <w:rPr>
            <w:noProof/>
            <w:webHidden/>
          </w:rPr>
          <w:tab/>
          <w:delText>88</w:delText>
        </w:r>
      </w:del>
    </w:p>
    <w:p w14:paraId="5A63BC63" w14:textId="77777777" w:rsidR="00FF5FBB" w:rsidDel="000633F1" w:rsidRDefault="00FF5FBB">
      <w:pPr>
        <w:pStyle w:val="TOC1"/>
        <w:rPr>
          <w:del w:id="660" w:author="laca" w:date="2015-06-25T07:58:00Z"/>
          <w:b w:val="0"/>
          <w:bCs w:val="0"/>
          <w:caps w:val="0"/>
          <w:noProof/>
          <w:sz w:val="22"/>
          <w:szCs w:val="22"/>
          <w:lang w:eastAsia="hu-HU"/>
        </w:rPr>
      </w:pPr>
      <w:del w:id="661" w:author="laca" w:date="2015-06-25T07:58:00Z">
        <w:r w:rsidRPr="000633F1" w:rsidDel="000633F1">
          <w:rPr>
            <w:rPrChange w:id="662" w:author="laca" w:date="2015-06-25T07:58:00Z">
              <w:rPr>
                <w:rStyle w:val="Hyperlink"/>
                <w:rFonts w:ascii="Times New Roman" w:hAnsi="Times New Roman" w:cs="Times New Roman"/>
                <w:noProof/>
              </w:rPr>
            </w:rPrChange>
          </w:rPr>
          <w:delText>6</w:delText>
        </w:r>
        <w:r w:rsidDel="000633F1">
          <w:rPr>
            <w:b w:val="0"/>
            <w:bCs w:val="0"/>
            <w:caps w:val="0"/>
            <w:noProof/>
            <w:sz w:val="22"/>
            <w:szCs w:val="22"/>
            <w:lang w:eastAsia="hu-HU"/>
          </w:rPr>
          <w:tab/>
        </w:r>
        <w:r w:rsidRPr="000633F1" w:rsidDel="000633F1">
          <w:rPr>
            <w:rPrChange w:id="663" w:author="laca" w:date="2015-06-25T07:58:00Z">
              <w:rPr>
                <w:rStyle w:val="Hyperlink"/>
                <w:rFonts w:ascii="Times New Roman" w:hAnsi="Times New Roman" w:cs="Times New Roman"/>
                <w:noProof/>
              </w:rPr>
            </w:rPrChange>
          </w:rPr>
          <w:delText>Robot Mechanikai Felépítése</w:delText>
        </w:r>
        <w:r w:rsidDel="000633F1">
          <w:rPr>
            <w:noProof/>
            <w:webHidden/>
          </w:rPr>
          <w:tab/>
          <w:delText>91</w:delText>
        </w:r>
      </w:del>
    </w:p>
    <w:p w14:paraId="3F3EF9A2" w14:textId="77777777" w:rsidR="00FF5FBB" w:rsidDel="000633F1" w:rsidRDefault="00FF5FBB">
      <w:pPr>
        <w:pStyle w:val="TOC1"/>
        <w:rPr>
          <w:del w:id="664" w:author="laca" w:date="2015-06-25T07:58:00Z"/>
          <w:b w:val="0"/>
          <w:bCs w:val="0"/>
          <w:caps w:val="0"/>
          <w:noProof/>
          <w:sz w:val="22"/>
          <w:szCs w:val="22"/>
          <w:lang w:eastAsia="hu-HU"/>
        </w:rPr>
      </w:pPr>
      <w:del w:id="665" w:author="laca" w:date="2015-06-25T07:58:00Z">
        <w:r w:rsidRPr="000633F1" w:rsidDel="000633F1">
          <w:rPr>
            <w:rPrChange w:id="666" w:author="laca" w:date="2015-06-25T07:58:00Z">
              <w:rPr>
                <w:rStyle w:val="Hyperlink"/>
                <w:rFonts w:ascii="Times New Roman" w:hAnsi="Times New Roman"/>
                <w:noProof/>
              </w:rPr>
            </w:rPrChange>
          </w:rPr>
          <w:delText>7</w:delText>
        </w:r>
        <w:r w:rsidDel="000633F1">
          <w:rPr>
            <w:b w:val="0"/>
            <w:bCs w:val="0"/>
            <w:caps w:val="0"/>
            <w:noProof/>
            <w:sz w:val="22"/>
            <w:szCs w:val="22"/>
            <w:lang w:eastAsia="hu-HU"/>
          </w:rPr>
          <w:tab/>
        </w:r>
        <w:r w:rsidRPr="000633F1" w:rsidDel="000633F1">
          <w:rPr>
            <w:rPrChange w:id="667" w:author="laca" w:date="2015-06-25T07:58:00Z">
              <w:rPr>
                <w:rStyle w:val="Hyperlink"/>
                <w:rFonts w:ascii="Times New Roman" w:hAnsi="Times New Roman"/>
                <w:noProof/>
              </w:rPr>
            </w:rPrChange>
          </w:rPr>
          <w:delText>Elért eredmények, magvalósítások:</w:delText>
        </w:r>
        <w:r w:rsidDel="000633F1">
          <w:rPr>
            <w:noProof/>
            <w:webHidden/>
          </w:rPr>
          <w:tab/>
          <w:delText>93</w:delText>
        </w:r>
      </w:del>
    </w:p>
    <w:p w14:paraId="6DFB8341" w14:textId="77777777" w:rsidR="00FF5FBB" w:rsidDel="000633F1" w:rsidRDefault="00FF5FBB">
      <w:pPr>
        <w:pStyle w:val="TOC1"/>
        <w:rPr>
          <w:del w:id="668" w:author="laca" w:date="2015-06-25T07:58:00Z"/>
          <w:b w:val="0"/>
          <w:bCs w:val="0"/>
          <w:caps w:val="0"/>
          <w:noProof/>
          <w:sz w:val="22"/>
          <w:szCs w:val="22"/>
          <w:lang w:eastAsia="hu-HU"/>
        </w:rPr>
      </w:pPr>
      <w:del w:id="669" w:author="laca" w:date="2015-06-25T07:58:00Z">
        <w:r w:rsidRPr="000633F1" w:rsidDel="000633F1">
          <w:rPr>
            <w:rPrChange w:id="670" w:author="laca" w:date="2015-06-25T07:58:00Z">
              <w:rPr>
                <w:rStyle w:val="Hyperlink"/>
                <w:rFonts w:ascii="Times New Roman" w:hAnsi="Times New Roman"/>
                <w:noProof/>
              </w:rPr>
            </w:rPrChange>
          </w:rPr>
          <w:delText>8</w:delText>
        </w:r>
        <w:r w:rsidDel="000633F1">
          <w:rPr>
            <w:b w:val="0"/>
            <w:bCs w:val="0"/>
            <w:caps w:val="0"/>
            <w:noProof/>
            <w:sz w:val="22"/>
            <w:szCs w:val="22"/>
            <w:lang w:eastAsia="hu-HU"/>
          </w:rPr>
          <w:tab/>
        </w:r>
        <w:r w:rsidRPr="000633F1" w:rsidDel="000633F1">
          <w:rPr>
            <w:rPrChange w:id="671" w:author="laca" w:date="2015-06-25T07:58:00Z">
              <w:rPr>
                <w:rStyle w:val="Hyperlink"/>
                <w:rFonts w:ascii="Times New Roman" w:hAnsi="Times New Roman"/>
                <w:noProof/>
              </w:rPr>
            </w:rPrChange>
          </w:rPr>
          <w:delText>Következtetések:</w:delText>
        </w:r>
        <w:r w:rsidDel="000633F1">
          <w:rPr>
            <w:noProof/>
            <w:webHidden/>
          </w:rPr>
          <w:tab/>
          <w:delText>93</w:delText>
        </w:r>
      </w:del>
    </w:p>
    <w:p w14:paraId="64E758C9" w14:textId="77777777" w:rsidR="00FF5FBB" w:rsidDel="000633F1" w:rsidRDefault="00FF5FBB">
      <w:pPr>
        <w:pStyle w:val="TOC1"/>
        <w:rPr>
          <w:del w:id="672" w:author="laca" w:date="2015-06-25T07:58:00Z"/>
          <w:b w:val="0"/>
          <w:bCs w:val="0"/>
          <w:caps w:val="0"/>
          <w:noProof/>
          <w:sz w:val="22"/>
          <w:szCs w:val="22"/>
          <w:lang w:eastAsia="hu-HU"/>
        </w:rPr>
      </w:pPr>
      <w:del w:id="673" w:author="laca" w:date="2015-06-25T07:58:00Z">
        <w:r w:rsidRPr="000633F1" w:rsidDel="000633F1">
          <w:rPr>
            <w:rPrChange w:id="674" w:author="laca" w:date="2015-06-25T07:58:00Z">
              <w:rPr>
                <w:rStyle w:val="Hyperlink"/>
                <w:rFonts w:ascii="Times New Roman" w:hAnsi="Times New Roman" w:cs="Times New Roman"/>
                <w:noProof/>
              </w:rPr>
            </w:rPrChange>
          </w:rPr>
          <w:delText>9</w:delText>
        </w:r>
        <w:r w:rsidDel="000633F1">
          <w:rPr>
            <w:b w:val="0"/>
            <w:bCs w:val="0"/>
            <w:caps w:val="0"/>
            <w:noProof/>
            <w:sz w:val="22"/>
            <w:szCs w:val="22"/>
            <w:lang w:eastAsia="hu-HU"/>
          </w:rPr>
          <w:tab/>
        </w:r>
        <w:r w:rsidRPr="000633F1" w:rsidDel="000633F1">
          <w:rPr>
            <w:rPrChange w:id="675" w:author="laca" w:date="2015-06-25T07:58:00Z">
              <w:rPr>
                <w:rStyle w:val="Hyperlink"/>
                <w:rFonts w:ascii="Times New Roman" w:hAnsi="Times New Roman" w:cs="Times New Roman"/>
                <w:noProof/>
              </w:rPr>
            </w:rPrChange>
          </w:rPr>
          <w:delText>Bibliográfia</w:delText>
        </w:r>
        <w:r w:rsidDel="000633F1">
          <w:rPr>
            <w:noProof/>
            <w:webHidden/>
          </w:rPr>
          <w:tab/>
          <w:delText>95</w:delText>
        </w:r>
      </w:del>
    </w:p>
    <w:p w14:paraId="1A4600BF" w14:textId="77777777" w:rsidR="00FF5FBB" w:rsidDel="000633F1" w:rsidRDefault="00FF5FBB">
      <w:pPr>
        <w:pStyle w:val="TOC1"/>
        <w:rPr>
          <w:del w:id="676" w:author="laca" w:date="2015-06-25T07:58:00Z"/>
          <w:b w:val="0"/>
          <w:bCs w:val="0"/>
          <w:caps w:val="0"/>
          <w:noProof/>
          <w:sz w:val="22"/>
          <w:szCs w:val="22"/>
          <w:lang w:eastAsia="hu-HU"/>
        </w:rPr>
      </w:pPr>
      <w:del w:id="677" w:author="laca" w:date="2015-06-25T07:58:00Z">
        <w:r w:rsidRPr="000633F1" w:rsidDel="000633F1">
          <w:rPr>
            <w:rPrChange w:id="678" w:author="laca" w:date="2015-06-25T07:58:00Z">
              <w:rPr>
                <w:rStyle w:val="Hyperlink"/>
                <w:noProof/>
              </w:rPr>
            </w:rPrChange>
          </w:rPr>
          <w:delText>10</w:delText>
        </w:r>
        <w:r w:rsidDel="000633F1">
          <w:rPr>
            <w:b w:val="0"/>
            <w:bCs w:val="0"/>
            <w:caps w:val="0"/>
            <w:noProof/>
            <w:sz w:val="22"/>
            <w:szCs w:val="22"/>
            <w:lang w:eastAsia="hu-HU"/>
          </w:rPr>
          <w:tab/>
        </w:r>
        <w:r w:rsidRPr="000633F1" w:rsidDel="000633F1">
          <w:rPr>
            <w:rPrChange w:id="679" w:author="laca" w:date="2015-06-25T07:58:00Z">
              <w:rPr>
                <w:rStyle w:val="Hyperlink"/>
                <w:noProof/>
              </w:rPr>
            </w:rPrChange>
          </w:rPr>
          <w:delText>Melléklet</w:delText>
        </w:r>
        <w:r w:rsidDel="000633F1">
          <w:rPr>
            <w:noProof/>
            <w:webHidden/>
          </w:rPr>
          <w:tab/>
          <w:delText>96</w:delText>
        </w:r>
      </w:del>
    </w:p>
    <w:p w14:paraId="705B1F45" w14:textId="77777777" w:rsidR="00B31E0B" w:rsidRDefault="00ED22AB" w:rsidP="0071433B">
      <w:pPr>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7CE408C" w14:textId="77777777" w:rsidR="002D0425" w:rsidRDefault="00E5144C">
      <w:pPr>
        <w:pStyle w:val="TOC1"/>
        <w:rPr>
          <w:ins w:id="680" w:author="laca" w:date="2015-06-25T08:35:00Z"/>
          <w:b w:val="0"/>
          <w:bCs w:val="0"/>
          <w:caps w:val="0"/>
          <w:noProof/>
          <w:sz w:val="22"/>
          <w:szCs w:val="22"/>
          <w:lang w:eastAsia="hu-HU"/>
        </w:rPr>
      </w:pPr>
      <w:r>
        <w:rPr>
          <w:rStyle w:val="IntenseEmphasis"/>
          <w:rFonts w:ascii="Times New Roman" w:hAnsi="Times New Roman"/>
          <w:bCs/>
        </w:rPr>
        <w:lastRenderedPageBreak/>
        <w:fldChar w:fldCharType="begin"/>
      </w:r>
      <w:r>
        <w:rPr>
          <w:rStyle w:val="IntenseEmphasis"/>
          <w:rFonts w:ascii="Times New Roman" w:hAnsi="Times New Roman"/>
        </w:rPr>
        <w:instrText xml:space="preserve"> TOC \o "1-4" \h \z \u </w:instrText>
      </w:r>
      <w:r>
        <w:rPr>
          <w:rStyle w:val="IntenseEmphasis"/>
          <w:rFonts w:ascii="Times New Roman" w:hAnsi="Times New Roman"/>
          <w:bCs/>
        </w:rPr>
        <w:fldChar w:fldCharType="separate"/>
      </w:r>
      <w:ins w:id="681" w:author="laca" w:date="2015-06-25T08:35:00Z">
        <w:r w:rsidR="002D0425" w:rsidRPr="00C56048">
          <w:rPr>
            <w:rStyle w:val="Hyperlink"/>
            <w:noProof/>
          </w:rPr>
          <w:fldChar w:fldCharType="begin"/>
        </w:r>
        <w:r w:rsidR="002D0425" w:rsidRPr="00C56048">
          <w:rPr>
            <w:rStyle w:val="Hyperlink"/>
            <w:noProof/>
          </w:rPr>
          <w:instrText xml:space="preserve"> </w:instrText>
        </w:r>
        <w:r w:rsidR="002D0425">
          <w:rPr>
            <w:noProof/>
          </w:rPr>
          <w:instrText>HYPERLINK \l "_Toc422984633"</w:instrText>
        </w:r>
        <w:r w:rsidR="002D0425" w:rsidRPr="00C56048">
          <w:rPr>
            <w:rStyle w:val="Hyperlink"/>
            <w:noProof/>
          </w:rPr>
          <w:instrText xml:space="preserve"> </w:instrText>
        </w:r>
        <w:r w:rsidR="002D0425" w:rsidRPr="00C56048">
          <w:rPr>
            <w:rStyle w:val="Hyperlink"/>
            <w:noProof/>
          </w:rPr>
          <w:fldChar w:fldCharType="separate"/>
        </w:r>
        <w:r w:rsidR="002D0425" w:rsidRPr="00C56048">
          <w:rPr>
            <w:rStyle w:val="Hyperlink"/>
            <w:rFonts w:ascii="Times New Roman" w:hAnsi="Times New Roman" w:cs="Times New Roman"/>
            <w:noProof/>
            <w:lang w:val="ro-RO" w:eastAsia="ar-SA"/>
          </w:rPr>
          <w:t>1</w:t>
        </w:r>
        <w:r w:rsidR="002D0425">
          <w:rPr>
            <w:b w:val="0"/>
            <w:bCs w:val="0"/>
            <w:caps w:val="0"/>
            <w:noProof/>
            <w:sz w:val="22"/>
            <w:szCs w:val="22"/>
            <w:lang w:eastAsia="hu-HU"/>
          </w:rPr>
          <w:tab/>
        </w:r>
        <w:r w:rsidR="002D0425" w:rsidRPr="00C56048">
          <w:rPr>
            <w:rStyle w:val="Hyperlink"/>
            <w:rFonts w:ascii="Times New Roman" w:hAnsi="Times New Roman" w:cs="Times New Roman"/>
            <w:noProof/>
            <w:lang w:val="ro-RO" w:eastAsia="ar-SA"/>
          </w:rPr>
          <w:t>Extras</w:t>
        </w:r>
        <w:r w:rsidR="002D0425">
          <w:rPr>
            <w:noProof/>
            <w:webHidden/>
          </w:rPr>
          <w:tab/>
        </w:r>
        <w:r w:rsidR="002D0425">
          <w:rPr>
            <w:noProof/>
            <w:webHidden/>
          </w:rPr>
          <w:fldChar w:fldCharType="begin"/>
        </w:r>
        <w:r w:rsidR="002D0425">
          <w:rPr>
            <w:noProof/>
            <w:webHidden/>
          </w:rPr>
          <w:instrText xml:space="preserve"> PAGEREF _Toc422984633 \h </w:instrText>
        </w:r>
      </w:ins>
      <w:r w:rsidR="002D0425">
        <w:rPr>
          <w:noProof/>
          <w:webHidden/>
        </w:rPr>
      </w:r>
      <w:r w:rsidR="002D0425">
        <w:rPr>
          <w:noProof/>
          <w:webHidden/>
        </w:rPr>
        <w:fldChar w:fldCharType="separate"/>
      </w:r>
      <w:ins w:id="682" w:author="laca" w:date="2015-06-26T10:03:00Z">
        <w:r w:rsidR="005D6C24">
          <w:rPr>
            <w:noProof/>
            <w:webHidden/>
          </w:rPr>
          <w:t>6</w:t>
        </w:r>
      </w:ins>
      <w:ins w:id="683" w:author="laca" w:date="2015-06-25T08:35:00Z">
        <w:r w:rsidR="002D0425">
          <w:rPr>
            <w:noProof/>
            <w:webHidden/>
          </w:rPr>
          <w:fldChar w:fldCharType="end"/>
        </w:r>
        <w:r w:rsidR="002D0425" w:rsidRPr="00C56048">
          <w:rPr>
            <w:rStyle w:val="Hyperlink"/>
            <w:noProof/>
          </w:rPr>
          <w:fldChar w:fldCharType="end"/>
        </w:r>
      </w:ins>
    </w:p>
    <w:p w14:paraId="3E8F29FA" w14:textId="77777777" w:rsidR="002D0425" w:rsidRDefault="002D0425">
      <w:pPr>
        <w:pStyle w:val="TOC1"/>
        <w:rPr>
          <w:ins w:id="684" w:author="laca" w:date="2015-06-25T08:35:00Z"/>
          <w:b w:val="0"/>
          <w:bCs w:val="0"/>
          <w:caps w:val="0"/>
          <w:noProof/>
          <w:sz w:val="22"/>
          <w:szCs w:val="22"/>
          <w:lang w:eastAsia="hu-HU"/>
        </w:rPr>
      </w:pPr>
      <w:ins w:id="68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"_Toc422984634"</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2</w:t>
        </w:r>
        <w:r>
          <w:rPr>
            <w:b w:val="0"/>
            <w:bCs w:val="0"/>
            <w:caps w:val="0"/>
            <w:noProof/>
            <w:sz w:val="22"/>
            <w:szCs w:val="22"/>
            <w:lang w:eastAsia="hu-HU"/>
          </w:rPr>
          <w:tab/>
        </w:r>
        <w:r w:rsidRPr="00C56048">
          <w:rPr>
            <w:rStyle w:val="Hyperlink"/>
            <w:rFonts w:ascii="Times New Roman" w:hAnsi="Times New Roman" w:cs="Times New Roman"/>
            <w:noProof/>
          </w:rPr>
          <w:t>Kivonat</w:t>
        </w:r>
        <w:r>
          <w:rPr>
            <w:noProof/>
            <w:webHidden/>
          </w:rPr>
          <w:tab/>
        </w:r>
        <w:r>
          <w:rPr>
            <w:noProof/>
            <w:webHidden/>
          </w:rPr>
          <w:fldChar w:fldCharType="begin"/>
        </w:r>
        <w:r>
          <w:rPr>
            <w:noProof/>
            <w:webHidden/>
          </w:rPr>
          <w:instrText xml:space="preserve"> PAGEREF _Toc422984634 \h </w:instrText>
        </w:r>
      </w:ins>
      <w:r>
        <w:rPr>
          <w:noProof/>
          <w:webHidden/>
        </w:rPr>
      </w:r>
      <w:r>
        <w:rPr>
          <w:noProof/>
          <w:webHidden/>
        </w:rPr>
        <w:fldChar w:fldCharType="separate"/>
      </w:r>
      <w:ins w:id="686" w:author="laca" w:date="2015-06-26T10:03:00Z">
        <w:r w:rsidR="005D6C24">
          <w:rPr>
            <w:noProof/>
            <w:webHidden/>
          </w:rPr>
          <w:t>18</w:t>
        </w:r>
      </w:ins>
      <w:ins w:id="687" w:author="laca" w:date="2015-06-25T08:35:00Z">
        <w:r>
          <w:rPr>
            <w:noProof/>
            <w:webHidden/>
          </w:rPr>
          <w:fldChar w:fldCharType="end"/>
        </w:r>
        <w:r w:rsidRPr="00C56048">
          <w:rPr>
            <w:rStyle w:val="Hyperlink"/>
            <w:noProof/>
          </w:rPr>
          <w:fldChar w:fldCharType="end"/>
        </w:r>
      </w:ins>
    </w:p>
    <w:p w14:paraId="154A440C" w14:textId="77777777" w:rsidR="002D0425" w:rsidRDefault="002D0425">
      <w:pPr>
        <w:pStyle w:val="TOC1"/>
        <w:rPr>
          <w:ins w:id="688" w:author="laca" w:date="2015-06-25T08:35:00Z"/>
          <w:b w:val="0"/>
          <w:bCs w:val="0"/>
          <w:caps w:val="0"/>
          <w:noProof/>
          <w:sz w:val="22"/>
          <w:szCs w:val="22"/>
          <w:lang w:eastAsia="hu-HU"/>
        </w:rPr>
      </w:pPr>
      <w:ins w:id="68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"_Toc422984635"</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Ábrák, táblázatok jegyzéke</w:t>
        </w:r>
        <w:r>
          <w:rPr>
            <w:noProof/>
            <w:webHidden/>
          </w:rPr>
          <w:tab/>
        </w:r>
        <w:r>
          <w:rPr>
            <w:noProof/>
            <w:webHidden/>
          </w:rPr>
          <w:fldChar w:fldCharType="begin"/>
        </w:r>
        <w:r>
          <w:rPr>
            <w:noProof/>
            <w:webHidden/>
          </w:rPr>
          <w:instrText xml:space="preserve"> PAGEREF _Toc422984635 \h </w:instrText>
        </w:r>
      </w:ins>
      <w:r>
        <w:rPr>
          <w:noProof/>
          <w:webHidden/>
        </w:rPr>
      </w:r>
      <w:r>
        <w:rPr>
          <w:noProof/>
          <w:webHidden/>
        </w:rPr>
        <w:fldChar w:fldCharType="separate"/>
      </w:r>
      <w:ins w:id="690" w:author="laca" w:date="2015-06-26T10:03:00Z">
        <w:r w:rsidR="005D6C24">
          <w:rPr>
            <w:noProof/>
            <w:webHidden/>
          </w:rPr>
          <w:t>25</w:t>
        </w:r>
      </w:ins>
      <w:ins w:id="691" w:author="laca" w:date="2015-06-25T08:35:00Z">
        <w:r>
          <w:rPr>
            <w:noProof/>
            <w:webHidden/>
          </w:rPr>
          <w:fldChar w:fldCharType="end"/>
        </w:r>
        <w:r w:rsidRPr="00C56048">
          <w:rPr>
            <w:rStyle w:val="Hyperlink"/>
            <w:noProof/>
          </w:rPr>
          <w:fldChar w:fldCharType="end"/>
        </w:r>
      </w:ins>
    </w:p>
    <w:p w14:paraId="5D214D3C" w14:textId="77777777" w:rsidR="002D0425" w:rsidRDefault="002D0425">
      <w:pPr>
        <w:pStyle w:val="TOC1"/>
        <w:rPr>
          <w:ins w:id="692" w:author="laca" w:date="2015-06-25T08:35:00Z"/>
          <w:b w:val="0"/>
          <w:bCs w:val="0"/>
          <w:caps w:val="0"/>
          <w:noProof/>
          <w:sz w:val="22"/>
          <w:szCs w:val="22"/>
          <w:lang w:eastAsia="hu-HU"/>
        </w:rPr>
      </w:pPr>
      <w:ins w:id="69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"_Toc422984636"</w:instrText>
        </w:r>
        <w:r w:rsidRPr="00C56048">
          <w:rPr>
            <w:rStyle w:val="Hyperlink"/>
            <w:noProof/>
          </w:rPr>
          <w:instrText xml:space="preserve"> </w:instrText>
        </w:r>
        <w:r w:rsidRPr="00C56048">
          <w:rPr>
            <w:rStyle w:val="Hyperlink"/>
            <w:noProof/>
          </w:rPr>
          <w:fldChar w:fldCharType="separate"/>
        </w:r>
        <w:r w:rsidRPr="00C56048">
          <w:rPr>
            <w:rStyle w:val="Hyperlink"/>
            <w:noProof/>
          </w:rPr>
          <w:t>3</w:t>
        </w:r>
        <w:r>
          <w:rPr>
            <w:b w:val="0"/>
            <w:bCs w:val="0"/>
            <w:caps w:val="0"/>
            <w:noProof/>
            <w:sz w:val="22"/>
            <w:szCs w:val="22"/>
            <w:lang w:eastAsia="hu-HU"/>
          </w:rPr>
          <w:tab/>
        </w:r>
        <w:r w:rsidRPr="00C56048">
          <w:rPr>
            <w:rStyle w:val="Hyperlink"/>
            <w:noProof/>
          </w:rPr>
          <w:t>Bevevezető</w:t>
        </w:r>
        <w:r>
          <w:rPr>
            <w:noProof/>
            <w:webHidden/>
          </w:rPr>
          <w:tab/>
        </w:r>
        <w:r>
          <w:rPr>
            <w:noProof/>
            <w:webHidden/>
          </w:rPr>
          <w:fldChar w:fldCharType="begin"/>
        </w:r>
        <w:r>
          <w:rPr>
            <w:noProof/>
            <w:webHidden/>
          </w:rPr>
          <w:instrText xml:space="preserve"> PAGEREF _Toc422984636 \h </w:instrText>
        </w:r>
      </w:ins>
      <w:r>
        <w:rPr>
          <w:noProof/>
          <w:webHidden/>
        </w:rPr>
      </w:r>
      <w:r>
        <w:rPr>
          <w:noProof/>
          <w:webHidden/>
        </w:rPr>
        <w:fldChar w:fldCharType="separate"/>
      </w:r>
      <w:ins w:id="694" w:author="laca" w:date="2015-06-26T10:03:00Z">
        <w:r w:rsidR="005D6C24">
          <w:rPr>
            <w:noProof/>
            <w:webHidden/>
          </w:rPr>
          <w:t>29</w:t>
        </w:r>
      </w:ins>
      <w:ins w:id="695" w:author="laca" w:date="2015-06-25T08:35:00Z">
        <w:r>
          <w:rPr>
            <w:noProof/>
            <w:webHidden/>
          </w:rPr>
          <w:fldChar w:fldCharType="end"/>
        </w:r>
        <w:r w:rsidRPr="00C56048">
          <w:rPr>
            <w:rStyle w:val="Hyperlink"/>
            <w:noProof/>
          </w:rPr>
          <w:fldChar w:fldCharType="end"/>
        </w:r>
      </w:ins>
    </w:p>
    <w:p w14:paraId="619CDE92" w14:textId="77777777" w:rsidR="002D0425" w:rsidRDefault="002D0425">
      <w:pPr>
        <w:pStyle w:val="TOC1"/>
        <w:rPr>
          <w:ins w:id="696" w:author="laca" w:date="2015-06-25T08:35:00Z"/>
          <w:b w:val="0"/>
          <w:bCs w:val="0"/>
          <w:caps w:val="0"/>
          <w:noProof/>
          <w:sz w:val="22"/>
          <w:szCs w:val="22"/>
          <w:lang w:eastAsia="hu-HU"/>
        </w:rPr>
      </w:pPr>
      <w:ins w:id="69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"_Toc422984637"</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iCs/>
            <w:noProof/>
          </w:rPr>
          <w:t>4</w:t>
        </w:r>
        <w:r>
          <w:rPr>
            <w:b w:val="0"/>
            <w:bCs w:val="0"/>
            <w:caps w:val="0"/>
            <w:noProof/>
            <w:sz w:val="22"/>
            <w:szCs w:val="22"/>
            <w:lang w:eastAsia="hu-HU"/>
          </w:rPr>
          <w:tab/>
        </w:r>
        <w:r w:rsidRPr="00C56048">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_Toc422984637 \h </w:instrText>
        </w:r>
      </w:ins>
      <w:r>
        <w:rPr>
          <w:noProof/>
          <w:webHidden/>
        </w:rPr>
      </w:r>
      <w:r>
        <w:rPr>
          <w:noProof/>
          <w:webHidden/>
        </w:rPr>
        <w:fldChar w:fldCharType="separate"/>
      </w:r>
      <w:ins w:id="698" w:author="laca" w:date="2015-06-26T10:03:00Z">
        <w:r w:rsidR="005D6C24">
          <w:rPr>
            <w:noProof/>
            <w:webHidden/>
          </w:rPr>
          <w:t>31</w:t>
        </w:r>
      </w:ins>
      <w:ins w:id="699" w:author="laca" w:date="2015-06-25T08:35:00Z">
        <w:r>
          <w:rPr>
            <w:noProof/>
            <w:webHidden/>
          </w:rPr>
          <w:fldChar w:fldCharType="end"/>
        </w:r>
        <w:r w:rsidRPr="00C56048">
          <w:rPr>
            <w:rStyle w:val="Hyperlink"/>
            <w:noProof/>
          </w:rPr>
          <w:fldChar w:fldCharType="end"/>
        </w:r>
      </w:ins>
    </w:p>
    <w:p w14:paraId="5A1376D5" w14:textId="77777777" w:rsidR="002D0425" w:rsidRDefault="002D0425">
      <w:pPr>
        <w:pStyle w:val="TOC2"/>
        <w:tabs>
          <w:tab w:val="left" w:pos="880"/>
        </w:tabs>
        <w:rPr>
          <w:ins w:id="700" w:author="laca" w:date="2015-06-25T08:35:00Z"/>
          <w:smallCaps w:val="0"/>
          <w:noProof/>
          <w:sz w:val="22"/>
          <w:szCs w:val="22"/>
          <w:lang w:eastAsia="hu-HU"/>
        </w:rPr>
      </w:pPr>
      <w:ins w:id="70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"_Toc422984638"</w:instrText>
        </w:r>
        <w:r w:rsidRPr="00C56048">
          <w:rPr>
            <w:rStyle w:val="Hyperlink"/>
            <w:noProof/>
          </w:rPr>
          <w:instrText xml:space="preserve"> </w:instrText>
        </w:r>
        <w:r w:rsidRPr="00C56048">
          <w:rPr>
            <w:rStyle w:val="Hyperlink"/>
            <w:noProof/>
          </w:rPr>
          <w:fldChar w:fldCharType="separate"/>
        </w:r>
        <w:r w:rsidRPr="00C56048">
          <w:rPr>
            <w:rStyle w:val="Hyperlink"/>
            <w:noProof/>
          </w:rPr>
          <w:t>4.1</w:t>
        </w:r>
        <w:r>
          <w:rPr>
            <w:smallCaps w:val="0"/>
            <w:noProof/>
            <w:sz w:val="22"/>
            <w:szCs w:val="22"/>
            <w:lang w:eastAsia="hu-HU"/>
          </w:rPr>
          <w:tab/>
        </w:r>
        <w:r w:rsidRPr="00C56048">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_Toc422984638 \h </w:instrText>
        </w:r>
      </w:ins>
      <w:r>
        <w:rPr>
          <w:noProof/>
          <w:webHidden/>
        </w:rPr>
      </w:r>
      <w:r>
        <w:rPr>
          <w:noProof/>
          <w:webHidden/>
        </w:rPr>
        <w:fldChar w:fldCharType="separate"/>
      </w:r>
      <w:ins w:id="702" w:author="laca" w:date="2015-06-26T10:03:00Z">
        <w:r w:rsidR="005D6C24">
          <w:rPr>
            <w:noProof/>
            <w:webHidden/>
          </w:rPr>
          <w:t>31</w:t>
        </w:r>
      </w:ins>
      <w:ins w:id="703" w:author="laca" w:date="2015-06-25T08:35:00Z">
        <w:r>
          <w:rPr>
            <w:noProof/>
            <w:webHidden/>
          </w:rPr>
          <w:fldChar w:fldCharType="end"/>
        </w:r>
        <w:r w:rsidRPr="00C56048">
          <w:rPr>
            <w:rStyle w:val="Hyperlink"/>
            <w:noProof/>
          </w:rPr>
          <w:fldChar w:fldCharType="end"/>
        </w:r>
      </w:ins>
    </w:p>
    <w:p w14:paraId="37C2A385" w14:textId="77777777" w:rsidR="002D0425" w:rsidRDefault="002D0425">
      <w:pPr>
        <w:pStyle w:val="TOC2"/>
        <w:tabs>
          <w:tab w:val="left" w:pos="880"/>
        </w:tabs>
        <w:rPr>
          <w:ins w:id="704" w:author="laca" w:date="2015-06-25T08:35:00Z"/>
          <w:smallCaps w:val="0"/>
          <w:noProof/>
          <w:sz w:val="22"/>
          <w:szCs w:val="22"/>
          <w:lang w:eastAsia="hu-HU"/>
        </w:rPr>
      </w:pPr>
      <w:ins w:id="70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"_Toc422984639"</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4.2</w:t>
        </w:r>
        <w:r>
          <w:rPr>
            <w:smallCaps w:val="0"/>
            <w:noProof/>
            <w:sz w:val="22"/>
            <w:szCs w:val="22"/>
            <w:lang w:eastAsia="hu-HU"/>
          </w:rPr>
          <w:tab/>
        </w:r>
        <w:r w:rsidRPr="00C56048">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_Toc422984639 \h </w:instrText>
        </w:r>
      </w:ins>
      <w:r>
        <w:rPr>
          <w:noProof/>
          <w:webHidden/>
        </w:rPr>
      </w:r>
      <w:r>
        <w:rPr>
          <w:noProof/>
          <w:webHidden/>
        </w:rPr>
        <w:fldChar w:fldCharType="separate"/>
      </w:r>
      <w:ins w:id="706" w:author="laca" w:date="2015-06-26T10:03:00Z">
        <w:r w:rsidR="005D6C24">
          <w:rPr>
            <w:noProof/>
            <w:webHidden/>
          </w:rPr>
          <w:t>31</w:t>
        </w:r>
      </w:ins>
      <w:ins w:id="707" w:author="laca" w:date="2015-06-25T08:35:00Z">
        <w:r>
          <w:rPr>
            <w:noProof/>
            <w:webHidden/>
          </w:rPr>
          <w:fldChar w:fldCharType="end"/>
        </w:r>
        <w:r w:rsidRPr="00C56048">
          <w:rPr>
            <w:rStyle w:val="Hyperlink"/>
            <w:noProof/>
          </w:rPr>
          <w:fldChar w:fldCharType="end"/>
        </w:r>
      </w:ins>
    </w:p>
    <w:p w14:paraId="4107EC80" w14:textId="77777777" w:rsidR="002D0425" w:rsidRDefault="002D0425">
      <w:pPr>
        <w:pStyle w:val="TOC2"/>
        <w:tabs>
          <w:tab w:val="left" w:pos="880"/>
        </w:tabs>
        <w:rPr>
          <w:ins w:id="708" w:author="laca" w:date="2015-06-25T08:35:00Z"/>
          <w:smallCaps w:val="0"/>
          <w:noProof/>
          <w:sz w:val="22"/>
          <w:szCs w:val="22"/>
          <w:lang w:eastAsia="hu-HU"/>
        </w:rPr>
      </w:pPr>
      <w:ins w:id="70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"_Toc422984640"</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4.3</w:t>
        </w:r>
        <w:r>
          <w:rPr>
            <w:smallCaps w:val="0"/>
            <w:noProof/>
            <w:sz w:val="22"/>
            <w:szCs w:val="22"/>
            <w:lang w:eastAsia="hu-HU"/>
          </w:rPr>
          <w:tab/>
        </w:r>
        <w:r w:rsidRPr="00C56048">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_Toc422984640 \h </w:instrText>
        </w:r>
      </w:ins>
      <w:r>
        <w:rPr>
          <w:noProof/>
          <w:webHidden/>
        </w:rPr>
      </w:r>
      <w:r>
        <w:rPr>
          <w:noProof/>
          <w:webHidden/>
        </w:rPr>
        <w:fldChar w:fldCharType="separate"/>
      </w:r>
      <w:ins w:id="710" w:author="laca" w:date="2015-06-26T10:03:00Z">
        <w:r w:rsidR="005D6C24">
          <w:rPr>
            <w:noProof/>
            <w:webHidden/>
          </w:rPr>
          <w:t>32</w:t>
        </w:r>
      </w:ins>
      <w:ins w:id="711" w:author="laca" w:date="2015-06-25T08:35:00Z">
        <w:r>
          <w:rPr>
            <w:noProof/>
            <w:webHidden/>
          </w:rPr>
          <w:fldChar w:fldCharType="end"/>
        </w:r>
        <w:r w:rsidRPr="00C56048">
          <w:rPr>
            <w:rStyle w:val="Hyperlink"/>
            <w:noProof/>
          </w:rPr>
          <w:fldChar w:fldCharType="end"/>
        </w:r>
      </w:ins>
    </w:p>
    <w:p w14:paraId="6808B367" w14:textId="77777777" w:rsidR="002D0425" w:rsidRDefault="002D0425">
      <w:pPr>
        <w:pStyle w:val="TOC2"/>
        <w:tabs>
          <w:tab w:val="left" w:pos="880"/>
        </w:tabs>
        <w:rPr>
          <w:ins w:id="712" w:author="laca" w:date="2015-06-25T08:35:00Z"/>
          <w:smallCaps w:val="0"/>
          <w:noProof/>
          <w:sz w:val="22"/>
          <w:szCs w:val="22"/>
          <w:lang w:eastAsia="hu-HU"/>
        </w:rPr>
      </w:pPr>
      <w:ins w:id="71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"_Toc422984641"</w:instrText>
        </w:r>
        <w:r w:rsidRPr="00C56048">
          <w:rPr>
            <w:rStyle w:val="Hyperlink"/>
            <w:noProof/>
          </w:rPr>
          <w:instrText xml:space="preserve"> </w:instrText>
        </w:r>
        <w:r w:rsidRPr="00C56048">
          <w:rPr>
            <w:rStyle w:val="Hyperlink"/>
            <w:noProof/>
          </w:rPr>
          <w:fldChar w:fldCharType="separate"/>
        </w:r>
        <w:r w:rsidRPr="00C56048">
          <w:rPr>
            <w:rStyle w:val="Hyperlink"/>
            <w:noProof/>
          </w:rPr>
          <w:t>4.4</w:t>
        </w:r>
        <w:r>
          <w:rPr>
            <w:smallCaps w:val="0"/>
            <w:noProof/>
            <w:sz w:val="22"/>
            <w:szCs w:val="22"/>
            <w:lang w:eastAsia="hu-HU"/>
          </w:rPr>
          <w:tab/>
        </w:r>
        <w:r w:rsidRPr="00C56048">
          <w:rPr>
            <w:rStyle w:val="Hyperlink"/>
            <w:noProof/>
          </w:rPr>
          <w:t>Egyenáramú motorok</w:t>
        </w:r>
        <w:r>
          <w:rPr>
            <w:noProof/>
            <w:webHidden/>
          </w:rPr>
          <w:tab/>
        </w:r>
        <w:r>
          <w:rPr>
            <w:noProof/>
            <w:webHidden/>
          </w:rPr>
          <w:fldChar w:fldCharType="begin"/>
        </w:r>
        <w:r>
          <w:rPr>
            <w:noProof/>
            <w:webHidden/>
          </w:rPr>
          <w:instrText xml:space="preserve"> PAGEREF _Toc422984641 \h </w:instrText>
        </w:r>
      </w:ins>
      <w:r>
        <w:rPr>
          <w:noProof/>
          <w:webHidden/>
        </w:rPr>
      </w:r>
      <w:r>
        <w:rPr>
          <w:noProof/>
          <w:webHidden/>
        </w:rPr>
        <w:fldChar w:fldCharType="separate"/>
      </w:r>
      <w:ins w:id="714" w:author="laca" w:date="2015-06-26T10:03:00Z">
        <w:r w:rsidR="005D6C24">
          <w:rPr>
            <w:noProof/>
            <w:webHidden/>
          </w:rPr>
          <w:t>32</w:t>
        </w:r>
      </w:ins>
      <w:ins w:id="715" w:author="laca" w:date="2015-06-25T08:35:00Z">
        <w:r>
          <w:rPr>
            <w:noProof/>
            <w:webHidden/>
          </w:rPr>
          <w:fldChar w:fldCharType="end"/>
        </w:r>
        <w:r w:rsidRPr="00C56048">
          <w:rPr>
            <w:rStyle w:val="Hyperlink"/>
            <w:noProof/>
          </w:rPr>
          <w:fldChar w:fldCharType="end"/>
        </w:r>
      </w:ins>
    </w:p>
    <w:p w14:paraId="30D76C82" w14:textId="77777777" w:rsidR="002D0425" w:rsidRDefault="002D0425">
      <w:pPr>
        <w:pStyle w:val="TOC2"/>
        <w:tabs>
          <w:tab w:val="left" w:pos="880"/>
        </w:tabs>
        <w:rPr>
          <w:ins w:id="716" w:author="laca" w:date="2015-06-25T08:35:00Z"/>
          <w:smallCaps w:val="0"/>
          <w:noProof/>
          <w:sz w:val="22"/>
          <w:szCs w:val="22"/>
          <w:lang w:eastAsia="hu-HU"/>
        </w:rPr>
      </w:pPr>
      <w:ins w:id="71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"_Toc422984642"</w:instrText>
        </w:r>
        <w:r w:rsidRPr="00C56048">
          <w:rPr>
            <w:rStyle w:val="Hyperlink"/>
            <w:noProof/>
          </w:rPr>
          <w:instrText xml:space="preserve"> </w:instrText>
        </w:r>
        <w:r w:rsidRPr="00C56048">
          <w:rPr>
            <w:rStyle w:val="Hyperlink"/>
            <w:noProof/>
          </w:rPr>
          <w:fldChar w:fldCharType="separate"/>
        </w:r>
        <w:r w:rsidRPr="00C56048">
          <w:rPr>
            <w:rStyle w:val="Hyperlink"/>
            <w:noProof/>
          </w:rPr>
          <w:t>4.5</w:t>
        </w:r>
        <w:r>
          <w:rPr>
            <w:smallCaps w:val="0"/>
            <w:noProof/>
            <w:sz w:val="22"/>
            <w:szCs w:val="22"/>
            <w:lang w:eastAsia="hu-HU"/>
          </w:rPr>
          <w:tab/>
        </w:r>
        <w:r w:rsidRPr="00C56048">
          <w:rPr>
            <w:rStyle w:val="Hyperlink"/>
            <w:noProof/>
          </w:rPr>
          <w:t>PID szabályozó hangolása Ziegler-Nichols módszerrel</w:t>
        </w:r>
        <w:r>
          <w:rPr>
            <w:noProof/>
            <w:webHidden/>
          </w:rPr>
          <w:tab/>
        </w:r>
        <w:r>
          <w:rPr>
            <w:noProof/>
            <w:webHidden/>
          </w:rPr>
          <w:fldChar w:fldCharType="begin"/>
        </w:r>
        <w:r>
          <w:rPr>
            <w:noProof/>
            <w:webHidden/>
          </w:rPr>
          <w:instrText xml:space="preserve"> PAGEREF _Toc422984642 \h </w:instrText>
        </w:r>
      </w:ins>
      <w:r>
        <w:rPr>
          <w:noProof/>
          <w:webHidden/>
        </w:rPr>
      </w:r>
      <w:r>
        <w:rPr>
          <w:noProof/>
          <w:webHidden/>
        </w:rPr>
        <w:fldChar w:fldCharType="separate"/>
      </w:r>
      <w:ins w:id="718" w:author="laca" w:date="2015-06-26T10:03:00Z">
        <w:r w:rsidR="005D6C24">
          <w:rPr>
            <w:noProof/>
            <w:webHidden/>
          </w:rPr>
          <w:t>33</w:t>
        </w:r>
      </w:ins>
      <w:ins w:id="719" w:author="laca" w:date="2015-06-25T08:35:00Z">
        <w:r>
          <w:rPr>
            <w:noProof/>
            <w:webHidden/>
          </w:rPr>
          <w:fldChar w:fldCharType="end"/>
        </w:r>
        <w:r w:rsidRPr="00C56048">
          <w:rPr>
            <w:rStyle w:val="Hyperlink"/>
            <w:noProof/>
          </w:rPr>
          <w:fldChar w:fldCharType="end"/>
        </w:r>
      </w:ins>
    </w:p>
    <w:p w14:paraId="536A74E4" w14:textId="77777777" w:rsidR="002D0425" w:rsidRDefault="002D0425">
      <w:pPr>
        <w:pStyle w:val="TOC2"/>
        <w:tabs>
          <w:tab w:val="left" w:pos="880"/>
        </w:tabs>
        <w:rPr>
          <w:ins w:id="720" w:author="laca" w:date="2015-06-25T08:35:00Z"/>
          <w:smallCaps w:val="0"/>
          <w:noProof/>
          <w:sz w:val="22"/>
          <w:szCs w:val="22"/>
          <w:lang w:eastAsia="hu-HU"/>
        </w:rPr>
      </w:pPr>
      <w:ins w:id="72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"_Toc422984643"</w:instrText>
        </w:r>
        <w:r w:rsidRPr="00C56048">
          <w:rPr>
            <w:rStyle w:val="Hyperlink"/>
            <w:noProof/>
          </w:rPr>
          <w:instrText xml:space="preserve"> </w:instrText>
        </w:r>
        <w:r w:rsidRPr="00C56048">
          <w:rPr>
            <w:rStyle w:val="Hyperlink"/>
            <w:noProof/>
          </w:rPr>
          <w:fldChar w:fldCharType="separate"/>
        </w:r>
        <w:r w:rsidRPr="00C56048">
          <w:rPr>
            <w:rStyle w:val="Hyperlink"/>
            <w:noProof/>
          </w:rPr>
          <w:t>4.6</w:t>
        </w:r>
        <w:r>
          <w:rPr>
            <w:smallCaps w:val="0"/>
            <w:noProof/>
            <w:sz w:val="22"/>
            <w:szCs w:val="22"/>
            <w:lang w:eastAsia="hu-HU"/>
          </w:rPr>
          <w:tab/>
        </w:r>
        <w:r w:rsidRPr="00C56048">
          <w:rPr>
            <w:rStyle w:val="Hyperlink"/>
            <w:noProof/>
          </w:rPr>
          <w:t>PID szabályozó hangolása Oppelt módszerrel</w:t>
        </w:r>
        <w:r>
          <w:rPr>
            <w:noProof/>
            <w:webHidden/>
          </w:rPr>
          <w:tab/>
        </w:r>
        <w:r>
          <w:rPr>
            <w:noProof/>
            <w:webHidden/>
          </w:rPr>
          <w:fldChar w:fldCharType="begin"/>
        </w:r>
        <w:r>
          <w:rPr>
            <w:noProof/>
            <w:webHidden/>
          </w:rPr>
          <w:instrText xml:space="preserve"> PAGEREF _Toc422984643 \h </w:instrText>
        </w:r>
      </w:ins>
      <w:r>
        <w:rPr>
          <w:noProof/>
          <w:webHidden/>
        </w:rPr>
      </w:r>
      <w:r>
        <w:rPr>
          <w:noProof/>
          <w:webHidden/>
        </w:rPr>
        <w:fldChar w:fldCharType="separate"/>
      </w:r>
      <w:ins w:id="722" w:author="laca" w:date="2015-06-26T10:03:00Z">
        <w:r w:rsidR="005D6C24">
          <w:rPr>
            <w:noProof/>
            <w:webHidden/>
          </w:rPr>
          <w:t>34</w:t>
        </w:r>
      </w:ins>
      <w:ins w:id="723" w:author="laca" w:date="2015-06-25T08:35:00Z">
        <w:r>
          <w:rPr>
            <w:noProof/>
            <w:webHidden/>
          </w:rPr>
          <w:fldChar w:fldCharType="end"/>
        </w:r>
        <w:r w:rsidRPr="00C56048">
          <w:rPr>
            <w:rStyle w:val="Hyperlink"/>
            <w:noProof/>
          </w:rPr>
          <w:fldChar w:fldCharType="end"/>
        </w:r>
      </w:ins>
    </w:p>
    <w:p w14:paraId="36133B7A" w14:textId="77777777" w:rsidR="002D0425" w:rsidRDefault="002D0425">
      <w:pPr>
        <w:pStyle w:val="TOC2"/>
        <w:tabs>
          <w:tab w:val="left" w:pos="880"/>
        </w:tabs>
        <w:rPr>
          <w:ins w:id="724" w:author="laca" w:date="2015-06-25T08:35:00Z"/>
          <w:smallCaps w:val="0"/>
          <w:noProof/>
          <w:sz w:val="22"/>
          <w:szCs w:val="22"/>
          <w:lang w:eastAsia="hu-HU"/>
        </w:rPr>
      </w:pPr>
      <w:ins w:id="72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"_Toc422984644"</w:instrText>
        </w:r>
        <w:r w:rsidRPr="00C56048">
          <w:rPr>
            <w:rStyle w:val="Hyperlink"/>
            <w:noProof/>
          </w:rPr>
          <w:instrText xml:space="preserve"> </w:instrText>
        </w:r>
        <w:r w:rsidRPr="00C56048">
          <w:rPr>
            <w:rStyle w:val="Hyperlink"/>
            <w:noProof/>
          </w:rPr>
          <w:fldChar w:fldCharType="separate"/>
        </w:r>
        <w:r w:rsidRPr="00C56048">
          <w:rPr>
            <w:rStyle w:val="Hyperlink"/>
            <w:noProof/>
          </w:rPr>
          <w:t>4.7</w:t>
        </w:r>
        <w:r>
          <w:rPr>
            <w:smallCaps w:val="0"/>
            <w:noProof/>
            <w:sz w:val="22"/>
            <w:szCs w:val="22"/>
            <w:lang w:eastAsia="hu-HU"/>
          </w:rPr>
          <w:tab/>
        </w:r>
        <w:r w:rsidRPr="00C56048">
          <w:rPr>
            <w:rStyle w:val="Hyperlink"/>
            <w:noProof/>
          </w:rPr>
          <w:t>System Generátoros modulok</w:t>
        </w:r>
        <w:r>
          <w:rPr>
            <w:noProof/>
            <w:webHidden/>
          </w:rPr>
          <w:tab/>
        </w:r>
        <w:r>
          <w:rPr>
            <w:noProof/>
            <w:webHidden/>
          </w:rPr>
          <w:fldChar w:fldCharType="begin"/>
        </w:r>
        <w:r>
          <w:rPr>
            <w:noProof/>
            <w:webHidden/>
          </w:rPr>
          <w:instrText xml:space="preserve"> PAGEREF _Toc422984644 \h </w:instrText>
        </w:r>
      </w:ins>
      <w:r>
        <w:rPr>
          <w:noProof/>
          <w:webHidden/>
        </w:rPr>
      </w:r>
      <w:r>
        <w:rPr>
          <w:noProof/>
          <w:webHidden/>
        </w:rPr>
        <w:fldChar w:fldCharType="separate"/>
      </w:r>
      <w:ins w:id="726" w:author="laca" w:date="2015-06-26T10:03:00Z">
        <w:r w:rsidR="005D6C24">
          <w:rPr>
            <w:noProof/>
            <w:webHidden/>
          </w:rPr>
          <w:t>34</w:t>
        </w:r>
      </w:ins>
      <w:ins w:id="727" w:author="laca" w:date="2015-06-25T08:35:00Z">
        <w:r>
          <w:rPr>
            <w:noProof/>
            <w:webHidden/>
          </w:rPr>
          <w:fldChar w:fldCharType="end"/>
        </w:r>
        <w:r w:rsidRPr="00C56048">
          <w:rPr>
            <w:rStyle w:val="Hyperlink"/>
            <w:noProof/>
          </w:rPr>
          <w:fldChar w:fldCharType="end"/>
        </w:r>
      </w:ins>
    </w:p>
    <w:p w14:paraId="1ADD7956" w14:textId="77777777" w:rsidR="002D0425" w:rsidRDefault="002D0425">
      <w:pPr>
        <w:pStyle w:val="TOC1"/>
        <w:rPr>
          <w:ins w:id="728" w:author="laca" w:date="2015-06-25T08:35:00Z"/>
          <w:b w:val="0"/>
          <w:bCs w:val="0"/>
          <w:caps w:val="0"/>
          <w:noProof/>
          <w:sz w:val="22"/>
          <w:szCs w:val="22"/>
          <w:lang w:eastAsia="hu-HU"/>
        </w:rPr>
      </w:pPr>
      <w:ins w:id="72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"_Toc422984645"</w:instrText>
        </w:r>
        <w:r w:rsidRPr="00C56048">
          <w:rPr>
            <w:rStyle w:val="Hyperlink"/>
            <w:noProof/>
          </w:rPr>
          <w:instrText xml:space="preserve"> </w:instrText>
        </w:r>
        <w:r w:rsidRPr="00C56048">
          <w:rPr>
            <w:rStyle w:val="Hyperlink"/>
            <w:noProof/>
          </w:rPr>
          <w:fldChar w:fldCharType="separate"/>
        </w:r>
        <w:r w:rsidRPr="00C56048">
          <w:rPr>
            <w:rStyle w:val="Hyperlink"/>
            <w:noProof/>
          </w:rPr>
          <w:t>5</w:t>
        </w:r>
        <w:r>
          <w:rPr>
            <w:b w:val="0"/>
            <w:bCs w:val="0"/>
            <w:caps w:val="0"/>
            <w:noProof/>
            <w:sz w:val="22"/>
            <w:szCs w:val="22"/>
            <w:lang w:eastAsia="hu-HU"/>
          </w:rPr>
          <w:tab/>
        </w:r>
        <w:r w:rsidRPr="00C56048">
          <w:rPr>
            <w:rStyle w:val="Hyperlink"/>
            <w:noProof/>
          </w:rPr>
          <w:t>RENDSZER TERVEZÉSE</w:t>
        </w:r>
        <w:r>
          <w:rPr>
            <w:noProof/>
            <w:webHidden/>
          </w:rPr>
          <w:tab/>
        </w:r>
        <w:r>
          <w:rPr>
            <w:noProof/>
            <w:webHidden/>
          </w:rPr>
          <w:fldChar w:fldCharType="begin"/>
        </w:r>
        <w:r>
          <w:rPr>
            <w:noProof/>
            <w:webHidden/>
          </w:rPr>
          <w:instrText xml:space="preserve"> PAGEREF _Toc422984645 \h </w:instrText>
        </w:r>
      </w:ins>
      <w:r>
        <w:rPr>
          <w:noProof/>
          <w:webHidden/>
        </w:rPr>
      </w:r>
      <w:r>
        <w:rPr>
          <w:noProof/>
          <w:webHidden/>
        </w:rPr>
        <w:fldChar w:fldCharType="separate"/>
      </w:r>
      <w:ins w:id="730" w:author="laca" w:date="2015-06-26T10:03:00Z">
        <w:r w:rsidR="005D6C24">
          <w:rPr>
            <w:noProof/>
            <w:webHidden/>
          </w:rPr>
          <w:t>40</w:t>
        </w:r>
      </w:ins>
      <w:ins w:id="731" w:author="laca" w:date="2015-06-25T08:35:00Z">
        <w:r>
          <w:rPr>
            <w:noProof/>
            <w:webHidden/>
          </w:rPr>
          <w:fldChar w:fldCharType="end"/>
        </w:r>
        <w:r w:rsidRPr="00C56048">
          <w:rPr>
            <w:rStyle w:val="Hyperlink"/>
            <w:noProof/>
          </w:rPr>
          <w:fldChar w:fldCharType="end"/>
        </w:r>
      </w:ins>
    </w:p>
    <w:p w14:paraId="3D848CB1" w14:textId="77777777" w:rsidR="002D0425" w:rsidRDefault="002D0425">
      <w:pPr>
        <w:pStyle w:val="TOC2"/>
        <w:tabs>
          <w:tab w:val="left" w:pos="880"/>
        </w:tabs>
        <w:rPr>
          <w:ins w:id="732" w:author="laca" w:date="2015-06-25T08:35:00Z"/>
          <w:smallCaps w:val="0"/>
          <w:noProof/>
          <w:sz w:val="22"/>
          <w:szCs w:val="22"/>
          <w:lang w:eastAsia="hu-HU"/>
        </w:rPr>
      </w:pPr>
      <w:ins w:id="73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"_Toc422984646"</w:instrText>
        </w:r>
        <w:r w:rsidRPr="00C56048">
          <w:rPr>
            <w:rStyle w:val="Hyperlink"/>
            <w:noProof/>
          </w:rPr>
          <w:instrText xml:space="preserve"> </w:instrText>
        </w:r>
        <w:r w:rsidRPr="00C56048">
          <w:rPr>
            <w:rStyle w:val="Hyperlink"/>
            <w:noProof/>
          </w:rPr>
          <w:fldChar w:fldCharType="separate"/>
        </w:r>
        <w:r w:rsidRPr="00C56048">
          <w:rPr>
            <w:rStyle w:val="Hyperlink"/>
            <w:noProof/>
          </w:rPr>
          <w:t>5.1</w:t>
        </w:r>
        <w:r>
          <w:rPr>
            <w:smallCaps w:val="0"/>
            <w:noProof/>
            <w:sz w:val="22"/>
            <w:szCs w:val="22"/>
            <w:lang w:eastAsia="hu-HU"/>
          </w:rPr>
          <w:tab/>
        </w:r>
        <w:r w:rsidRPr="00C56048">
          <w:rPr>
            <w:rStyle w:val="Hyperlink"/>
            <w:noProof/>
          </w:rPr>
          <w:t>SZABÁLYOZÓK:</w:t>
        </w:r>
        <w:r>
          <w:rPr>
            <w:noProof/>
            <w:webHidden/>
          </w:rPr>
          <w:tab/>
        </w:r>
        <w:r>
          <w:rPr>
            <w:noProof/>
            <w:webHidden/>
          </w:rPr>
          <w:fldChar w:fldCharType="begin"/>
        </w:r>
        <w:r>
          <w:rPr>
            <w:noProof/>
            <w:webHidden/>
          </w:rPr>
          <w:instrText xml:space="preserve"> PAGEREF _Toc422984646 \h </w:instrText>
        </w:r>
      </w:ins>
      <w:r>
        <w:rPr>
          <w:noProof/>
          <w:webHidden/>
        </w:rPr>
      </w:r>
      <w:r>
        <w:rPr>
          <w:noProof/>
          <w:webHidden/>
        </w:rPr>
        <w:fldChar w:fldCharType="separate"/>
      </w:r>
      <w:ins w:id="734" w:author="laca" w:date="2015-06-26T10:03:00Z">
        <w:r w:rsidR="005D6C24">
          <w:rPr>
            <w:noProof/>
            <w:webHidden/>
          </w:rPr>
          <w:t>40</w:t>
        </w:r>
      </w:ins>
      <w:ins w:id="735" w:author="laca" w:date="2015-06-25T08:35:00Z">
        <w:r>
          <w:rPr>
            <w:noProof/>
            <w:webHidden/>
          </w:rPr>
          <w:fldChar w:fldCharType="end"/>
        </w:r>
        <w:r w:rsidRPr="00C56048">
          <w:rPr>
            <w:rStyle w:val="Hyperlink"/>
            <w:noProof/>
          </w:rPr>
          <w:fldChar w:fldCharType="end"/>
        </w:r>
      </w:ins>
    </w:p>
    <w:p w14:paraId="211641D6" w14:textId="77777777" w:rsidR="002D0425" w:rsidRDefault="002D0425">
      <w:pPr>
        <w:pStyle w:val="TOC3"/>
        <w:tabs>
          <w:tab w:val="left" w:pos="1100"/>
          <w:tab w:val="right" w:leader="dot" w:pos="8756"/>
        </w:tabs>
        <w:rPr>
          <w:ins w:id="736" w:author="laca" w:date="2015-06-25T08:35:00Z"/>
          <w:i w:val="0"/>
          <w:iCs w:val="0"/>
          <w:noProof/>
          <w:sz w:val="22"/>
          <w:szCs w:val="22"/>
          <w:lang w:eastAsia="hu-HU"/>
        </w:rPr>
      </w:pPr>
      <w:ins w:id="73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"_Toc422984647"</w:instrText>
        </w:r>
        <w:r w:rsidRPr="00C56048">
          <w:rPr>
            <w:rStyle w:val="Hyperlink"/>
            <w:noProof/>
          </w:rPr>
          <w:instrText xml:space="preserve"> </w:instrText>
        </w:r>
        <w:r w:rsidRPr="00C56048">
          <w:rPr>
            <w:rStyle w:val="Hyperlink"/>
            <w:noProof/>
          </w:rPr>
          <w:fldChar w:fldCharType="separate"/>
        </w:r>
        <w:r w:rsidRPr="00C56048">
          <w:rPr>
            <w:rStyle w:val="Hyperlink"/>
            <w:noProof/>
          </w:rPr>
          <w:t>5.1.1</w:t>
        </w:r>
        <w:r>
          <w:rPr>
            <w:i w:val="0"/>
            <w:iCs w:val="0"/>
            <w:noProof/>
            <w:sz w:val="22"/>
            <w:szCs w:val="22"/>
            <w:lang w:eastAsia="hu-HU"/>
          </w:rPr>
          <w:tab/>
        </w:r>
        <w:r w:rsidRPr="00C56048">
          <w:rPr>
            <w:rStyle w:val="Hyperlink"/>
            <w:noProof/>
          </w:rPr>
          <w:t>Diszkrét Hardveres PID szabályozó</w:t>
        </w:r>
        <w:r>
          <w:rPr>
            <w:noProof/>
            <w:webHidden/>
          </w:rPr>
          <w:tab/>
        </w:r>
        <w:r>
          <w:rPr>
            <w:noProof/>
            <w:webHidden/>
          </w:rPr>
          <w:fldChar w:fldCharType="begin"/>
        </w:r>
        <w:r>
          <w:rPr>
            <w:noProof/>
            <w:webHidden/>
          </w:rPr>
          <w:instrText xml:space="preserve"> PAGEREF _Toc422984647 \h </w:instrText>
        </w:r>
      </w:ins>
      <w:r>
        <w:rPr>
          <w:noProof/>
          <w:webHidden/>
        </w:rPr>
      </w:r>
      <w:r>
        <w:rPr>
          <w:noProof/>
          <w:webHidden/>
        </w:rPr>
        <w:fldChar w:fldCharType="separate"/>
      </w:r>
      <w:ins w:id="738" w:author="laca" w:date="2015-06-26T10:03:00Z">
        <w:r w:rsidR="005D6C24">
          <w:rPr>
            <w:noProof/>
            <w:webHidden/>
          </w:rPr>
          <w:t>40</w:t>
        </w:r>
      </w:ins>
      <w:ins w:id="739" w:author="laca" w:date="2015-06-25T08:35:00Z">
        <w:r>
          <w:rPr>
            <w:noProof/>
            <w:webHidden/>
          </w:rPr>
          <w:fldChar w:fldCharType="end"/>
        </w:r>
        <w:r w:rsidRPr="00C56048">
          <w:rPr>
            <w:rStyle w:val="Hyperlink"/>
            <w:noProof/>
          </w:rPr>
          <w:fldChar w:fldCharType="end"/>
        </w:r>
      </w:ins>
    </w:p>
    <w:p w14:paraId="6DE878EB" w14:textId="77777777" w:rsidR="002D0425" w:rsidRDefault="002D0425">
      <w:pPr>
        <w:pStyle w:val="TOC4"/>
        <w:tabs>
          <w:tab w:val="left" w:pos="1540"/>
          <w:tab w:val="right" w:leader="dot" w:pos="8756"/>
        </w:tabs>
        <w:rPr>
          <w:ins w:id="740" w:author="laca" w:date="2015-06-25T08:35:00Z"/>
          <w:noProof/>
          <w:sz w:val="22"/>
          <w:szCs w:val="22"/>
          <w:lang w:eastAsia="hu-HU"/>
        </w:rPr>
      </w:pPr>
      <w:ins w:id="74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"_Toc422984648"</w:instrText>
        </w:r>
        <w:r w:rsidRPr="00C56048">
          <w:rPr>
            <w:rStyle w:val="Hyperlink"/>
            <w:noProof/>
          </w:rPr>
          <w:instrText xml:space="preserve"> </w:instrText>
        </w:r>
        <w:r w:rsidRPr="00C56048">
          <w:rPr>
            <w:rStyle w:val="Hyperlink"/>
            <w:noProof/>
          </w:rPr>
          <w:fldChar w:fldCharType="separate"/>
        </w:r>
        <w:r w:rsidRPr="00C56048">
          <w:rPr>
            <w:rStyle w:val="Hyperlink"/>
            <w:noProof/>
          </w:rPr>
          <w:t>5.1.1.1</w:t>
        </w:r>
        <w:r>
          <w:rPr>
            <w:noProof/>
            <w:sz w:val="22"/>
            <w:szCs w:val="22"/>
            <w:lang w:eastAsia="hu-HU"/>
          </w:rPr>
          <w:tab/>
        </w:r>
        <w:r w:rsidRPr="00C56048">
          <w:rPr>
            <w:rStyle w:val="Hyperlink"/>
            <w:noProof/>
          </w:rPr>
          <w:t>Megvalósítás System Generátorban</w:t>
        </w:r>
        <w:r>
          <w:rPr>
            <w:noProof/>
            <w:webHidden/>
          </w:rPr>
          <w:tab/>
        </w:r>
        <w:r>
          <w:rPr>
            <w:noProof/>
            <w:webHidden/>
          </w:rPr>
          <w:fldChar w:fldCharType="begin"/>
        </w:r>
        <w:r>
          <w:rPr>
            <w:noProof/>
            <w:webHidden/>
          </w:rPr>
          <w:instrText xml:space="preserve"> PAGEREF _Toc422984648 \h </w:instrText>
        </w:r>
      </w:ins>
      <w:r>
        <w:rPr>
          <w:noProof/>
          <w:webHidden/>
        </w:rPr>
      </w:r>
      <w:r>
        <w:rPr>
          <w:noProof/>
          <w:webHidden/>
        </w:rPr>
        <w:fldChar w:fldCharType="separate"/>
      </w:r>
      <w:ins w:id="742" w:author="laca" w:date="2015-06-26T10:03:00Z">
        <w:r w:rsidR="005D6C24">
          <w:rPr>
            <w:noProof/>
            <w:webHidden/>
          </w:rPr>
          <w:t>41</w:t>
        </w:r>
      </w:ins>
      <w:ins w:id="743" w:author="laca" w:date="2015-06-25T08:35:00Z">
        <w:r>
          <w:rPr>
            <w:noProof/>
            <w:webHidden/>
          </w:rPr>
          <w:fldChar w:fldCharType="end"/>
        </w:r>
        <w:r w:rsidRPr="00C56048">
          <w:rPr>
            <w:rStyle w:val="Hyperlink"/>
            <w:noProof/>
          </w:rPr>
          <w:fldChar w:fldCharType="end"/>
        </w:r>
      </w:ins>
    </w:p>
    <w:p w14:paraId="0A73C8D5" w14:textId="77777777" w:rsidR="002D0425" w:rsidRDefault="002D0425">
      <w:pPr>
        <w:pStyle w:val="TOC4"/>
        <w:tabs>
          <w:tab w:val="left" w:pos="1540"/>
          <w:tab w:val="right" w:leader="dot" w:pos="8756"/>
        </w:tabs>
        <w:rPr>
          <w:ins w:id="744" w:author="laca" w:date="2015-06-25T08:35:00Z"/>
          <w:noProof/>
          <w:sz w:val="22"/>
          <w:szCs w:val="22"/>
          <w:lang w:eastAsia="hu-HU"/>
        </w:rPr>
      </w:pPr>
      <w:ins w:id="74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"_Toc422984649"</w:instrText>
        </w:r>
        <w:r w:rsidRPr="00C56048">
          <w:rPr>
            <w:rStyle w:val="Hyperlink"/>
            <w:noProof/>
          </w:rPr>
          <w:instrText xml:space="preserve"> </w:instrText>
        </w:r>
        <w:r w:rsidRPr="00C56048">
          <w:rPr>
            <w:rStyle w:val="Hyperlink"/>
            <w:noProof/>
          </w:rPr>
          <w:fldChar w:fldCharType="separate"/>
        </w:r>
        <w:r w:rsidRPr="00C56048">
          <w:rPr>
            <w:rStyle w:val="Hyperlink"/>
            <w:noProof/>
          </w:rPr>
          <w:t>5.1.1.2</w:t>
        </w:r>
        <w:r>
          <w:rPr>
            <w:noProof/>
            <w:sz w:val="22"/>
            <w:szCs w:val="22"/>
            <w:lang w:eastAsia="hu-HU"/>
          </w:rPr>
          <w:tab/>
        </w:r>
        <w:r w:rsidRPr="00C56048">
          <w:rPr>
            <w:rStyle w:val="Hyperlink"/>
            <w:noProof/>
          </w:rPr>
          <w:t>Simulink szimulációs eredmények</w:t>
        </w:r>
        <w:r>
          <w:rPr>
            <w:noProof/>
            <w:webHidden/>
          </w:rPr>
          <w:tab/>
        </w:r>
        <w:r>
          <w:rPr>
            <w:noProof/>
            <w:webHidden/>
          </w:rPr>
          <w:fldChar w:fldCharType="begin"/>
        </w:r>
        <w:r>
          <w:rPr>
            <w:noProof/>
            <w:webHidden/>
          </w:rPr>
          <w:instrText xml:space="preserve"> PAGEREF _Toc422984649 \h </w:instrText>
        </w:r>
      </w:ins>
      <w:r>
        <w:rPr>
          <w:noProof/>
          <w:webHidden/>
        </w:rPr>
      </w:r>
      <w:r>
        <w:rPr>
          <w:noProof/>
          <w:webHidden/>
        </w:rPr>
        <w:fldChar w:fldCharType="separate"/>
      </w:r>
      <w:ins w:id="746" w:author="laca" w:date="2015-06-26T10:03:00Z">
        <w:r w:rsidR="005D6C24">
          <w:rPr>
            <w:noProof/>
            <w:webHidden/>
          </w:rPr>
          <w:t>43</w:t>
        </w:r>
      </w:ins>
      <w:ins w:id="747" w:author="laca" w:date="2015-06-25T08:35:00Z">
        <w:r>
          <w:rPr>
            <w:noProof/>
            <w:webHidden/>
          </w:rPr>
          <w:fldChar w:fldCharType="end"/>
        </w:r>
        <w:r w:rsidRPr="00C56048">
          <w:rPr>
            <w:rStyle w:val="Hyperlink"/>
            <w:noProof/>
          </w:rPr>
          <w:fldChar w:fldCharType="end"/>
        </w:r>
      </w:ins>
    </w:p>
    <w:p w14:paraId="16EC57CB" w14:textId="77777777" w:rsidR="002D0425" w:rsidRDefault="002D0425">
      <w:pPr>
        <w:pStyle w:val="TOC4"/>
        <w:tabs>
          <w:tab w:val="left" w:pos="1540"/>
          <w:tab w:val="right" w:leader="dot" w:pos="8756"/>
        </w:tabs>
        <w:rPr>
          <w:ins w:id="748" w:author="laca" w:date="2015-06-25T08:35:00Z"/>
          <w:noProof/>
          <w:sz w:val="22"/>
          <w:szCs w:val="22"/>
          <w:lang w:eastAsia="hu-HU"/>
        </w:rPr>
      </w:pPr>
      <w:ins w:id="74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"_Toc422984650"</w:instrText>
        </w:r>
        <w:r w:rsidRPr="00C56048">
          <w:rPr>
            <w:rStyle w:val="Hyperlink"/>
            <w:noProof/>
          </w:rPr>
          <w:instrText xml:space="preserve"> </w:instrText>
        </w:r>
        <w:r w:rsidRPr="00C56048">
          <w:rPr>
            <w:rStyle w:val="Hyperlink"/>
            <w:noProof/>
          </w:rPr>
          <w:fldChar w:fldCharType="separate"/>
        </w:r>
        <w:r w:rsidRPr="00C56048">
          <w:rPr>
            <w:rStyle w:val="Hyperlink"/>
            <w:noProof/>
          </w:rPr>
          <w:t>5.1.1.3</w:t>
        </w:r>
        <w:r>
          <w:rPr>
            <w:noProof/>
            <w:sz w:val="22"/>
            <w:szCs w:val="22"/>
            <w:lang w:eastAsia="hu-HU"/>
          </w:rPr>
          <w:tab/>
        </w:r>
        <w:r w:rsidRPr="00C56048">
          <w:rPr>
            <w:rStyle w:val="Hyperlink"/>
            <w:noProof/>
          </w:rPr>
          <w:t xml:space="preserve">Q paraméterek számolása </w:t>
        </w:r>
        <m:oMath>
          <m:r>
            <m:rPr>
              <m:sty m:val="p"/>
            </m:rPr>
            <w:rPr>
              <w:rStyle w:val="Hyperlink"/>
              <w:rFonts w:ascii="Cambria Math" w:hAnsi="Cambria Math"/>
              <w:noProof/>
            </w:rPr>
            <m:t>Ti, Td, Kp, Ts</m:t>
          </m:r>
        </m:oMath>
        <w:r w:rsidRPr="00C56048">
          <w:rPr>
            <w:rStyle w:val="Hyperlink"/>
            <w:noProof/>
          </w:rPr>
          <w:t xml:space="preserve"> alapján.</w:t>
        </w:r>
        <w:r>
          <w:rPr>
            <w:noProof/>
            <w:webHidden/>
          </w:rPr>
          <w:tab/>
        </w:r>
        <w:r>
          <w:rPr>
            <w:noProof/>
            <w:webHidden/>
          </w:rPr>
          <w:fldChar w:fldCharType="begin"/>
        </w:r>
        <w:r>
          <w:rPr>
            <w:noProof/>
            <w:webHidden/>
          </w:rPr>
          <w:instrText xml:space="preserve"> PAGEREF _Toc422984650 \h </w:instrText>
        </w:r>
      </w:ins>
      <w:r>
        <w:rPr>
          <w:noProof/>
          <w:webHidden/>
        </w:rPr>
      </w:r>
      <w:r>
        <w:rPr>
          <w:noProof/>
          <w:webHidden/>
        </w:rPr>
        <w:fldChar w:fldCharType="separate"/>
      </w:r>
      <w:ins w:id="750" w:author="laca" w:date="2015-06-26T10:03:00Z">
        <w:r w:rsidR="005D6C24">
          <w:rPr>
            <w:noProof/>
            <w:webHidden/>
          </w:rPr>
          <w:t>44</w:t>
        </w:r>
      </w:ins>
      <w:ins w:id="751" w:author="laca" w:date="2015-06-25T08:35:00Z">
        <w:r>
          <w:rPr>
            <w:noProof/>
            <w:webHidden/>
          </w:rPr>
          <w:fldChar w:fldCharType="end"/>
        </w:r>
        <w:r w:rsidRPr="00C56048">
          <w:rPr>
            <w:rStyle w:val="Hyperlink"/>
            <w:noProof/>
          </w:rPr>
          <w:fldChar w:fldCharType="end"/>
        </w:r>
      </w:ins>
    </w:p>
    <w:p w14:paraId="03F0B402" w14:textId="77777777" w:rsidR="002D0425" w:rsidRDefault="002D0425">
      <w:pPr>
        <w:pStyle w:val="TOC3"/>
        <w:tabs>
          <w:tab w:val="left" w:pos="1100"/>
          <w:tab w:val="right" w:leader="dot" w:pos="8756"/>
        </w:tabs>
        <w:rPr>
          <w:ins w:id="752" w:author="laca" w:date="2015-06-25T08:35:00Z"/>
          <w:i w:val="0"/>
          <w:iCs w:val="0"/>
          <w:noProof/>
          <w:sz w:val="22"/>
          <w:szCs w:val="22"/>
          <w:lang w:eastAsia="hu-HU"/>
        </w:rPr>
      </w:pPr>
      <w:ins w:id="75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"_Toc422984651"</w:instrText>
        </w:r>
        <w:r w:rsidRPr="00C56048">
          <w:rPr>
            <w:rStyle w:val="Hyperlink"/>
            <w:noProof/>
          </w:rPr>
          <w:instrText xml:space="preserve"> </w:instrText>
        </w:r>
        <w:r w:rsidRPr="00C56048">
          <w:rPr>
            <w:rStyle w:val="Hyperlink"/>
            <w:noProof/>
          </w:rPr>
          <w:fldChar w:fldCharType="separate"/>
        </w:r>
        <w:r w:rsidRPr="00C56048">
          <w:rPr>
            <w:rStyle w:val="Hyperlink"/>
            <w:noProof/>
          </w:rPr>
          <w:t>5.1.2</w:t>
        </w:r>
        <w:r>
          <w:rPr>
            <w:i w:val="0"/>
            <w:iCs w:val="0"/>
            <w:noProof/>
            <w:sz w:val="22"/>
            <w:szCs w:val="22"/>
            <w:lang w:eastAsia="hu-HU"/>
          </w:rPr>
          <w:tab/>
        </w:r>
        <w:r w:rsidRPr="00C56048">
          <w:rPr>
            <w:rStyle w:val="Hyperlink"/>
            <w:noProof/>
          </w:rPr>
          <w:t>Mintavételezési periódus jelének generálása</w:t>
        </w:r>
        <w:r>
          <w:rPr>
            <w:noProof/>
            <w:webHidden/>
          </w:rPr>
          <w:tab/>
        </w:r>
        <w:r>
          <w:rPr>
            <w:noProof/>
            <w:webHidden/>
          </w:rPr>
          <w:fldChar w:fldCharType="begin"/>
        </w:r>
        <w:r>
          <w:rPr>
            <w:noProof/>
            <w:webHidden/>
          </w:rPr>
          <w:instrText xml:space="preserve"> PAGEREF _Toc422984651 \h </w:instrText>
        </w:r>
      </w:ins>
      <w:r>
        <w:rPr>
          <w:noProof/>
          <w:webHidden/>
        </w:rPr>
      </w:r>
      <w:r>
        <w:rPr>
          <w:noProof/>
          <w:webHidden/>
        </w:rPr>
        <w:fldChar w:fldCharType="separate"/>
      </w:r>
      <w:ins w:id="754" w:author="laca" w:date="2015-06-26T10:03:00Z">
        <w:r w:rsidR="005D6C24">
          <w:rPr>
            <w:noProof/>
            <w:webHidden/>
          </w:rPr>
          <w:t>45</w:t>
        </w:r>
      </w:ins>
      <w:ins w:id="755" w:author="laca" w:date="2015-06-25T08:35:00Z">
        <w:r>
          <w:rPr>
            <w:noProof/>
            <w:webHidden/>
          </w:rPr>
          <w:fldChar w:fldCharType="end"/>
        </w:r>
        <w:r w:rsidRPr="00C56048">
          <w:rPr>
            <w:rStyle w:val="Hyperlink"/>
            <w:noProof/>
          </w:rPr>
          <w:fldChar w:fldCharType="end"/>
        </w:r>
      </w:ins>
    </w:p>
    <w:p w14:paraId="4436591D" w14:textId="77777777" w:rsidR="002D0425" w:rsidRDefault="002D0425">
      <w:pPr>
        <w:pStyle w:val="TOC3"/>
        <w:tabs>
          <w:tab w:val="left" w:pos="1100"/>
          <w:tab w:val="right" w:leader="dot" w:pos="8756"/>
        </w:tabs>
        <w:rPr>
          <w:ins w:id="756" w:author="laca" w:date="2015-06-25T08:35:00Z"/>
          <w:i w:val="0"/>
          <w:iCs w:val="0"/>
          <w:noProof/>
          <w:sz w:val="22"/>
          <w:szCs w:val="22"/>
          <w:lang w:eastAsia="hu-HU"/>
        </w:rPr>
      </w:pPr>
      <w:ins w:id="75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"_Toc422984652"</w:instrText>
        </w:r>
        <w:r w:rsidRPr="00C56048">
          <w:rPr>
            <w:rStyle w:val="Hyperlink"/>
            <w:noProof/>
          </w:rPr>
          <w:instrText xml:space="preserve"> </w:instrText>
        </w:r>
        <w:r w:rsidRPr="00C56048">
          <w:rPr>
            <w:rStyle w:val="Hyperlink"/>
            <w:noProof/>
          </w:rPr>
          <w:fldChar w:fldCharType="separate"/>
        </w:r>
        <w:r w:rsidRPr="00C56048">
          <w:rPr>
            <w:rStyle w:val="Hyperlink"/>
            <w:noProof/>
          </w:rPr>
          <w:t>5.1.3</w:t>
        </w:r>
        <w:r>
          <w:rPr>
            <w:i w:val="0"/>
            <w:iCs w:val="0"/>
            <w:noProof/>
            <w:sz w:val="22"/>
            <w:szCs w:val="22"/>
            <w:lang w:eastAsia="hu-HU"/>
          </w:rPr>
          <w:tab/>
        </w:r>
        <w:r w:rsidRPr="00C56048">
          <w:rPr>
            <w:rStyle w:val="Hyperlink"/>
            <w:noProof/>
          </w:rPr>
          <w:t>Pozíció Szabályzása</w:t>
        </w:r>
        <w:r>
          <w:rPr>
            <w:noProof/>
            <w:webHidden/>
          </w:rPr>
          <w:tab/>
        </w:r>
        <w:r>
          <w:rPr>
            <w:noProof/>
            <w:webHidden/>
          </w:rPr>
          <w:fldChar w:fldCharType="begin"/>
        </w:r>
        <w:r>
          <w:rPr>
            <w:noProof/>
            <w:webHidden/>
          </w:rPr>
          <w:instrText xml:space="preserve"> PAGEREF _Toc422984652 \h </w:instrText>
        </w:r>
      </w:ins>
      <w:r>
        <w:rPr>
          <w:noProof/>
          <w:webHidden/>
        </w:rPr>
      </w:r>
      <w:r>
        <w:rPr>
          <w:noProof/>
          <w:webHidden/>
        </w:rPr>
        <w:fldChar w:fldCharType="separate"/>
      </w:r>
      <w:ins w:id="758" w:author="laca" w:date="2015-06-26T10:03:00Z">
        <w:r w:rsidR="005D6C24">
          <w:rPr>
            <w:noProof/>
            <w:webHidden/>
          </w:rPr>
          <w:t>46</w:t>
        </w:r>
      </w:ins>
      <w:ins w:id="759" w:author="laca" w:date="2015-06-25T08:35:00Z">
        <w:r>
          <w:rPr>
            <w:noProof/>
            <w:webHidden/>
          </w:rPr>
          <w:fldChar w:fldCharType="end"/>
        </w:r>
        <w:r w:rsidRPr="00C56048">
          <w:rPr>
            <w:rStyle w:val="Hyperlink"/>
            <w:noProof/>
          </w:rPr>
          <w:fldChar w:fldCharType="end"/>
        </w:r>
      </w:ins>
    </w:p>
    <w:p w14:paraId="740583B3" w14:textId="77777777" w:rsidR="002D0425" w:rsidRDefault="002D0425">
      <w:pPr>
        <w:pStyle w:val="TOC4"/>
        <w:tabs>
          <w:tab w:val="left" w:pos="1540"/>
          <w:tab w:val="right" w:leader="dot" w:pos="8756"/>
        </w:tabs>
        <w:rPr>
          <w:ins w:id="760" w:author="laca" w:date="2015-06-25T08:35:00Z"/>
          <w:noProof/>
          <w:sz w:val="22"/>
          <w:szCs w:val="22"/>
          <w:lang w:eastAsia="hu-HU"/>
        </w:rPr>
      </w:pPr>
      <w:ins w:id="76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"_Toc422984653"</w:instrText>
        </w:r>
        <w:r w:rsidRPr="00C56048">
          <w:rPr>
            <w:rStyle w:val="Hyperlink"/>
            <w:noProof/>
          </w:rPr>
          <w:instrText xml:space="preserve"> </w:instrText>
        </w:r>
        <w:r w:rsidRPr="00C56048">
          <w:rPr>
            <w:rStyle w:val="Hyperlink"/>
            <w:noProof/>
          </w:rPr>
          <w:fldChar w:fldCharType="separate"/>
        </w:r>
        <w:r w:rsidRPr="00C56048">
          <w:rPr>
            <w:rStyle w:val="Hyperlink"/>
            <w:noProof/>
          </w:rPr>
          <w:t>5.1.3.1</w:t>
        </w:r>
        <w:r>
          <w:rPr>
            <w:noProof/>
            <w:sz w:val="22"/>
            <w:szCs w:val="22"/>
            <w:lang w:eastAsia="hu-HU"/>
          </w:rPr>
          <w:tab/>
        </w:r>
        <w:r w:rsidRPr="00C56048">
          <w:rPr>
            <w:rStyle w:val="Hyperlink"/>
            <w:noProof/>
          </w:rPr>
          <w:t>A szabályozó felépítése:</w:t>
        </w:r>
        <w:r>
          <w:rPr>
            <w:noProof/>
            <w:webHidden/>
          </w:rPr>
          <w:tab/>
        </w:r>
        <w:r>
          <w:rPr>
            <w:noProof/>
            <w:webHidden/>
          </w:rPr>
          <w:fldChar w:fldCharType="begin"/>
        </w:r>
        <w:r>
          <w:rPr>
            <w:noProof/>
            <w:webHidden/>
          </w:rPr>
          <w:instrText xml:space="preserve"> PAGEREF _Toc422984653 \h </w:instrText>
        </w:r>
      </w:ins>
      <w:r>
        <w:rPr>
          <w:noProof/>
          <w:webHidden/>
        </w:rPr>
      </w:r>
      <w:r>
        <w:rPr>
          <w:noProof/>
          <w:webHidden/>
        </w:rPr>
        <w:fldChar w:fldCharType="separate"/>
      </w:r>
      <w:ins w:id="762" w:author="laca" w:date="2015-06-26T10:03:00Z">
        <w:r w:rsidR="005D6C24">
          <w:rPr>
            <w:noProof/>
            <w:webHidden/>
          </w:rPr>
          <w:t>46</w:t>
        </w:r>
      </w:ins>
      <w:ins w:id="763" w:author="laca" w:date="2015-06-25T08:35:00Z">
        <w:r>
          <w:rPr>
            <w:noProof/>
            <w:webHidden/>
          </w:rPr>
          <w:fldChar w:fldCharType="end"/>
        </w:r>
        <w:r w:rsidRPr="00C56048">
          <w:rPr>
            <w:rStyle w:val="Hyperlink"/>
            <w:noProof/>
          </w:rPr>
          <w:fldChar w:fldCharType="end"/>
        </w:r>
      </w:ins>
    </w:p>
    <w:p w14:paraId="129A65E3" w14:textId="77777777" w:rsidR="002D0425" w:rsidRDefault="002D0425">
      <w:pPr>
        <w:pStyle w:val="TOC4"/>
        <w:tabs>
          <w:tab w:val="left" w:pos="1540"/>
          <w:tab w:val="right" w:leader="dot" w:pos="8756"/>
        </w:tabs>
        <w:rPr>
          <w:ins w:id="764" w:author="laca" w:date="2015-06-25T08:35:00Z"/>
          <w:noProof/>
          <w:sz w:val="22"/>
          <w:szCs w:val="22"/>
          <w:lang w:eastAsia="hu-HU"/>
        </w:rPr>
      </w:pPr>
      <w:ins w:id="76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"_Toc422984654"</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5.1.3.2</w:t>
        </w:r>
        <w:r>
          <w:rPr>
            <w:noProof/>
            <w:sz w:val="22"/>
            <w:szCs w:val="22"/>
            <w:lang w:eastAsia="hu-HU"/>
          </w:rPr>
          <w:tab/>
        </w:r>
        <w:r w:rsidRPr="00C56048">
          <w:rPr>
            <w:rStyle w:val="Hyperlink"/>
            <w:noProof/>
          </w:rPr>
          <w:t>Szabályozó szimulálása</w:t>
        </w:r>
        <w:r>
          <w:rPr>
            <w:noProof/>
            <w:webHidden/>
          </w:rPr>
          <w:tab/>
        </w:r>
        <w:r>
          <w:rPr>
            <w:noProof/>
            <w:webHidden/>
          </w:rPr>
          <w:fldChar w:fldCharType="begin"/>
        </w:r>
        <w:r>
          <w:rPr>
            <w:noProof/>
            <w:webHidden/>
          </w:rPr>
          <w:instrText xml:space="preserve"> PAGEREF _Toc422984654 \h </w:instrText>
        </w:r>
      </w:ins>
      <w:r>
        <w:rPr>
          <w:noProof/>
          <w:webHidden/>
        </w:rPr>
      </w:r>
      <w:r>
        <w:rPr>
          <w:noProof/>
          <w:webHidden/>
        </w:rPr>
        <w:fldChar w:fldCharType="separate"/>
      </w:r>
      <w:ins w:id="766" w:author="laca" w:date="2015-06-26T10:03:00Z">
        <w:r w:rsidR="005D6C24">
          <w:rPr>
            <w:noProof/>
            <w:webHidden/>
          </w:rPr>
          <w:t>47</w:t>
        </w:r>
      </w:ins>
      <w:ins w:id="767" w:author="laca" w:date="2015-06-25T08:35:00Z">
        <w:r>
          <w:rPr>
            <w:noProof/>
            <w:webHidden/>
          </w:rPr>
          <w:fldChar w:fldCharType="end"/>
        </w:r>
        <w:r w:rsidRPr="00C56048">
          <w:rPr>
            <w:rStyle w:val="Hyperlink"/>
            <w:noProof/>
          </w:rPr>
          <w:fldChar w:fldCharType="end"/>
        </w:r>
      </w:ins>
    </w:p>
    <w:p w14:paraId="484372AE" w14:textId="77777777" w:rsidR="002D0425" w:rsidRDefault="002D0425">
      <w:pPr>
        <w:pStyle w:val="TOC3"/>
        <w:tabs>
          <w:tab w:val="left" w:pos="1100"/>
          <w:tab w:val="right" w:leader="dot" w:pos="8756"/>
        </w:tabs>
        <w:rPr>
          <w:ins w:id="768" w:author="laca" w:date="2015-06-25T08:35:00Z"/>
          <w:i w:val="0"/>
          <w:iCs w:val="0"/>
          <w:noProof/>
          <w:sz w:val="22"/>
          <w:szCs w:val="22"/>
          <w:lang w:eastAsia="hu-HU"/>
        </w:rPr>
      </w:pPr>
      <w:ins w:id="76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"_Toc422984655"</w:instrText>
        </w:r>
        <w:r w:rsidRPr="00C56048">
          <w:rPr>
            <w:rStyle w:val="Hyperlink"/>
            <w:noProof/>
          </w:rPr>
          <w:instrText xml:space="preserve"> </w:instrText>
        </w:r>
        <w:r w:rsidRPr="00C56048">
          <w:rPr>
            <w:rStyle w:val="Hyperlink"/>
            <w:noProof/>
          </w:rPr>
          <w:fldChar w:fldCharType="separate"/>
        </w:r>
        <w:r w:rsidRPr="00C56048">
          <w:rPr>
            <w:rStyle w:val="Hyperlink"/>
            <w:noProof/>
          </w:rPr>
          <w:t>5.1.4</w:t>
        </w:r>
        <w:r>
          <w:rPr>
            <w:i w:val="0"/>
            <w:iCs w:val="0"/>
            <w:noProof/>
            <w:sz w:val="22"/>
            <w:szCs w:val="22"/>
            <w:lang w:eastAsia="hu-HU"/>
          </w:rPr>
          <w:tab/>
        </w:r>
        <w:r w:rsidRPr="00C56048">
          <w:rPr>
            <w:rStyle w:val="Hyperlink"/>
            <w:noProof/>
          </w:rPr>
          <w:t>Hardveres mérések</w:t>
        </w:r>
        <w:r>
          <w:rPr>
            <w:noProof/>
            <w:webHidden/>
          </w:rPr>
          <w:tab/>
        </w:r>
        <w:r>
          <w:rPr>
            <w:noProof/>
            <w:webHidden/>
          </w:rPr>
          <w:fldChar w:fldCharType="begin"/>
        </w:r>
        <w:r>
          <w:rPr>
            <w:noProof/>
            <w:webHidden/>
          </w:rPr>
          <w:instrText xml:space="preserve"> PAGEREF _Toc422984655 \h </w:instrText>
        </w:r>
      </w:ins>
      <w:r>
        <w:rPr>
          <w:noProof/>
          <w:webHidden/>
        </w:rPr>
      </w:r>
      <w:r>
        <w:rPr>
          <w:noProof/>
          <w:webHidden/>
        </w:rPr>
        <w:fldChar w:fldCharType="separate"/>
      </w:r>
      <w:ins w:id="770" w:author="laca" w:date="2015-06-26T10:03:00Z">
        <w:r w:rsidR="005D6C24">
          <w:rPr>
            <w:noProof/>
            <w:webHidden/>
          </w:rPr>
          <w:t>48</w:t>
        </w:r>
      </w:ins>
      <w:ins w:id="771" w:author="laca" w:date="2015-06-25T08:35:00Z">
        <w:r>
          <w:rPr>
            <w:noProof/>
            <w:webHidden/>
          </w:rPr>
          <w:fldChar w:fldCharType="end"/>
        </w:r>
        <w:r w:rsidRPr="00C56048">
          <w:rPr>
            <w:rStyle w:val="Hyperlink"/>
            <w:noProof/>
          </w:rPr>
          <w:fldChar w:fldCharType="end"/>
        </w:r>
      </w:ins>
    </w:p>
    <w:p w14:paraId="5E936669" w14:textId="77777777" w:rsidR="002D0425" w:rsidRDefault="002D0425">
      <w:pPr>
        <w:pStyle w:val="TOC4"/>
        <w:tabs>
          <w:tab w:val="left" w:pos="1540"/>
          <w:tab w:val="right" w:leader="dot" w:pos="8756"/>
        </w:tabs>
        <w:rPr>
          <w:ins w:id="772" w:author="laca" w:date="2015-06-25T08:35:00Z"/>
          <w:noProof/>
          <w:sz w:val="22"/>
          <w:szCs w:val="22"/>
          <w:lang w:eastAsia="hu-HU"/>
        </w:rPr>
      </w:pPr>
      <w:ins w:id="77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"_Toc422984656"</w:instrText>
        </w:r>
        <w:r w:rsidRPr="00C56048">
          <w:rPr>
            <w:rStyle w:val="Hyperlink"/>
            <w:noProof/>
          </w:rPr>
          <w:instrText xml:space="preserve"> </w:instrText>
        </w:r>
        <w:r w:rsidRPr="00C56048">
          <w:rPr>
            <w:rStyle w:val="Hyperlink"/>
            <w:noProof/>
          </w:rPr>
          <w:fldChar w:fldCharType="separate"/>
        </w:r>
        <w:r w:rsidRPr="00C56048">
          <w:rPr>
            <w:rStyle w:val="Hyperlink"/>
            <w:noProof/>
          </w:rPr>
          <w:t>5.1.4.1</w:t>
        </w:r>
        <w:r>
          <w:rPr>
            <w:noProof/>
            <w:sz w:val="22"/>
            <w:szCs w:val="22"/>
            <w:lang w:eastAsia="hu-HU"/>
          </w:rPr>
          <w:tab/>
        </w:r>
        <w:r w:rsidRPr="00C56048">
          <w:rPr>
            <w:rStyle w:val="Hyperlink"/>
            <w:noProof/>
          </w:rPr>
          <w:t>DC motor sebesség szabályzása mérőstandon</w:t>
        </w:r>
        <w:r>
          <w:rPr>
            <w:noProof/>
            <w:webHidden/>
          </w:rPr>
          <w:tab/>
        </w:r>
        <w:r>
          <w:rPr>
            <w:noProof/>
            <w:webHidden/>
          </w:rPr>
          <w:fldChar w:fldCharType="begin"/>
        </w:r>
        <w:r>
          <w:rPr>
            <w:noProof/>
            <w:webHidden/>
          </w:rPr>
          <w:instrText xml:space="preserve"> PAGEREF _Toc422984656 \h </w:instrText>
        </w:r>
      </w:ins>
      <w:r>
        <w:rPr>
          <w:noProof/>
          <w:webHidden/>
        </w:rPr>
      </w:r>
      <w:r>
        <w:rPr>
          <w:noProof/>
          <w:webHidden/>
        </w:rPr>
        <w:fldChar w:fldCharType="separate"/>
      </w:r>
      <w:ins w:id="774" w:author="laca" w:date="2015-06-26T10:03:00Z">
        <w:r w:rsidR="005D6C24">
          <w:rPr>
            <w:noProof/>
            <w:webHidden/>
          </w:rPr>
          <w:t>48</w:t>
        </w:r>
      </w:ins>
      <w:ins w:id="775" w:author="laca" w:date="2015-06-25T08:35:00Z">
        <w:r>
          <w:rPr>
            <w:noProof/>
            <w:webHidden/>
          </w:rPr>
          <w:fldChar w:fldCharType="end"/>
        </w:r>
        <w:r w:rsidRPr="00C56048">
          <w:rPr>
            <w:rStyle w:val="Hyperlink"/>
            <w:noProof/>
          </w:rPr>
          <w:fldChar w:fldCharType="end"/>
        </w:r>
      </w:ins>
    </w:p>
    <w:p w14:paraId="57CCA4E2" w14:textId="77777777" w:rsidR="002D0425" w:rsidRDefault="002D0425">
      <w:pPr>
        <w:pStyle w:val="TOC2"/>
        <w:tabs>
          <w:tab w:val="left" w:pos="880"/>
        </w:tabs>
        <w:rPr>
          <w:ins w:id="776" w:author="laca" w:date="2015-06-25T08:35:00Z"/>
          <w:smallCaps w:val="0"/>
          <w:noProof/>
          <w:sz w:val="22"/>
          <w:szCs w:val="22"/>
          <w:lang w:eastAsia="hu-HU"/>
        </w:rPr>
      </w:pPr>
      <w:ins w:id="77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"_Toc422984657"</w:instrText>
        </w:r>
        <w:r w:rsidRPr="00C56048">
          <w:rPr>
            <w:rStyle w:val="Hyperlink"/>
            <w:noProof/>
          </w:rPr>
          <w:instrText xml:space="preserve"> </w:instrText>
        </w:r>
        <w:r w:rsidRPr="00C56048">
          <w:rPr>
            <w:rStyle w:val="Hyperlink"/>
            <w:noProof/>
          </w:rPr>
          <w:fldChar w:fldCharType="separate"/>
        </w:r>
        <w:r w:rsidRPr="00C56048">
          <w:rPr>
            <w:rStyle w:val="Hyperlink"/>
            <w:noProof/>
          </w:rPr>
          <w:t>5.2</w:t>
        </w:r>
        <w:r>
          <w:rPr>
            <w:smallCaps w:val="0"/>
            <w:noProof/>
            <w:sz w:val="22"/>
            <w:szCs w:val="22"/>
            <w:lang w:eastAsia="hu-HU"/>
          </w:rPr>
          <w:tab/>
        </w:r>
        <w:r w:rsidRPr="00C56048">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_Toc422984657 \h </w:instrText>
        </w:r>
      </w:ins>
      <w:r>
        <w:rPr>
          <w:noProof/>
          <w:webHidden/>
        </w:rPr>
      </w:r>
      <w:r>
        <w:rPr>
          <w:noProof/>
          <w:webHidden/>
        </w:rPr>
        <w:fldChar w:fldCharType="separate"/>
      </w:r>
      <w:ins w:id="778" w:author="laca" w:date="2015-06-26T10:03:00Z">
        <w:r w:rsidR="005D6C24">
          <w:rPr>
            <w:noProof/>
            <w:webHidden/>
          </w:rPr>
          <w:t>49</w:t>
        </w:r>
      </w:ins>
      <w:ins w:id="779" w:author="laca" w:date="2015-06-25T08:35:00Z">
        <w:r>
          <w:rPr>
            <w:noProof/>
            <w:webHidden/>
          </w:rPr>
          <w:fldChar w:fldCharType="end"/>
        </w:r>
        <w:r w:rsidRPr="00C56048">
          <w:rPr>
            <w:rStyle w:val="Hyperlink"/>
            <w:noProof/>
          </w:rPr>
          <w:fldChar w:fldCharType="end"/>
        </w:r>
      </w:ins>
    </w:p>
    <w:p w14:paraId="60DE4AAA" w14:textId="77777777" w:rsidR="002D0425" w:rsidRDefault="002D0425">
      <w:pPr>
        <w:pStyle w:val="TOC3"/>
        <w:tabs>
          <w:tab w:val="left" w:pos="1100"/>
          <w:tab w:val="right" w:leader="dot" w:pos="8756"/>
        </w:tabs>
        <w:rPr>
          <w:ins w:id="780" w:author="laca" w:date="2015-06-25T08:35:00Z"/>
          <w:i w:val="0"/>
          <w:iCs w:val="0"/>
          <w:noProof/>
          <w:sz w:val="22"/>
          <w:szCs w:val="22"/>
          <w:lang w:eastAsia="hu-HU"/>
        </w:rPr>
      </w:pPr>
      <w:ins w:id="78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5.2.1</w:t>
        </w:r>
        <w:r>
          <w:rPr>
            <w:i w:val="0"/>
            <w:iCs w:val="0"/>
            <w:noProof/>
            <w:sz w:val="22"/>
            <w:szCs w:val="22"/>
            <w:lang w:eastAsia="hu-HU"/>
          </w:rPr>
          <w:tab/>
        </w:r>
        <w:r w:rsidRPr="00C56048">
          <w:rPr>
            <w:rStyle w:val="Hyperlink"/>
            <w:rFonts w:ascii="Times New Roman" w:hAnsi="Times New Roman"/>
            <w:noProof/>
          </w:rPr>
          <w:t>Mérések a rendszeren</w:t>
        </w:r>
        <w:r>
          <w:rPr>
            <w:noProof/>
            <w:webHidden/>
          </w:rPr>
          <w:tab/>
        </w:r>
        <w:r>
          <w:rPr>
            <w:noProof/>
            <w:webHidden/>
          </w:rPr>
          <w:fldChar w:fldCharType="begin"/>
        </w:r>
        <w:r>
          <w:rPr>
            <w:noProof/>
            <w:webHidden/>
          </w:rPr>
          <w:instrText xml:space="preserve"> PAGEREF _Toc422984658 \h </w:instrText>
        </w:r>
      </w:ins>
      <w:r>
        <w:rPr>
          <w:noProof/>
          <w:webHidden/>
        </w:rPr>
      </w:r>
      <w:r>
        <w:rPr>
          <w:noProof/>
          <w:webHidden/>
        </w:rPr>
        <w:fldChar w:fldCharType="separate"/>
      </w:r>
      <w:ins w:id="782" w:author="laca" w:date="2015-06-26T10:03:00Z">
        <w:r w:rsidR="005D6C24">
          <w:rPr>
            <w:noProof/>
            <w:webHidden/>
          </w:rPr>
          <w:t>55</w:t>
        </w:r>
      </w:ins>
      <w:ins w:id="783" w:author="laca" w:date="2015-06-25T08:35:00Z">
        <w:r>
          <w:rPr>
            <w:noProof/>
            <w:webHidden/>
          </w:rPr>
          <w:fldChar w:fldCharType="end"/>
        </w:r>
        <w:r w:rsidRPr="00C56048">
          <w:rPr>
            <w:rStyle w:val="Hyperlink"/>
            <w:noProof/>
          </w:rPr>
          <w:fldChar w:fldCharType="end"/>
        </w:r>
      </w:ins>
    </w:p>
    <w:p w14:paraId="4AE3506C" w14:textId="77777777" w:rsidR="002D0425" w:rsidRDefault="002D0425">
      <w:pPr>
        <w:pStyle w:val="TOC4"/>
        <w:tabs>
          <w:tab w:val="left" w:pos="1540"/>
          <w:tab w:val="right" w:leader="dot" w:pos="8756"/>
        </w:tabs>
        <w:rPr>
          <w:ins w:id="784" w:author="laca" w:date="2015-06-25T08:35:00Z"/>
          <w:noProof/>
          <w:sz w:val="22"/>
          <w:szCs w:val="22"/>
          <w:lang w:eastAsia="hu-HU"/>
        </w:rPr>
      </w:pPr>
      <w:ins w:id="78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"_Toc422984659"</w:instrText>
        </w:r>
        <w:r w:rsidRPr="00C56048">
          <w:rPr>
            <w:rStyle w:val="Hyperlink"/>
            <w:noProof/>
          </w:rPr>
          <w:instrText xml:space="preserve"> </w:instrText>
        </w:r>
        <w:r w:rsidRPr="00C56048">
          <w:rPr>
            <w:rStyle w:val="Hyperlink"/>
            <w:noProof/>
          </w:rPr>
          <w:fldChar w:fldCharType="separate"/>
        </w:r>
        <w:r w:rsidRPr="00C56048">
          <w:rPr>
            <w:rStyle w:val="Hyperlink"/>
            <w:noProof/>
          </w:rPr>
          <w:t>5.2.1.1</w:t>
        </w:r>
        <w:r>
          <w:rPr>
            <w:noProof/>
            <w:sz w:val="22"/>
            <w:szCs w:val="22"/>
            <w:lang w:eastAsia="hu-HU"/>
          </w:rPr>
          <w:tab/>
        </w:r>
        <w:r w:rsidRPr="00C56048">
          <w:rPr>
            <w:rStyle w:val="Hyperlink"/>
            <w:noProof/>
          </w:rPr>
          <w:t>A robot lánctalpának sebesség szabályozása</w:t>
        </w:r>
        <w:r>
          <w:rPr>
            <w:noProof/>
            <w:webHidden/>
          </w:rPr>
          <w:tab/>
        </w:r>
        <w:r>
          <w:rPr>
            <w:noProof/>
            <w:webHidden/>
          </w:rPr>
          <w:fldChar w:fldCharType="begin"/>
        </w:r>
        <w:r>
          <w:rPr>
            <w:noProof/>
            <w:webHidden/>
          </w:rPr>
          <w:instrText xml:space="preserve"> PAGEREF _Toc422984659 \h </w:instrText>
        </w:r>
      </w:ins>
      <w:r>
        <w:rPr>
          <w:noProof/>
          <w:webHidden/>
        </w:rPr>
      </w:r>
      <w:r>
        <w:rPr>
          <w:noProof/>
          <w:webHidden/>
        </w:rPr>
        <w:fldChar w:fldCharType="separate"/>
      </w:r>
      <w:ins w:id="786" w:author="laca" w:date="2015-06-26T10:03:00Z">
        <w:r w:rsidR="005D6C24">
          <w:rPr>
            <w:noProof/>
            <w:webHidden/>
          </w:rPr>
          <w:t>55</w:t>
        </w:r>
      </w:ins>
      <w:ins w:id="787" w:author="laca" w:date="2015-06-25T08:35:00Z">
        <w:r>
          <w:rPr>
            <w:noProof/>
            <w:webHidden/>
          </w:rPr>
          <w:fldChar w:fldCharType="end"/>
        </w:r>
        <w:r w:rsidRPr="00C56048">
          <w:rPr>
            <w:rStyle w:val="Hyperlink"/>
            <w:noProof/>
          </w:rPr>
          <w:fldChar w:fldCharType="end"/>
        </w:r>
      </w:ins>
    </w:p>
    <w:p w14:paraId="0D9111F5" w14:textId="77777777" w:rsidR="002D0425" w:rsidRDefault="002D0425">
      <w:pPr>
        <w:pStyle w:val="TOC4"/>
        <w:tabs>
          <w:tab w:val="left" w:pos="1540"/>
          <w:tab w:val="right" w:leader="dot" w:pos="8756"/>
        </w:tabs>
        <w:rPr>
          <w:ins w:id="788" w:author="laca" w:date="2015-06-25T08:35:00Z"/>
          <w:noProof/>
          <w:sz w:val="22"/>
          <w:szCs w:val="22"/>
          <w:lang w:eastAsia="hu-HU"/>
        </w:rPr>
      </w:pPr>
      <w:ins w:id="78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"_Toc422984660"</w:instrText>
        </w:r>
        <w:r w:rsidRPr="00C56048">
          <w:rPr>
            <w:rStyle w:val="Hyperlink"/>
            <w:noProof/>
          </w:rPr>
          <w:instrText xml:space="preserve"> </w:instrText>
        </w:r>
        <w:r w:rsidRPr="00C56048">
          <w:rPr>
            <w:rStyle w:val="Hyperlink"/>
            <w:noProof/>
          </w:rPr>
          <w:fldChar w:fldCharType="separate"/>
        </w:r>
        <w:r w:rsidRPr="00C56048">
          <w:rPr>
            <w:rStyle w:val="Hyperlink"/>
            <w:noProof/>
          </w:rPr>
          <w:t>5.2.1.2</w:t>
        </w:r>
        <w:r>
          <w:rPr>
            <w:noProof/>
            <w:sz w:val="22"/>
            <w:szCs w:val="22"/>
            <w:lang w:eastAsia="hu-HU"/>
          </w:rPr>
          <w:tab/>
        </w:r>
        <w:r w:rsidRPr="00C56048">
          <w:rPr>
            <w:rStyle w:val="Hyperlink"/>
            <w:noProof/>
          </w:rPr>
          <w:t>Pozíció szabályozása</w:t>
        </w:r>
        <w:r>
          <w:rPr>
            <w:noProof/>
            <w:webHidden/>
          </w:rPr>
          <w:tab/>
        </w:r>
        <w:r>
          <w:rPr>
            <w:noProof/>
            <w:webHidden/>
          </w:rPr>
          <w:fldChar w:fldCharType="begin"/>
        </w:r>
        <w:r>
          <w:rPr>
            <w:noProof/>
            <w:webHidden/>
          </w:rPr>
          <w:instrText xml:space="preserve"> PAGEREF _Toc422984660 \h </w:instrText>
        </w:r>
      </w:ins>
      <w:r>
        <w:rPr>
          <w:noProof/>
          <w:webHidden/>
        </w:rPr>
      </w:r>
      <w:r>
        <w:rPr>
          <w:noProof/>
          <w:webHidden/>
        </w:rPr>
        <w:fldChar w:fldCharType="separate"/>
      </w:r>
      <w:ins w:id="790" w:author="laca" w:date="2015-06-26T10:03:00Z">
        <w:r w:rsidR="005D6C24">
          <w:rPr>
            <w:noProof/>
            <w:webHidden/>
          </w:rPr>
          <w:t>57</w:t>
        </w:r>
      </w:ins>
      <w:ins w:id="791" w:author="laca" w:date="2015-06-25T08:35:00Z">
        <w:r>
          <w:rPr>
            <w:noProof/>
            <w:webHidden/>
          </w:rPr>
          <w:fldChar w:fldCharType="end"/>
        </w:r>
        <w:r w:rsidRPr="00C56048">
          <w:rPr>
            <w:rStyle w:val="Hyperlink"/>
            <w:noProof/>
          </w:rPr>
          <w:fldChar w:fldCharType="end"/>
        </w:r>
      </w:ins>
    </w:p>
    <w:p w14:paraId="116AABDD" w14:textId="77777777" w:rsidR="002D0425" w:rsidRDefault="002D0425">
      <w:pPr>
        <w:pStyle w:val="TOC2"/>
        <w:tabs>
          <w:tab w:val="left" w:pos="880"/>
        </w:tabs>
        <w:rPr>
          <w:ins w:id="792" w:author="laca" w:date="2015-06-25T08:35:00Z"/>
          <w:smallCaps w:val="0"/>
          <w:noProof/>
          <w:sz w:val="22"/>
          <w:szCs w:val="22"/>
          <w:lang w:eastAsia="hu-HU"/>
        </w:rPr>
      </w:pPr>
      <w:ins w:id="79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"_Toc422984661"</w:instrText>
        </w:r>
        <w:r w:rsidRPr="00C56048">
          <w:rPr>
            <w:rStyle w:val="Hyperlink"/>
            <w:noProof/>
          </w:rPr>
          <w:instrText xml:space="preserve"> </w:instrText>
        </w:r>
        <w:r w:rsidRPr="00C56048">
          <w:rPr>
            <w:rStyle w:val="Hyperlink"/>
            <w:noProof/>
          </w:rPr>
          <w:fldChar w:fldCharType="separate"/>
        </w:r>
        <w:r w:rsidRPr="00C56048">
          <w:rPr>
            <w:rStyle w:val="Hyperlink"/>
            <w:noProof/>
          </w:rPr>
          <w:t>5.3</w:t>
        </w:r>
        <w:r>
          <w:rPr>
            <w:smallCaps w:val="0"/>
            <w:noProof/>
            <w:sz w:val="22"/>
            <w:szCs w:val="22"/>
            <w:lang w:eastAsia="hu-HU"/>
          </w:rPr>
          <w:tab/>
        </w:r>
        <w:r w:rsidRPr="00C56048">
          <w:rPr>
            <w:rStyle w:val="Hyperlink"/>
            <w:noProof/>
          </w:rPr>
          <w:t>Szenzorok</w:t>
        </w:r>
        <w:r>
          <w:rPr>
            <w:noProof/>
            <w:webHidden/>
          </w:rPr>
          <w:tab/>
        </w:r>
        <w:r>
          <w:rPr>
            <w:noProof/>
            <w:webHidden/>
          </w:rPr>
          <w:fldChar w:fldCharType="begin"/>
        </w:r>
        <w:r>
          <w:rPr>
            <w:noProof/>
            <w:webHidden/>
          </w:rPr>
          <w:instrText xml:space="preserve"> PAGEREF _Toc422984661 \h </w:instrText>
        </w:r>
      </w:ins>
      <w:r>
        <w:rPr>
          <w:noProof/>
          <w:webHidden/>
        </w:rPr>
      </w:r>
      <w:r>
        <w:rPr>
          <w:noProof/>
          <w:webHidden/>
        </w:rPr>
        <w:fldChar w:fldCharType="separate"/>
      </w:r>
      <w:ins w:id="794" w:author="laca" w:date="2015-06-26T10:03:00Z">
        <w:r w:rsidR="005D6C24">
          <w:rPr>
            <w:noProof/>
            <w:webHidden/>
          </w:rPr>
          <w:t>59</w:t>
        </w:r>
      </w:ins>
      <w:ins w:id="795" w:author="laca" w:date="2015-06-25T08:35:00Z">
        <w:r>
          <w:rPr>
            <w:noProof/>
            <w:webHidden/>
          </w:rPr>
          <w:fldChar w:fldCharType="end"/>
        </w:r>
        <w:r w:rsidRPr="00C56048">
          <w:rPr>
            <w:rStyle w:val="Hyperlink"/>
            <w:noProof/>
          </w:rPr>
          <w:fldChar w:fldCharType="end"/>
        </w:r>
      </w:ins>
    </w:p>
    <w:p w14:paraId="444FF82E" w14:textId="77777777" w:rsidR="002D0425" w:rsidRDefault="002D0425">
      <w:pPr>
        <w:pStyle w:val="TOC3"/>
        <w:tabs>
          <w:tab w:val="left" w:pos="1100"/>
          <w:tab w:val="right" w:leader="dot" w:pos="8756"/>
        </w:tabs>
        <w:rPr>
          <w:ins w:id="796" w:author="laca" w:date="2015-06-25T08:35:00Z"/>
          <w:i w:val="0"/>
          <w:iCs w:val="0"/>
          <w:noProof/>
          <w:sz w:val="22"/>
          <w:szCs w:val="22"/>
          <w:lang w:eastAsia="hu-HU"/>
        </w:rPr>
      </w:pPr>
      <w:ins w:id="79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"_Toc422984662"</w:instrText>
        </w:r>
        <w:r w:rsidRPr="00C56048">
          <w:rPr>
            <w:rStyle w:val="Hyperlink"/>
            <w:noProof/>
          </w:rPr>
          <w:instrText xml:space="preserve"> </w:instrText>
        </w:r>
        <w:r w:rsidRPr="00C56048">
          <w:rPr>
            <w:rStyle w:val="Hyperlink"/>
            <w:noProof/>
          </w:rPr>
          <w:fldChar w:fldCharType="separate"/>
        </w:r>
        <w:r w:rsidRPr="00C56048">
          <w:rPr>
            <w:rStyle w:val="Hyperlink"/>
            <w:noProof/>
          </w:rPr>
          <w:t>5.3.1</w:t>
        </w:r>
        <w:r>
          <w:rPr>
            <w:i w:val="0"/>
            <w:iCs w:val="0"/>
            <w:noProof/>
            <w:sz w:val="22"/>
            <w:szCs w:val="22"/>
            <w:lang w:eastAsia="hu-HU"/>
          </w:rPr>
          <w:tab/>
        </w:r>
        <w:r w:rsidRPr="00C56048">
          <w:rPr>
            <w:rStyle w:val="Hyperlink"/>
            <w:noProof/>
          </w:rPr>
          <w:t>Inkrementális érzékelő</w:t>
        </w:r>
        <w:r>
          <w:rPr>
            <w:noProof/>
            <w:webHidden/>
          </w:rPr>
          <w:tab/>
        </w:r>
        <w:r>
          <w:rPr>
            <w:noProof/>
            <w:webHidden/>
          </w:rPr>
          <w:fldChar w:fldCharType="begin"/>
        </w:r>
        <w:r>
          <w:rPr>
            <w:noProof/>
            <w:webHidden/>
          </w:rPr>
          <w:instrText xml:space="preserve"> PAGEREF _Toc422984662 \h </w:instrText>
        </w:r>
      </w:ins>
      <w:r>
        <w:rPr>
          <w:noProof/>
          <w:webHidden/>
        </w:rPr>
      </w:r>
      <w:r>
        <w:rPr>
          <w:noProof/>
          <w:webHidden/>
        </w:rPr>
        <w:fldChar w:fldCharType="separate"/>
      </w:r>
      <w:ins w:id="798" w:author="laca" w:date="2015-06-26T10:03:00Z">
        <w:r w:rsidR="005D6C24">
          <w:rPr>
            <w:noProof/>
            <w:webHidden/>
          </w:rPr>
          <w:t>59</w:t>
        </w:r>
      </w:ins>
      <w:ins w:id="799" w:author="laca" w:date="2015-06-25T08:35:00Z">
        <w:r>
          <w:rPr>
            <w:noProof/>
            <w:webHidden/>
          </w:rPr>
          <w:fldChar w:fldCharType="end"/>
        </w:r>
        <w:r w:rsidRPr="00C56048">
          <w:rPr>
            <w:rStyle w:val="Hyperlink"/>
            <w:noProof/>
          </w:rPr>
          <w:fldChar w:fldCharType="end"/>
        </w:r>
      </w:ins>
    </w:p>
    <w:p w14:paraId="4AF0CDB5" w14:textId="77777777" w:rsidR="002D0425" w:rsidRDefault="002D0425">
      <w:pPr>
        <w:pStyle w:val="TOC4"/>
        <w:tabs>
          <w:tab w:val="left" w:pos="1540"/>
          <w:tab w:val="right" w:leader="dot" w:pos="8756"/>
        </w:tabs>
        <w:rPr>
          <w:ins w:id="800" w:author="laca" w:date="2015-06-25T08:35:00Z"/>
          <w:noProof/>
          <w:sz w:val="22"/>
          <w:szCs w:val="22"/>
          <w:lang w:eastAsia="hu-HU"/>
        </w:rPr>
      </w:pPr>
      <w:ins w:id="80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"_Toc422984663"</w:instrText>
        </w:r>
        <w:r w:rsidRPr="00C56048">
          <w:rPr>
            <w:rStyle w:val="Hyperlink"/>
            <w:noProof/>
          </w:rPr>
          <w:instrText xml:space="preserve"> </w:instrText>
        </w:r>
        <w:r w:rsidRPr="00C56048">
          <w:rPr>
            <w:rStyle w:val="Hyperlink"/>
            <w:noProof/>
          </w:rPr>
          <w:fldChar w:fldCharType="separate"/>
        </w:r>
        <w:r w:rsidRPr="00C56048">
          <w:rPr>
            <w:rStyle w:val="Hyperlink"/>
            <w:noProof/>
          </w:rPr>
          <w:t>5.3.1.1</w:t>
        </w:r>
        <w:r>
          <w:rPr>
            <w:noProof/>
            <w:sz w:val="22"/>
            <w:szCs w:val="22"/>
            <w:lang w:eastAsia="hu-HU"/>
          </w:rPr>
          <w:tab/>
        </w:r>
        <w:r w:rsidRPr="00C56048">
          <w:rPr>
            <w:rStyle w:val="Hyperlink"/>
            <w:noProof/>
          </w:rPr>
          <w:t>Optikai inkrementális vevő felépítése</w:t>
        </w:r>
        <w:r>
          <w:rPr>
            <w:noProof/>
            <w:webHidden/>
          </w:rPr>
          <w:tab/>
        </w:r>
        <w:r>
          <w:rPr>
            <w:noProof/>
            <w:webHidden/>
          </w:rPr>
          <w:fldChar w:fldCharType="begin"/>
        </w:r>
        <w:r>
          <w:rPr>
            <w:noProof/>
            <w:webHidden/>
          </w:rPr>
          <w:instrText xml:space="preserve"> PAGEREF _Toc422984663 \h </w:instrText>
        </w:r>
      </w:ins>
      <w:r>
        <w:rPr>
          <w:noProof/>
          <w:webHidden/>
        </w:rPr>
      </w:r>
      <w:r>
        <w:rPr>
          <w:noProof/>
          <w:webHidden/>
        </w:rPr>
        <w:fldChar w:fldCharType="separate"/>
      </w:r>
      <w:ins w:id="802" w:author="laca" w:date="2015-06-26T10:03:00Z">
        <w:r w:rsidR="005D6C24">
          <w:rPr>
            <w:noProof/>
            <w:webHidden/>
          </w:rPr>
          <w:t>59</w:t>
        </w:r>
      </w:ins>
      <w:ins w:id="803" w:author="laca" w:date="2015-06-25T08:35:00Z">
        <w:r>
          <w:rPr>
            <w:noProof/>
            <w:webHidden/>
          </w:rPr>
          <w:fldChar w:fldCharType="end"/>
        </w:r>
        <w:r w:rsidRPr="00C56048">
          <w:rPr>
            <w:rStyle w:val="Hyperlink"/>
            <w:noProof/>
          </w:rPr>
          <w:fldChar w:fldCharType="end"/>
        </w:r>
      </w:ins>
    </w:p>
    <w:p w14:paraId="13108028" w14:textId="77777777" w:rsidR="002D0425" w:rsidRDefault="002D0425">
      <w:pPr>
        <w:pStyle w:val="TOC3"/>
        <w:tabs>
          <w:tab w:val="left" w:pos="1100"/>
          <w:tab w:val="right" w:leader="dot" w:pos="8756"/>
        </w:tabs>
        <w:rPr>
          <w:ins w:id="804" w:author="laca" w:date="2015-06-25T08:35:00Z"/>
          <w:i w:val="0"/>
          <w:iCs w:val="0"/>
          <w:noProof/>
          <w:sz w:val="22"/>
          <w:szCs w:val="22"/>
          <w:lang w:eastAsia="hu-HU"/>
        </w:rPr>
      </w:pPr>
      <w:ins w:id="80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"_Toc422984664"</w:instrText>
        </w:r>
        <w:r w:rsidRPr="00C56048">
          <w:rPr>
            <w:rStyle w:val="Hyperlink"/>
            <w:noProof/>
          </w:rPr>
          <w:instrText xml:space="preserve"> </w:instrText>
        </w:r>
        <w:r w:rsidRPr="00C56048">
          <w:rPr>
            <w:rStyle w:val="Hyperlink"/>
            <w:noProof/>
          </w:rPr>
          <w:fldChar w:fldCharType="separate"/>
        </w:r>
        <w:r w:rsidRPr="00C56048">
          <w:rPr>
            <w:rStyle w:val="Hyperlink"/>
            <w:noProof/>
          </w:rPr>
          <w:t>5.3.2</w:t>
        </w:r>
        <w:r>
          <w:rPr>
            <w:i w:val="0"/>
            <w:iCs w:val="0"/>
            <w:noProof/>
            <w:sz w:val="22"/>
            <w:szCs w:val="22"/>
            <w:lang w:eastAsia="hu-HU"/>
          </w:rPr>
          <w:tab/>
        </w:r>
        <w:r w:rsidRPr="00C56048">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_Toc422984664 \h </w:instrText>
        </w:r>
      </w:ins>
      <w:r>
        <w:rPr>
          <w:noProof/>
          <w:webHidden/>
        </w:rPr>
      </w:r>
      <w:r>
        <w:rPr>
          <w:noProof/>
          <w:webHidden/>
        </w:rPr>
        <w:fldChar w:fldCharType="separate"/>
      </w:r>
      <w:ins w:id="806" w:author="laca" w:date="2015-06-26T10:03:00Z">
        <w:r w:rsidR="005D6C24">
          <w:rPr>
            <w:noProof/>
            <w:webHidden/>
          </w:rPr>
          <w:t>60</w:t>
        </w:r>
      </w:ins>
      <w:ins w:id="807" w:author="laca" w:date="2015-06-25T08:35:00Z">
        <w:r>
          <w:rPr>
            <w:noProof/>
            <w:webHidden/>
          </w:rPr>
          <w:fldChar w:fldCharType="end"/>
        </w:r>
        <w:r w:rsidRPr="00C56048">
          <w:rPr>
            <w:rStyle w:val="Hyperlink"/>
            <w:noProof/>
          </w:rPr>
          <w:fldChar w:fldCharType="end"/>
        </w:r>
      </w:ins>
    </w:p>
    <w:p w14:paraId="7B114B7B" w14:textId="77777777" w:rsidR="002D0425" w:rsidRDefault="002D0425">
      <w:pPr>
        <w:pStyle w:val="TOC4"/>
        <w:tabs>
          <w:tab w:val="left" w:pos="1540"/>
          <w:tab w:val="right" w:leader="dot" w:pos="8756"/>
        </w:tabs>
        <w:rPr>
          <w:ins w:id="808" w:author="laca" w:date="2015-06-25T08:35:00Z"/>
          <w:noProof/>
          <w:sz w:val="22"/>
          <w:szCs w:val="22"/>
          <w:lang w:eastAsia="hu-HU"/>
        </w:rPr>
      </w:pPr>
      <w:ins w:id="80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"_Toc422984665"</w:instrText>
        </w:r>
        <w:r w:rsidRPr="00C56048">
          <w:rPr>
            <w:rStyle w:val="Hyperlink"/>
            <w:noProof/>
          </w:rPr>
          <w:instrText xml:space="preserve"> </w:instrText>
        </w:r>
        <w:r w:rsidRPr="00C56048">
          <w:rPr>
            <w:rStyle w:val="Hyperlink"/>
            <w:noProof/>
          </w:rPr>
          <w:fldChar w:fldCharType="separate"/>
        </w:r>
        <w:r w:rsidRPr="00C56048">
          <w:rPr>
            <w:rStyle w:val="Hyperlink"/>
            <w:noProof/>
          </w:rPr>
          <w:t>5.3.2.1</w:t>
        </w:r>
        <w:r>
          <w:rPr>
            <w:noProof/>
            <w:sz w:val="22"/>
            <w:szCs w:val="22"/>
            <w:lang w:eastAsia="hu-HU"/>
          </w:rPr>
          <w:tab/>
        </w:r>
        <w:r w:rsidRPr="00C56048">
          <w:rPr>
            <w:rStyle w:val="Hyperlink"/>
            <w:noProof/>
          </w:rPr>
          <w:t>Szimuláció System Generatorban</w:t>
        </w:r>
        <w:r>
          <w:rPr>
            <w:noProof/>
            <w:webHidden/>
          </w:rPr>
          <w:tab/>
        </w:r>
        <w:r>
          <w:rPr>
            <w:noProof/>
            <w:webHidden/>
          </w:rPr>
          <w:fldChar w:fldCharType="begin"/>
        </w:r>
        <w:r>
          <w:rPr>
            <w:noProof/>
            <w:webHidden/>
          </w:rPr>
          <w:instrText xml:space="preserve"> PAGEREF _Toc422984665 \h </w:instrText>
        </w:r>
      </w:ins>
      <w:r>
        <w:rPr>
          <w:noProof/>
          <w:webHidden/>
        </w:rPr>
      </w:r>
      <w:r>
        <w:rPr>
          <w:noProof/>
          <w:webHidden/>
        </w:rPr>
        <w:fldChar w:fldCharType="separate"/>
      </w:r>
      <w:ins w:id="810" w:author="laca" w:date="2015-06-26T10:03:00Z">
        <w:r w:rsidR="005D6C24">
          <w:rPr>
            <w:noProof/>
            <w:webHidden/>
          </w:rPr>
          <w:t>61</w:t>
        </w:r>
      </w:ins>
      <w:ins w:id="811" w:author="laca" w:date="2015-06-25T08:35:00Z">
        <w:r>
          <w:rPr>
            <w:noProof/>
            <w:webHidden/>
          </w:rPr>
          <w:fldChar w:fldCharType="end"/>
        </w:r>
        <w:r w:rsidRPr="00C56048">
          <w:rPr>
            <w:rStyle w:val="Hyperlink"/>
            <w:noProof/>
          </w:rPr>
          <w:fldChar w:fldCharType="end"/>
        </w:r>
      </w:ins>
    </w:p>
    <w:p w14:paraId="61899C6D" w14:textId="77777777" w:rsidR="002D0425" w:rsidRDefault="002D0425">
      <w:pPr>
        <w:pStyle w:val="TOC4"/>
        <w:tabs>
          <w:tab w:val="left" w:pos="1540"/>
          <w:tab w:val="right" w:leader="dot" w:pos="8756"/>
        </w:tabs>
        <w:rPr>
          <w:ins w:id="812" w:author="laca" w:date="2015-06-25T08:35:00Z"/>
          <w:noProof/>
          <w:sz w:val="22"/>
          <w:szCs w:val="22"/>
          <w:lang w:eastAsia="hu-HU"/>
        </w:rPr>
      </w:pPr>
      <w:ins w:id="81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"_Toc422984666"</w:instrText>
        </w:r>
        <w:r w:rsidRPr="00C56048">
          <w:rPr>
            <w:rStyle w:val="Hyperlink"/>
            <w:noProof/>
          </w:rPr>
          <w:instrText xml:space="preserve"> </w:instrText>
        </w:r>
        <w:r w:rsidRPr="00C56048">
          <w:rPr>
            <w:rStyle w:val="Hyperlink"/>
            <w:noProof/>
          </w:rPr>
          <w:fldChar w:fldCharType="separate"/>
        </w:r>
        <w:r w:rsidRPr="00C56048">
          <w:rPr>
            <w:rStyle w:val="Hyperlink"/>
            <w:noProof/>
          </w:rPr>
          <w:t>5.3.2.2</w:t>
        </w:r>
        <w:r>
          <w:rPr>
            <w:noProof/>
            <w:sz w:val="22"/>
            <w:szCs w:val="22"/>
            <w:lang w:eastAsia="hu-HU"/>
          </w:rPr>
          <w:tab/>
        </w:r>
        <w:r w:rsidRPr="00C56048">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_Toc422984666 \h </w:instrText>
        </w:r>
      </w:ins>
      <w:r>
        <w:rPr>
          <w:noProof/>
          <w:webHidden/>
        </w:rPr>
      </w:r>
      <w:r>
        <w:rPr>
          <w:noProof/>
          <w:webHidden/>
        </w:rPr>
        <w:fldChar w:fldCharType="separate"/>
      </w:r>
      <w:ins w:id="814" w:author="laca" w:date="2015-06-26T10:03:00Z">
        <w:r w:rsidR="005D6C24">
          <w:rPr>
            <w:noProof/>
            <w:webHidden/>
          </w:rPr>
          <w:t>62</w:t>
        </w:r>
      </w:ins>
      <w:ins w:id="815" w:author="laca" w:date="2015-06-25T08:35:00Z">
        <w:r>
          <w:rPr>
            <w:noProof/>
            <w:webHidden/>
          </w:rPr>
          <w:fldChar w:fldCharType="end"/>
        </w:r>
        <w:r w:rsidRPr="00C56048">
          <w:rPr>
            <w:rStyle w:val="Hyperlink"/>
            <w:noProof/>
          </w:rPr>
          <w:fldChar w:fldCharType="end"/>
        </w:r>
      </w:ins>
    </w:p>
    <w:p w14:paraId="7742ED6B" w14:textId="77777777" w:rsidR="002D0425" w:rsidRDefault="002D0425">
      <w:pPr>
        <w:pStyle w:val="TOC4"/>
        <w:tabs>
          <w:tab w:val="left" w:pos="1540"/>
          <w:tab w:val="right" w:leader="dot" w:pos="8756"/>
        </w:tabs>
        <w:rPr>
          <w:ins w:id="816" w:author="laca" w:date="2015-06-25T08:35:00Z"/>
          <w:noProof/>
          <w:sz w:val="22"/>
          <w:szCs w:val="22"/>
          <w:lang w:eastAsia="hu-HU"/>
        </w:rPr>
      </w:pPr>
      <w:ins w:id="81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"_Toc422984667"</w:instrText>
        </w:r>
        <w:r w:rsidRPr="00C56048">
          <w:rPr>
            <w:rStyle w:val="Hyperlink"/>
            <w:noProof/>
          </w:rPr>
          <w:instrText xml:space="preserve"> </w:instrText>
        </w:r>
        <w:r w:rsidRPr="00C56048">
          <w:rPr>
            <w:rStyle w:val="Hyperlink"/>
            <w:noProof/>
          </w:rPr>
          <w:fldChar w:fldCharType="separate"/>
        </w:r>
        <w:r w:rsidRPr="00C56048">
          <w:rPr>
            <w:rStyle w:val="Hyperlink"/>
            <w:noProof/>
          </w:rPr>
          <w:t>5.3.2.3</w:t>
        </w:r>
        <w:r>
          <w:rPr>
            <w:noProof/>
            <w:sz w:val="22"/>
            <w:szCs w:val="22"/>
            <w:lang w:eastAsia="hu-HU"/>
          </w:rPr>
          <w:tab/>
        </w:r>
        <w:r w:rsidRPr="00C56048">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_Toc422984667 \h </w:instrText>
        </w:r>
      </w:ins>
      <w:r>
        <w:rPr>
          <w:noProof/>
          <w:webHidden/>
        </w:rPr>
      </w:r>
      <w:r>
        <w:rPr>
          <w:noProof/>
          <w:webHidden/>
        </w:rPr>
        <w:fldChar w:fldCharType="separate"/>
      </w:r>
      <w:ins w:id="818" w:author="laca" w:date="2015-06-26T10:03:00Z">
        <w:r w:rsidR="005D6C24">
          <w:rPr>
            <w:noProof/>
            <w:webHidden/>
          </w:rPr>
          <w:t>63</w:t>
        </w:r>
      </w:ins>
      <w:ins w:id="819" w:author="laca" w:date="2015-06-25T08:35:00Z">
        <w:r>
          <w:rPr>
            <w:noProof/>
            <w:webHidden/>
          </w:rPr>
          <w:fldChar w:fldCharType="end"/>
        </w:r>
        <w:r w:rsidRPr="00C56048">
          <w:rPr>
            <w:rStyle w:val="Hyperlink"/>
            <w:noProof/>
          </w:rPr>
          <w:fldChar w:fldCharType="end"/>
        </w:r>
      </w:ins>
    </w:p>
    <w:p w14:paraId="5D9B0A52" w14:textId="77777777" w:rsidR="002D0425" w:rsidRDefault="002D0425">
      <w:pPr>
        <w:pStyle w:val="TOC2"/>
        <w:tabs>
          <w:tab w:val="left" w:pos="880"/>
        </w:tabs>
        <w:rPr>
          <w:ins w:id="820" w:author="laca" w:date="2015-06-25T08:35:00Z"/>
          <w:smallCaps w:val="0"/>
          <w:noProof/>
          <w:sz w:val="22"/>
          <w:szCs w:val="22"/>
          <w:lang w:eastAsia="hu-HU"/>
        </w:rPr>
      </w:pPr>
      <w:ins w:id="82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5.4</w:t>
        </w:r>
        <w:r>
          <w:rPr>
            <w:smallCaps w:val="0"/>
            <w:noProof/>
            <w:sz w:val="22"/>
            <w:szCs w:val="22"/>
            <w:lang w:eastAsia="hu-HU"/>
          </w:rPr>
          <w:tab/>
        </w:r>
        <w:r w:rsidRPr="00C56048">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_Toc422984668 \h </w:instrText>
        </w:r>
      </w:ins>
      <w:r>
        <w:rPr>
          <w:noProof/>
          <w:webHidden/>
        </w:rPr>
      </w:r>
      <w:r>
        <w:rPr>
          <w:noProof/>
          <w:webHidden/>
        </w:rPr>
        <w:fldChar w:fldCharType="separate"/>
      </w:r>
      <w:ins w:id="822" w:author="laca" w:date="2015-06-26T10:03:00Z">
        <w:r w:rsidR="005D6C24">
          <w:rPr>
            <w:noProof/>
            <w:webHidden/>
          </w:rPr>
          <w:t>66</w:t>
        </w:r>
      </w:ins>
      <w:ins w:id="823" w:author="laca" w:date="2015-06-25T08:35:00Z">
        <w:r>
          <w:rPr>
            <w:noProof/>
            <w:webHidden/>
          </w:rPr>
          <w:fldChar w:fldCharType="end"/>
        </w:r>
        <w:r w:rsidRPr="00C56048">
          <w:rPr>
            <w:rStyle w:val="Hyperlink"/>
            <w:noProof/>
          </w:rPr>
          <w:fldChar w:fldCharType="end"/>
        </w:r>
      </w:ins>
    </w:p>
    <w:p w14:paraId="1FE7CDB9" w14:textId="77777777" w:rsidR="002D0425" w:rsidRDefault="002D0425">
      <w:pPr>
        <w:pStyle w:val="TOC2"/>
        <w:tabs>
          <w:tab w:val="left" w:pos="880"/>
        </w:tabs>
        <w:rPr>
          <w:ins w:id="824" w:author="laca" w:date="2015-06-25T08:35:00Z"/>
          <w:smallCaps w:val="0"/>
          <w:noProof/>
          <w:sz w:val="22"/>
          <w:szCs w:val="22"/>
          <w:lang w:eastAsia="hu-HU"/>
        </w:rPr>
      </w:pPr>
      <w:ins w:id="82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"_Toc422984669"</w:instrText>
        </w:r>
        <w:r w:rsidRPr="00C56048">
          <w:rPr>
            <w:rStyle w:val="Hyperlink"/>
            <w:noProof/>
          </w:rPr>
          <w:instrText xml:space="preserve"> </w:instrText>
        </w:r>
        <w:r w:rsidRPr="00C56048">
          <w:rPr>
            <w:rStyle w:val="Hyperlink"/>
            <w:noProof/>
          </w:rPr>
          <w:fldChar w:fldCharType="separate"/>
        </w:r>
        <w:r w:rsidRPr="00C56048">
          <w:rPr>
            <w:rStyle w:val="Hyperlink"/>
            <w:noProof/>
          </w:rPr>
          <w:t>5.5</w:t>
        </w:r>
        <w:r>
          <w:rPr>
            <w:smallCaps w:val="0"/>
            <w:noProof/>
            <w:sz w:val="22"/>
            <w:szCs w:val="22"/>
            <w:lang w:eastAsia="hu-HU"/>
          </w:rPr>
          <w:tab/>
        </w:r>
        <w:r w:rsidRPr="00C56048">
          <w:rPr>
            <w:rStyle w:val="Hyperlink"/>
            <w:noProof/>
          </w:rPr>
          <w:t>Beavatkozó elemek:</w:t>
        </w:r>
        <w:r>
          <w:rPr>
            <w:noProof/>
            <w:webHidden/>
          </w:rPr>
          <w:tab/>
        </w:r>
        <w:r>
          <w:rPr>
            <w:noProof/>
            <w:webHidden/>
          </w:rPr>
          <w:fldChar w:fldCharType="begin"/>
        </w:r>
        <w:r>
          <w:rPr>
            <w:noProof/>
            <w:webHidden/>
          </w:rPr>
          <w:instrText xml:space="preserve"> PAGEREF _Toc422984669 \h </w:instrText>
        </w:r>
      </w:ins>
      <w:r>
        <w:rPr>
          <w:noProof/>
          <w:webHidden/>
        </w:rPr>
      </w:r>
      <w:r>
        <w:rPr>
          <w:noProof/>
          <w:webHidden/>
        </w:rPr>
        <w:fldChar w:fldCharType="separate"/>
      </w:r>
      <w:ins w:id="826" w:author="laca" w:date="2015-06-26T10:03:00Z">
        <w:r w:rsidR="005D6C24">
          <w:rPr>
            <w:noProof/>
            <w:webHidden/>
          </w:rPr>
          <w:t>68</w:t>
        </w:r>
      </w:ins>
      <w:ins w:id="827" w:author="laca" w:date="2015-06-25T08:35:00Z">
        <w:r>
          <w:rPr>
            <w:noProof/>
            <w:webHidden/>
          </w:rPr>
          <w:fldChar w:fldCharType="end"/>
        </w:r>
        <w:r w:rsidRPr="00C56048">
          <w:rPr>
            <w:rStyle w:val="Hyperlink"/>
            <w:noProof/>
          </w:rPr>
          <w:fldChar w:fldCharType="end"/>
        </w:r>
      </w:ins>
    </w:p>
    <w:p w14:paraId="1ACBF532" w14:textId="77777777" w:rsidR="002D0425" w:rsidRDefault="002D0425">
      <w:pPr>
        <w:pStyle w:val="TOC3"/>
        <w:tabs>
          <w:tab w:val="left" w:pos="1100"/>
          <w:tab w:val="right" w:leader="dot" w:pos="8756"/>
        </w:tabs>
        <w:rPr>
          <w:ins w:id="828" w:author="laca" w:date="2015-06-25T08:35:00Z"/>
          <w:i w:val="0"/>
          <w:iCs w:val="0"/>
          <w:noProof/>
          <w:sz w:val="22"/>
          <w:szCs w:val="22"/>
          <w:lang w:eastAsia="hu-HU"/>
        </w:rPr>
      </w:pPr>
      <w:ins w:id="82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"_Toc422984670"</w:instrText>
        </w:r>
        <w:r w:rsidRPr="00C56048">
          <w:rPr>
            <w:rStyle w:val="Hyperlink"/>
            <w:noProof/>
          </w:rPr>
          <w:instrText xml:space="preserve"> </w:instrText>
        </w:r>
        <w:r w:rsidRPr="00C56048">
          <w:rPr>
            <w:rStyle w:val="Hyperlink"/>
            <w:noProof/>
          </w:rPr>
          <w:fldChar w:fldCharType="separate"/>
        </w:r>
        <w:r w:rsidRPr="00C56048">
          <w:rPr>
            <w:rStyle w:val="Hyperlink"/>
            <w:noProof/>
          </w:rPr>
          <w:t>5.5.1</w:t>
        </w:r>
        <w:r>
          <w:rPr>
            <w:i w:val="0"/>
            <w:iCs w:val="0"/>
            <w:noProof/>
            <w:sz w:val="22"/>
            <w:szCs w:val="22"/>
            <w:lang w:eastAsia="hu-HU"/>
          </w:rPr>
          <w:tab/>
        </w:r>
        <w:r w:rsidRPr="00C56048">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_Toc422984670 \h </w:instrText>
        </w:r>
      </w:ins>
      <w:r>
        <w:rPr>
          <w:noProof/>
          <w:webHidden/>
        </w:rPr>
      </w:r>
      <w:r>
        <w:rPr>
          <w:noProof/>
          <w:webHidden/>
        </w:rPr>
        <w:fldChar w:fldCharType="separate"/>
      </w:r>
      <w:ins w:id="830" w:author="laca" w:date="2015-06-26T10:03:00Z">
        <w:r w:rsidR="005D6C24">
          <w:rPr>
            <w:noProof/>
            <w:webHidden/>
          </w:rPr>
          <w:t>68</w:t>
        </w:r>
      </w:ins>
      <w:ins w:id="831" w:author="laca" w:date="2015-06-25T08:35:00Z">
        <w:r>
          <w:rPr>
            <w:noProof/>
            <w:webHidden/>
          </w:rPr>
          <w:fldChar w:fldCharType="end"/>
        </w:r>
        <w:r w:rsidRPr="00C56048">
          <w:rPr>
            <w:rStyle w:val="Hyperlink"/>
            <w:noProof/>
          </w:rPr>
          <w:fldChar w:fldCharType="end"/>
        </w:r>
      </w:ins>
    </w:p>
    <w:p w14:paraId="1D8A417A" w14:textId="77777777" w:rsidR="002D0425" w:rsidRDefault="002D0425">
      <w:pPr>
        <w:pStyle w:val="TOC4"/>
        <w:tabs>
          <w:tab w:val="left" w:pos="1540"/>
          <w:tab w:val="right" w:leader="dot" w:pos="8756"/>
        </w:tabs>
        <w:rPr>
          <w:ins w:id="832" w:author="laca" w:date="2015-06-25T08:35:00Z"/>
          <w:noProof/>
          <w:sz w:val="22"/>
          <w:szCs w:val="22"/>
          <w:lang w:eastAsia="hu-HU"/>
        </w:rPr>
      </w:pPr>
      <w:ins w:id="833" w:author="laca" w:date="2015-06-25T08:35:00Z">
        <w:r w:rsidRPr="00C56048">
          <w:rPr>
            <w:rStyle w:val="Hyperlink"/>
            <w:noProof/>
          </w:rPr>
          <w:lastRenderedPageBreak/>
          <w:fldChar w:fldCharType="begin"/>
        </w:r>
        <w:r w:rsidRPr="00C56048">
          <w:rPr>
            <w:rStyle w:val="Hyperlink"/>
            <w:noProof/>
          </w:rPr>
          <w:instrText xml:space="preserve"> </w:instrText>
        </w:r>
        <w:r>
          <w:rPr>
            <w:noProof/>
          </w:rPr>
          <w:instrText>HYPERLINK \l "_Toc422984671"</w:instrText>
        </w:r>
        <w:r w:rsidRPr="00C56048">
          <w:rPr>
            <w:rStyle w:val="Hyperlink"/>
            <w:noProof/>
          </w:rPr>
          <w:instrText xml:space="preserve"> </w:instrText>
        </w:r>
        <w:r w:rsidRPr="00C56048">
          <w:rPr>
            <w:rStyle w:val="Hyperlink"/>
            <w:noProof/>
          </w:rPr>
          <w:fldChar w:fldCharType="separate"/>
        </w:r>
        <w:r w:rsidRPr="00C56048">
          <w:rPr>
            <w:rStyle w:val="Hyperlink"/>
            <w:noProof/>
          </w:rPr>
          <w:t>5.5.1.1</w:t>
        </w:r>
        <w:r>
          <w:rPr>
            <w:noProof/>
            <w:sz w:val="22"/>
            <w:szCs w:val="22"/>
            <w:lang w:eastAsia="hu-HU"/>
          </w:rPr>
          <w:tab/>
        </w:r>
        <w:r w:rsidRPr="00C56048">
          <w:rPr>
            <w:rStyle w:val="Hyperlink"/>
            <w:noProof/>
          </w:rPr>
          <w:t>Megvalósítás</w:t>
        </w:r>
        <w:r>
          <w:rPr>
            <w:noProof/>
            <w:webHidden/>
          </w:rPr>
          <w:tab/>
        </w:r>
        <w:r>
          <w:rPr>
            <w:noProof/>
            <w:webHidden/>
          </w:rPr>
          <w:fldChar w:fldCharType="begin"/>
        </w:r>
        <w:r>
          <w:rPr>
            <w:noProof/>
            <w:webHidden/>
          </w:rPr>
          <w:instrText xml:space="preserve"> PAGEREF _Toc422984671 \h </w:instrText>
        </w:r>
      </w:ins>
      <w:r>
        <w:rPr>
          <w:noProof/>
          <w:webHidden/>
        </w:rPr>
      </w:r>
      <w:r>
        <w:rPr>
          <w:noProof/>
          <w:webHidden/>
        </w:rPr>
        <w:fldChar w:fldCharType="separate"/>
      </w:r>
      <w:ins w:id="834" w:author="laca" w:date="2015-06-26T10:03:00Z">
        <w:r w:rsidR="005D6C24">
          <w:rPr>
            <w:noProof/>
            <w:webHidden/>
          </w:rPr>
          <w:t>68</w:t>
        </w:r>
      </w:ins>
      <w:ins w:id="835" w:author="laca" w:date="2015-06-25T08:35:00Z">
        <w:r>
          <w:rPr>
            <w:noProof/>
            <w:webHidden/>
          </w:rPr>
          <w:fldChar w:fldCharType="end"/>
        </w:r>
        <w:r w:rsidRPr="00C56048">
          <w:rPr>
            <w:rStyle w:val="Hyperlink"/>
            <w:noProof/>
          </w:rPr>
          <w:fldChar w:fldCharType="end"/>
        </w:r>
      </w:ins>
    </w:p>
    <w:p w14:paraId="5BFEB5A4" w14:textId="77777777" w:rsidR="002D0425" w:rsidRDefault="002D0425">
      <w:pPr>
        <w:pStyle w:val="TOC2"/>
        <w:tabs>
          <w:tab w:val="left" w:pos="880"/>
        </w:tabs>
        <w:rPr>
          <w:ins w:id="836" w:author="laca" w:date="2015-06-25T08:35:00Z"/>
          <w:smallCaps w:val="0"/>
          <w:noProof/>
          <w:sz w:val="22"/>
          <w:szCs w:val="22"/>
          <w:lang w:eastAsia="hu-HU"/>
        </w:rPr>
      </w:pPr>
      <w:ins w:id="83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"_Toc422984672"</w:instrText>
        </w:r>
        <w:r w:rsidRPr="00C56048">
          <w:rPr>
            <w:rStyle w:val="Hyperlink"/>
            <w:noProof/>
          </w:rPr>
          <w:instrText xml:space="preserve"> </w:instrText>
        </w:r>
        <w:r w:rsidRPr="00C56048">
          <w:rPr>
            <w:rStyle w:val="Hyperlink"/>
            <w:noProof/>
          </w:rPr>
          <w:fldChar w:fldCharType="separate"/>
        </w:r>
        <w:r w:rsidRPr="00C56048">
          <w:rPr>
            <w:rStyle w:val="Hyperlink"/>
            <w:noProof/>
          </w:rPr>
          <w:t>5.6</w:t>
        </w:r>
        <w:r>
          <w:rPr>
            <w:smallCaps w:val="0"/>
            <w:noProof/>
            <w:sz w:val="22"/>
            <w:szCs w:val="22"/>
            <w:lang w:eastAsia="hu-HU"/>
          </w:rPr>
          <w:tab/>
        </w:r>
        <w:r w:rsidRPr="00C56048">
          <w:rPr>
            <w:rStyle w:val="Hyperlink"/>
            <w:noProof/>
          </w:rPr>
          <w:t>Elektronika</w:t>
        </w:r>
        <w:r>
          <w:rPr>
            <w:noProof/>
            <w:webHidden/>
          </w:rPr>
          <w:tab/>
        </w:r>
        <w:r>
          <w:rPr>
            <w:noProof/>
            <w:webHidden/>
          </w:rPr>
          <w:fldChar w:fldCharType="begin"/>
        </w:r>
        <w:r>
          <w:rPr>
            <w:noProof/>
            <w:webHidden/>
          </w:rPr>
          <w:instrText xml:space="preserve"> PAGEREF _Toc422984672 \h </w:instrText>
        </w:r>
      </w:ins>
      <w:r>
        <w:rPr>
          <w:noProof/>
          <w:webHidden/>
        </w:rPr>
      </w:r>
      <w:r>
        <w:rPr>
          <w:noProof/>
          <w:webHidden/>
        </w:rPr>
        <w:fldChar w:fldCharType="separate"/>
      </w:r>
      <w:ins w:id="838" w:author="laca" w:date="2015-06-26T10:03:00Z">
        <w:r w:rsidR="005D6C24">
          <w:rPr>
            <w:noProof/>
            <w:webHidden/>
          </w:rPr>
          <w:t>70</w:t>
        </w:r>
      </w:ins>
      <w:ins w:id="839" w:author="laca" w:date="2015-06-25T08:35:00Z">
        <w:r>
          <w:rPr>
            <w:noProof/>
            <w:webHidden/>
          </w:rPr>
          <w:fldChar w:fldCharType="end"/>
        </w:r>
        <w:r w:rsidRPr="00C56048">
          <w:rPr>
            <w:rStyle w:val="Hyperlink"/>
            <w:noProof/>
          </w:rPr>
          <w:fldChar w:fldCharType="end"/>
        </w:r>
      </w:ins>
    </w:p>
    <w:p w14:paraId="558B49FD" w14:textId="77777777" w:rsidR="002D0425" w:rsidRDefault="002D0425">
      <w:pPr>
        <w:pStyle w:val="TOC3"/>
        <w:tabs>
          <w:tab w:val="left" w:pos="1100"/>
          <w:tab w:val="right" w:leader="dot" w:pos="8756"/>
        </w:tabs>
        <w:rPr>
          <w:ins w:id="840" w:author="laca" w:date="2015-06-25T08:35:00Z"/>
          <w:i w:val="0"/>
          <w:iCs w:val="0"/>
          <w:noProof/>
          <w:sz w:val="22"/>
          <w:szCs w:val="22"/>
          <w:lang w:eastAsia="hu-HU"/>
        </w:rPr>
      </w:pPr>
      <w:ins w:id="84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"_Toc422984673"</w:instrText>
        </w:r>
        <w:r w:rsidRPr="00C56048">
          <w:rPr>
            <w:rStyle w:val="Hyperlink"/>
            <w:noProof/>
          </w:rPr>
          <w:instrText xml:space="preserve"> </w:instrText>
        </w:r>
        <w:r w:rsidRPr="00C56048">
          <w:rPr>
            <w:rStyle w:val="Hyperlink"/>
            <w:noProof/>
          </w:rPr>
          <w:fldChar w:fldCharType="separate"/>
        </w:r>
        <w:r w:rsidRPr="00C56048">
          <w:rPr>
            <w:rStyle w:val="Hyperlink"/>
            <w:noProof/>
          </w:rPr>
          <w:t>5.6.1</w:t>
        </w:r>
        <w:r>
          <w:rPr>
            <w:i w:val="0"/>
            <w:iCs w:val="0"/>
            <w:noProof/>
            <w:sz w:val="22"/>
            <w:szCs w:val="22"/>
            <w:lang w:eastAsia="hu-HU"/>
          </w:rPr>
          <w:tab/>
        </w:r>
        <w:r w:rsidRPr="00C56048">
          <w:rPr>
            <w:rStyle w:val="Hyperlink"/>
            <w:noProof/>
          </w:rPr>
          <w:t>Digitális Elektronika</w:t>
        </w:r>
        <w:r>
          <w:rPr>
            <w:noProof/>
            <w:webHidden/>
          </w:rPr>
          <w:tab/>
        </w:r>
        <w:r>
          <w:rPr>
            <w:noProof/>
            <w:webHidden/>
          </w:rPr>
          <w:fldChar w:fldCharType="begin"/>
        </w:r>
        <w:r>
          <w:rPr>
            <w:noProof/>
            <w:webHidden/>
          </w:rPr>
          <w:instrText xml:space="preserve"> PAGEREF _Toc422984673 \h </w:instrText>
        </w:r>
      </w:ins>
      <w:r>
        <w:rPr>
          <w:noProof/>
          <w:webHidden/>
        </w:rPr>
      </w:r>
      <w:r>
        <w:rPr>
          <w:noProof/>
          <w:webHidden/>
        </w:rPr>
        <w:fldChar w:fldCharType="separate"/>
      </w:r>
      <w:ins w:id="842" w:author="laca" w:date="2015-06-26T10:03:00Z">
        <w:r w:rsidR="005D6C24">
          <w:rPr>
            <w:noProof/>
            <w:webHidden/>
          </w:rPr>
          <w:t>70</w:t>
        </w:r>
      </w:ins>
      <w:ins w:id="843" w:author="laca" w:date="2015-06-25T08:35:00Z">
        <w:r>
          <w:rPr>
            <w:noProof/>
            <w:webHidden/>
          </w:rPr>
          <w:fldChar w:fldCharType="end"/>
        </w:r>
        <w:r w:rsidRPr="00C56048">
          <w:rPr>
            <w:rStyle w:val="Hyperlink"/>
            <w:noProof/>
          </w:rPr>
          <w:fldChar w:fldCharType="end"/>
        </w:r>
      </w:ins>
    </w:p>
    <w:p w14:paraId="5BA260F3" w14:textId="77777777" w:rsidR="002D0425" w:rsidRDefault="002D0425">
      <w:pPr>
        <w:pStyle w:val="TOC3"/>
        <w:tabs>
          <w:tab w:val="left" w:pos="1100"/>
          <w:tab w:val="right" w:leader="dot" w:pos="8756"/>
        </w:tabs>
        <w:rPr>
          <w:ins w:id="844" w:author="laca" w:date="2015-06-25T08:35:00Z"/>
          <w:i w:val="0"/>
          <w:iCs w:val="0"/>
          <w:noProof/>
          <w:sz w:val="22"/>
          <w:szCs w:val="22"/>
          <w:lang w:eastAsia="hu-HU"/>
        </w:rPr>
      </w:pPr>
      <w:ins w:id="84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"_Toc422984674"</w:instrText>
        </w:r>
        <w:r w:rsidRPr="00C56048">
          <w:rPr>
            <w:rStyle w:val="Hyperlink"/>
            <w:noProof/>
          </w:rPr>
          <w:instrText xml:space="preserve"> </w:instrText>
        </w:r>
        <w:r w:rsidRPr="00C56048">
          <w:rPr>
            <w:rStyle w:val="Hyperlink"/>
            <w:noProof/>
          </w:rPr>
          <w:fldChar w:fldCharType="separate"/>
        </w:r>
        <w:r w:rsidRPr="00C56048">
          <w:rPr>
            <w:rStyle w:val="Hyperlink"/>
            <w:noProof/>
          </w:rPr>
          <w:t>5.6.2</w:t>
        </w:r>
        <w:r>
          <w:rPr>
            <w:i w:val="0"/>
            <w:iCs w:val="0"/>
            <w:noProof/>
            <w:sz w:val="22"/>
            <w:szCs w:val="22"/>
            <w:lang w:eastAsia="hu-HU"/>
          </w:rPr>
          <w:tab/>
        </w:r>
        <w:r w:rsidRPr="00C56048">
          <w:rPr>
            <w:rStyle w:val="Hyperlink"/>
            <w:noProof/>
          </w:rPr>
          <w:t>FPGA Rendszer Felépítése</w:t>
        </w:r>
        <w:r>
          <w:rPr>
            <w:noProof/>
            <w:webHidden/>
          </w:rPr>
          <w:tab/>
        </w:r>
        <w:r>
          <w:rPr>
            <w:noProof/>
            <w:webHidden/>
          </w:rPr>
          <w:fldChar w:fldCharType="begin"/>
        </w:r>
        <w:r>
          <w:rPr>
            <w:noProof/>
            <w:webHidden/>
          </w:rPr>
          <w:instrText xml:space="preserve"> PAGEREF _Toc422984674 \h </w:instrText>
        </w:r>
      </w:ins>
      <w:r>
        <w:rPr>
          <w:noProof/>
          <w:webHidden/>
        </w:rPr>
      </w:r>
      <w:r>
        <w:rPr>
          <w:noProof/>
          <w:webHidden/>
        </w:rPr>
        <w:fldChar w:fldCharType="separate"/>
      </w:r>
      <w:ins w:id="846" w:author="laca" w:date="2015-06-26T10:03:00Z">
        <w:r w:rsidR="005D6C24">
          <w:rPr>
            <w:noProof/>
            <w:webHidden/>
          </w:rPr>
          <w:t>70</w:t>
        </w:r>
      </w:ins>
      <w:ins w:id="847" w:author="laca" w:date="2015-06-25T08:35:00Z">
        <w:r>
          <w:rPr>
            <w:noProof/>
            <w:webHidden/>
          </w:rPr>
          <w:fldChar w:fldCharType="end"/>
        </w:r>
        <w:r w:rsidRPr="00C56048">
          <w:rPr>
            <w:rStyle w:val="Hyperlink"/>
            <w:noProof/>
          </w:rPr>
          <w:fldChar w:fldCharType="end"/>
        </w:r>
      </w:ins>
    </w:p>
    <w:p w14:paraId="7F6E35A5" w14:textId="77777777" w:rsidR="002D0425" w:rsidRDefault="002D0425">
      <w:pPr>
        <w:pStyle w:val="TOC4"/>
        <w:tabs>
          <w:tab w:val="left" w:pos="1540"/>
          <w:tab w:val="right" w:leader="dot" w:pos="8756"/>
        </w:tabs>
        <w:rPr>
          <w:ins w:id="848" w:author="laca" w:date="2015-06-25T08:35:00Z"/>
          <w:noProof/>
          <w:sz w:val="22"/>
          <w:szCs w:val="22"/>
          <w:lang w:eastAsia="hu-HU"/>
        </w:rPr>
      </w:pPr>
      <w:ins w:id="84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"_Toc422984675"</w:instrText>
        </w:r>
        <w:r w:rsidRPr="00C56048">
          <w:rPr>
            <w:rStyle w:val="Hyperlink"/>
            <w:noProof/>
          </w:rPr>
          <w:instrText xml:space="preserve"> </w:instrText>
        </w:r>
        <w:r w:rsidRPr="00C56048">
          <w:rPr>
            <w:rStyle w:val="Hyperlink"/>
            <w:noProof/>
          </w:rPr>
          <w:fldChar w:fldCharType="separate"/>
        </w:r>
        <w:r w:rsidRPr="00C56048">
          <w:rPr>
            <w:rStyle w:val="Hyperlink"/>
            <w:noProof/>
          </w:rPr>
          <w:t>5.6.2.1</w:t>
        </w:r>
        <w:r>
          <w:rPr>
            <w:noProof/>
            <w:sz w:val="22"/>
            <w:szCs w:val="22"/>
            <w:lang w:eastAsia="hu-HU"/>
          </w:rPr>
          <w:tab/>
        </w:r>
        <w:r w:rsidRPr="00C56048">
          <w:rPr>
            <w:rStyle w:val="Hyperlink"/>
            <w:noProof/>
          </w:rPr>
          <w:t>Zybo FPGA fejlesztőlap</w:t>
        </w:r>
        <w:r>
          <w:rPr>
            <w:noProof/>
            <w:webHidden/>
          </w:rPr>
          <w:tab/>
        </w:r>
        <w:r>
          <w:rPr>
            <w:noProof/>
            <w:webHidden/>
          </w:rPr>
          <w:fldChar w:fldCharType="begin"/>
        </w:r>
        <w:r>
          <w:rPr>
            <w:noProof/>
            <w:webHidden/>
          </w:rPr>
          <w:instrText xml:space="preserve"> PAGEREF _Toc422984675 \h </w:instrText>
        </w:r>
      </w:ins>
      <w:r>
        <w:rPr>
          <w:noProof/>
          <w:webHidden/>
        </w:rPr>
      </w:r>
      <w:r>
        <w:rPr>
          <w:noProof/>
          <w:webHidden/>
        </w:rPr>
        <w:fldChar w:fldCharType="separate"/>
      </w:r>
      <w:ins w:id="850" w:author="laca" w:date="2015-06-26T10:03:00Z">
        <w:r w:rsidR="005D6C24">
          <w:rPr>
            <w:noProof/>
            <w:webHidden/>
          </w:rPr>
          <w:t>72</w:t>
        </w:r>
      </w:ins>
      <w:ins w:id="851" w:author="laca" w:date="2015-06-25T08:35:00Z">
        <w:r>
          <w:rPr>
            <w:noProof/>
            <w:webHidden/>
          </w:rPr>
          <w:fldChar w:fldCharType="end"/>
        </w:r>
        <w:r w:rsidRPr="00C56048">
          <w:rPr>
            <w:rStyle w:val="Hyperlink"/>
            <w:noProof/>
          </w:rPr>
          <w:fldChar w:fldCharType="end"/>
        </w:r>
      </w:ins>
    </w:p>
    <w:p w14:paraId="420D064F" w14:textId="77777777" w:rsidR="002D0425" w:rsidRDefault="002D0425">
      <w:pPr>
        <w:pStyle w:val="TOC4"/>
        <w:tabs>
          <w:tab w:val="left" w:pos="1540"/>
          <w:tab w:val="right" w:leader="dot" w:pos="8756"/>
        </w:tabs>
        <w:rPr>
          <w:ins w:id="852" w:author="laca" w:date="2015-06-25T08:35:00Z"/>
          <w:noProof/>
          <w:sz w:val="22"/>
          <w:szCs w:val="22"/>
          <w:lang w:eastAsia="hu-HU"/>
        </w:rPr>
      </w:pPr>
      <w:ins w:id="85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"_Toc422984676"</w:instrText>
        </w:r>
        <w:r w:rsidRPr="00C56048">
          <w:rPr>
            <w:rStyle w:val="Hyperlink"/>
            <w:noProof/>
          </w:rPr>
          <w:instrText xml:space="preserve"> </w:instrText>
        </w:r>
        <w:r w:rsidRPr="00C56048">
          <w:rPr>
            <w:rStyle w:val="Hyperlink"/>
            <w:noProof/>
          </w:rPr>
          <w:fldChar w:fldCharType="separate"/>
        </w:r>
        <w:r w:rsidRPr="00C56048">
          <w:rPr>
            <w:rStyle w:val="Hyperlink"/>
            <w:noProof/>
          </w:rPr>
          <w:t>5.6.2.2</w:t>
        </w:r>
        <w:r>
          <w:rPr>
            <w:noProof/>
            <w:sz w:val="22"/>
            <w:szCs w:val="22"/>
            <w:lang w:eastAsia="hu-HU"/>
          </w:rPr>
          <w:tab/>
        </w:r>
        <w:r w:rsidRPr="00C56048">
          <w:rPr>
            <w:rStyle w:val="Hyperlink"/>
            <w:noProof/>
          </w:rPr>
          <w:t>Spartan3e FPGA fejlesztőlap</w:t>
        </w:r>
        <w:r>
          <w:rPr>
            <w:noProof/>
            <w:webHidden/>
          </w:rPr>
          <w:tab/>
        </w:r>
        <w:r>
          <w:rPr>
            <w:noProof/>
            <w:webHidden/>
          </w:rPr>
          <w:fldChar w:fldCharType="begin"/>
        </w:r>
        <w:r>
          <w:rPr>
            <w:noProof/>
            <w:webHidden/>
          </w:rPr>
          <w:instrText xml:space="preserve"> PAGEREF _Toc422984676 \h </w:instrText>
        </w:r>
      </w:ins>
      <w:r>
        <w:rPr>
          <w:noProof/>
          <w:webHidden/>
        </w:rPr>
      </w:r>
      <w:r>
        <w:rPr>
          <w:noProof/>
          <w:webHidden/>
        </w:rPr>
        <w:fldChar w:fldCharType="separate"/>
      </w:r>
      <w:ins w:id="854" w:author="laca" w:date="2015-06-26T10:03:00Z">
        <w:r w:rsidR="005D6C24">
          <w:rPr>
            <w:noProof/>
            <w:webHidden/>
          </w:rPr>
          <w:t>73</w:t>
        </w:r>
      </w:ins>
      <w:ins w:id="855" w:author="laca" w:date="2015-06-25T08:35:00Z">
        <w:r>
          <w:rPr>
            <w:noProof/>
            <w:webHidden/>
          </w:rPr>
          <w:fldChar w:fldCharType="end"/>
        </w:r>
        <w:r w:rsidRPr="00C56048">
          <w:rPr>
            <w:rStyle w:val="Hyperlink"/>
            <w:noProof/>
          </w:rPr>
          <w:fldChar w:fldCharType="end"/>
        </w:r>
      </w:ins>
    </w:p>
    <w:p w14:paraId="08B7D8D9" w14:textId="77777777" w:rsidR="002D0425" w:rsidRDefault="002D0425">
      <w:pPr>
        <w:pStyle w:val="TOC4"/>
        <w:tabs>
          <w:tab w:val="left" w:pos="1540"/>
          <w:tab w:val="right" w:leader="dot" w:pos="8756"/>
        </w:tabs>
        <w:rPr>
          <w:ins w:id="856" w:author="laca" w:date="2015-06-25T08:35:00Z"/>
          <w:noProof/>
          <w:sz w:val="22"/>
          <w:szCs w:val="22"/>
          <w:lang w:eastAsia="hu-HU"/>
        </w:rPr>
      </w:pPr>
      <w:ins w:id="85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"_Toc422984677"</w:instrText>
        </w:r>
        <w:r w:rsidRPr="00C56048">
          <w:rPr>
            <w:rStyle w:val="Hyperlink"/>
            <w:noProof/>
          </w:rPr>
          <w:instrText xml:space="preserve"> </w:instrText>
        </w:r>
        <w:r w:rsidRPr="00C56048">
          <w:rPr>
            <w:rStyle w:val="Hyperlink"/>
            <w:noProof/>
          </w:rPr>
          <w:fldChar w:fldCharType="separate"/>
        </w:r>
        <w:r w:rsidRPr="00C56048">
          <w:rPr>
            <w:rStyle w:val="Hyperlink"/>
            <w:noProof/>
          </w:rPr>
          <w:t>5.6.2.3</w:t>
        </w:r>
        <w:r>
          <w:rPr>
            <w:noProof/>
            <w:sz w:val="22"/>
            <w:szCs w:val="22"/>
            <w:lang w:eastAsia="hu-HU"/>
          </w:rPr>
          <w:tab/>
        </w:r>
        <w:r w:rsidRPr="00C56048">
          <w:rPr>
            <w:rStyle w:val="Hyperlink"/>
            <w:noProof/>
          </w:rPr>
          <w:t>Kommunikációs protokollok</w:t>
        </w:r>
        <w:r>
          <w:rPr>
            <w:noProof/>
            <w:webHidden/>
          </w:rPr>
          <w:tab/>
        </w:r>
        <w:r>
          <w:rPr>
            <w:noProof/>
            <w:webHidden/>
          </w:rPr>
          <w:fldChar w:fldCharType="begin"/>
        </w:r>
        <w:r>
          <w:rPr>
            <w:noProof/>
            <w:webHidden/>
          </w:rPr>
          <w:instrText xml:space="preserve"> PAGEREF _Toc422984677 \h </w:instrText>
        </w:r>
      </w:ins>
      <w:r>
        <w:rPr>
          <w:noProof/>
          <w:webHidden/>
        </w:rPr>
      </w:r>
      <w:r>
        <w:rPr>
          <w:noProof/>
          <w:webHidden/>
        </w:rPr>
        <w:fldChar w:fldCharType="separate"/>
      </w:r>
      <w:ins w:id="858" w:author="laca" w:date="2015-06-26T10:03:00Z">
        <w:r w:rsidR="005D6C24">
          <w:rPr>
            <w:noProof/>
            <w:webHidden/>
          </w:rPr>
          <w:t>74</w:t>
        </w:r>
      </w:ins>
      <w:ins w:id="859" w:author="laca" w:date="2015-06-25T08:35:00Z">
        <w:r>
          <w:rPr>
            <w:noProof/>
            <w:webHidden/>
          </w:rPr>
          <w:fldChar w:fldCharType="end"/>
        </w:r>
        <w:r w:rsidRPr="00C56048">
          <w:rPr>
            <w:rStyle w:val="Hyperlink"/>
            <w:noProof/>
          </w:rPr>
          <w:fldChar w:fldCharType="end"/>
        </w:r>
      </w:ins>
    </w:p>
    <w:p w14:paraId="1006AFA3" w14:textId="77777777" w:rsidR="002D0425" w:rsidRDefault="002D0425">
      <w:pPr>
        <w:pStyle w:val="TOC3"/>
        <w:tabs>
          <w:tab w:val="left" w:pos="1100"/>
          <w:tab w:val="right" w:leader="dot" w:pos="8756"/>
        </w:tabs>
        <w:rPr>
          <w:ins w:id="860" w:author="laca" w:date="2015-06-25T08:35:00Z"/>
          <w:i w:val="0"/>
          <w:iCs w:val="0"/>
          <w:noProof/>
          <w:sz w:val="22"/>
          <w:szCs w:val="22"/>
          <w:lang w:eastAsia="hu-HU"/>
        </w:rPr>
      </w:pPr>
      <w:ins w:id="86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"_Toc422984678"</w:instrText>
        </w:r>
        <w:r w:rsidRPr="00C56048">
          <w:rPr>
            <w:rStyle w:val="Hyperlink"/>
            <w:noProof/>
          </w:rPr>
          <w:instrText xml:space="preserve"> </w:instrText>
        </w:r>
        <w:r w:rsidRPr="00C56048">
          <w:rPr>
            <w:rStyle w:val="Hyperlink"/>
            <w:noProof/>
          </w:rPr>
          <w:fldChar w:fldCharType="separate"/>
        </w:r>
        <w:r w:rsidRPr="00C56048">
          <w:rPr>
            <w:rStyle w:val="Hyperlink"/>
            <w:noProof/>
          </w:rPr>
          <w:t>5.6.3</w:t>
        </w:r>
        <w:r>
          <w:rPr>
            <w:i w:val="0"/>
            <w:iCs w:val="0"/>
            <w:noProof/>
            <w:sz w:val="22"/>
            <w:szCs w:val="22"/>
            <w:lang w:eastAsia="hu-HU"/>
          </w:rPr>
          <w:tab/>
        </w:r>
        <w:r w:rsidRPr="00C56048">
          <w:rPr>
            <w:rStyle w:val="Hyperlink"/>
            <w:noProof/>
          </w:rPr>
          <w:t>Feladatok Elosztása</w:t>
        </w:r>
        <w:r>
          <w:rPr>
            <w:noProof/>
            <w:webHidden/>
          </w:rPr>
          <w:tab/>
        </w:r>
        <w:r>
          <w:rPr>
            <w:noProof/>
            <w:webHidden/>
          </w:rPr>
          <w:fldChar w:fldCharType="begin"/>
        </w:r>
        <w:r>
          <w:rPr>
            <w:noProof/>
            <w:webHidden/>
          </w:rPr>
          <w:instrText xml:space="preserve"> PAGEREF _Toc422984678 \h </w:instrText>
        </w:r>
      </w:ins>
      <w:r>
        <w:rPr>
          <w:noProof/>
          <w:webHidden/>
        </w:rPr>
      </w:r>
      <w:r>
        <w:rPr>
          <w:noProof/>
          <w:webHidden/>
        </w:rPr>
        <w:fldChar w:fldCharType="separate"/>
      </w:r>
      <w:ins w:id="862" w:author="laca" w:date="2015-06-26T10:03:00Z">
        <w:r w:rsidR="005D6C24">
          <w:rPr>
            <w:noProof/>
            <w:webHidden/>
          </w:rPr>
          <w:t>77</w:t>
        </w:r>
      </w:ins>
      <w:ins w:id="863" w:author="laca" w:date="2015-06-25T08:35:00Z">
        <w:r>
          <w:rPr>
            <w:noProof/>
            <w:webHidden/>
          </w:rPr>
          <w:fldChar w:fldCharType="end"/>
        </w:r>
        <w:r w:rsidRPr="00C56048">
          <w:rPr>
            <w:rStyle w:val="Hyperlink"/>
            <w:noProof/>
          </w:rPr>
          <w:fldChar w:fldCharType="end"/>
        </w:r>
      </w:ins>
    </w:p>
    <w:p w14:paraId="6B8CB988" w14:textId="77777777" w:rsidR="002D0425" w:rsidRDefault="002D0425">
      <w:pPr>
        <w:pStyle w:val="TOC4"/>
        <w:tabs>
          <w:tab w:val="left" w:pos="1540"/>
          <w:tab w:val="right" w:leader="dot" w:pos="8756"/>
        </w:tabs>
        <w:rPr>
          <w:ins w:id="864" w:author="laca" w:date="2015-06-25T08:35:00Z"/>
          <w:noProof/>
          <w:sz w:val="22"/>
          <w:szCs w:val="22"/>
          <w:lang w:eastAsia="hu-HU"/>
        </w:rPr>
      </w:pPr>
      <w:ins w:id="86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"_Toc422984679"</w:instrText>
        </w:r>
        <w:r w:rsidRPr="00C56048">
          <w:rPr>
            <w:rStyle w:val="Hyperlink"/>
            <w:noProof/>
          </w:rPr>
          <w:instrText xml:space="preserve"> </w:instrText>
        </w:r>
        <w:r w:rsidRPr="00C56048">
          <w:rPr>
            <w:rStyle w:val="Hyperlink"/>
            <w:noProof/>
          </w:rPr>
          <w:fldChar w:fldCharType="separate"/>
        </w:r>
        <w:r w:rsidRPr="00C56048">
          <w:rPr>
            <w:rStyle w:val="Hyperlink"/>
            <w:noProof/>
          </w:rPr>
          <w:t>5.6.3.1</w:t>
        </w:r>
        <w:r>
          <w:rPr>
            <w:noProof/>
            <w:sz w:val="22"/>
            <w:szCs w:val="22"/>
            <w:lang w:eastAsia="hu-HU"/>
          </w:rPr>
          <w:tab/>
        </w:r>
        <w:r w:rsidRPr="00C56048">
          <w:rPr>
            <w:rStyle w:val="Hyperlink"/>
            <w:noProof/>
          </w:rPr>
          <w:t>Zybo fejlesztőlap</w:t>
        </w:r>
        <w:r>
          <w:rPr>
            <w:noProof/>
            <w:webHidden/>
          </w:rPr>
          <w:tab/>
        </w:r>
        <w:r>
          <w:rPr>
            <w:noProof/>
            <w:webHidden/>
          </w:rPr>
          <w:fldChar w:fldCharType="begin"/>
        </w:r>
        <w:r>
          <w:rPr>
            <w:noProof/>
            <w:webHidden/>
          </w:rPr>
          <w:instrText xml:space="preserve"> PAGEREF _Toc422984679 \h </w:instrText>
        </w:r>
      </w:ins>
      <w:r>
        <w:rPr>
          <w:noProof/>
          <w:webHidden/>
        </w:rPr>
      </w:r>
      <w:r>
        <w:rPr>
          <w:noProof/>
          <w:webHidden/>
        </w:rPr>
        <w:fldChar w:fldCharType="separate"/>
      </w:r>
      <w:ins w:id="866" w:author="laca" w:date="2015-06-26T10:03:00Z">
        <w:r w:rsidR="005D6C24">
          <w:rPr>
            <w:noProof/>
            <w:webHidden/>
          </w:rPr>
          <w:t>77</w:t>
        </w:r>
      </w:ins>
      <w:ins w:id="867" w:author="laca" w:date="2015-06-25T08:35:00Z">
        <w:r>
          <w:rPr>
            <w:noProof/>
            <w:webHidden/>
          </w:rPr>
          <w:fldChar w:fldCharType="end"/>
        </w:r>
        <w:r w:rsidRPr="00C56048">
          <w:rPr>
            <w:rStyle w:val="Hyperlink"/>
            <w:noProof/>
          </w:rPr>
          <w:fldChar w:fldCharType="end"/>
        </w:r>
      </w:ins>
    </w:p>
    <w:p w14:paraId="10B694E3" w14:textId="77777777" w:rsidR="002D0425" w:rsidRDefault="002D0425">
      <w:pPr>
        <w:pStyle w:val="TOC4"/>
        <w:tabs>
          <w:tab w:val="left" w:pos="1540"/>
          <w:tab w:val="right" w:leader="dot" w:pos="8756"/>
        </w:tabs>
        <w:rPr>
          <w:ins w:id="868" w:author="laca" w:date="2015-06-25T08:35:00Z"/>
          <w:noProof/>
          <w:sz w:val="22"/>
          <w:szCs w:val="22"/>
          <w:lang w:eastAsia="hu-HU"/>
        </w:rPr>
      </w:pPr>
      <w:ins w:id="86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"_Toc422984680"</w:instrText>
        </w:r>
        <w:r w:rsidRPr="00C56048">
          <w:rPr>
            <w:rStyle w:val="Hyperlink"/>
            <w:noProof/>
          </w:rPr>
          <w:instrText xml:space="preserve"> </w:instrText>
        </w:r>
        <w:r w:rsidRPr="00C56048">
          <w:rPr>
            <w:rStyle w:val="Hyperlink"/>
            <w:noProof/>
          </w:rPr>
          <w:fldChar w:fldCharType="separate"/>
        </w:r>
        <w:r w:rsidRPr="00C56048">
          <w:rPr>
            <w:rStyle w:val="Hyperlink"/>
            <w:noProof/>
          </w:rPr>
          <w:t>5.6.3.2</w:t>
        </w:r>
        <w:r>
          <w:rPr>
            <w:noProof/>
            <w:sz w:val="22"/>
            <w:szCs w:val="22"/>
            <w:lang w:eastAsia="hu-HU"/>
          </w:rPr>
          <w:tab/>
        </w:r>
        <w:r w:rsidRPr="00C56048">
          <w:rPr>
            <w:rStyle w:val="Hyperlink"/>
            <w:noProof/>
          </w:rPr>
          <w:t>Spartan fejlesztőlap</w:t>
        </w:r>
        <w:r>
          <w:rPr>
            <w:noProof/>
            <w:webHidden/>
          </w:rPr>
          <w:tab/>
        </w:r>
        <w:r>
          <w:rPr>
            <w:noProof/>
            <w:webHidden/>
          </w:rPr>
          <w:fldChar w:fldCharType="begin"/>
        </w:r>
        <w:r>
          <w:rPr>
            <w:noProof/>
            <w:webHidden/>
          </w:rPr>
          <w:instrText xml:space="preserve"> PAGEREF _Toc422984680 \h </w:instrText>
        </w:r>
      </w:ins>
      <w:r>
        <w:rPr>
          <w:noProof/>
          <w:webHidden/>
        </w:rPr>
      </w:r>
      <w:r>
        <w:rPr>
          <w:noProof/>
          <w:webHidden/>
        </w:rPr>
        <w:fldChar w:fldCharType="separate"/>
      </w:r>
      <w:ins w:id="870" w:author="laca" w:date="2015-06-26T10:03:00Z">
        <w:r w:rsidR="005D6C24">
          <w:rPr>
            <w:noProof/>
            <w:webHidden/>
          </w:rPr>
          <w:t>77</w:t>
        </w:r>
      </w:ins>
      <w:ins w:id="871" w:author="laca" w:date="2015-06-25T08:35:00Z">
        <w:r>
          <w:rPr>
            <w:noProof/>
            <w:webHidden/>
          </w:rPr>
          <w:fldChar w:fldCharType="end"/>
        </w:r>
        <w:r w:rsidRPr="00C56048">
          <w:rPr>
            <w:rStyle w:val="Hyperlink"/>
            <w:noProof/>
          </w:rPr>
          <w:fldChar w:fldCharType="end"/>
        </w:r>
      </w:ins>
    </w:p>
    <w:p w14:paraId="477A9351" w14:textId="77777777" w:rsidR="002D0425" w:rsidRDefault="002D0425">
      <w:pPr>
        <w:pStyle w:val="TOC2"/>
        <w:tabs>
          <w:tab w:val="left" w:pos="880"/>
        </w:tabs>
        <w:rPr>
          <w:ins w:id="872" w:author="laca" w:date="2015-06-25T08:35:00Z"/>
          <w:smallCaps w:val="0"/>
          <w:noProof/>
          <w:sz w:val="22"/>
          <w:szCs w:val="22"/>
          <w:lang w:eastAsia="hu-HU"/>
        </w:rPr>
      </w:pPr>
      <w:ins w:id="87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"_Toc422984681"</w:instrText>
        </w:r>
        <w:r w:rsidRPr="00C56048">
          <w:rPr>
            <w:rStyle w:val="Hyperlink"/>
            <w:noProof/>
          </w:rPr>
          <w:instrText xml:space="preserve"> </w:instrText>
        </w:r>
        <w:r w:rsidRPr="00C56048">
          <w:rPr>
            <w:rStyle w:val="Hyperlink"/>
            <w:noProof/>
          </w:rPr>
          <w:fldChar w:fldCharType="separate"/>
        </w:r>
        <w:r w:rsidRPr="00C56048">
          <w:rPr>
            <w:rStyle w:val="Hyperlink"/>
            <w:noProof/>
          </w:rPr>
          <w:t>5.7</w:t>
        </w:r>
        <w:r>
          <w:rPr>
            <w:smallCaps w:val="0"/>
            <w:noProof/>
            <w:sz w:val="22"/>
            <w:szCs w:val="22"/>
            <w:lang w:eastAsia="hu-HU"/>
          </w:rPr>
          <w:tab/>
        </w:r>
        <w:r w:rsidRPr="00C56048">
          <w:rPr>
            <w:rStyle w:val="Hyperlink"/>
            <w:noProof/>
          </w:rPr>
          <w:t>Teljesítmény elektronika</w:t>
        </w:r>
        <w:r>
          <w:rPr>
            <w:noProof/>
            <w:webHidden/>
          </w:rPr>
          <w:tab/>
        </w:r>
        <w:r>
          <w:rPr>
            <w:noProof/>
            <w:webHidden/>
          </w:rPr>
          <w:fldChar w:fldCharType="begin"/>
        </w:r>
        <w:r>
          <w:rPr>
            <w:noProof/>
            <w:webHidden/>
          </w:rPr>
          <w:instrText xml:space="preserve"> PAGEREF _Toc422984681 \h </w:instrText>
        </w:r>
      </w:ins>
      <w:r>
        <w:rPr>
          <w:noProof/>
          <w:webHidden/>
        </w:rPr>
      </w:r>
      <w:r>
        <w:rPr>
          <w:noProof/>
          <w:webHidden/>
        </w:rPr>
        <w:fldChar w:fldCharType="separate"/>
      </w:r>
      <w:ins w:id="874" w:author="laca" w:date="2015-06-26T10:03:00Z">
        <w:r w:rsidR="005D6C24">
          <w:rPr>
            <w:noProof/>
            <w:webHidden/>
          </w:rPr>
          <w:t>78</w:t>
        </w:r>
      </w:ins>
      <w:ins w:id="875" w:author="laca" w:date="2015-06-25T08:35:00Z">
        <w:r>
          <w:rPr>
            <w:noProof/>
            <w:webHidden/>
          </w:rPr>
          <w:fldChar w:fldCharType="end"/>
        </w:r>
        <w:r w:rsidRPr="00C56048">
          <w:rPr>
            <w:rStyle w:val="Hyperlink"/>
            <w:noProof/>
          </w:rPr>
          <w:fldChar w:fldCharType="end"/>
        </w:r>
      </w:ins>
    </w:p>
    <w:p w14:paraId="447275DF" w14:textId="77777777" w:rsidR="002D0425" w:rsidRDefault="002D0425">
      <w:pPr>
        <w:pStyle w:val="TOC3"/>
        <w:tabs>
          <w:tab w:val="left" w:pos="1100"/>
          <w:tab w:val="right" w:leader="dot" w:pos="8756"/>
        </w:tabs>
        <w:rPr>
          <w:ins w:id="876" w:author="laca" w:date="2015-06-25T08:35:00Z"/>
          <w:i w:val="0"/>
          <w:iCs w:val="0"/>
          <w:noProof/>
          <w:sz w:val="22"/>
          <w:szCs w:val="22"/>
          <w:lang w:eastAsia="hu-HU"/>
        </w:rPr>
      </w:pPr>
      <w:ins w:id="87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"_Toc422984682"</w:instrText>
        </w:r>
        <w:r w:rsidRPr="00C56048">
          <w:rPr>
            <w:rStyle w:val="Hyperlink"/>
            <w:noProof/>
          </w:rPr>
          <w:instrText xml:space="preserve"> </w:instrText>
        </w:r>
        <w:r w:rsidRPr="00C56048">
          <w:rPr>
            <w:rStyle w:val="Hyperlink"/>
            <w:noProof/>
          </w:rPr>
          <w:fldChar w:fldCharType="separate"/>
        </w:r>
        <w:r w:rsidRPr="00C56048">
          <w:rPr>
            <w:rStyle w:val="Hyperlink"/>
            <w:noProof/>
          </w:rPr>
          <w:t>5.7.1</w:t>
        </w:r>
        <w:r>
          <w:rPr>
            <w:i w:val="0"/>
            <w:iCs w:val="0"/>
            <w:noProof/>
            <w:sz w:val="22"/>
            <w:szCs w:val="22"/>
            <w:lang w:eastAsia="hu-HU"/>
          </w:rPr>
          <w:tab/>
        </w:r>
        <w:r w:rsidRPr="00C56048">
          <w:rPr>
            <w:rStyle w:val="Hyperlink"/>
            <w:noProof/>
          </w:rPr>
          <w:t>Bootstramp működése</w:t>
        </w:r>
        <w:r>
          <w:rPr>
            <w:noProof/>
            <w:webHidden/>
          </w:rPr>
          <w:tab/>
        </w:r>
        <w:r>
          <w:rPr>
            <w:noProof/>
            <w:webHidden/>
          </w:rPr>
          <w:fldChar w:fldCharType="begin"/>
        </w:r>
        <w:r>
          <w:rPr>
            <w:noProof/>
            <w:webHidden/>
          </w:rPr>
          <w:instrText xml:space="preserve"> PAGEREF _Toc422984682 \h </w:instrText>
        </w:r>
      </w:ins>
      <w:r>
        <w:rPr>
          <w:noProof/>
          <w:webHidden/>
        </w:rPr>
      </w:r>
      <w:r>
        <w:rPr>
          <w:noProof/>
          <w:webHidden/>
        </w:rPr>
        <w:fldChar w:fldCharType="separate"/>
      </w:r>
      <w:ins w:id="878" w:author="laca" w:date="2015-06-26T10:03:00Z">
        <w:r w:rsidR="005D6C24">
          <w:rPr>
            <w:noProof/>
            <w:webHidden/>
          </w:rPr>
          <w:t>84</w:t>
        </w:r>
      </w:ins>
      <w:ins w:id="879" w:author="laca" w:date="2015-06-25T08:35:00Z">
        <w:r>
          <w:rPr>
            <w:noProof/>
            <w:webHidden/>
          </w:rPr>
          <w:fldChar w:fldCharType="end"/>
        </w:r>
        <w:r w:rsidRPr="00C56048">
          <w:rPr>
            <w:rStyle w:val="Hyperlink"/>
            <w:noProof/>
          </w:rPr>
          <w:fldChar w:fldCharType="end"/>
        </w:r>
      </w:ins>
    </w:p>
    <w:p w14:paraId="7620D7FB" w14:textId="77777777" w:rsidR="002D0425" w:rsidRDefault="002D0425">
      <w:pPr>
        <w:pStyle w:val="TOC4"/>
        <w:tabs>
          <w:tab w:val="left" w:pos="1540"/>
          <w:tab w:val="right" w:leader="dot" w:pos="8756"/>
        </w:tabs>
        <w:rPr>
          <w:ins w:id="880" w:author="laca" w:date="2015-06-25T08:35:00Z"/>
          <w:noProof/>
          <w:sz w:val="22"/>
          <w:szCs w:val="22"/>
          <w:lang w:eastAsia="hu-HU"/>
        </w:rPr>
      </w:pPr>
      <w:ins w:id="88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"_Toc422984683"</w:instrText>
        </w:r>
        <w:r w:rsidRPr="00C56048">
          <w:rPr>
            <w:rStyle w:val="Hyperlink"/>
            <w:noProof/>
          </w:rPr>
          <w:instrText xml:space="preserve"> </w:instrText>
        </w:r>
        <w:r w:rsidRPr="00C56048">
          <w:rPr>
            <w:rStyle w:val="Hyperlink"/>
            <w:noProof/>
          </w:rPr>
          <w:fldChar w:fldCharType="separate"/>
        </w:r>
        <w:r w:rsidRPr="00C56048">
          <w:rPr>
            <w:rStyle w:val="Hyperlink"/>
            <w:noProof/>
          </w:rPr>
          <w:t>5.7.1.1</w:t>
        </w:r>
        <w:r>
          <w:rPr>
            <w:noProof/>
            <w:sz w:val="22"/>
            <w:szCs w:val="22"/>
            <w:lang w:eastAsia="hu-HU"/>
          </w:rPr>
          <w:tab/>
        </w:r>
        <w:r w:rsidRPr="00C56048">
          <w:rPr>
            <w:rStyle w:val="Hyperlink"/>
            <w:noProof/>
          </w:rPr>
          <w:t>Szimuláció Simulink környezetben</w:t>
        </w:r>
        <w:r>
          <w:rPr>
            <w:noProof/>
            <w:webHidden/>
          </w:rPr>
          <w:tab/>
        </w:r>
        <w:r>
          <w:rPr>
            <w:noProof/>
            <w:webHidden/>
          </w:rPr>
          <w:fldChar w:fldCharType="begin"/>
        </w:r>
        <w:r>
          <w:rPr>
            <w:noProof/>
            <w:webHidden/>
          </w:rPr>
          <w:instrText xml:space="preserve"> PAGEREF _Toc422984683 \h </w:instrText>
        </w:r>
      </w:ins>
      <w:r>
        <w:rPr>
          <w:noProof/>
          <w:webHidden/>
        </w:rPr>
      </w:r>
      <w:r>
        <w:rPr>
          <w:noProof/>
          <w:webHidden/>
        </w:rPr>
        <w:fldChar w:fldCharType="separate"/>
      </w:r>
      <w:ins w:id="882" w:author="laca" w:date="2015-06-26T10:03:00Z">
        <w:r w:rsidR="005D6C24">
          <w:rPr>
            <w:noProof/>
            <w:webHidden/>
          </w:rPr>
          <w:t>85</w:t>
        </w:r>
      </w:ins>
      <w:ins w:id="883" w:author="laca" w:date="2015-06-25T08:35:00Z">
        <w:r>
          <w:rPr>
            <w:noProof/>
            <w:webHidden/>
          </w:rPr>
          <w:fldChar w:fldCharType="end"/>
        </w:r>
        <w:r w:rsidRPr="00C56048">
          <w:rPr>
            <w:rStyle w:val="Hyperlink"/>
            <w:noProof/>
          </w:rPr>
          <w:fldChar w:fldCharType="end"/>
        </w:r>
      </w:ins>
    </w:p>
    <w:p w14:paraId="650AAE91" w14:textId="77777777" w:rsidR="002D0425" w:rsidRDefault="002D0425">
      <w:pPr>
        <w:pStyle w:val="TOC2"/>
        <w:tabs>
          <w:tab w:val="left" w:pos="880"/>
        </w:tabs>
        <w:rPr>
          <w:ins w:id="884" w:author="laca" w:date="2015-06-25T08:35:00Z"/>
          <w:smallCaps w:val="0"/>
          <w:noProof/>
          <w:sz w:val="22"/>
          <w:szCs w:val="22"/>
          <w:lang w:eastAsia="hu-HU"/>
        </w:rPr>
      </w:pPr>
      <w:ins w:id="88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"_Toc422984684"</w:instrText>
        </w:r>
        <w:r w:rsidRPr="00C56048">
          <w:rPr>
            <w:rStyle w:val="Hyperlink"/>
            <w:noProof/>
          </w:rPr>
          <w:instrText xml:space="preserve"> </w:instrText>
        </w:r>
        <w:r w:rsidRPr="00C56048">
          <w:rPr>
            <w:rStyle w:val="Hyperlink"/>
            <w:noProof/>
          </w:rPr>
          <w:fldChar w:fldCharType="separate"/>
        </w:r>
        <w:r w:rsidRPr="00C56048">
          <w:rPr>
            <w:rStyle w:val="Hyperlink"/>
            <w:noProof/>
          </w:rPr>
          <w:t>5.8</w:t>
        </w:r>
        <w:r>
          <w:rPr>
            <w:smallCaps w:val="0"/>
            <w:noProof/>
            <w:sz w:val="22"/>
            <w:szCs w:val="22"/>
            <w:lang w:eastAsia="hu-HU"/>
          </w:rPr>
          <w:tab/>
        </w:r>
        <w:r w:rsidRPr="00C56048">
          <w:rPr>
            <w:rStyle w:val="Hyperlink"/>
            <w:noProof/>
          </w:rPr>
          <w:t>Robot Modell</w:t>
        </w:r>
        <w:r>
          <w:rPr>
            <w:noProof/>
            <w:webHidden/>
          </w:rPr>
          <w:tab/>
        </w:r>
        <w:r>
          <w:rPr>
            <w:noProof/>
            <w:webHidden/>
          </w:rPr>
          <w:fldChar w:fldCharType="begin"/>
        </w:r>
        <w:r>
          <w:rPr>
            <w:noProof/>
            <w:webHidden/>
          </w:rPr>
          <w:instrText xml:space="preserve"> PAGEREF _Toc422984684 \h </w:instrText>
        </w:r>
      </w:ins>
      <w:r>
        <w:rPr>
          <w:noProof/>
          <w:webHidden/>
        </w:rPr>
      </w:r>
      <w:r>
        <w:rPr>
          <w:noProof/>
          <w:webHidden/>
        </w:rPr>
        <w:fldChar w:fldCharType="separate"/>
      </w:r>
      <w:ins w:id="886" w:author="laca" w:date="2015-06-26T10:03:00Z">
        <w:r w:rsidR="005D6C24">
          <w:rPr>
            <w:noProof/>
            <w:webHidden/>
          </w:rPr>
          <w:t>87</w:t>
        </w:r>
      </w:ins>
      <w:ins w:id="887" w:author="laca" w:date="2015-06-25T08:35:00Z">
        <w:r>
          <w:rPr>
            <w:noProof/>
            <w:webHidden/>
          </w:rPr>
          <w:fldChar w:fldCharType="end"/>
        </w:r>
        <w:r w:rsidRPr="00C56048">
          <w:rPr>
            <w:rStyle w:val="Hyperlink"/>
            <w:noProof/>
          </w:rPr>
          <w:fldChar w:fldCharType="end"/>
        </w:r>
      </w:ins>
    </w:p>
    <w:p w14:paraId="65D7F094" w14:textId="77777777" w:rsidR="002D0425" w:rsidRDefault="002D0425">
      <w:pPr>
        <w:pStyle w:val="TOC1"/>
        <w:rPr>
          <w:ins w:id="888" w:author="laca" w:date="2015-06-25T08:35:00Z"/>
          <w:b w:val="0"/>
          <w:bCs w:val="0"/>
          <w:caps w:val="0"/>
          <w:noProof/>
          <w:sz w:val="22"/>
          <w:szCs w:val="22"/>
          <w:lang w:eastAsia="hu-HU"/>
        </w:rPr>
      </w:pPr>
      <w:ins w:id="889"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"_Toc422984685"</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6</w:t>
        </w:r>
        <w:r>
          <w:rPr>
            <w:b w:val="0"/>
            <w:bCs w:val="0"/>
            <w:caps w:val="0"/>
            <w:noProof/>
            <w:sz w:val="22"/>
            <w:szCs w:val="22"/>
            <w:lang w:eastAsia="hu-HU"/>
          </w:rPr>
          <w:tab/>
        </w:r>
        <w:r w:rsidRPr="00C56048">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_Toc422984685 \h </w:instrText>
        </w:r>
      </w:ins>
      <w:r>
        <w:rPr>
          <w:noProof/>
          <w:webHidden/>
        </w:rPr>
      </w:r>
      <w:r>
        <w:rPr>
          <w:noProof/>
          <w:webHidden/>
        </w:rPr>
        <w:fldChar w:fldCharType="separate"/>
      </w:r>
      <w:ins w:id="890" w:author="laca" w:date="2015-06-26T10:03:00Z">
        <w:r w:rsidR="005D6C24">
          <w:rPr>
            <w:noProof/>
            <w:webHidden/>
          </w:rPr>
          <w:t>90</w:t>
        </w:r>
      </w:ins>
      <w:ins w:id="891" w:author="laca" w:date="2015-06-25T08:35:00Z">
        <w:r>
          <w:rPr>
            <w:noProof/>
            <w:webHidden/>
          </w:rPr>
          <w:fldChar w:fldCharType="end"/>
        </w:r>
        <w:r w:rsidRPr="00C56048">
          <w:rPr>
            <w:rStyle w:val="Hyperlink"/>
            <w:noProof/>
          </w:rPr>
          <w:fldChar w:fldCharType="end"/>
        </w:r>
      </w:ins>
    </w:p>
    <w:p w14:paraId="283539EE" w14:textId="77777777" w:rsidR="002D0425" w:rsidRDefault="002D0425">
      <w:pPr>
        <w:pStyle w:val="TOC1"/>
        <w:rPr>
          <w:ins w:id="892" w:author="laca" w:date="2015-06-25T08:35:00Z"/>
          <w:b w:val="0"/>
          <w:bCs w:val="0"/>
          <w:caps w:val="0"/>
          <w:noProof/>
          <w:sz w:val="22"/>
          <w:szCs w:val="22"/>
          <w:lang w:eastAsia="hu-HU"/>
        </w:rPr>
      </w:pPr>
      <w:ins w:id="893"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"_Toc422984686"</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7</w:t>
        </w:r>
        <w:r>
          <w:rPr>
            <w:b w:val="0"/>
            <w:bCs w:val="0"/>
            <w:caps w:val="0"/>
            <w:noProof/>
            <w:sz w:val="22"/>
            <w:szCs w:val="22"/>
            <w:lang w:eastAsia="hu-HU"/>
          </w:rPr>
          <w:tab/>
        </w:r>
        <w:r w:rsidRPr="00C56048">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_Toc422984686 \h </w:instrText>
        </w:r>
      </w:ins>
      <w:r>
        <w:rPr>
          <w:noProof/>
          <w:webHidden/>
        </w:rPr>
      </w:r>
      <w:r>
        <w:rPr>
          <w:noProof/>
          <w:webHidden/>
        </w:rPr>
        <w:fldChar w:fldCharType="separate"/>
      </w:r>
      <w:ins w:id="894" w:author="laca" w:date="2015-06-26T10:03:00Z">
        <w:r w:rsidR="005D6C24">
          <w:rPr>
            <w:noProof/>
            <w:webHidden/>
          </w:rPr>
          <w:t>92</w:t>
        </w:r>
      </w:ins>
      <w:ins w:id="895" w:author="laca" w:date="2015-06-25T08:35:00Z">
        <w:r>
          <w:rPr>
            <w:noProof/>
            <w:webHidden/>
          </w:rPr>
          <w:fldChar w:fldCharType="end"/>
        </w:r>
        <w:r w:rsidRPr="00C56048">
          <w:rPr>
            <w:rStyle w:val="Hyperlink"/>
            <w:noProof/>
          </w:rPr>
          <w:fldChar w:fldCharType="end"/>
        </w:r>
      </w:ins>
    </w:p>
    <w:p w14:paraId="1CFC22F9" w14:textId="77777777" w:rsidR="002D0425" w:rsidRDefault="002D0425">
      <w:pPr>
        <w:pStyle w:val="TOC1"/>
        <w:rPr>
          <w:ins w:id="896" w:author="laca" w:date="2015-06-25T08:35:00Z"/>
          <w:b w:val="0"/>
          <w:bCs w:val="0"/>
          <w:caps w:val="0"/>
          <w:noProof/>
          <w:sz w:val="22"/>
          <w:szCs w:val="22"/>
          <w:lang w:eastAsia="hu-HU"/>
        </w:rPr>
      </w:pPr>
      <w:ins w:id="897"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"_Toc422984687"</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noProof/>
          </w:rPr>
          <w:t>8</w:t>
        </w:r>
        <w:r>
          <w:rPr>
            <w:b w:val="0"/>
            <w:bCs w:val="0"/>
            <w:caps w:val="0"/>
            <w:noProof/>
            <w:sz w:val="22"/>
            <w:szCs w:val="22"/>
            <w:lang w:eastAsia="hu-HU"/>
          </w:rPr>
          <w:tab/>
        </w:r>
        <w:r w:rsidRPr="00C56048">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_Toc422984687 \h </w:instrText>
        </w:r>
      </w:ins>
      <w:r>
        <w:rPr>
          <w:noProof/>
          <w:webHidden/>
        </w:rPr>
      </w:r>
      <w:r>
        <w:rPr>
          <w:noProof/>
          <w:webHidden/>
        </w:rPr>
        <w:fldChar w:fldCharType="separate"/>
      </w:r>
      <w:ins w:id="898" w:author="laca" w:date="2015-06-26T10:03:00Z">
        <w:r w:rsidR="005D6C24">
          <w:rPr>
            <w:noProof/>
            <w:webHidden/>
          </w:rPr>
          <w:t>92</w:t>
        </w:r>
      </w:ins>
      <w:ins w:id="899" w:author="laca" w:date="2015-06-25T08:35:00Z">
        <w:r>
          <w:rPr>
            <w:noProof/>
            <w:webHidden/>
          </w:rPr>
          <w:fldChar w:fldCharType="end"/>
        </w:r>
        <w:r w:rsidRPr="00C56048">
          <w:rPr>
            <w:rStyle w:val="Hyperlink"/>
            <w:noProof/>
          </w:rPr>
          <w:fldChar w:fldCharType="end"/>
        </w:r>
      </w:ins>
    </w:p>
    <w:p w14:paraId="0FD67730" w14:textId="77777777" w:rsidR="002D0425" w:rsidRDefault="002D0425">
      <w:pPr>
        <w:pStyle w:val="TOC1"/>
        <w:rPr>
          <w:ins w:id="900" w:author="laca" w:date="2015-06-25T08:35:00Z"/>
          <w:b w:val="0"/>
          <w:bCs w:val="0"/>
          <w:caps w:val="0"/>
          <w:noProof/>
          <w:sz w:val="22"/>
          <w:szCs w:val="22"/>
          <w:lang w:eastAsia="hu-HU"/>
        </w:rPr>
      </w:pPr>
      <w:ins w:id="901"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"_Toc422984688"</w:instrText>
        </w:r>
        <w:r w:rsidRPr="00C56048">
          <w:rPr>
            <w:rStyle w:val="Hyperlink"/>
            <w:noProof/>
          </w:rPr>
          <w:instrText xml:space="preserve"> </w:instrText>
        </w:r>
        <w:r w:rsidRPr="00C56048">
          <w:rPr>
            <w:rStyle w:val="Hyperlink"/>
            <w:noProof/>
          </w:rPr>
          <w:fldChar w:fldCharType="separate"/>
        </w:r>
        <w:r w:rsidRPr="00C56048">
          <w:rPr>
            <w:rStyle w:val="Hyperlink"/>
            <w:rFonts w:ascii="Times New Roman" w:hAnsi="Times New Roman" w:cs="Times New Roman"/>
            <w:noProof/>
          </w:rPr>
          <w:t>9</w:t>
        </w:r>
        <w:r>
          <w:rPr>
            <w:b w:val="0"/>
            <w:bCs w:val="0"/>
            <w:caps w:val="0"/>
            <w:noProof/>
            <w:sz w:val="22"/>
            <w:szCs w:val="22"/>
            <w:lang w:eastAsia="hu-HU"/>
          </w:rPr>
          <w:tab/>
        </w:r>
        <w:r w:rsidRPr="00C56048">
          <w:rPr>
            <w:rStyle w:val="Hyperlink"/>
            <w:rFonts w:ascii="Times New Roman" w:hAnsi="Times New Roman" w:cs="Times New Roman"/>
            <w:noProof/>
          </w:rPr>
          <w:t>Bibliográfia</w:t>
        </w:r>
        <w:r>
          <w:rPr>
            <w:noProof/>
            <w:webHidden/>
          </w:rPr>
          <w:tab/>
        </w:r>
        <w:r>
          <w:rPr>
            <w:noProof/>
            <w:webHidden/>
          </w:rPr>
          <w:fldChar w:fldCharType="begin"/>
        </w:r>
        <w:r>
          <w:rPr>
            <w:noProof/>
            <w:webHidden/>
          </w:rPr>
          <w:instrText xml:space="preserve"> PAGEREF _Toc422984688 \h </w:instrText>
        </w:r>
      </w:ins>
      <w:r>
        <w:rPr>
          <w:noProof/>
          <w:webHidden/>
        </w:rPr>
      </w:r>
      <w:r>
        <w:rPr>
          <w:noProof/>
          <w:webHidden/>
        </w:rPr>
        <w:fldChar w:fldCharType="separate"/>
      </w:r>
      <w:ins w:id="902" w:author="laca" w:date="2015-06-26T10:03:00Z">
        <w:r w:rsidR="005D6C24">
          <w:rPr>
            <w:noProof/>
            <w:webHidden/>
          </w:rPr>
          <w:t>94</w:t>
        </w:r>
      </w:ins>
      <w:ins w:id="903" w:author="laca" w:date="2015-06-25T08:35:00Z">
        <w:r>
          <w:rPr>
            <w:noProof/>
            <w:webHidden/>
          </w:rPr>
          <w:fldChar w:fldCharType="end"/>
        </w:r>
        <w:r w:rsidRPr="00C56048">
          <w:rPr>
            <w:rStyle w:val="Hyperlink"/>
            <w:noProof/>
          </w:rPr>
          <w:fldChar w:fldCharType="end"/>
        </w:r>
      </w:ins>
    </w:p>
    <w:p w14:paraId="31A71FEA" w14:textId="77777777" w:rsidR="002D0425" w:rsidRDefault="002D0425">
      <w:pPr>
        <w:pStyle w:val="TOC1"/>
        <w:rPr>
          <w:ins w:id="904" w:author="laca" w:date="2015-06-25T08:35:00Z"/>
          <w:b w:val="0"/>
          <w:bCs w:val="0"/>
          <w:caps w:val="0"/>
          <w:noProof/>
          <w:sz w:val="22"/>
          <w:szCs w:val="22"/>
          <w:lang w:eastAsia="hu-HU"/>
        </w:rPr>
      </w:pPr>
      <w:ins w:id="905" w:author="laca" w:date="2015-06-25T08:35:00Z">
        <w:r w:rsidRPr="00C56048">
          <w:rPr>
            <w:rStyle w:val="Hyperlink"/>
            <w:noProof/>
          </w:rPr>
          <w:fldChar w:fldCharType="begin"/>
        </w:r>
        <w:r w:rsidRPr="00C56048">
          <w:rPr>
            <w:rStyle w:val="Hyperlink"/>
            <w:noProof/>
          </w:rPr>
          <w:instrText xml:space="preserve"> </w:instrText>
        </w:r>
        <w:r>
          <w:rPr>
            <w:noProof/>
          </w:rPr>
          <w:instrText>HYPERLINK \l "_Toc422984689"</w:instrText>
        </w:r>
        <w:r w:rsidRPr="00C56048">
          <w:rPr>
            <w:rStyle w:val="Hyperlink"/>
            <w:noProof/>
          </w:rPr>
          <w:instrText xml:space="preserve"> </w:instrText>
        </w:r>
        <w:r w:rsidRPr="00C56048">
          <w:rPr>
            <w:rStyle w:val="Hyperlink"/>
            <w:noProof/>
          </w:rPr>
          <w:fldChar w:fldCharType="separate"/>
        </w:r>
        <w:r w:rsidRPr="00C56048">
          <w:rPr>
            <w:rStyle w:val="Hyperlink"/>
            <w:noProof/>
          </w:rPr>
          <w:t>10</w:t>
        </w:r>
        <w:r>
          <w:rPr>
            <w:b w:val="0"/>
            <w:bCs w:val="0"/>
            <w:caps w:val="0"/>
            <w:noProof/>
            <w:sz w:val="22"/>
            <w:szCs w:val="22"/>
            <w:lang w:eastAsia="hu-HU"/>
          </w:rPr>
          <w:tab/>
        </w:r>
        <w:r w:rsidRPr="00C56048">
          <w:rPr>
            <w:rStyle w:val="Hyperlink"/>
            <w:noProof/>
          </w:rPr>
          <w:t>Melléklet</w:t>
        </w:r>
        <w:r>
          <w:rPr>
            <w:noProof/>
            <w:webHidden/>
          </w:rPr>
          <w:tab/>
        </w:r>
        <w:r>
          <w:rPr>
            <w:noProof/>
            <w:webHidden/>
          </w:rPr>
          <w:fldChar w:fldCharType="begin"/>
        </w:r>
        <w:r>
          <w:rPr>
            <w:noProof/>
            <w:webHidden/>
          </w:rPr>
          <w:instrText xml:space="preserve"> PAGEREF _Toc422984689 \h </w:instrText>
        </w:r>
      </w:ins>
      <w:r>
        <w:rPr>
          <w:noProof/>
          <w:webHidden/>
        </w:rPr>
      </w:r>
      <w:r>
        <w:rPr>
          <w:noProof/>
          <w:webHidden/>
        </w:rPr>
        <w:fldChar w:fldCharType="separate"/>
      </w:r>
      <w:ins w:id="906" w:author="laca" w:date="2015-06-26T10:03:00Z">
        <w:r w:rsidR="005D6C24">
          <w:rPr>
            <w:noProof/>
            <w:webHidden/>
          </w:rPr>
          <w:t>96</w:t>
        </w:r>
      </w:ins>
      <w:ins w:id="907" w:author="laca" w:date="2015-06-25T08:35:00Z">
        <w:r>
          <w:rPr>
            <w:noProof/>
            <w:webHidden/>
          </w:rPr>
          <w:fldChar w:fldCharType="end"/>
        </w:r>
        <w:r w:rsidRPr="00C56048">
          <w:rPr>
            <w:rStyle w:val="Hyperlink"/>
            <w:noProof/>
          </w:rPr>
          <w:fldChar w:fldCharType="end"/>
        </w:r>
      </w:ins>
    </w:p>
    <w:p w14:paraId="65CBD605" w14:textId="77777777" w:rsidR="00FF5FBB" w:rsidDel="000633F1" w:rsidRDefault="00FF5FBB">
      <w:pPr>
        <w:pStyle w:val="TOC1"/>
        <w:rPr>
          <w:del w:id="908" w:author="laca" w:date="2015-06-25T07:58:00Z"/>
          <w:b w:val="0"/>
          <w:bCs w:val="0"/>
          <w:caps w:val="0"/>
          <w:noProof/>
          <w:sz w:val="22"/>
          <w:szCs w:val="22"/>
          <w:lang w:eastAsia="hu-HU"/>
        </w:rPr>
      </w:pPr>
      <w:del w:id="909" w:author="laca" w:date="2015-06-25T07:58:00Z">
        <w:r w:rsidRPr="000633F1" w:rsidDel="000633F1">
          <w:rPr>
            <w:rPrChange w:id="910" w:author="laca" w:date="2015-06-25T07:58:00Z">
              <w:rPr>
                <w:rStyle w:val="Hyperlink"/>
                <w:rFonts w:ascii="Times New Roman" w:hAnsi="Times New Roman" w:cs="Times New Roman"/>
                <w:noProof/>
                <w:lang w:val="ro-RO" w:eastAsia="ar-SA"/>
              </w:rPr>
            </w:rPrChange>
          </w:rPr>
          <w:delText>1</w:delText>
        </w:r>
        <w:r w:rsidDel="000633F1">
          <w:rPr>
            <w:b w:val="0"/>
            <w:bCs w:val="0"/>
            <w:caps w:val="0"/>
            <w:noProof/>
            <w:sz w:val="22"/>
            <w:szCs w:val="22"/>
            <w:lang w:eastAsia="hu-HU"/>
          </w:rPr>
          <w:tab/>
        </w:r>
        <w:r w:rsidRPr="000633F1" w:rsidDel="000633F1">
          <w:rPr>
            <w:rPrChange w:id="911" w:author="laca" w:date="2015-06-25T07:58:00Z">
              <w:rPr>
                <w:rStyle w:val="Hyperlink"/>
                <w:rFonts w:ascii="Times New Roman" w:hAnsi="Times New Roman" w:cs="Times New Roman"/>
                <w:noProof/>
                <w:lang w:val="ro-RO" w:eastAsia="ar-SA"/>
              </w:rPr>
            </w:rPrChange>
          </w:rPr>
          <w:delText>Extras</w:delText>
        </w:r>
        <w:r w:rsidDel="000633F1">
          <w:rPr>
            <w:noProof/>
            <w:webHidden/>
          </w:rPr>
          <w:tab/>
          <w:delText>7</w:delText>
        </w:r>
      </w:del>
    </w:p>
    <w:p w14:paraId="57DE7B3F" w14:textId="77777777" w:rsidR="00FF5FBB" w:rsidDel="000633F1" w:rsidRDefault="00FF5FBB">
      <w:pPr>
        <w:pStyle w:val="TOC1"/>
        <w:rPr>
          <w:del w:id="912" w:author="laca" w:date="2015-06-25T07:58:00Z"/>
          <w:b w:val="0"/>
          <w:bCs w:val="0"/>
          <w:caps w:val="0"/>
          <w:noProof/>
          <w:sz w:val="22"/>
          <w:szCs w:val="22"/>
          <w:lang w:eastAsia="hu-HU"/>
        </w:rPr>
      </w:pPr>
      <w:del w:id="913" w:author="laca" w:date="2015-06-25T07:58:00Z">
        <w:r w:rsidRPr="000633F1" w:rsidDel="000633F1">
          <w:rPr>
            <w:rPrChange w:id="914" w:author="laca" w:date="2015-06-25T07:58:00Z">
              <w:rPr>
                <w:rStyle w:val="Hyperlink"/>
                <w:rFonts w:ascii="Times New Roman" w:hAnsi="Times New Roman" w:cs="Times New Roman"/>
                <w:noProof/>
              </w:rPr>
            </w:rPrChange>
          </w:rPr>
          <w:delText>2</w:delText>
        </w:r>
        <w:r w:rsidDel="000633F1">
          <w:rPr>
            <w:b w:val="0"/>
            <w:bCs w:val="0"/>
            <w:caps w:val="0"/>
            <w:noProof/>
            <w:sz w:val="22"/>
            <w:szCs w:val="22"/>
            <w:lang w:eastAsia="hu-HU"/>
          </w:rPr>
          <w:tab/>
        </w:r>
        <w:r w:rsidRPr="000633F1" w:rsidDel="000633F1">
          <w:rPr>
            <w:rPrChange w:id="915" w:author="laca" w:date="2015-06-25T07:58:00Z">
              <w:rPr>
                <w:rStyle w:val="Hyperlink"/>
                <w:rFonts w:ascii="Times New Roman" w:hAnsi="Times New Roman" w:cs="Times New Roman"/>
                <w:noProof/>
              </w:rPr>
            </w:rPrChange>
          </w:rPr>
          <w:delText>Kivonat</w:delText>
        </w:r>
        <w:r w:rsidDel="000633F1">
          <w:rPr>
            <w:noProof/>
            <w:webHidden/>
          </w:rPr>
          <w:tab/>
          <w:delText>19</w:delText>
        </w:r>
      </w:del>
    </w:p>
    <w:p w14:paraId="0D2AFC47" w14:textId="77777777" w:rsidR="00FF5FBB" w:rsidDel="000633F1" w:rsidRDefault="00FF5FBB">
      <w:pPr>
        <w:pStyle w:val="TOC1"/>
        <w:rPr>
          <w:del w:id="916" w:author="laca" w:date="2015-06-25T07:58:00Z"/>
          <w:b w:val="0"/>
          <w:bCs w:val="0"/>
          <w:caps w:val="0"/>
          <w:noProof/>
          <w:sz w:val="22"/>
          <w:szCs w:val="22"/>
          <w:lang w:eastAsia="hu-HU"/>
        </w:rPr>
      </w:pPr>
      <w:del w:id="917" w:author="laca" w:date="2015-06-25T07:58:00Z">
        <w:r w:rsidRPr="000633F1" w:rsidDel="000633F1">
          <w:rPr>
            <w:rPrChange w:id="918" w:author="laca" w:date="2015-06-25T07:58:00Z">
              <w:rPr>
                <w:rStyle w:val="Hyperlink"/>
                <w:rFonts w:ascii="Times New Roman" w:hAnsi="Times New Roman"/>
                <w:noProof/>
              </w:rPr>
            </w:rPrChange>
          </w:rPr>
          <w:delText>Ábrák, táblázatok jegyzéke</w:delText>
        </w:r>
        <w:r w:rsidDel="000633F1">
          <w:rPr>
            <w:noProof/>
            <w:webHidden/>
          </w:rPr>
          <w:tab/>
          <w:delText>26</w:delText>
        </w:r>
      </w:del>
    </w:p>
    <w:p w14:paraId="451CE1D8" w14:textId="77777777" w:rsidR="00FF5FBB" w:rsidDel="000633F1" w:rsidRDefault="00FF5FBB">
      <w:pPr>
        <w:pStyle w:val="TOC1"/>
        <w:rPr>
          <w:del w:id="919" w:author="laca" w:date="2015-06-25T07:58:00Z"/>
          <w:b w:val="0"/>
          <w:bCs w:val="0"/>
          <w:caps w:val="0"/>
          <w:noProof/>
          <w:sz w:val="22"/>
          <w:szCs w:val="22"/>
          <w:lang w:eastAsia="hu-HU"/>
        </w:rPr>
      </w:pPr>
      <w:del w:id="920" w:author="laca" w:date="2015-06-25T07:58:00Z">
        <w:r w:rsidRPr="000633F1" w:rsidDel="000633F1">
          <w:rPr>
            <w:rPrChange w:id="921" w:author="laca" w:date="2015-06-25T07:58:00Z">
              <w:rPr>
                <w:rStyle w:val="Hyperlink"/>
                <w:noProof/>
              </w:rPr>
            </w:rPrChange>
          </w:rPr>
          <w:delText>3</w:delText>
        </w:r>
        <w:r w:rsidDel="000633F1">
          <w:rPr>
            <w:b w:val="0"/>
            <w:bCs w:val="0"/>
            <w:caps w:val="0"/>
            <w:noProof/>
            <w:sz w:val="22"/>
            <w:szCs w:val="22"/>
            <w:lang w:eastAsia="hu-HU"/>
          </w:rPr>
          <w:tab/>
        </w:r>
        <w:r w:rsidRPr="000633F1" w:rsidDel="000633F1">
          <w:rPr>
            <w:rPrChange w:id="922" w:author="laca" w:date="2015-06-25T07:58:00Z">
              <w:rPr>
                <w:rStyle w:val="Hyperlink"/>
                <w:noProof/>
              </w:rPr>
            </w:rPrChange>
          </w:rPr>
          <w:delText>Bevevezető</w:delText>
        </w:r>
        <w:r w:rsidDel="000633F1">
          <w:rPr>
            <w:noProof/>
            <w:webHidden/>
          </w:rPr>
          <w:tab/>
          <w:delText>30</w:delText>
        </w:r>
      </w:del>
    </w:p>
    <w:p w14:paraId="00110233" w14:textId="77777777" w:rsidR="00FF5FBB" w:rsidDel="000633F1" w:rsidRDefault="00FF5FBB">
      <w:pPr>
        <w:pStyle w:val="TOC1"/>
        <w:rPr>
          <w:del w:id="923" w:author="laca" w:date="2015-06-25T07:58:00Z"/>
          <w:b w:val="0"/>
          <w:bCs w:val="0"/>
          <w:caps w:val="0"/>
          <w:noProof/>
          <w:sz w:val="22"/>
          <w:szCs w:val="22"/>
          <w:lang w:eastAsia="hu-HU"/>
        </w:rPr>
      </w:pPr>
      <w:del w:id="924" w:author="laca" w:date="2015-06-25T07:58:00Z">
        <w:r w:rsidRPr="000633F1" w:rsidDel="000633F1">
          <w:rPr>
            <w:rPrChange w:id="925" w:author="laca" w:date="2015-06-25T07:58:00Z">
              <w:rPr>
                <w:rStyle w:val="Hyperlink"/>
                <w:rFonts w:ascii="Times New Roman" w:hAnsi="Times New Roman" w:cs="Times New Roman"/>
                <w:iCs/>
                <w:noProof/>
              </w:rPr>
            </w:rPrChange>
          </w:rPr>
          <w:delText>4</w:delText>
        </w:r>
        <w:r w:rsidDel="000633F1">
          <w:rPr>
            <w:b w:val="0"/>
            <w:bCs w:val="0"/>
            <w:caps w:val="0"/>
            <w:noProof/>
            <w:sz w:val="22"/>
            <w:szCs w:val="22"/>
            <w:lang w:eastAsia="hu-HU"/>
          </w:rPr>
          <w:tab/>
        </w:r>
        <w:r w:rsidRPr="000633F1" w:rsidDel="000633F1">
          <w:rPr>
            <w:rPrChange w:id="926" w:author="laca" w:date="2015-06-25T07:58:00Z">
              <w:rPr>
                <w:rStyle w:val="Hyperlink"/>
                <w:rFonts w:ascii="Times New Roman" w:hAnsi="Times New Roman" w:cs="Times New Roman"/>
                <w:iCs/>
                <w:noProof/>
              </w:rPr>
            </w:rPrChange>
          </w:rPr>
          <w:delText>BIBLIOGRÁFIAI TANULMÁNY</w:delText>
        </w:r>
        <w:r w:rsidDel="000633F1">
          <w:rPr>
            <w:noProof/>
            <w:webHidden/>
          </w:rPr>
          <w:tab/>
          <w:delText>32</w:delText>
        </w:r>
      </w:del>
    </w:p>
    <w:p w14:paraId="278E1321" w14:textId="77777777" w:rsidR="00FF5FBB" w:rsidDel="000633F1" w:rsidRDefault="00FF5FBB">
      <w:pPr>
        <w:pStyle w:val="TOC2"/>
        <w:tabs>
          <w:tab w:val="left" w:pos="880"/>
        </w:tabs>
        <w:rPr>
          <w:del w:id="927" w:author="laca" w:date="2015-06-25T07:58:00Z"/>
          <w:smallCaps w:val="0"/>
          <w:noProof/>
          <w:sz w:val="22"/>
          <w:szCs w:val="22"/>
          <w:lang w:eastAsia="hu-HU"/>
        </w:rPr>
      </w:pPr>
      <w:del w:id="928" w:author="laca" w:date="2015-06-25T07:58:00Z">
        <w:r w:rsidRPr="000633F1" w:rsidDel="000633F1">
          <w:rPr>
            <w:rPrChange w:id="929" w:author="laca" w:date="2015-06-25T07:58:00Z">
              <w:rPr>
                <w:rStyle w:val="Hyperlink"/>
                <w:noProof/>
              </w:rPr>
            </w:rPrChange>
          </w:rPr>
          <w:delText>4.1</w:delText>
        </w:r>
        <w:r w:rsidDel="000633F1">
          <w:rPr>
            <w:smallCaps w:val="0"/>
            <w:noProof/>
            <w:sz w:val="22"/>
            <w:szCs w:val="22"/>
            <w:lang w:eastAsia="hu-HU"/>
          </w:rPr>
          <w:tab/>
        </w:r>
        <w:r w:rsidRPr="000633F1" w:rsidDel="000633F1">
          <w:rPr>
            <w:rPrChange w:id="930" w:author="laca" w:date="2015-06-25T07:58:00Z">
              <w:rPr>
                <w:rStyle w:val="Hyperlink"/>
                <w:noProof/>
              </w:rPr>
            </w:rPrChange>
          </w:rPr>
          <w:delText>Hasonló FPGA fejlesztőrendszeren megvalósított PID szabályzók</w:delText>
        </w:r>
        <w:r w:rsidDel="000633F1">
          <w:rPr>
            <w:noProof/>
            <w:webHidden/>
          </w:rPr>
          <w:tab/>
          <w:delText>32</w:delText>
        </w:r>
      </w:del>
    </w:p>
    <w:p w14:paraId="1080A01A" w14:textId="77777777" w:rsidR="00FF5FBB" w:rsidDel="000633F1" w:rsidRDefault="00FF5FBB">
      <w:pPr>
        <w:pStyle w:val="TOC2"/>
        <w:tabs>
          <w:tab w:val="left" w:pos="880"/>
        </w:tabs>
        <w:rPr>
          <w:del w:id="931" w:author="laca" w:date="2015-06-25T07:58:00Z"/>
          <w:smallCaps w:val="0"/>
          <w:noProof/>
          <w:sz w:val="22"/>
          <w:szCs w:val="22"/>
          <w:lang w:eastAsia="hu-HU"/>
        </w:rPr>
      </w:pPr>
      <w:del w:id="932" w:author="laca" w:date="2015-06-25T07:58:00Z">
        <w:r w:rsidRPr="000633F1" w:rsidDel="000633F1">
          <w:rPr>
            <w:rPrChange w:id="933" w:author="laca" w:date="2015-06-25T07:58:00Z">
              <w:rPr>
                <w:rStyle w:val="Hyperlink"/>
                <w:rFonts w:ascii="Times New Roman" w:hAnsi="Times New Roman"/>
                <w:noProof/>
              </w:rPr>
            </w:rPrChange>
          </w:rPr>
          <w:delText>4.2</w:delText>
        </w:r>
        <w:r w:rsidDel="000633F1">
          <w:rPr>
            <w:smallCaps w:val="0"/>
            <w:noProof/>
            <w:sz w:val="22"/>
            <w:szCs w:val="22"/>
            <w:lang w:eastAsia="hu-HU"/>
          </w:rPr>
          <w:tab/>
        </w:r>
        <w:r w:rsidRPr="000633F1" w:rsidDel="000633F1">
          <w:rPr>
            <w:rPrChange w:id="934" w:author="laca" w:date="2015-06-25T07:58:00Z">
              <w:rPr>
                <w:rStyle w:val="Hyperlink"/>
                <w:rFonts w:ascii="Times New Roman" w:hAnsi="Times New Roman"/>
                <w:noProof/>
              </w:rPr>
            </w:rPrChange>
          </w:rPr>
          <w:delText>Inkrementális érzékelő</w:delText>
        </w:r>
        <w:r w:rsidDel="000633F1">
          <w:rPr>
            <w:noProof/>
            <w:webHidden/>
          </w:rPr>
          <w:tab/>
          <w:delText>32</w:delText>
        </w:r>
      </w:del>
    </w:p>
    <w:p w14:paraId="318AAEA8" w14:textId="77777777" w:rsidR="00FF5FBB" w:rsidDel="000633F1" w:rsidRDefault="00FF5FBB">
      <w:pPr>
        <w:pStyle w:val="TOC2"/>
        <w:tabs>
          <w:tab w:val="left" w:pos="880"/>
        </w:tabs>
        <w:rPr>
          <w:del w:id="935" w:author="laca" w:date="2015-06-25T07:58:00Z"/>
          <w:smallCaps w:val="0"/>
          <w:noProof/>
          <w:sz w:val="22"/>
          <w:szCs w:val="22"/>
          <w:lang w:eastAsia="hu-HU"/>
        </w:rPr>
      </w:pPr>
      <w:del w:id="936" w:author="laca" w:date="2015-06-25T07:58:00Z">
        <w:r w:rsidRPr="000633F1" w:rsidDel="000633F1">
          <w:rPr>
            <w:rPrChange w:id="937" w:author="laca" w:date="2015-06-25T07:58:00Z">
              <w:rPr>
                <w:rStyle w:val="Hyperlink"/>
                <w:rFonts w:ascii="Times New Roman" w:hAnsi="Times New Roman"/>
                <w:noProof/>
              </w:rPr>
            </w:rPrChange>
          </w:rPr>
          <w:delText>4.3</w:delText>
        </w:r>
        <w:r w:rsidDel="000633F1">
          <w:rPr>
            <w:smallCaps w:val="0"/>
            <w:noProof/>
            <w:sz w:val="22"/>
            <w:szCs w:val="22"/>
            <w:lang w:eastAsia="hu-HU"/>
          </w:rPr>
          <w:tab/>
        </w:r>
        <w:r w:rsidRPr="000633F1" w:rsidDel="000633F1">
          <w:rPr>
            <w:rPrChange w:id="938" w:author="laca" w:date="2015-06-25T07:58:00Z">
              <w:rPr>
                <w:rStyle w:val="Hyperlink"/>
                <w:rFonts w:ascii="Times New Roman" w:hAnsi="Times New Roman"/>
                <w:noProof/>
              </w:rPr>
            </w:rPrChange>
          </w:rPr>
          <w:delText>Szögsebesség mérése FPGA segítségével</w:delText>
        </w:r>
        <w:r w:rsidDel="000633F1">
          <w:rPr>
            <w:noProof/>
            <w:webHidden/>
          </w:rPr>
          <w:tab/>
          <w:delText>33</w:delText>
        </w:r>
      </w:del>
    </w:p>
    <w:p w14:paraId="305B3920" w14:textId="77777777" w:rsidR="00FF5FBB" w:rsidDel="000633F1" w:rsidRDefault="00FF5FBB">
      <w:pPr>
        <w:pStyle w:val="TOC2"/>
        <w:tabs>
          <w:tab w:val="left" w:pos="880"/>
        </w:tabs>
        <w:rPr>
          <w:del w:id="939" w:author="laca" w:date="2015-06-25T07:58:00Z"/>
          <w:smallCaps w:val="0"/>
          <w:noProof/>
          <w:sz w:val="22"/>
          <w:szCs w:val="22"/>
          <w:lang w:eastAsia="hu-HU"/>
        </w:rPr>
      </w:pPr>
      <w:del w:id="940" w:author="laca" w:date="2015-06-25T07:58:00Z">
        <w:r w:rsidRPr="000633F1" w:rsidDel="000633F1">
          <w:rPr>
            <w:rPrChange w:id="941" w:author="laca" w:date="2015-06-25T07:58:00Z">
              <w:rPr>
                <w:rStyle w:val="Hyperlink"/>
                <w:noProof/>
              </w:rPr>
            </w:rPrChange>
          </w:rPr>
          <w:delText>4.4</w:delText>
        </w:r>
        <w:r w:rsidDel="000633F1">
          <w:rPr>
            <w:smallCaps w:val="0"/>
            <w:noProof/>
            <w:sz w:val="22"/>
            <w:szCs w:val="22"/>
            <w:lang w:eastAsia="hu-HU"/>
          </w:rPr>
          <w:tab/>
        </w:r>
        <w:r w:rsidRPr="000633F1" w:rsidDel="000633F1">
          <w:rPr>
            <w:rPrChange w:id="942" w:author="laca" w:date="2015-06-25T07:58:00Z">
              <w:rPr>
                <w:rStyle w:val="Hyperlink"/>
                <w:noProof/>
              </w:rPr>
            </w:rPrChange>
          </w:rPr>
          <w:delText>Egyenáramú motorok</w:delText>
        </w:r>
        <w:r w:rsidDel="000633F1">
          <w:rPr>
            <w:noProof/>
            <w:webHidden/>
          </w:rPr>
          <w:tab/>
          <w:delText>33</w:delText>
        </w:r>
      </w:del>
    </w:p>
    <w:p w14:paraId="36AB4F27" w14:textId="77777777" w:rsidR="00FF5FBB" w:rsidDel="000633F1" w:rsidRDefault="00FF5FBB">
      <w:pPr>
        <w:pStyle w:val="TOC2"/>
        <w:tabs>
          <w:tab w:val="left" w:pos="880"/>
        </w:tabs>
        <w:rPr>
          <w:del w:id="943" w:author="laca" w:date="2015-06-25T07:58:00Z"/>
          <w:smallCaps w:val="0"/>
          <w:noProof/>
          <w:sz w:val="22"/>
          <w:szCs w:val="22"/>
          <w:lang w:eastAsia="hu-HU"/>
        </w:rPr>
      </w:pPr>
      <w:del w:id="944" w:author="laca" w:date="2015-06-25T07:58:00Z">
        <w:r w:rsidRPr="000633F1" w:rsidDel="000633F1">
          <w:rPr>
            <w:rPrChange w:id="945" w:author="laca" w:date="2015-06-25T07:58:00Z">
              <w:rPr>
                <w:rStyle w:val="Hyperlink"/>
                <w:noProof/>
              </w:rPr>
            </w:rPrChange>
          </w:rPr>
          <w:delText>4.5</w:delText>
        </w:r>
        <w:r w:rsidDel="000633F1">
          <w:rPr>
            <w:smallCaps w:val="0"/>
            <w:noProof/>
            <w:sz w:val="22"/>
            <w:szCs w:val="22"/>
            <w:lang w:eastAsia="hu-HU"/>
          </w:rPr>
          <w:tab/>
        </w:r>
        <w:r w:rsidRPr="000633F1" w:rsidDel="000633F1">
          <w:rPr>
            <w:rPrChange w:id="946" w:author="laca" w:date="2015-06-25T07:58:00Z">
              <w:rPr>
                <w:rStyle w:val="Hyperlink"/>
                <w:noProof/>
              </w:rPr>
            </w:rPrChange>
          </w:rPr>
          <w:delText>PID szabályozó hangolása Ziegler-Nichols módszerrel</w:delText>
        </w:r>
        <w:r w:rsidDel="000633F1">
          <w:rPr>
            <w:noProof/>
            <w:webHidden/>
          </w:rPr>
          <w:tab/>
          <w:delText>34</w:delText>
        </w:r>
      </w:del>
    </w:p>
    <w:p w14:paraId="65084C6E" w14:textId="77777777" w:rsidR="00FF5FBB" w:rsidDel="000633F1" w:rsidRDefault="00FF5FBB">
      <w:pPr>
        <w:pStyle w:val="TOC2"/>
        <w:tabs>
          <w:tab w:val="left" w:pos="880"/>
        </w:tabs>
        <w:rPr>
          <w:del w:id="947" w:author="laca" w:date="2015-06-25T07:58:00Z"/>
          <w:smallCaps w:val="0"/>
          <w:noProof/>
          <w:sz w:val="22"/>
          <w:szCs w:val="22"/>
          <w:lang w:eastAsia="hu-HU"/>
        </w:rPr>
      </w:pPr>
      <w:del w:id="948" w:author="laca" w:date="2015-06-25T07:58:00Z">
        <w:r w:rsidRPr="000633F1" w:rsidDel="000633F1">
          <w:rPr>
            <w:rPrChange w:id="949" w:author="laca" w:date="2015-06-25T07:58:00Z">
              <w:rPr>
                <w:rStyle w:val="Hyperlink"/>
                <w:noProof/>
              </w:rPr>
            </w:rPrChange>
          </w:rPr>
          <w:delText>4.6</w:delText>
        </w:r>
        <w:r w:rsidDel="000633F1">
          <w:rPr>
            <w:smallCaps w:val="0"/>
            <w:noProof/>
            <w:sz w:val="22"/>
            <w:szCs w:val="22"/>
            <w:lang w:eastAsia="hu-HU"/>
          </w:rPr>
          <w:tab/>
        </w:r>
        <w:r w:rsidRPr="000633F1" w:rsidDel="000633F1">
          <w:rPr>
            <w:rPrChange w:id="950" w:author="laca" w:date="2015-06-25T07:58:00Z">
              <w:rPr>
                <w:rStyle w:val="Hyperlink"/>
                <w:noProof/>
              </w:rPr>
            </w:rPrChange>
          </w:rPr>
          <w:delText>PID szabályozó hangolása Oppelt módszerrel</w:delText>
        </w:r>
        <w:r w:rsidDel="000633F1">
          <w:rPr>
            <w:noProof/>
            <w:webHidden/>
          </w:rPr>
          <w:tab/>
          <w:delText>35</w:delText>
        </w:r>
      </w:del>
    </w:p>
    <w:p w14:paraId="0A68F9D2" w14:textId="77777777" w:rsidR="00FF5FBB" w:rsidDel="000633F1" w:rsidRDefault="00FF5FBB">
      <w:pPr>
        <w:pStyle w:val="TOC2"/>
        <w:tabs>
          <w:tab w:val="left" w:pos="880"/>
        </w:tabs>
        <w:rPr>
          <w:del w:id="951" w:author="laca" w:date="2015-06-25T07:58:00Z"/>
          <w:smallCaps w:val="0"/>
          <w:noProof/>
          <w:sz w:val="22"/>
          <w:szCs w:val="22"/>
          <w:lang w:eastAsia="hu-HU"/>
        </w:rPr>
      </w:pPr>
      <w:del w:id="952" w:author="laca" w:date="2015-06-25T07:58:00Z">
        <w:r w:rsidRPr="000633F1" w:rsidDel="000633F1">
          <w:rPr>
            <w:rPrChange w:id="953" w:author="laca" w:date="2015-06-25T07:58:00Z">
              <w:rPr>
                <w:rStyle w:val="Hyperlink"/>
                <w:noProof/>
              </w:rPr>
            </w:rPrChange>
          </w:rPr>
          <w:delText>4.7</w:delText>
        </w:r>
        <w:r w:rsidDel="000633F1">
          <w:rPr>
            <w:smallCaps w:val="0"/>
            <w:noProof/>
            <w:sz w:val="22"/>
            <w:szCs w:val="22"/>
            <w:lang w:eastAsia="hu-HU"/>
          </w:rPr>
          <w:tab/>
        </w:r>
        <w:r w:rsidRPr="000633F1" w:rsidDel="000633F1">
          <w:rPr>
            <w:rPrChange w:id="954" w:author="laca" w:date="2015-06-25T07:58:00Z">
              <w:rPr>
                <w:rStyle w:val="Hyperlink"/>
                <w:noProof/>
              </w:rPr>
            </w:rPrChange>
          </w:rPr>
          <w:delText>System Generátoros modulok</w:delText>
        </w:r>
        <w:r w:rsidDel="000633F1">
          <w:rPr>
            <w:noProof/>
            <w:webHidden/>
          </w:rPr>
          <w:tab/>
          <w:delText>35</w:delText>
        </w:r>
      </w:del>
    </w:p>
    <w:p w14:paraId="7844A94E" w14:textId="77777777" w:rsidR="00FF5FBB" w:rsidDel="000633F1" w:rsidRDefault="00FF5FBB">
      <w:pPr>
        <w:pStyle w:val="TOC1"/>
        <w:rPr>
          <w:del w:id="955" w:author="laca" w:date="2015-06-25T07:58:00Z"/>
          <w:b w:val="0"/>
          <w:bCs w:val="0"/>
          <w:caps w:val="0"/>
          <w:noProof/>
          <w:sz w:val="22"/>
          <w:szCs w:val="22"/>
          <w:lang w:eastAsia="hu-HU"/>
        </w:rPr>
      </w:pPr>
      <w:del w:id="956" w:author="laca" w:date="2015-06-25T07:58:00Z">
        <w:r w:rsidRPr="000633F1" w:rsidDel="000633F1">
          <w:rPr>
            <w:rPrChange w:id="957" w:author="laca" w:date="2015-06-25T07:58:00Z">
              <w:rPr>
                <w:rStyle w:val="Hyperlink"/>
                <w:noProof/>
              </w:rPr>
            </w:rPrChange>
          </w:rPr>
          <w:delText>5</w:delText>
        </w:r>
        <w:r w:rsidDel="000633F1">
          <w:rPr>
            <w:b w:val="0"/>
            <w:bCs w:val="0"/>
            <w:caps w:val="0"/>
            <w:noProof/>
            <w:sz w:val="22"/>
            <w:szCs w:val="22"/>
            <w:lang w:eastAsia="hu-HU"/>
          </w:rPr>
          <w:tab/>
        </w:r>
        <w:r w:rsidRPr="000633F1" w:rsidDel="000633F1">
          <w:rPr>
            <w:rPrChange w:id="958" w:author="laca" w:date="2015-06-25T07:58:00Z">
              <w:rPr>
                <w:rStyle w:val="Hyperlink"/>
                <w:noProof/>
              </w:rPr>
            </w:rPrChange>
          </w:rPr>
          <w:delText>RENDSZER TERVEZÉSE</w:delText>
        </w:r>
        <w:r w:rsidDel="000633F1">
          <w:rPr>
            <w:noProof/>
            <w:webHidden/>
          </w:rPr>
          <w:tab/>
          <w:delText>41</w:delText>
        </w:r>
      </w:del>
    </w:p>
    <w:p w14:paraId="7D200221" w14:textId="77777777" w:rsidR="00FF5FBB" w:rsidDel="000633F1" w:rsidRDefault="00FF5FBB">
      <w:pPr>
        <w:pStyle w:val="TOC2"/>
        <w:tabs>
          <w:tab w:val="left" w:pos="880"/>
        </w:tabs>
        <w:rPr>
          <w:del w:id="959" w:author="laca" w:date="2015-06-25T07:58:00Z"/>
          <w:smallCaps w:val="0"/>
          <w:noProof/>
          <w:sz w:val="22"/>
          <w:szCs w:val="22"/>
          <w:lang w:eastAsia="hu-HU"/>
        </w:rPr>
      </w:pPr>
      <w:del w:id="960" w:author="laca" w:date="2015-06-25T07:58:00Z">
        <w:r w:rsidRPr="000633F1" w:rsidDel="000633F1">
          <w:rPr>
            <w:rPrChange w:id="961" w:author="laca" w:date="2015-06-25T07:58:00Z">
              <w:rPr>
                <w:rStyle w:val="Hyperlink"/>
                <w:noProof/>
              </w:rPr>
            </w:rPrChange>
          </w:rPr>
          <w:delText>5.1</w:delText>
        </w:r>
        <w:r w:rsidDel="000633F1">
          <w:rPr>
            <w:smallCaps w:val="0"/>
            <w:noProof/>
            <w:sz w:val="22"/>
            <w:szCs w:val="22"/>
            <w:lang w:eastAsia="hu-HU"/>
          </w:rPr>
          <w:tab/>
        </w:r>
        <w:r w:rsidRPr="000633F1" w:rsidDel="000633F1">
          <w:rPr>
            <w:rPrChange w:id="962" w:author="laca" w:date="2015-06-25T07:58:00Z">
              <w:rPr>
                <w:rStyle w:val="Hyperlink"/>
                <w:noProof/>
              </w:rPr>
            </w:rPrChange>
          </w:rPr>
          <w:delText>SZABÁLYOZÓK:</w:delText>
        </w:r>
        <w:r w:rsidDel="000633F1">
          <w:rPr>
            <w:noProof/>
            <w:webHidden/>
          </w:rPr>
          <w:tab/>
          <w:delText>41</w:delText>
        </w:r>
      </w:del>
    </w:p>
    <w:p w14:paraId="4FFEA24D" w14:textId="77777777" w:rsidR="00FF5FBB" w:rsidDel="000633F1" w:rsidRDefault="00FF5FBB">
      <w:pPr>
        <w:pStyle w:val="TOC3"/>
        <w:tabs>
          <w:tab w:val="left" w:pos="1100"/>
          <w:tab w:val="right" w:leader="dot" w:pos="8756"/>
        </w:tabs>
        <w:rPr>
          <w:del w:id="963" w:author="laca" w:date="2015-06-25T07:58:00Z"/>
          <w:i w:val="0"/>
          <w:iCs w:val="0"/>
          <w:noProof/>
          <w:sz w:val="22"/>
          <w:szCs w:val="22"/>
          <w:lang w:eastAsia="hu-HU"/>
        </w:rPr>
      </w:pPr>
      <w:del w:id="964" w:author="laca" w:date="2015-06-25T07:58:00Z">
        <w:r w:rsidRPr="000633F1" w:rsidDel="000633F1">
          <w:rPr>
            <w:rPrChange w:id="965" w:author="laca" w:date="2015-06-25T07:58:00Z">
              <w:rPr>
                <w:rStyle w:val="Hyperlink"/>
                <w:noProof/>
              </w:rPr>
            </w:rPrChange>
          </w:rPr>
          <w:delText>5.1.1</w:delText>
        </w:r>
        <w:r w:rsidDel="000633F1">
          <w:rPr>
            <w:i w:val="0"/>
            <w:iCs w:val="0"/>
            <w:noProof/>
            <w:sz w:val="22"/>
            <w:szCs w:val="22"/>
            <w:lang w:eastAsia="hu-HU"/>
          </w:rPr>
          <w:tab/>
        </w:r>
        <w:r w:rsidRPr="000633F1" w:rsidDel="000633F1">
          <w:rPr>
            <w:rPrChange w:id="966" w:author="laca" w:date="2015-06-25T07:58:00Z">
              <w:rPr>
                <w:rStyle w:val="Hyperlink"/>
                <w:noProof/>
              </w:rPr>
            </w:rPrChange>
          </w:rPr>
          <w:delText>Diszkrét Hardveres PID szabályozó</w:delText>
        </w:r>
        <w:r w:rsidDel="000633F1">
          <w:rPr>
            <w:noProof/>
            <w:webHidden/>
          </w:rPr>
          <w:tab/>
          <w:delText>41</w:delText>
        </w:r>
      </w:del>
    </w:p>
    <w:p w14:paraId="76A5369E" w14:textId="77777777" w:rsidR="00FF5FBB" w:rsidDel="000633F1" w:rsidRDefault="00FF5FBB">
      <w:pPr>
        <w:pStyle w:val="TOC4"/>
        <w:tabs>
          <w:tab w:val="left" w:pos="1540"/>
          <w:tab w:val="right" w:leader="dot" w:pos="8756"/>
        </w:tabs>
        <w:rPr>
          <w:del w:id="967" w:author="laca" w:date="2015-06-25T07:58:00Z"/>
          <w:noProof/>
          <w:sz w:val="22"/>
          <w:szCs w:val="22"/>
          <w:lang w:eastAsia="hu-HU"/>
        </w:rPr>
      </w:pPr>
      <w:del w:id="968" w:author="laca" w:date="2015-06-25T07:58:00Z">
        <w:r w:rsidRPr="000633F1" w:rsidDel="000633F1">
          <w:rPr>
            <w:rPrChange w:id="969" w:author="laca" w:date="2015-06-25T07:58:00Z">
              <w:rPr>
                <w:rStyle w:val="Hyperlink"/>
                <w:noProof/>
              </w:rPr>
            </w:rPrChange>
          </w:rPr>
          <w:delText>5.1.1.1</w:delText>
        </w:r>
        <w:r w:rsidDel="000633F1">
          <w:rPr>
            <w:noProof/>
            <w:sz w:val="22"/>
            <w:szCs w:val="22"/>
            <w:lang w:eastAsia="hu-HU"/>
          </w:rPr>
          <w:tab/>
        </w:r>
        <w:r w:rsidRPr="000633F1" w:rsidDel="000633F1">
          <w:rPr>
            <w:rPrChange w:id="970" w:author="laca" w:date="2015-06-25T07:58:00Z">
              <w:rPr>
                <w:rStyle w:val="Hyperlink"/>
                <w:noProof/>
              </w:rPr>
            </w:rPrChange>
          </w:rPr>
          <w:delText>Megvalósítás System Generátorban</w:delText>
        </w:r>
        <w:r w:rsidDel="000633F1">
          <w:rPr>
            <w:noProof/>
            <w:webHidden/>
          </w:rPr>
          <w:tab/>
          <w:delText>42</w:delText>
        </w:r>
      </w:del>
    </w:p>
    <w:p w14:paraId="3B2D32A6" w14:textId="77777777" w:rsidR="00FF5FBB" w:rsidDel="000633F1" w:rsidRDefault="00FF5FBB">
      <w:pPr>
        <w:pStyle w:val="TOC4"/>
        <w:tabs>
          <w:tab w:val="left" w:pos="1540"/>
          <w:tab w:val="right" w:leader="dot" w:pos="8756"/>
        </w:tabs>
        <w:rPr>
          <w:del w:id="971" w:author="laca" w:date="2015-06-25T07:58:00Z"/>
          <w:noProof/>
          <w:sz w:val="22"/>
          <w:szCs w:val="22"/>
          <w:lang w:eastAsia="hu-HU"/>
        </w:rPr>
      </w:pPr>
      <w:del w:id="972" w:author="laca" w:date="2015-06-25T07:58:00Z">
        <w:r w:rsidRPr="000633F1" w:rsidDel="000633F1">
          <w:rPr>
            <w:rPrChange w:id="973" w:author="laca" w:date="2015-06-25T07:58:00Z">
              <w:rPr>
                <w:rStyle w:val="Hyperlink"/>
                <w:noProof/>
              </w:rPr>
            </w:rPrChange>
          </w:rPr>
          <w:delText>5.1.1.2</w:delText>
        </w:r>
        <w:r w:rsidDel="000633F1">
          <w:rPr>
            <w:noProof/>
            <w:sz w:val="22"/>
            <w:szCs w:val="22"/>
            <w:lang w:eastAsia="hu-HU"/>
          </w:rPr>
          <w:tab/>
        </w:r>
        <w:r w:rsidRPr="000633F1" w:rsidDel="000633F1">
          <w:rPr>
            <w:rPrChange w:id="974" w:author="laca" w:date="2015-06-25T07:58:00Z">
              <w:rPr>
                <w:rStyle w:val="Hyperlink"/>
                <w:noProof/>
              </w:rPr>
            </w:rPrChange>
          </w:rPr>
          <w:delText>Simulink szimulációs eredmények</w:delText>
        </w:r>
        <w:r w:rsidDel="000633F1">
          <w:rPr>
            <w:noProof/>
            <w:webHidden/>
          </w:rPr>
          <w:tab/>
          <w:delText>44</w:delText>
        </w:r>
      </w:del>
    </w:p>
    <w:p w14:paraId="4FFCEFD5" w14:textId="77777777" w:rsidR="00FF5FBB" w:rsidDel="000633F1" w:rsidRDefault="00FF5FBB">
      <w:pPr>
        <w:pStyle w:val="TOC4"/>
        <w:tabs>
          <w:tab w:val="left" w:pos="1540"/>
          <w:tab w:val="right" w:leader="dot" w:pos="8756"/>
        </w:tabs>
        <w:rPr>
          <w:del w:id="975" w:author="laca" w:date="2015-06-25T07:58:00Z"/>
          <w:noProof/>
          <w:sz w:val="22"/>
          <w:szCs w:val="22"/>
          <w:lang w:eastAsia="hu-HU"/>
        </w:rPr>
      </w:pPr>
      <w:del w:id="976" w:author="laca" w:date="2015-06-25T07:58:00Z">
        <w:r w:rsidRPr="000633F1" w:rsidDel="000633F1">
          <w:rPr>
            <w:rPrChange w:id="977" w:author="laca" w:date="2015-06-25T07:58:00Z">
              <w:rPr>
                <w:rStyle w:val="Hyperlink"/>
                <w:noProof/>
              </w:rPr>
            </w:rPrChange>
          </w:rPr>
          <w:delText>5.1.1.3</w:delText>
        </w:r>
        <w:r w:rsidDel="000633F1">
          <w:rPr>
            <w:noProof/>
            <w:sz w:val="22"/>
            <w:szCs w:val="22"/>
            <w:lang w:eastAsia="hu-HU"/>
          </w:rPr>
          <w:tab/>
        </w:r>
        <w:r w:rsidRPr="000633F1" w:rsidDel="000633F1">
          <w:rPr>
            <w:rPrChange w:id="978" w:author="laca" w:date="2015-06-25T07:58:00Z">
              <w:rPr>
                <w:rStyle w:val="Hyperlink"/>
                <w:noProof/>
              </w:rPr>
            </w:rPrChange>
          </w:rPr>
          <w:delText xml:space="preserve">Q paraméterek számolása </w:delText>
        </w:r>
        <m:oMath>
          <m:r>
            <m:rPr>
              <m:sty m:val="p"/>
            </m:rPr>
            <w:rPr>
              <w:rPrChange w:id="979" w:author="laca" w:date="2015-06-25T07:58:00Z">
                <w:rPr>
                  <w:rStyle w:val="Hyperlink"/>
                  <w:rFonts w:ascii="Cambria Math" w:hAnsi="Cambria Math"/>
                  <w:noProof/>
                </w:rPr>
              </w:rPrChange>
            </w:rPr>
            <m:t>Ti, Td, Kp, Ts</m:t>
          </m:r>
        </m:oMath>
        <w:r w:rsidRPr="000633F1" w:rsidDel="000633F1">
          <w:rPr>
            <w:rPrChange w:id="980" w:author="laca" w:date="2015-06-25T07:58:00Z">
              <w:rPr>
                <w:rStyle w:val="Hyperlink"/>
                <w:noProof/>
              </w:rPr>
            </w:rPrChange>
          </w:rPr>
          <w:delText xml:space="preserve"> alapján.</w:delText>
        </w:r>
        <w:r w:rsidDel="000633F1">
          <w:rPr>
            <w:noProof/>
            <w:webHidden/>
          </w:rPr>
          <w:tab/>
          <w:delText>45</w:delText>
        </w:r>
      </w:del>
    </w:p>
    <w:p w14:paraId="35899CF0" w14:textId="77777777" w:rsidR="00FF5FBB" w:rsidDel="000633F1" w:rsidRDefault="00FF5FBB">
      <w:pPr>
        <w:pStyle w:val="TOC3"/>
        <w:tabs>
          <w:tab w:val="left" w:pos="1100"/>
          <w:tab w:val="right" w:leader="dot" w:pos="8756"/>
        </w:tabs>
        <w:rPr>
          <w:del w:id="981" w:author="laca" w:date="2015-06-25T07:58:00Z"/>
          <w:i w:val="0"/>
          <w:iCs w:val="0"/>
          <w:noProof/>
          <w:sz w:val="22"/>
          <w:szCs w:val="22"/>
          <w:lang w:eastAsia="hu-HU"/>
        </w:rPr>
      </w:pPr>
      <w:del w:id="982" w:author="laca" w:date="2015-06-25T07:58:00Z">
        <w:r w:rsidRPr="000633F1" w:rsidDel="000633F1">
          <w:rPr>
            <w:rPrChange w:id="983" w:author="laca" w:date="2015-06-25T07:58:00Z">
              <w:rPr>
                <w:rStyle w:val="Hyperlink"/>
                <w:noProof/>
              </w:rPr>
            </w:rPrChange>
          </w:rPr>
          <w:delText>5.1.2</w:delText>
        </w:r>
        <w:r w:rsidDel="000633F1">
          <w:rPr>
            <w:i w:val="0"/>
            <w:iCs w:val="0"/>
            <w:noProof/>
            <w:sz w:val="22"/>
            <w:szCs w:val="22"/>
            <w:lang w:eastAsia="hu-HU"/>
          </w:rPr>
          <w:tab/>
        </w:r>
        <w:r w:rsidRPr="000633F1" w:rsidDel="000633F1">
          <w:rPr>
            <w:rPrChange w:id="984" w:author="laca" w:date="2015-06-25T07:58:00Z">
              <w:rPr>
                <w:rStyle w:val="Hyperlink"/>
                <w:noProof/>
              </w:rPr>
            </w:rPrChange>
          </w:rPr>
          <w:delText>Mintavételezési periódus jelének generálása</w:delText>
        </w:r>
        <w:r w:rsidDel="000633F1">
          <w:rPr>
            <w:noProof/>
            <w:webHidden/>
          </w:rPr>
          <w:tab/>
          <w:delText>46</w:delText>
        </w:r>
      </w:del>
    </w:p>
    <w:p w14:paraId="7B5685DD" w14:textId="77777777" w:rsidR="00FF5FBB" w:rsidDel="000633F1" w:rsidRDefault="00FF5FBB">
      <w:pPr>
        <w:pStyle w:val="TOC3"/>
        <w:tabs>
          <w:tab w:val="left" w:pos="1100"/>
          <w:tab w:val="right" w:leader="dot" w:pos="8756"/>
        </w:tabs>
        <w:rPr>
          <w:del w:id="985" w:author="laca" w:date="2015-06-25T07:58:00Z"/>
          <w:i w:val="0"/>
          <w:iCs w:val="0"/>
          <w:noProof/>
          <w:sz w:val="22"/>
          <w:szCs w:val="22"/>
          <w:lang w:eastAsia="hu-HU"/>
        </w:rPr>
      </w:pPr>
      <w:del w:id="986" w:author="laca" w:date="2015-06-25T07:58:00Z">
        <w:r w:rsidRPr="000633F1" w:rsidDel="000633F1">
          <w:rPr>
            <w:rPrChange w:id="987" w:author="laca" w:date="2015-06-25T07:58:00Z">
              <w:rPr>
                <w:rStyle w:val="Hyperlink"/>
                <w:noProof/>
              </w:rPr>
            </w:rPrChange>
          </w:rPr>
          <w:delText>5.1.3</w:delText>
        </w:r>
        <w:r w:rsidDel="000633F1">
          <w:rPr>
            <w:i w:val="0"/>
            <w:iCs w:val="0"/>
            <w:noProof/>
            <w:sz w:val="22"/>
            <w:szCs w:val="22"/>
            <w:lang w:eastAsia="hu-HU"/>
          </w:rPr>
          <w:tab/>
        </w:r>
        <w:r w:rsidRPr="000633F1" w:rsidDel="000633F1">
          <w:rPr>
            <w:rPrChange w:id="988" w:author="laca" w:date="2015-06-25T07:58:00Z">
              <w:rPr>
                <w:rStyle w:val="Hyperlink"/>
                <w:noProof/>
              </w:rPr>
            </w:rPrChange>
          </w:rPr>
          <w:delText>Pozíció Szabályzása</w:delText>
        </w:r>
        <w:r w:rsidDel="000633F1">
          <w:rPr>
            <w:noProof/>
            <w:webHidden/>
          </w:rPr>
          <w:tab/>
          <w:delText>47</w:delText>
        </w:r>
      </w:del>
    </w:p>
    <w:p w14:paraId="415A77F4" w14:textId="77777777" w:rsidR="00FF5FBB" w:rsidDel="000633F1" w:rsidRDefault="00FF5FBB">
      <w:pPr>
        <w:pStyle w:val="TOC4"/>
        <w:tabs>
          <w:tab w:val="left" w:pos="1540"/>
          <w:tab w:val="right" w:leader="dot" w:pos="8756"/>
        </w:tabs>
        <w:rPr>
          <w:del w:id="989" w:author="laca" w:date="2015-06-25T07:58:00Z"/>
          <w:noProof/>
          <w:sz w:val="22"/>
          <w:szCs w:val="22"/>
          <w:lang w:eastAsia="hu-HU"/>
        </w:rPr>
      </w:pPr>
      <w:del w:id="990" w:author="laca" w:date="2015-06-25T07:58:00Z">
        <w:r w:rsidRPr="000633F1" w:rsidDel="000633F1">
          <w:rPr>
            <w:rPrChange w:id="991" w:author="laca" w:date="2015-06-25T07:58:00Z">
              <w:rPr>
                <w:rStyle w:val="Hyperlink"/>
                <w:noProof/>
              </w:rPr>
            </w:rPrChange>
          </w:rPr>
          <w:delText>5.1.3.1</w:delText>
        </w:r>
        <w:r w:rsidDel="000633F1">
          <w:rPr>
            <w:noProof/>
            <w:sz w:val="22"/>
            <w:szCs w:val="22"/>
            <w:lang w:eastAsia="hu-HU"/>
          </w:rPr>
          <w:tab/>
        </w:r>
        <w:r w:rsidRPr="000633F1" w:rsidDel="000633F1">
          <w:rPr>
            <w:rPrChange w:id="992" w:author="laca" w:date="2015-06-25T07:58:00Z">
              <w:rPr>
                <w:rStyle w:val="Hyperlink"/>
                <w:noProof/>
              </w:rPr>
            </w:rPrChange>
          </w:rPr>
          <w:delText>A szabályozó felépítése:</w:delText>
        </w:r>
        <w:r w:rsidDel="000633F1">
          <w:rPr>
            <w:noProof/>
            <w:webHidden/>
          </w:rPr>
          <w:tab/>
          <w:delText>47</w:delText>
        </w:r>
      </w:del>
    </w:p>
    <w:p w14:paraId="46B8B178" w14:textId="77777777" w:rsidR="00FF5FBB" w:rsidDel="000633F1" w:rsidRDefault="00FF5FBB">
      <w:pPr>
        <w:pStyle w:val="TOC4"/>
        <w:tabs>
          <w:tab w:val="left" w:pos="1540"/>
          <w:tab w:val="right" w:leader="dot" w:pos="8756"/>
        </w:tabs>
        <w:rPr>
          <w:del w:id="993" w:author="laca" w:date="2015-06-25T07:58:00Z"/>
          <w:noProof/>
          <w:sz w:val="22"/>
          <w:szCs w:val="22"/>
          <w:lang w:eastAsia="hu-HU"/>
        </w:rPr>
      </w:pPr>
      <w:del w:id="994" w:author="laca" w:date="2015-06-25T07:58:00Z">
        <w:r w:rsidRPr="000633F1" w:rsidDel="000633F1">
          <w:rPr>
            <w:rPrChange w:id="995" w:author="laca" w:date="2015-06-25T07:58:00Z">
              <w:rPr>
                <w:rStyle w:val="Hyperlink"/>
                <w:rFonts w:ascii="Times New Roman" w:hAnsi="Times New Roman"/>
                <w:noProof/>
              </w:rPr>
            </w:rPrChange>
          </w:rPr>
          <w:delText>5.1.3.2</w:delText>
        </w:r>
        <w:r w:rsidDel="000633F1">
          <w:rPr>
            <w:noProof/>
            <w:sz w:val="22"/>
            <w:szCs w:val="22"/>
            <w:lang w:eastAsia="hu-HU"/>
          </w:rPr>
          <w:tab/>
        </w:r>
        <w:r w:rsidRPr="000633F1" w:rsidDel="000633F1">
          <w:rPr>
            <w:rPrChange w:id="996" w:author="laca" w:date="2015-06-25T07:58:00Z">
              <w:rPr>
                <w:rStyle w:val="Hyperlink"/>
                <w:noProof/>
              </w:rPr>
            </w:rPrChange>
          </w:rPr>
          <w:delText>Szabályozó szimulálása</w:delText>
        </w:r>
        <w:r w:rsidDel="000633F1">
          <w:rPr>
            <w:noProof/>
            <w:webHidden/>
          </w:rPr>
          <w:tab/>
          <w:delText>48</w:delText>
        </w:r>
      </w:del>
    </w:p>
    <w:p w14:paraId="367D1CAA" w14:textId="77777777" w:rsidR="00FF5FBB" w:rsidDel="000633F1" w:rsidRDefault="00FF5FBB">
      <w:pPr>
        <w:pStyle w:val="TOC3"/>
        <w:tabs>
          <w:tab w:val="left" w:pos="1100"/>
          <w:tab w:val="right" w:leader="dot" w:pos="8756"/>
        </w:tabs>
        <w:rPr>
          <w:del w:id="997" w:author="laca" w:date="2015-06-25T07:58:00Z"/>
          <w:i w:val="0"/>
          <w:iCs w:val="0"/>
          <w:noProof/>
          <w:sz w:val="22"/>
          <w:szCs w:val="22"/>
          <w:lang w:eastAsia="hu-HU"/>
        </w:rPr>
      </w:pPr>
      <w:del w:id="998" w:author="laca" w:date="2015-06-25T07:58:00Z">
        <w:r w:rsidRPr="000633F1" w:rsidDel="000633F1">
          <w:rPr>
            <w:rPrChange w:id="999" w:author="laca" w:date="2015-06-25T07:58:00Z">
              <w:rPr>
                <w:rStyle w:val="Hyperlink"/>
                <w:noProof/>
              </w:rPr>
            </w:rPrChange>
          </w:rPr>
          <w:delText>5.1.4</w:delText>
        </w:r>
        <w:r w:rsidDel="000633F1">
          <w:rPr>
            <w:i w:val="0"/>
            <w:iCs w:val="0"/>
            <w:noProof/>
            <w:sz w:val="22"/>
            <w:szCs w:val="22"/>
            <w:lang w:eastAsia="hu-HU"/>
          </w:rPr>
          <w:tab/>
        </w:r>
        <w:r w:rsidRPr="000633F1" w:rsidDel="000633F1">
          <w:rPr>
            <w:rPrChange w:id="1000" w:author="laca" w:date="2015-06-25T07:58:00Z">
              <w:rPr>
                <w:rStyle w:val="Hyperlink"/>
                <w:noProof/>
              </w:rPr>
            </w:rPrChange>
          </w:rPr>
          <w:delText>Hardveres mérések</w:delText>
        </w:r>
        <w:r w:rsidDel="000633F1">
          <w:rPr>
            <w:noProof/>
            <w:webHidden/>
          </w:rPr>
          <w:tab/>
          <w:delText>49</w:delText>
        </w:r>
      </w:del>
    </w:p>
    <w:p w14:paraId="78C177F3" w14:textId="77777777" w:rsidR="00FF5FBB" w:rsidDel="000633F1" w:rsidRDefault="00FF5FBB">
      <w:pPr>
        <w:pStyle w:val="TOC4"/>
        <w:tabs>
          <w:tab w:val="left" w:pos="1540"/>
          <w:tab w:val="right" w:leader="dot" w:pos="8756"/>
        </w:tabs>
        <w:rPr>
          <w:del w:id="1001" w:author="laca" w:date="2015-06-25T07:58:00Z"/>
          <w:noProof/>
          <w:sz w:val="22"/>
          <w:szCs w:val="22"/>
          <w:lang w:eastAsia="hu-HU"/>
        </w:rPr>
      </w:pPr>
      <w:del w:id="1002" w:author="laca" w:date="2015-06-25T07:58:00Z">
        <w:r w:rsidRPr="000633F1" w:rsidDel="000633F1">
          <w:rPr>
            <w:rPrChange w:id="1003" w:author="laca" w:date="2015-06-25T07:58:00Z">
              <w:rPr>
                <w:rStyle w:val="Hyperlink"/>
                <w:noProof/>
              </w:rPr>
            </w:rPrChange>
          </w:rPr>
          <w:delText>5.1.4.1</w:delText>
        </w:r>
        <w:r w:rsidDel="000633F1">
          <w:rPr>
            <w:noProof/>
            <w:sz w:val="22"/>
            <w:szCs w:val="22"/>
            <w:lang w:eastAsia="hu-HU"/>
          </w:rPr>
          <w:tab/>
        </w:r>
        <w:r w:rsidRPr="000633F1" w:rsidDel="000633F1">
          <w:rPr>
            <w:rPrChange w:id="1004" w:author="laca" w:date="2015-06-25T07:58:00Z">
              <w:rPr>
                <w:rStyle w:val="Hyperlink"/>
                <w:noProof/>
              </w:rPr>
            </w:rPrChange>
          </w:rPr>
          <w:delText>DC motor sebesség szabályzása mérőstandon</w:delText>
        </w:r>
        <w:r w:rsidDel="000633F1">
          <w:rPr>
            <w:noProof/>
            <w:webHidden/>
          </w:rPr>
          <w:tab/>
          <w:delText>49</w:delText>
        </w:r>
      </w:del>
    </w:p>
    <w:p w14:paraId="3123AF72" w14:textId="77777777" w:rsidR="00FF5FBB" w:rsidDel="000633F1" w:rsidRDefault="00FF5FBB">
      <w:pPr>
        <w:pStyle w:val="TOC2"/>
        <w:tabs>
          <w:tab w:val="left" w:pos="880"/>
        </w:tabs>
        <w:rPr>
          <w:del w:id="1005" w:author="laca" w:date="2015-06-25T07:58:00Z"/>
          <w:smallCaps w:val="0"/>
          <w:noProof/>
          <w:sz w:val="22"/>
          <w:szCs w:val="22"/>
          <w:lang w:eastAsia="hu-HU"/>
        </w:rPr>
      </w:pPr>
      <w:del w:id="1006" w:author="laca" w:date="2015-06-25T07:58:00Z">
        <w:r w:rsidRPr="000633F1" w:rsidDel="000633F1">
          <w:rPr>
            <w:rPrChange w:id="1007" w:author="laca" w:date="2015-06-25T07:58:00Z">
              <w:rPr>
                <w:rStyle w:val="Hyperlink"/>
                <w:noProof/>
              </w:rPr>
            </w:rPrChange>
          </w:rPr>
          <w:delText>5.2</w:delText>
        </w:r>
        <w:r w:rsidDel="000633F1">
          <w:rPr>
            <w:smallCaps w:val="0"/>
            <w:noProof/>
            <w:sz w:val="22"/>
            <w:szCs w:val="22"/>
            <w:lang w:eastAsia="hu-HU"/>
          </w:rPr>
          <w:tab/>
        </w:r>
        <w:r w:rsidRPr="000633F1" w:rsidDel="000633F1">
          <w:rPr>
            <w:rPrChange w:id="1008" w:author="laca" w:date="2015-06-25T07:58:00Z">
              <w:rPr>
                <w:rStyle w:val="Hyperlink"/>
                <w:noProof/>
              </w:rPr>
            </w:rPrChange>
          </w:rPr>
          <w:delText>Sebesség és pozíció szabályozót tartalmazó IP mag generálása System Generator-ban</w:delText>
        </w:r>
        <w:r w:rsidDel="000633F1">
          <w:rPr>
            <w:noProof/>
            <w:webHidden/>
          </w:rPr>
          <w:tab/>
          <w:delText>50</w:delText>
        </w:r>
      </w:del>
    </w:p>
    <w:p w14:paraId="410E8028" w14:textId="77777777" w:rsidR="00FF5FBB" w:rsidDel="000633F1" w:rsidRDefault="00FF5FBB">
      <w:pPr>
        <w:pStyle w:val="TOC3"/>
        <w:tabs>
          <w:tab w:val="left" w:pos="1100"/>
          <w:tab w:val="right" w:leader="dot" w:pos="8756"/>
        </w:tabs>
        <w:rPr>
          <w:del w:id="1009" w:author="laca" w:date="2015-06-25T07:58:00Z"/>
          <w:i w:val="0"/>
          <w:iCs w:val="0"/>
          <w:noProof/>
          <w:sz w:val="22"/>
          <w:szCs w:val="22"/>
          <w:lang w:eastAsia="hu-HU"/>
        </w:rPr>
      </w:pPr>
      <w:del w:id="1010" w:author="laca" w:date="2015-06-25T07:58:00Z">
        <w:r w:rsidRPr="000633F1" w:rsidDel="000633F1">
          <w:rPr>
            <w:rPrChange w:id="1011" w:author="laca" w:date="2015-06-25T07:58:00Z">
              <w:rPr>
                <w:rStyle w:val="Hyperlink"/>
                <w:rFonts w:ascii="Times New Roman" w:hAnsi="Times New Roman"/>
                <w:noProof/>
              </w:rPr>
            </w:rPrChange>
          </w:rPr>
          <w:delText>5.2.1</w:delText>
        </w:r>
        <w:r w:rsidDel="000633F1">
          <w:rPr>
            <w:i w:val="0"/>
            <w:iCs w:val="0"/>
            <w:noProof/>
            <w:sz w:val="22"/>
            <w:szCs w:val="22"/>
            <w:lang w:eastAsia="hu-HU"/>
          </w:rPr>
          <w:tab/>
        </w:r>
        <w:r w:rsidRPr="000633F1" w:rsidDel="000633F1">
          <w:rPr>
            <w:rPrChange w:id="1012" w:author="laca" w:date="2015-06-25T07:58:00Z">
              <w:rPr>
                <w:rStyle w:val="Hyperlink"/>
                <w:rFonts w:ascii="Times New Roman" w:hAnsi="Times New Roman"/>
                <w:noProof/>
              </w:rPr>
            </w:rPrChange>
          </w:rPr>
          <w:delText>Mérések a rendszeren</w:delText>
        </w:r>
        <w:r w:rsidDel="000633F1">
          <w:rPr>
            <w:noProof/>
            <w:webHidden/>
          </w:rPr>
          <w:tab/>
          <w:delText>56</w:delText>
        </w:r>
      </w:del>
    </w:p>
    <w:p w14:paraId="64574CE8" w14:textId="77777777" w:rsidR="00FF5FBB" w:rsidDel="000633F1" w:rsidRDefault="00FF5FBB">
      <w:pPr>
        <w:pStyle w:val="TOC4"/>
        <w:tabs>
          <w:tab w:val="left" w:pos="1540"/>
          <w:tab w:val="right" w:leader="dot" w:pos="8756"/>
        </w:tabs>
        <w:rPr>
          <w:del w:id="1013" w:author="laca" w:date="2015-06-25T07:58:00Z"/>
          <w:noProof/>
          <w:sz w:val="22"/>
          <w:szCs w:val="22"/>
          <w:lang w:eastAsia="hu-HU"/>
        </w:rPr>
      </w:pPr>
      <w:del w:id="1014" w:author="laca" w:date="2015-06-25T07:58:00Z">
        <w:r w:rsidRPr="000633F1" w:rsidDel="000633F1">
          <w:rPr>
            <w:rPrChange w:id="1015" w:author="laca" w:date="2015-06-25T07:58:00Z">
              <w:rPr>
                <w:rStyle w:val="Hyperlink"/>
                <w:noProof/>
              </w:rPr>
            </w:rPrChange>
          </w:rPr>
          <w:delText>5.2.1.1</w:delText>
        </w:r>
        <w:r w:rsidDel="000633F1">
          <w:rPr>
            <w:noProof/>
            <w:sz w:val="22"/>
            <w:szCs w:val="22"/>
            <w:lang w:eastAsia="hu-HU"/>
          </w:rPr>
          <w:tab/>
        </w:r>
        <w:r w:rsidRPr="000633F1" w:rsidDel="000633F1">
          <w:rPr>
            <w:rPrChange w:id="1016" w:author="laca" w:date="2015-06-25T07:58:00Z">
              <w:rPr>
                <w:rStyle w:val="Hyperlink"/>
                <w:noProof/>
              </w:rPr>
            </w:rPrChange>
          </w:rPr>
          <w:delText>A robot lánctalpának sebesség szabályozása</w:delText>
        </w:r>
        <w:r w:rsidDel="000633F1">
          <w:rPr>
            <w:noProof/>
            <w:webHidden/>
          </w:rPr>
          <w:tab/>
          <w:delText>56</w:delText>
        </w:r>
      </w:del>
    </w:p>
    <w:p w14:paraId="042E39F9" w14:textId="77777777" w:rsidR="00FF5FBB" w:rsidDel="000633F1" w:rsidRDefault="00FF5FBB">
      <w:pPr>
        <w:pStyle w:val="TOC4"/>
        <w:tabs>
          <w:tab w:val="left" w:pos="1540"/>
          <w:tab w:val="right" w:leader="dot" w:pos="8756"/>
        </w:tabs>
        <w:rPr>
          <w:del w:id="1017" w:author="laca" w:date="2015-06-25T07:58:00Z"/>
          <w:noProof/>
          <w:sz w:val="22"/>
          <w:szCs w:val="22"/>
          <w:lang w:eastAsia="hu-HU"/>
        </w:rPr>
      </w:pPr>
      <w:del w:id="1018" w:author="laca" w:date="2015-06-25T07:58:00Z">
        <w:r w:rsidRPr="000633F1" w:rsidDel="000633F1">
          <w:rPr>
            <w:rPrChange w:id="1019" w:author="laca" w:date="2015-06-25T07:58:00Z">
              <w:rPr>
                <w:rStyle w:val="Hyperlink"/>
                <w:noProof/>
              </w:rPr>
            </w:rPrChange>
          </w:rPr>
          <w:delText>5.2.1.2</w:delText>
        </w:r>
        <w:r w:rsidDel="000633F1">
          <w:rPr>
            <w:noProof/>
            <w:sz w:val="22"/>
            <w:szCs w:val="22"/>
            <w:lang w:eastAsia="hu-HU"/>
          </w:rPr>
          <w:tab/>
        </w:r>
        <w:r w:rsidRPr="000633F1" w:rsidDel="000633F1">
          <w:rPr>
            <w:rPrChange w:id="1020" w:author="laca" w:date="2015-06-25T07:58:00Z">
              <w:rPr>
                <w:rStyle w:val="Hyperlink"/>
                <w:noProof/>
              </w:rPr>
            </w:rPrChange>
          </w:rPr>
          <w:delText>Pozíció szabályozása</w:delText>
        </w:r>
        <w:r w:rsidDel="000633F1">
          <w:rPr>
            <w:noProof/>
            <w:webHidden/>
          </w:rPr>
          <w:tab/>
          <w:delText>58</w:delText>
        </w:r>
      </w:del>
    </w:p>
    <w:p w14:paraId="7C72C930" w14:textId="77777777" w:rsidR="00FF5FBB" w:rsidDel="000633F1" w:rsidRDefault="00FF5FBB">
      <w:pPr>
        <w:pStyle w:val="TOC2"/>
        <w:tabs>
          <w:tab w:val="left" w:pos="880"/>
        </w:tabs>
        <w:rPr>
          <w:del w:id="1021" w:author="laca" w:date="2015-06-25T07:58:00Z"/>
          <w:smallCaps w:val="0"/>
          <w:noProof/>
          <w:sz w:val="22"/>
          <w:szCs w:val="22"/>
          <w:lang w:eastAsia="hu-HU"/>
        </w:rPr>
      </w:pPr>
      <w:del w:id="1022" w:author="laca" w:date="2015-06-25T07:58:00Z">
        <w:r w:rsidRPr="000633F1" w:rsidDel="000633F1">
          <w:rPr>
            <w:rPrChange w:id="1023" w:author="laca" w:date="2015-06-25T07:58:00Z">
              <w:rPr>
                <w:rStyle w:val="Hyperlink"/>
                <w:noProof/>
              </w:rPr>
            </w:rPrChange>
          </w:rPr>
          <w:delText>5.3</w:delText>
        </w:r>
        <w:r w:rsidDel="000633F1">
          <w:rPr>
            <w:smallCaps w:val="0"/>
            <w:noProof/>
            <w:sz w:val="22"/>
            <w:szCs w:val="22"/>
            <w:lang w:eastAsia="hu-HU"/>
          </w:rPr>
          <w:tab/>
        </w:r>
        <w:r w:rsidRPr="000633F1" w:rsidDel="000633F1">
          <w:rPr>
            <w:rPrChange w:id="1024" w:author="laca" w:date="2015-06-25T07:58:00Z">
              <w:rPr>
                <w:rStyle w:val="Hyperlink"/>
                <w:noProof/>
              </w:rPr>
            </w:rPrChange>
          </w:rPr>
          <w:delText>Szenzorok</w:delText>
        </w:r>
        <w:r w:rsidDel="000633F1">
          <w:rPr>
            <w:noProof/>
            <w:webHidden/>
          </w:rPr>
          <w:tab/>
          <w:delText>60</w:delText>
        </w:r>
      </w:del>
    </w:p>
    <w:p w14:paraId="5A9D3E6E" w14:textId="77777777" w:rsidR="00FF5FBB" w:rsidDel="000633F1" w:rsidRDefault="00FF5FBB">
      <w:pPr>
        <w:pStyle w:val="TOC3"/>
        <w:tabs>
          <w:tab w:val="left" w:pos="1100"/>
          <w:tab w:val="right" w:leader="dot" w:pos="8756"/>
        </w:tabs>
        <w:rPr>
          <w:del w:id="1025" w:author="laca" w:date="2015-06-25T07:58:00Z"/>
          <w:i w:val="0"/>
          <w:iCs w:val="0"/>
          <w:noProof/>
          <w:sz w:val="22"/>
          <w:szCs w:val="22"/>
          <w:lang w:eastAsia="hu-HU"/>
        </w:rPr>
      </w:pPr>
      <w:del w:id="1026" w:author="laca" w:date="2015-06-25T07:58:00Z">
        <w:r w:rsidRPr="000633F1" w:rsidDel="000633F1">
          <w:rPr>
            <w:rPrChange w:id="1027" w:author="laca" w:date="2015-06-25T07:58:00Z">
              <w:rPr>
                <w:rStyle w:val="Hyperlink"/>
                <w:noProof/>
              </w:rPr>
            </w:rPrChange>
          </w:rPr>
          <w:delText>5.3.1</w:delText>
        </w:r>
        <w:r w:rsidDel="000633F1">
          <w:rPr>
            <w:i w:val="0"/>
            <w:iCs w:val="0"/>
            <w:noProof/>
            <w:sz w:val="22"/>
            <w:szCs w:val="22"/>
            <w:lang w:eastAsia="hu-HU"/>
          </w:rPr>
          <w:tab/>
        </w:r>
        <w:r w:rsidRPr="000633F1" w:rsidDel="000633F1">
          <w:rPr>
            <w:rPrChange w:id="1028" w:author="laca" w:date="2015-06-25T07:58:00Z">
              <w:rPr>
                <w:rStyle w:val="Hyperlink"/>
                <w:noProof/>
              </w:rPr>
            </w:rPrChange>
          </w:rPr>
          <w:delText>Inkrementális érzékelő</w:delText>
        </w:r>
        <w:r w:rsidDel="000633F1">
          <w:rPr>
            <w:noProof/>
            <w:webHidden/>
          </w:rPr>
          <w:tab/>
          <w:delText>60</w:delText>
        </w:r>
      </w:del>
    </w:p>
    <w:p w14:paraId="5D70F5E0" w14:textId="77777777" w:rsidR="00FF5FBB" w:rsidDel="000633F1" w:rsidRDefault="00FF5FBB">
      <w:pPr>
        <w:pStyle w:val="TOC4"/>
        <w:tabs>
          <w:tab w:val="left" w:pos="1540"/>
          <w:tab w:val="right" w:leader="dot" w:pos="8756"/>
        </w:tabs>
        <w:rPr>
          <w:del w:id="1029" w:author="laca" w:date="2015-06-25T07:58:00Z"/>
          <w:noProof/>
          <w:sz w:val="22"/>
          <w:szCs w:val="22"/>
          <w:lang w:eastAsia="hu-HU"/>
        </w:rPr>
      </w:pPr>
      <w:del w:id="1030" w:author="laca" w:date="2015-06-25T07:58:00Z">
        <w:r w:rsidRPr="000633F1" w:rsidDel="000633F1">
          <w:rPr>
            <w:rPrChange w:id="1031" w:author="laca" w:date="2015-06-25T07:58:00Z">
              <w:rPr>
                <w:rStyle w:val="Hyperlink"/>
                <w:noProof/>
              </w:rPr>
            </w:rPrChange>
          </w:rPr>
          <w:delText>5.3.1.1</w:delText>
        </w:r>
        <w:r w:rsidDel="000633F1">
          <w:rPr>
            <w:noProof/>
            <w:sz w:val="22"/>
            <w:szCs w:val="22"/>
            <w:lang w:eastAsia="hu-HU"/>
          </w:rPr>
          <w:tab/>
        </w:r>
        <w:r w:rsidRPr="000633F1" w:rsidDel="000633F1">
          <w:rPr>
            <w:rPrChange w:id="1032" w:author="laca" w:date="2015-06-25T07:58:00Z">
              <w:rPr>
                <w:rStyle w:val="Hyperlink"/>
                <w:noProof/>
              </w:rPr>
            </w:rPrChange>
          </w:rPr>
          <w:delText>Optikai inkrementális vevő felépítése</w:delText>
        </w:r>
        <w:r w:rsidDel="000633F1">
          <w:rPr>
            <w:noProof/>
            <w:webHidden/>
          </w:rPr>
          <w:tab/>
          <w:delText>60</w:delText>
        </w:r>
      </w:del>
    </w:p>
    <w:p w14:paraId="51956C23" w14:textId="77777777" w:rsidR="00FF5FBB" w:rsidDel="000633F1" w:rsidRDefault="00FF5FBB">
      <w:pPr>
        <w:pStyle w:val="TOC3"/>
        <w:tabs>
          <w:tab w:val="left" w:pos="1100"/>
          <w:tab w:val="right" w:leader="dot" w:pos="8756"/>
        </w:tabs>
        <w:rPr>
          <w:del w:id="1033" w:author="laca" w:date="2015-06-25T07:58:00Z"/>
          <w:i w:val="0"/>
          <w:iCs w:val="0"/>
          <w:noProof/>
          <w:sz w:val="22"/>
          <w:szCs w:val="22"/>
          <w:lang w:eastAsia="hu-HU"/>
        </w:rPr>
      </w:pPr>
      <w:del w:id="1034" w:author="laca" w:date="2015-06-25T07:58:00Z">
        <w:r w:rsidRPr="000633F1" w:rsidDel="000633F1">
          <w:rPr>
            <w:rPrChange w:id="1035" w:author="laca" w:date="2015-06-25T07:58:00Z">
              <w:rPr>
                <w:rStyle w:val="Hyperlink"/>
                <w:noProof/>
              </w:rPr>
            </w:rPrChange>
          </w:rPr>
          <w:delText>5.3.2</w:delText>
        </w:r>
        <w:r w:rsidDel="000633F1">
          <w:rPr>
            <w:i w:val="0"/>
            <w:iCs w:val="0"/>
            <w:noProof/>
            <w:sz w:val="22"/>
            <w:szCs w:val="22"/>
            <w:lang w:eastAsia="hu-HU"/>
          </w:rPr>
          <w:tab/>
        </w:r>
        <w:r w:rsidRPr="000633F1" w:rsidDel="000633F1">
          <w:rPr>
            <w:rPrChange w:id="1036" w:author="laca" w:date="2015-06-25T07:58:00Z">
              <w:rPr>
                <w:rStyle w:val="Hyperlink"/>
                <w:noProof/>
              </w:rPr>
            </w:rPrChange>
          </w:rPr>
          <w:delText>Inkrementális érzékelő jeleinek a feldolgozása FPGA áramkör segítségével</w:delText>
        </w:r>
        <w:r w:rsidDel="000633F1">
          <w:rPr>
            <w:noProof/>
            <w:webHidden/>
          </w:rPr>
          <w:tab/>
          <w:delText>61</w:delText>
        </w:r>
      </w:del>
    </w:p>
    <w:p w14:paraId="6C626BC7" w14:textId="77777777" w:rsidR="00FF5FBB" w:rsidDel="000633F1" w:rsidRDefault="00FF5FBB">
      <w:pPr>
        <w:pStyle w:val="TOC4"/>
        <w:tabs>
          <w:tab w:val="left" w:pos="1540"/>
          <w:tab w:val="right" w:leader="dot" w:pos="8756"/>
        </w:tabs>
        <w:rPr>
          <w:del w:id="1037" w:author="laca" w:date="2015-06-25T07:58:00Z"/>
          <w:noProof/>
          <w:sz w:val="22"/>
          <w:szCs w:val="22"/>
          <w:lang w:eastAsia="hu-HU"/>
        </w:rPr>
      </w:pPr>
      <w:del w:id="1038" w:author="laca" w:date="2015-06-25T07:58:00Z">
        <w:r w:rsidRPr="000633F1" w:rsidDel="000633F1">
          <w:rPr>
            <w:rPrChange w:id="1039" w:author="laca" w:date="2015-06-25T07:58:00Z">
              <w:rPr>
                <w:rStyle w:val="Hyperlink"/>
                <w:noProof/>
              </w:rPr>
            </w:rPrChange>
          </w:rPr>
          <w:delText>5.3.2.1</w:delText>
        </w:r>
        <w:r w:rsidDel="000633F1">
          <w:rPr>
            <w:noProof/>
            <w:sz w:val="22"/>
            <w:szCs w:val="22"/>
            <w:lang w:eastAsia="hu-HU"/>
          </w:rPr>
          <w:tab/>
        </w:r>
        <w:r w:rsidRPr="000633F1" w:rsidDel="000633F1">
          <w:rPr>
            <w:rPrChange w:id="1040" w:author="laca" w:date="2015-06-25T07:58:00Z">
              <w:rPr>
                <w:rStyle w:val="Hyperlink"/>
                <w:noProof/>
              </w:rPr>
            </w:rPrChange>
          </w:rPr>
          <w:delText>Szimuláció System Generatorban</w:delText>
        </w:r>
        <w:r w:rsidDel="000633F1">
          <w:rPr>
            <w:noProof/>
            <w:webHidden/>
          </w:rPr>
          <w:tab/>
          <w:delText>62</w:delText>
        </w:r>
      </w:del>
    </w:p>
    <w:p w14:paraId="16CDB52B" w14:textId="77777777" w:rsidR="00FF5FBB" w:rsidDel="000633F1" w:rsidRDefault="00FF5FBB">
      <w:pPr>
        <w:pStyle w:val="TOC4"/>
        <w:tabs>
          <w:tab w:val="left" w:pos="1540"/>
          <w:tab w:val="right" w:leader="dot" w:pos="8756"/>
        </w:tabs>
        <w:rPr>
          <w:del w:id="1041" w:author="laca" w:date="2015-06-25T07:58:00Z"/>
          <w:noProof/>
          <w:sz w:val="22"/>
          <w:szCs w:val="22"/>
          <w:lang w:eastAsia="hu-HU"/>
        </w:rPr>
      </w:pPr>
      <w:del w:id="1042" w:author="laca" w:date="2015-06-25T07:58:00Z">
        <w:r w:rsidRPr="000633F1" w:rsidDel="000633F1">
          <w:rPr>
            <w:rPrChange w:id="1043" w:author="laca" w:date="2015-06-25T07:58:00Z">
              <w:rPr>
                <w:rStyle w:val="Hyperlink"/>
                <w:noProof/>
              </w:rPr>
            </w:rPrChange>
          </w:rPr>
          <w:delText>5.3.2.2</w:delText>
        </w:r>
        <w:r w:rsidDel="000633F1">
          <w:rPr>
            <w:noProof/>
            <w:sz w:val="22"/>
            <w:szCs w:val="22"/>
            <w:lang w:eastAsia="hu-HU"/>
          </w:rPr>
          <w:tab/>
        </w:r>
        <w:r w:rsidRPr="000633F1" w:rsidDel="000633F1">
          <w:rPr>
            <w:rPrChange w:id="1044" w:author="laca" w:date="2015-06-25T07:58:00Z">
              <w:rPr>
                <w:rStyle w:val="Hyperlink"/>
                <w:noProof/>
              </w:rPr>
            </w:rPrChange>
          </w:rPr>
          <w:delText>Pozíció mérése inkrementális adó segítségével</w:delText>
        </w:r>
        <w:r w:rsidDel="000633F1">
          <w:rPr>
            <w:noProof/>
            <w:webHidden/>
          </w:rPr>
          <w:tab/>
          <w:delText>63</w:delText>
        </w:r>
      </w:del>
    </w:p>
    <w:p w14:paraId="6CAC0078" w14:textId="77777777" w:rsidR="00FF5FBB" w:rsidDel="000633F1" w:rsidRDefault="00FF5FBB">
      <w:pPr>
        <w:pStyle w:val="TOC4"/>
        <w:tabs>
          <w:tab w:val="left" w:pos="1540"/>
          <w:tab w:val="right" w:leader="dot" w:pos="8756"/>
        </w:tabs>
        <w:rPr>
          <w:del w:id="1045" w:author="laca" w:date="2015-06-25T07:58:00Z"/>
          <w:noProof/>
          <w:sz w:val="22"/>
          <w:szCs w:val="22"/>
          <w:lang w:eastAsia="hu-HU"/>
        </w:rPr>
      </w:pPr>
      <w:del w:id="1046" w:author="laca" w:date="2015-06-25T07:58:00Z">
        <w:r w:rsidRPr="000633F1" w:rsidDel="000633F1">
          <w:rPr>
            <w:rPrChange w:id="1047" w:author="laca" w:date="2015-06-25T07:58:00Z">
              <w:rPr>
                <w:rStyle w:val="Hyperlink"/>
                <w:noProof/>
              </w:rPr>
            </w:rPrChange>
          </w:rPr>
          <w:delText>5.3.2.3</w:delText>
        </w:r>
        <w:r w:rsidDel="000633F1">
          <w:rPr>
            <w:noProof/>
            <w:sz w:val="22"/>
            <w:szCs w:val="22"/>
            <w:lang w:eastAsia="hu-HU"/>
          </w:rPr>
          <w:tab/>
        </w:r>
        <w:r w:rsidRPr="000633F1" w:rsidDel="000633F1">
          <w:rPr>
            <w:rPrChange w:id="1048" w:author="laca" w:date="2015-06-25T07:58:00Z">
              <w:rPr>
                <w:rStyle w:val="Hyperlink"/>
                <w:noProof/>
              </w:rPr>
            </w:rPrChange>
          </w:rPr>
          <w:delText>Szögsebesség mérése inkrementális adó segítségével</w:delText>
        </w:r>
        <w:r w:rsidDel="000633F1">
          <w:rPr>
            <w:noProof/>
            <w:webHidden/>
          </w:rPr>
          <w:tab/>
          <w:delText>64</w:delText>
        </w:r>
      </w:del>
    </w:p>
    <w:p w14:paraId="1D9AF13C" w14:textId="77777777" w:rsidR="00FF5FBB" w:rsidDel="000633F1" w:rsidRDefault="00FF5FBB">
      <w:pPr>
        <w:pStyle w:val="TOC2"/>
        <w:tabs>
          <w:tab w:val="left" w:pos="880"/>
        </w:tabs>
        <w:rPr>
          <w:del w:id="1049" w:author="laca" w:date="2015-06-25T07:58:00Z"/>
          <w:smallCaps w:val="0"/>
          <w:noProof/>
          <w:sz w:val="22"/>
          <w:szCs w:val="22"/>
          <w:lang w:eastAsia="hu-HU"/>
        </w:rPr>
      </w:pPr>
      <w:del w:id="1050" w:author="laca" w:date="2015-06-25T07:58:00Z">
        <w:r w:rsidRPr="000633F1" w:rsidDel="000633F1">
          <w:rPr>
            <w:rPrChange w:id="1051" w:author="laca" w:date="2015-06-25T07:58:00Z">
              <w:rPr>
                <w:rStyle w:val="Hyperlink"/>
                <w:rFonts w:ascii="Times New Roman" w:hAnsi="Times New Roman"/>
                <w:noProof/>
              </w:rPr>
            </w:rPrChange>
          </w:rPr>
          <w:delText>5.4</w:delText>
        </w:r>
        <w:r w:rsidDel="000633F1">
          <w:rPr>
            <w:smallCaps w:val="0"/>
            <w:noProof/>
            <w:sz w:val="22"/>
            <w:szCs w:val="22"/>
            <w:lang w:eastAsia="hu-HU"/>
          </w:rPr>
          <w:tab/>
        </w:r>
        <w:r w:rsidRPr="000633F1" w:rsidDel="000633F1">
          <w:rPr>
            <w:rPrChange w:id="1052" w:author="laca" w:date="2015-06-25T07:58:00Z">
              <w:rPr>
                <w:rStyle w:val="Hyperlink"/>
                <w:rFonts w:ascii="Times New Roman" w:hAnsi="Times New Roman"/>
                <w:noProof/>
              </w:rPr>
            </w:rPrChange>
          </w:rPr>
          <w:delText>MPU-6050 giroszkóp és gyorsulásmérő</w:delText>
        </w:r>
        <w:r w:rsidDel="000633F1">
          <w:rPr>
            <w:noProof/>
            <w:webHidden/>
          </w:rPr>
          <w:tab/>
          <w:delText>67</w:delText>
        </w:r>
      </w:del>
    </w:p>
    <w:p w14:paraId="5C25452A" w14:textId="77777777" w:rsidR="00FF5FBB" w:rsidDel="000633F1" w:rsidRDefault="00FF5FBB">
      <w:pPr>
        <w:pStyle w:val="TOC2"/>
        <w:tabs>
          <w:tab w:val="left" w:pos="880"/>
        </w:tabs>
        <w:rPr>
          <w:del w:id="1053" w:author="laca" w:date="2015-06-25T07:58:00Z"/>
          <w:smallCaps w:val="0"/>
          <w:noProof/>
          <w:sz w:val="22"/>
          <w:szCs w:val="22"/>
          <w:lang w:eastAsia="hu-HU"/>
        </w:rPr>
      </w:pPr>
      <w:del w:id="1054" w:author="laca" w:date="2015-06-25T07:58:00Z">
        <w:r w:rsidRPr="000633F1" w:rsidDel="000633F1">
          <w:rPr>
            <w:rPrChange w:id="1055" w:author="laca" w:date="2015-06-25T07:58:00Z">
              <w:rPr>
                <w:rStyle w:val="Hyperlink"/>
                <w:noProof/>
              </w:rPr>
            </w:rPrChange>
          </w:rPr>
          <w:delText>5.5</w:delText>
        </w:r>
        <w:r w:rsidDel="000633F1">
          <w:rPr>
            <w:smallCaps w:val="0"/>
            <w:noProof/>
            <w:sz w:val="22"/>
            <w:szCs w:val="22"/>
            <w:lang w:eastAsia="hu-HU"/>
          </w:rPr>
          <w:tab/>
        </w:r>
        <w:r w:rsidRPr="000633F1" w:rsidDel="000633F1">
          <w:rPr>
            <w:rPrChange w:id="1056" w:author="laca" w:date="2015-06-25T07:58:00Z">
              <w:rPr>
                <w:rStyle w:val="Hyperlink"/>
                <w:noProof/>
              </w:rPr>
            </w:rPrChange>
          </w:rPr>
          <w:delText>Beavatkozó elemek:</w:delText>
        </w:r>
        <w:r w:rsidDel="000633F1">
          <w:rPr>
            <w:noProof/>
            <w:webHidden/>
          </w:rPr>
          <w:tab/>
          <w:delText>69</w:delText>
        </w:r>
      </w:del>
    </w:p>
    <w:p w14:paraId="1CDB4935" w14:textId="77777777" w:rsidR="00FF5FBB" w:rsidDel="000633F1" w:rsidRDefault="00FF5FBB">
      <w:pPr>
        <w:pStyle w:val="TOC3"/>
        <w:tabs>
          <w:tab w:val="left" w:pos="1100"/>
          <w:tab w:val="right" w:leader="dot" w:pos="8756"/>
        </w:tabs>
        <w:rPr>
          <w:del w:id="1057" w:author="laca" w:date="2015-06-25T07:58:00Z"/>
          <w:i w:val="0"/>
          <w:iCs w:val="0"/>
          <w:noProof/>
          <w:sz w:val="22"/>
          <w:szCs w:val="22"/>
          <w:lang w:eastAsia="hu-HU"/>
        </w:rPr>
      </w:pPr>
      <w:del w:id="1058" w:author="laca" w:date="2015-06-25T07:58:00Z">
        <w:r w:rsidRPr="000633F1" w:rsidDel="000633F1">
          <w:rPr>
            <w:rPrChange w:id="1059" w:author="laca" w:date="2015-06-25T07:58:00Z">
              <w:rPr>
                <w:rStyle w:val="Hyperlink"/>
                <w:noProof/>
              </w:rPr>
            </w:rPrChange>
          </w:rPr>
          <w:delText>5.5.1</w:delText>
        </w:r>
        <w:r w:rsidDel="000633F1">
          <w:rPr>
            <w:i w:val="0"/>
            <w:iCs w:val="0"/>
            <w:noProof/>
            <w:sz w:val="22"/>
            <w:szCs w:val="22"/>
            <w:lang w:eastAsia="hu-HU"/>
          </w:rPr>
          <w:tab/>
        </w:r>
        <w:r w:rsidRPr="000633F1" w:rsidDel="000633F1">
          <w:rPr>
            <w:rPrChange w:id="1060" w:author="laca" w:date="2015-06-25T07:58:00Z">
              <w:rPr>
                <w:rStyle w:val="Hyperlink"/>
                <w:noProof/>
              </w:rPr>
            </w:rPrChange>
          </w:rPr>
          <w:delText>PWM Generátor megvalósítása FPGA áramkörön System Generator környezetben.</w:delText>
        </w:r>
        <w:r w:rsidDel="000633F1">
          <w:rPr>
            <w:noProof/>
            <w:webHidden/>
          </w:rPr>
          <w:tab/>
          <w:delText>69</w:delText>
        </w:r>
      </w:del>
    </w:p>
    <w:p w14:paraId="23942DC7" w14:textId="77777777" w:rsidR="00FF5FBB" w:rsidDel="000633F1" w:rsidRDefault="00FF5FBB">
      <w:pPr>
        <w:pStyle w:val="TOC4"/>
        <w:tabs>
          <w:tab w:val="left" w:pos="1540"/>
          <w:tab w:val="right" w:leader="dot" w:pos="8756"/>
        </w:tabs>
        <w:rPr>
          <w:del w:id="1061" w:author="laca" w:date="2015-06-25T07:58:00Z"/>
          <w:noProof/>
          <w:sz w:val="22"/>
          <w:szCs w:val="22"/>
          <w:lang w:eastAsia="hu-HU"/>
        </w:rPr>
      </w:pPr>
      <w:del w:id="1062" w:author="laca" w:date="2015-06-25T07:58:00Z">
        <w:r w:rsidRPr="000633F1" w:rsidDel="000633F1">
          <w:rPr>
            <w:rPrChange w:id="1063" w:author="laca" w:date="2015-06-25T07:58:00Z">
              <w:rPr>
                <w:rStyle w:val="Hyperlink"/>
                <w:noProof/>
              </w:rPr>
            </w:rPrChange>
          </w:rPr>
          <w:delText>5.5.1.1</w:delText>
        </w:r>
        <w:r w:rsidDel="000633F1">
          <w:rPr>
            <w:noProof/>
            <w:sz w:val="22"/>
            <w:szCs w:val="22"/>
            <w:lang w:eastAsia="hu-HU"/>
          </w:rPr>
          <w:tab/>
        </w:r>
        <w:r w:rsidRPr="000633F1" w:rsidDel="000633F1">
          <w:rPr>
            <w:rPrChange w:id="1064" w:author="laca" w:date="2015-06-25T07:58:00Z">
              <w:rPr>
                <w:rStyle w:val="Hyperlink"/>
                <w:noProof/>
              </w:rPr>
            </w:rPrChange>
          </w:rPr>
          <w:delText>Megvalósítás</w:delText>
        </w:r>
        <w:r w:rsidDel="000633F1">
          <w:rPr>
            <w:noProof/>
            <w:webHidden/>
          </w:rPr>
          <w:tab/>
          <w:delText>69</w:delText>
        </w:r>
      </w:del>
    </w:p>
    <w:p w14:paraId="06ACF5A0" w14:textId="77777777" w:rsidR="00FF5FBB" w:rsidDel="000633F1" w:rsidRDefault="00FF5FBB">
      <w:pPr>
        <w:pStyle w:val="TOC2"/>
        <w:tabs>
          <w:tab w:val="left" w:pos="880"/>
        </w:tabs>
        <w:rPr>
          <w:del w:id="1065" w:author="laca" w:date="2015-06-25T07:58:00Z"/>
          <w:smallCaps w:val="0"/>
          <w:noProof/>
          <w:sz w:val="22"/>
          <w:szCs w:val="22"/>
          <w:lang w:eastAsia="hu-HU"/>
        </w:rPr>
      </w:pPr>
      <w:del w:id="1066" w:author="laca" w:date="2015-06-25T07:58:00Z">
        <w:r w:rsidRPr="000633F1" w:rsidDel="000633F1">
          <w:rPr>
            <w:rPrChange w:id="1067" w:author="laca" w:date="2015-06-25T07:58:00Z">
              <w:rPr>
                <w:rStyle w:val="Hyperlink"/>
                <w:noProof/>
              </w:rPr>
            </w:rPrChange>
          </w:rPr>
          <w:delText>5.6</w:delText>
        </w:r>
        <w:r w:rsidDel="000633F1">
          <w:rPr>
            <w:smallCaps w:val="0"/>
            <w:noProof/>
            <w:sz w:val="22"/>
            <w:szCs w:val="22"/>
            <w:lang w:eastAsia="hu-HU"/>
          </w:rPr>
          <w:tab/>
        </w:r>
        <w:r w:rsidRPr="000633F1" w:rsidDel="000633F1">
          <w:rPr>
            <w:rPrChange w:id="1068" w:author="laca" w:date="2015-06-25T07:58:00Z">
              <w:rPr>
                <w:rStyle w:val="Hyperlink"/>
                <w:noProof/>
              </w:rPr>
            </w:rPrChange>
          </w:rPr>
          <w:delText>Elektronika</w:delText>
        </w:r>
        <w:r w:rsidDel="000633F1">
          <w:rPr>
            <w:noProof/>
            <w:webHidden/>
          </w:rPr>
          <w:tab/>
          <w:delText>71</w:delText>
        </w:r>
      </w:del>
    </w:p>
    <w:p w14:paraId="3457B5CB" w14:textId="77777777" w:rsidR="00FF5FBB" w:rsidDel="000633F1" w:rsidRDefault="00FF5FBB">
      <w:pPr>
        <w:pStyle w:val="TOC3"/>
        <w:tabs>
          <w:tab w:val="left" w:pos="1100"/>
          <w:tab w:val="right" w:leader="dot" w:pos="8756"/>
        </w:tabs>
        <w:rPr>
          <w:del w:id="1069" w:author="laca" w:date="2015-06-25T07:58:00Z"/>
          <w:i w:val="0"/>
          <w:iCs w:val="0"/>
          <w:noProof/>
          <w:sz w:val="22"/>
          <w:szCs w:val="22"/>
          <w:lang w:eastAsia="hu-HU"/>
        </w:rPr>
      </w:pPr>
      <w:del w:id="1070" w:author="laca" w:date="2015-06-25T07:58:00Z">
        <w:r w:rsidRPr="000633F1" w:rsidDel="000633F1">
          <w:rPr>
            <w:rPrChange w:id="1071" w:author="laca" w:date="2015-06-25T07:58:00Z">
              <w:rPr>
                <w:rStyle w:val="Hyperlink"/>
                <w:noProof/>
              </w:rPr>
            </w:rPrChange>
          </w:rPr>
          <w:delText>5.6.1</w:delText>
        </w:r>
        <w:r w:rsidDel="000633F1">
          <w:rPr>
            <w:i w:val="0"/>
            <w:iCs w:val="0"/>
            <w:noProof/>
            <w:sz w:val="22"/>
            <w:szCs w:val="22"/>
            <w:lang w:eastAsia="hu-HU"/>
          </w:rPr>
          <w:tab/>
        </w:r>
        <w:r w:rsidRPr="000633F1" w:rsidDel="000633F1">
          <w:rPr>
            <w:rPrChange w:id="1072" w:author="laca" w:date="2015-06-25T07:58:00Z">
              <w:rPr>
                <w:rStyle w:val="Hyperlink"/>
                <w:noProof/>
              </w:rPr>
            </w:rPrChange>
          </w:rPr>
          <w:delText>Digitális Elektronika</w:delText>
        </w:r>
        <w:r w:rsidDel="000633F1">
          <w:rPr>
            <w:noProof/>
            <w:webHidden/>
          </w:rPr>
          <w:tab/>
          <w:delText>71</w:delText>
        </w:r>
      </w:del>
    </w:p>
    <w:p w14:paraId="23E60F34" w14:textId="77777777" w:rsidR="00FF5FBB" w:rsidDel="000633F1" w:rsidRDefault="00FF5FBB">
      <w:pPr>
        <w:pStyle w:val="TOC3"/>
        <w:tabs>
          <w:tab w:val="left" w:pos="1100"/>
          <w:tab w:val="right" w:leader="dot" w:pos="8756"/>
        </w:tabs>
        <w:rPr>
          <w:del w:id="1073" w:author="laca" w:date="2015-06-25T07:58:00Z"/>
          <w:i w:val="0"/>
          <w:iCs w:val="0"/>
          <w:noProof/>
          <w:sz w:val="22"/>
          <w:szCs w:val="22"/>
          <w:lang w:eastAsia="hu-HU"/>
        </w:rPr>
      </w:pPr>
      <w:del w:id="1074" w:author="laca" w:date="2015-06-25T07:58:00Z">
        <w:r w:rsidRPr="000633F1" w:rsidDel="000633F1">
          <w:rPr>
            <w:rPrChange w:id="1075" w:author="laca" w:date="2015-06-25T07:58:00Z">
              <w:rPr>
                <w:rStyle w:val="Hyperlink"/>
                <w:noProof/>
              </w:rPr>
            </w:rPrChange>
          </w:rPr>
          <w:delText>5.6.2</w:delText>
        </w:r>
        <w:r w:rsidDel="000633F1">
          <w:rPr>
            <w:i w:val="0"/>
            <w:iCs w:val="0"/>
            <w:noProof/>
            <w:sz w:val="22"/>
            <w:szCs w:val="22"/>
            <w:lang w:eastAsia="hu-HU"/>
          </w:rPr>
          <w:tab/>
        </w:r>
        <w:r w:rsidRPr="000633F1" w:rsidDel="000633F1">
          <w:rPr>
            <w:rPrChange w:id="1076" w:author="laca" w:date="2015-06-25T07:58:00Z">
              <w:rPr>
                <w:rStyle w:val="Hyperlink"/>
                <w:noProof/>
              </w:rPr>
            </w:rPrChange>
          </w:rPr>
          <w:delText>FPGA Rendszer Felépítése</w:delText>
        </w:r>
        <w:r w:rsidDel="000633F1">
          <w:rPr>
            <w:noProof/>
            <w:webHidden/>
          </w:rPr>
          <w:tab/>
          <w:delText>71</w:delText>
        </w:r>
      </w:del>
    </w:p>
    <w:p w14:paraId="4BE20B4B" w14:textId="77777777" w:rsidR="00FF5FBB" w:rsidDel="000633F1" w:rsidRDefault="00FF5FBB">
      <w:pPr>
        <w:pStyle w:val="TOC4"/>
        <w:tabs>
          <w:tab w:val="left" w:pos="1540"/>
          <w:tab w:val="right" w:leader="dot" w:pos="8756"/>
        </w:tabs>
        <w:rPr>
          <w:del w:id="1077" w:author="laca" w:date="2015-06-25T07:58:00Z"/>
          <w:noProof/>
          <w:sz w:val="22"/>
          <w:szCs w:val="22"/>
          <w:lang w:eastAsia="hu-HU"/>
        </w:rPr>
      </w:pPr>
      <w:del w:id="1078" w:author="laca" w:date="2015-06-25T07:58:00Z">
        <w:r w:rsidRPr="000633F1" w:rsidDel="000633F1">
          <w:rPr>
            <w:rPrChange w:id="1079" w:author="laca" w:date="2015-06-25T07:58:00Z">
              <w:rPr>
                <w:rStyle w:val="Hyperlink"/>
                <w:noProof/>
              </w:rPr>
            </w:rPrChange>
          </w:rPr>
          <w:delText>5.6.2.1</w:delText>
        </w:r>
        <w:r w:rsidDel="000633F1">
          <w:rPr>
            <w:noProof/>
            <w:sz w:val="22"/>
            <w:szCs w:val="22"/>
            <w:lang w:eastAsia="hu-HU"/>
          </w:rPr>
          <w:tab/>
        </w:r>
        <w:r w:rsidRPr="000633F1" w:rsidDel="000633F1">
          <w:rPr>
            <w:rPrChange w:id="1080" w:author="laca" w:date="2015-06-25T07:58:00Z">
              <w:rPr>
                <w:rStyle w:val="Hyperlink"/>
                <w:noProof/>
              </w:rPr>
            </w:rPrChange>
          </w:rPr>
          <w:delText>Zybo FPGA fejlesztőlap</w:delText>
        </w:r>
        <w:r w:rsidDel="000633F1">
          <w:rPr>
            <w:noProof/>
            <w:webHidden/>
          </w:rPr>
          <w:tab/>
          <w:delText>73</w:delText>
        </w:r>
      </w:del>
    </w:p>
    <w:p w14:paraId="39D80813" w14:textId="77777777" w:rsidR="00FF5FBB" w:rsidDel="000633F1" w:rsidRDefault="00FF5FBB">
      <w:pPr>
        <w:pStyle w:val="TOC4"/>
        <w:tabs>
          <w:tab w:val="left" w:pos="1540"/>
          <w:tab w:val="right" w:leader="dot" w:pos="8756"/>
        </w:tabs>
        <w:rPr>
          <w:del w:id="1081" w:author="laca" w:date="2015-06-25T07:58:00Z"/>
          <w:noProof/>
          <w:sz w:val="22"/>
          <w:szCs w:val="22"/>
          <w:lang w:eastAsia="hu-HU"/>
        </w:rPr>
      </w:pPr>
      <w:del w:id="1082" w:author="laca" w:date="2015-06-25T07:58:00Z">
        <w:r w:rsidRPr="000633F1" w:rsidDel="000633F1">
          <w:rPr>
            <w:rPrChange w:id="1083" w:author="laca" w:date="2015-06-25T07:58:00Z">
              <w:rPr>
                <w:rStyle w:val="Hyperlink"/>
                <w:noProof/>
              </w:rPr>
            </w:rPrChange>
          </w:rPr>
          <w:delText>5.6.2.2</w:delText>
        </w:r>
        <w:r w:rsidDel="000633F1">
          <w:rPr>
            <w:noProof/>
            <w:sz w:val="22"/>
            <w:szCs w:val="22"/>
            <w:lang w:eastAsia="hu-HU"/>
          </w:rPr>
          <w:tab/>
        </w:r>
        <w:r w:rsidRPr="000633F1" w:rsidDel="000633F1">
          <w:rPr>
            <w:rPrChange w:id="1084" w:author="laca" w:date="2015-06-25T07:58:00Z">
              <w:rPr>
                <w:rStyle w:val="Hyperlink"/>
                <w:noProof/>
              </w:rPr>
            </w:rPrChange>
          </w:rPr>
          <w:delText>Spartan3e FPGA fejlesztőlap</w:delText>
        </w:r>
        <w:r w:rsidDel="000633F1">
          <w:rPr>
            <w:noProof/>
            <w:webHidden/>
          </w:rPr>
          <w:tab/>
          <w:delText>74</w:delText>
        </w:r>
      </w:del>
    </w:p>
    <w:p w14:paraId="2FBA93D9" w14:textId="77777777" w:rsidR="00FF5FBB" w:rsidDel="000633F1" w:rsidRDefault="00FF5FBB">
      <w:pPr>
        <w:pStyle w:val="TOC4"/>
        <w:tabs>
          <w:tab w:val="left" w:pos="1540"/>
          <w:tab w:val="right" w:leader="dot" w:pos="8756"/>
        </w:tabs>
        <w:rPr>
          <w:del w:id="1085" w:author="laca" w:date="2015-06-25T07:58:00Z"/>
          <w:noProof/>
          <w:sz w:val="22"/>
          <w:szCs w:val="22"/>
          <w:lang w:eastAsia="hu-HU"/>
        </w:rPr>
      </w:pPr>
      <w:del w:id="1086" w:author="laca" w:date="2015-06-25T07:58:00Z">
        <w:r w:rsidRPr="000633F1" w:rsidDel="000633F1">
          <w:rPr>
            <w:rPrChange w:id="1087" w:author="laca" w:date="2015-06-25T07:58:00Z">
              <w:rPr>
                <w:rStyle w:val="Hyperlink"/>
                <w:noProof/>
              </w:rPr>
            </w:rPrChange>
          </w:rPr>
          <w:delText>5.6.2.3</w:delText>
        </w:r>
        <w:r w:rsidDel="000633F1">
          <w:rPr>
            <w:noProof/>
            <w:sz w:val="22"/>
            <w:szCs w:val="22"/>
            <w:lang w:eastAsia="hu-HU"/>
          </w:rPr>
          <w:tab/>
        </w:r>
        <w:r w:rsidRPr="000633F1" w:rsidDel="000633F1">
          <w:rPr>
            <w:rPrChange w:id="1088" w:author="laca" w:date="2015-06-25T07:58:00Z">
              <w:rPr>
                <w:rStyle w:val="Hyperlink"/>
                <w:noProof/>
              </w:rPr>
            </w:rPrChange>
          </w:rPr>
          <w:delText>Kommunikációs protokollok</w:delText>
        </w:r>
        <w:r w:rsidDel="000633F1">
          <w:rPr>
            <w:noProof/>
            <w:webHidden/>
          </w:rPr>
          <w:tab/>
          <w:delText>75</w:delText>
        </w:r>
      </w:del>
    </w:p>
    <w:p w14:paraId="23C6C898" w14:textId="77777777" w:rsidR="00FF5FBB" w:rsidDel="000633F1" w:rsidRDefault="00FF5FBB">
      <w:pPr>
        <w:pStyle w:val="TOC3"/>
        <w:tabs>
          <w:tab w:val="left" w:pos="1100"/>
          <w:tab w:val="right" w:leader="dot" w:pos="8756"/>
        </w:tabs>
        <w:rPr>
          <w:del w:id="1089" w:author="laca" w:date="2015-06-25T07:58:00Z"/>
          <w:i w:val="0"/>
          <w:iCs w:val="0"/>
          <w:noProof/>
          <w:sz w:val="22"/>
          <w:szCs w:val="22"/>
          <w:lang w:eastAsia="hu-HU"/>
        </w:rPr>
      </w:pPr>
      <w:del w:id="1090" w:author="laca" w:date="2015-06-25T07:58:00Z">
        <w:r w:rsidRPr="000633F1" w:rsidDel="000633F1">
          <w:rPr>
            <w:rPrChange w:id="1091" w:author="laca" w:date="2015-06-25T07:58:00Z">
              <w:rPr>
                <w:rStyle w:val="Hyperlink"/>
                <w:noProof/>
              </w:rPr>
            </w:rPrChange>
          </w:rPr>
          <w:delText>5.6.3</w:delText>
        </w:r>
        <w:r w:rsidDel="000633F1">
          <w:rPr>
            <w:i w:val="0"/>
            <w:iCs w:val="0"/>
            <w:noProof/>
            <w:sz w:val="22"/>
            <w:szCs w:val="22"/>
            <w:lang w:eastAsia="hu-HU"/>
          </w:rPr>
          <w:tab/>
        </w:r>
        <w:r w:rsidRPr="000633F1" w:rsidDel="000633F1">
          <w:rPr>
            <w:rPrChange w:id="1092" w:author="laca" w:date="2015-06-25T07:58:00Z">
              <w:rPr>
                <w:rStyle w:val="Hyperlink"/>
                <w:noProof/>
              </w:rPr>
            </w:rPrChange>
          </w:rPr>
          <w:delText>Feladatok Elosztása</w:delText>
        </w:r>
        <w:r w:rsidDel="000633F1">
          <w:rPr>
            <w:noProof/>
            <w:webHidden/>
          </w:rPr>
          <w:tab/>
          <w:delText>78</w:delText>
        </w:r>
      </w:del>
    </w:p>
    <w:p w14:paraId="1C0A441D" w14:textId="77777777" w:rsidR="00FF5FBB" w:rsidDel="000633F1" w:rsidRDefault="00FF5FBB">
      <w:pPr>
        <w:pStyle w:val="TOC4"/>
        <w:tabs>
          <w:tab w:val="left" w:pos="1540"/>
          <w:tab w:val="right" w:leader="dot" w:pos="8756"/>
        </w:tabs>
        <w:rPr>
          <w:del w:id="1093" w:author="laca" w:date="2015-06-25T07:58:00Z"/>
          <w:noProof/>
          <w:sz w:val="22"/>
          <w:szCs w:val="22"/>
          <w:lang w:eastAsia="hu-HU"/>
        </w:rPr>
      </w:pPr>
      <w:del w:id="1094" w:author="laca" w:date="2015-06-25T07:58:00Z">
        <w:r w:rsidRPr="000633F1" w:rsidDel="000633F1">
          <w:rPr>
            <w:rPrChange w:id="1095" w:author="laca" w:date="2015-06-25T07:58:00Z">
              <w:rPr>
                <w:rStyle w:val="Hyperlink"/>
                <w:noProof/>
              </w:rPr>
            </w:rPrChange>
          </w:rPr>
          <w:delText>5.6.3.1</w:delText>
        </w:r>
        <w:r w:rsidDel="000633F1">
          <w:rPr>
            <w:noProof/>
            <w:sz w:val="22"/>
            <w:szCs w:val="22"/>
            <w:lang w:eastAsia="hu-HU"/>
          </w:rPr>
          <w:tab/>
        </w:r>
        <w:r w:rsidRPr="000633F1" w:rsidDel="000633F1">
          <w:rPr>
            <w:rPrChange w:id="1096" w:author="laca" w:date="2015-06-25T07:58:00Z">
              <w:rPr>
                <w:rStyle w:val="Hyperlink"/>
                <w:noProof/>
              </w:rPr>
            </w:rPrChange>
          </w:rPr>
          <w:delText>Zybo fejlesztőlap</w:delText>
        </w:r>
        <w:r w:rsidDel="000633F1">
          <w:rPr>
            <w:noProof/>
            <w:webHidden/>
          </w:rPr>
          <w:tab/>
          <w:delText>78</w:delText>
        </w:r>
      </w:del>
    </w:p>
    <w:p w14:paraId="50E3DEA8" w14:textId="77777777" w:rsidR="00FF5FBB" w:rsidDel="000633F1" w:rsidRDefault="00FF5FBB">
      <w:pPr>
        <w:pStyle w:val="TOC4"/>
        <w:tabs>
          <w:tab w:val="left" w:pos="1540"/>
          <w:tab w:val="right" w:leader="dot" w:pos="8756"/>
        </w:tabs>
        <w:rPr>
          <w:del w:id="1097" w:author="laca" w:date="2015-06-25T07:58:00Z"/>
          <w:noProof/>
          <w:sz w:val="22"/>
          <w:szCs w:val="22"/>
          <w:lang w:eastAsia="hu-HU"/>
        </w:rPr>
      </w:pPr>
      <w:del w:id="1098" w:author="laca" w:date="2015-06-25T07:58:00Z">
        <w:r w:rsidRPr="000633F1" w:rsidDel="000633F1">
          <w:rPr>
            <w:rPrChange w:id="1099" w:author="laca" w:date="2015-06-25T07:58:00Z">
              <w:rPr>
                <w:rStyle w:val="Hyperlink"/>
                <w:noProof/>
              </w:rPr>
            </w:rPrChange>
          </w:rPr>
          <w:delText>5.6.3.2</w:delText>
        </w:r>
        <w:r w:rsidDel="000633F1">
          <w:rPr>
            <w:noProof/>
            <w:sz w:val="22"/>
            <w:szCs w:val="22"/>
            <w:lang w:eastAsia="hu-HU"/>
          </w:rPr>
          <w:tab/>
        </w:r>
        <w:r w:rsidRPr="000633F1" w:rsidDel="000633F1">
          <w:rPr>
            <w:rPrChange w:id="1100" w:author="laca" w:date="2015-06-25T07:58:00Z">
              <w:rPr>
                <w:rStyle w:val="Hyperlink"/>
                <w:noProof/>
              </w:rPr>
            </w:rPrChange>
          </w:rPr>
          <w:delText>Spartan fejlesztőlap</w:delText>
        </w:r>
        <w:r w:rsidDel="000633F1">
          <w:rPr>
            <w:noProof/>
            <w:webHidden/>
          </w:rPr>
          <w:tab/>
          <w:delText>78</w:delText>
        </w:r>
      </w:del>
    </w:p>
    <w:p w14:paraId="50E1AFDE" w14:textId="77777777" w:rsidR="00FF5FBB" w:rsidDel="000633F1" w:rsidRDefault="00FF5FBB">
      <w:pPr>
        <w:pStyle w:val="TOC2"/>
        <w:tabs>
          <w:tab w:val="left" w:pos="880"/>
        </w:tabs>
        <w:rPr>
          <w:del w:id="1101" w:author="laca" w:date="2015-06-25T07:58:00Z"/>
          <w:smallCaps w:val="0"/>
          <w:noProof/>
          <w:sz w:val="22"/>
          <w:szCs w:val="22"/>
          <w:lang w:eastAsia="hu-HU"/>
        </w:rPr>
      </w:pPr>
      <w:del w:id="1102" w:author="laca" w:date="2015-06-25T07:58:00Z">
        <w:r w:rsidRPr="000633F1" w:rsidDel="000633F1">
          <w:rPr>
            <w:rPrChange w:id="1103" w:author="laca" w:date="2015-06-25T07:58:00Z">
              <w:rPr>
                <w:rStyle w:val="Hyperlink"/>
                <w:noProof/>
              </w:rPr>
            </w:rPrChange>
          </w:rPr>
          <w:delText>5.7</w:delText>
        </w:r>
        <w:r w:rsidDel="000633F1">
          <w:rPr>
            <w:smallCaps w:val="0"/>
            <w:noProof/>
            <w:sz w:val="22"/>
            <w:szCs w:val="22"/>
            <w:lang w:eastAsia="hu-HU"/>
          </w:rPr>
          <w:tab/>
        </w:r>
        <w:r w:rsidRPr="000633F1" w:rsidDel="000633F1">
          <w:rPr>
            <w:rPrChange w:id="1104" w:author="laca" w:date="2015-06-25T07:58:00Z">
              <w:rPr>
                <w:rStyle w:val="Hyperlink"/>
                <w:noProof/>
              </w:rPr>
            </w:rPrChange>
          </w:rPr>
          <w:delText>Teljesítmény elektronika</w:delText>
        </w:r>
        <w:r w:rsidDel="000633F1">
          <w:rPr>
            <w:noProof/>
            <w:webHidden/>
          </w:rPr>
          <w:tab/>
          <w:delText>79</w:delText>
        </w:r>
      </w:del>
    </w:p>
    <w:p w14:paraId="7D24B382" w14:textId="77777777" w:rsidR="00FF5FBB" w:rsidDel="000633F1" w:rsidRDefault="00FF5FBB">
      <w:pPr>
        <w:pStyle w:val="TOC3"/>
        <w:tabs>
          <w:tab w:val="left" w:pos="1100"/>
          <w:tab w:val="right" w:leader="dot" w:pos="8756"/>
        </w:tabs>
        <w:rPr>
          <w:del w:id="1105" w:author="laca" w:date="2015-06-25T07:58:00Z"/>
          <w:i w:val="0"/>
          <w:iCs w:val="0"/>
          <w:noProof/>
          <w:sz w:val="22"/>
          <w:szCs w:val="22"/>
          <w:lang w:eastAsia="hu-HU"/>
        </w:rPr>
      </w:pPr>
      <w:del w:id="1106" w:author="laca" w:date="2015-06-25T07:58:00Z">
        <w:r w:rsidRPr="000633F1" w:rsidDel="000633F1">
          <w:rPr>
            <w:rPrChange w:id="1107" w:author="laca" w:date="2015-06-25T07:58:00Z">
              <w:rPr>
                <w:rStyle w:val="Hyperlink"/>
                <w:noProof/>
              </w:rPr>
            </w:rPrChange>
          </w:rPr>
          <w:delText>5.7.1</w:delText>
        </w:r>
        <w:r w:rsidDel="000633F1">
          <w:rPr>
            <w:i w:val="0"/>
            <w:iCs w:val="0"/>
            <w:noProof/>
            <w:sz w:val="22"/>
            <w:szCs w:val="22"/>
            <w:lang w:eastAsia="hu-HU"/>
          </w:rPr>
          <w:tab/>
        </w:r>
        <w:r w:rsidRPr="000633F1" w:rsidDel="000633F1">
          <w:rPr>
            <w:rPrChange w:id="1108" w:author="laca" w:date="2015-06-25T07:58:00Z">
              <w:rPr>
                <w:rStyle w:val="Hyperlink"/>
                <w:noProof/>
              </w:rPr>
            </w:rPrChange>
          </w:rPr>
          <w:delText>Bootstramp működése</w:delText>
        </w:r>
        <w:r w:rsidDel="000633F1">
          <w:rPr>
            <w:noProof/>
            <w:webHidden/>
          </w:rPr>
          <w:tab/>
          <w:delText>85</w:delText>
        </w:r>
      </w:del>
    </w:p>
    <w:p w14:paraId="04077698" w14:textId="77777777" w:rsidR="00FF5FBB" w:rsidDel="000633F1" w:rsidRDefault="00FF5FBB">
      <w:pPr>
        <w:pStyle w:val="TOC4"/>
        <w:tabs>
          <w:tab w:val="left" w:pos="1540"/>
          <w:tab w:val="right" w:leader="dot" w:pos="8756"/>
        </w:tabs>
        <w:rPr>
          <w:del w:id="1109" w:author="laca" w:date="2015-06-25T07:58:00Z"/>
          <w:noProof/>
          <w:sz w:val="22"/>
          <w:szCs w:val="22"/>
          <w:lang w:eastAsia="hu-HU"/>
        </w:rPr>
      </w:pPr>
      <w:del w:id="1110" w:author="laca" w:date="2015-06-25T07:58:00Z">
        <w:r w:rsidRPr="000633F1" w:rsidDel="000633F1">
          <w:rPr>
            <w:rPrChange w:id="1111" w:author="laca" w:date="2015-06-25T07:58:00Z">
              <w:rPr>
                <w:rStyle w:val="Hyperlink"/>
                <w:noProof/>
              </w:rPr>
            </w:rPrChange>
          </w:rPr>
          <w:delText>5.7.1.1</w:delText>
        </w:r>
        <w:r w:rsidDel="000633F1">
          <w:rPr>
            <w:noProof/>
            <w:sz w:val="22"/>
            <w:szCs w:val="22"/>
            <w:lang w:eastAsia="hu-HU"/>
          </w:rPr>
          <w:tab/>
        </w:r>
        <w:r w:rsidRPr="000633F1" w:rsidDel="000633F1">
          <w:rPr>
            <w:rPrChange w:id="1112" w:author="laca" w:date="2015-06-25T07:58:00Z">
              <w:rPr>
                <w:rStyle w:val="Hyperlink"/>
                <w:noProof/>
              </w:rPr>
            </w:rPrChange>
          </w:rPr>
          <w:delText>Szimuláció Simulink környezetben</w:delText>
        </w:r>
        <w:r w:rsidDel="000633F1">
          <w:rPr>
            <w:noProof/>
            <w:webHidden/>
          </w:rPr>
          <w:tab/>
          <w:delText>86</w:delText>
        </w:r>
      </w:del>
    </w:p>
    <w:p w14:paraId="2D5D5C25" w14:textId="77777777" w:rsidR="00FF5FBB" w:rsidDel="000633F1" w:rsidRDefault="00FF5FBB">
      <w:pPr>
        <w:pStyle w:val="TOC2"/>
        <w:tabs>
          <w:tab w:val="left" w:pos="880"/>
        </w:tabs>
        <w:rPr>
          <w:del w:id="1113" w:author="laca" w:date="2015-06-25T07:58:00Z"/>
          <w:smallCaps w:val="0"/>
          <w:noProof/>
          <w:sz w:val="22"/>
          <w:szCs w:val="22"/>
          <w:lang w:eastAsia="hu-HU"/>
        </w:rPr>
      </w:pPr>
      <w:del w:id="1114" w:author="laca" w:date="2015-06-25T07:58:00Z">
        <w:r w:rsidRPr="000633F1" w:rsidDel="000633F1">
          <w:rPr>
            <w:rPrChange w:id="1115" w:author="laca" w:date="2015-06-25T07:58:00Z">
              <w:rPr>
                <w:rStyle w:val="Hyperlink"/>
                <w:noProof/>
              </w:rPr>
            </w:rPrChange>
          </w:rPr>
          <w:delText>5.8</w:delText>
        </w:r>
        <w:r w:rsidDel="000633F1">
          <w:rPr>
            <w:smallCaps w:val="0"/>
            <w:noProof/>
            <w:sz w:val="22"/>
            <w:szCs w:val="22"/>
            <w:lang w:eastAsia="hu-HU"/>
          </w:rPr>
          <w:tab/>
        </w:r>
        <w:r w:rsidRPr="000633F1" w:rsidDel="000633F1">
          <w:rPr>
            <w:rPrChange w:id="1116" w:author="laca" w:date="2015-06-25T07:58:00Z">
              <w:rPr>
                <w:rStyle w:val="Hyperlink"/>
                <w:noProof/>
              </w:rPr>
            </w:rPrChange>
          </w:rPr>
          <w:delText>Robot Modell</w:delText>
        </w:r>
        <w:r w:rsidDel="000633F1">
          <w:rPr>
            <w:noProof/>
            <w:webHidden/>
          </w:rPr>
          <w:tab/>
          <w:delText>88</w:delText>
        </w:r>
      </w:del>
    </w:p>
    <w:p w14:paraId="71A4B062" w14:textId="77777777" w:rsidR="00FF5FBB" w:rsidDel="000633F1" w:rsidRDefault="00FF5FBB">
      <w:pPr>
        <w:pStyle w:val="TOC1"/>
        <w:rPr>
          <w:del w:id="1117" w:author="laca" w:date="2015-06-25T07:58:00Z"/>
          <w:b w:val="0"/>
          <w:bCs w:val="0"/>
          <w:caps w:val="0"/>
          <w:noProof/>
          <w:sz w:val="22"/>
          <w:szCs w:val="22"/>
          <w:lang w:eastAsia="hu-HU"/>
        </w:rPr>
      </w:pPr>
      <w:del w:id="1118" w:author="laca" w:date="2015-06-25T07:58:00Z">
        <w:r w:rsidRPr="000633F1" w:rsidDel="000633F1">
          <w:rPr>
            <w:rPrChange w:id="1119" w:author="laca" w:date="2015-06-25T07:58:00Z">
              <w:rPr>
                <w:rStyle w:val="Hyperlink"/>
                <w:rFonts w:ascii="Times New Roman" w:hAnsi="Times New Roman" w:cs="Times New Roman"/>
                <w:noProof/>
              </w:rPr>
            </w:rPrChange>
          </w:rPr>
          <w:delText>6</w:delText>
        </w:r>
        <w:r w:rsidDel="000633F1">
          <w:rPr>
            <w:b w:val="0"/>
            <w:bCs w:val="0"/>
            <w:caps w:val="0"/>
            <w:noProof/>
            <w:sz w:val="22"/>
            <w:szCs w:val="22"/>
            <w:lang w:eastAsia="hu-HU"/>
          </w:rPr>
          <w:tab/>
        </w:r>
        <w:r w:rsidRPr="000633F1" w:rsidDel="000633F1">
          <w:rPr>
            <w:rPrChange w:id="1120" w:author="laca" w:date="2015-06-25T07:58:00Z">
              <w:rPr>
                <w:rStyle w:val="Hyperlink"/>
                <w:rFonts w:ascii="Times New Roman" w:hAnsi="Times New Roman" w:cs="Times New Roman"/>
                <w:noProof/>
              </w:rPr>
            </w:rPrChange>
          </w:rPr>
          <w:delText>Robot Mechanikai Felépítése</w:delText>
        </w:r>
        <w:r w:rsidDel="000633F1">
          <w:rPr>
            <w:noProof/>
            <w:webHidden/>
          </w:rPr>
          <w:tab/>
          <w:delText>91</w:delText>
        </w:r>
      </w:del>
    </w:p>
    <w:p w14:paraId="560FA19A" w14:textId="77777777" w:rsidR="00FF5FBB" w:rsidDel="000633F1" w:rsidRDefault="00FF5FBB">
      <w:pPr>
        <w:pStyle w:val="TOC1"/>
        <w:rPr>
          <w:del w:id="1121" w:author="laca" w:date="2015-06-25T07:58:00Z"/>
          <w:b w:val="0"/>
          <w:bCs w:val="0"/>
          <w:caps w:val="0"/>
          <w:noProof/>
          <w:sz w:val="22"/>
          <w:szCs w:val="22"/>
          <w:lang w:eastAsia="hu-HU"/>
        </w:rPr>
      </w:pPr>
      <w:del w:id="1122" w:author="laca" w:date="2015-06-25T07:58:00Z">
        <w:r w:rsidRPr="000633F1" w:rsidDel="000633F1">
          <w:rPr>
            <w:rPrChange w:id="1123" w:author="laca" w:date="2015-06-25T07:58:00Z">
              <w:rPr>
                <w:rStyle w:val="Hyperlink"/>
                <w:rFonts w:ascii="Times New Roman" w:hAnsi="Times New Roman"/>
                <w:noProof/>
              </w:rPr>
            </w:rPrChange>
          </w:rPr>
          <w:delText>7</w:delText>
        </w:r>
        <w:r w:rsidDel="000633F1">
          <w:rPr>
            <w:b w:val="0"/>
            <w:bCs w:val="0"/>
            <w:caps w:val="0"/>
            <w:noProof/>
            <w:sz w:val="22"/>
            <w:szCs w:val="22"/>
            <w:lang w:eastAsia="hu-HU"/>
          </w:rPr>
          <w:tab/>
        </w:r>
        <w:r w:rsidRPr="000633F1" w:rsidDel="000633F1">
          <w:rPr>
            <w:rPrChange w:id="1124" w:author="laca" w:date="2015-06-25T07:58:00Z">
              <w:rPr>
                <w:rStyle w:val="Hyperlink"/>
                <w:rFonts w:ascii="Times New Roman" w:hAnsi="Times New Roman"/>
                <w:noProof/>
              </w:rPr>
            </w:rPrChange>
          </w:rPr>
          <w:delText>Elért eredmények, magvalósítások:</w:delText>
        </w:r>
        <w:r w:rsidDel="000633F1">
          <w:rPr>
            <w:noProof/>
            <w:webHidden/>
          </w:rPr>
          <w:tab/>
          <w:delText>93</w:delText>
        </w:r>
      </w:del>
    </w:p>
    <w:p w14:paraId="30B7707B" w14:textId="77777777" w:rsidR="00FF5FBB" w:rsidDel="000633F1" w:rsidRDefault="00FF5FBB">
      <w:pPr>
        <w:pStyle w:val="TOC1"/>
        <w:rPr>
          <w:del w:id="1125" w:author="laca" w:date="2015-06-25T07:58:00Z"/>
          <w:b w:val="0"/>
          <w:bCs w:val="0"/>
          <w:caps w:val="0"/>
          <w:noProof/>
          <w:sz w:val="22"/>
          <w:szCs w:val="22"/>
          <w:lang w:eastAsia="hu-HU"/>
        </w:rPr>
      </w:pPr>
      <w:del w:id="1126" w:author="laca" w:date="2015-06-25T07:58:00Z">
        <w:r w:rsidRPr="000633F1" w:rsidDel="000633F1">
          <w:rPr>
            <w:rPrChange w:id="1127" w:author="laca" w:date="2015-06-25T07:58:00Z">
              <w:rPr>
                <w:rStyle w:val="Hyperlink"/>
                <w:rFonts w:ascii="Times New Roman" w:hAnsi="Times New Roman"/>
                <w:noProof/>
              </w:rPr>
            </w:rPrChange>
          </w:rPr>
          <w:delText>8</w:delText>
        </w:r>
        <w:r w:rsidDel="000633F1">
          <w:rPr>
            <w:b w:val="0"/>
            <w:bCs w:val="0"/>
            <w:caps w:val="0"/>
            <w:noProof/>
            <w:sz w:val="22"/>
            <w:szCs w:val="22"/>
            <w:lang w:eastAsia="hu-HU"/>
          </w:rPr>
          <w:tab/>
        </w:r>
        <w:r w:rsidRPr="000633F1" w:rsidDel="000633F1">
          <w:rPr>
            <w:rPrChange w:id="1128" w:author="laca" w:date="2015-06-25T07:58:00Z">
              <w:rPr>
                <w:rStyle w:val="Hyperlink"/>
                <w:rFonts w:ascii="Times New Roman" w:hAnsi="Times New Roman"/>
                <w:noProof/>
              </w:rPr>
            </w:rPrChange>
          </w:rPr>
          <w:delText>Következtetések:</w:delText>
        </w:r>
        <w:r w:rsidDel="000633F1">
          <w:rPr>
            <w:noProof/>
            <w:webHidden/>
          </w:rPr>
          <w:tab/>
          <w:delText>93</w:delText>
        </w:r>
      </w:del>
    </w:p>
    <w:p w14:paraId="0862E8DE" w14:textId="77777777" w:rsidR="00FF5FBB" w:rsidDel="000633F1" w:rsidRDefault="00FF5FBB">
      <w:pPr>
        <w:pStyle w:val="TOC1"/>
        <w:rPr>
          <w:del w:id="1129" w:author="laca" w:date="2015-06-25T07:58:00Z"/>
          <w:b w:val="0"/>
          <w:bCs w:val="0"/>
          <w:caps w:val="0"/>
          <w:noProof/>
          <w:sz w:val="22"/>
          <w:szCs w:val="22"/>
          <w:lang w:eastAsia="hu-HU"/>
        </w:rPr>
      </w:pPr>
      <w:del w:id="1130" w:author="laca" w:date="2015-06-25T07:58:00Z">
        <w:r w:rsidRPr="000633F1" w:rsidDel="000633F1">
          <w:rPr>
            <w:rPrChange w:id="1131" w:author="laca" w:date="2015-06-25T07:58:00Z">
              <w:rPr>
                <w:rStyle w:val="Hyperlink"/>
                <w:rFonts w:ascii="Times New Roman" w:hAnsi="Times New Roman" w:cs="Times New Roman"/>
                <w:noProof/>
              </w:rPr>
            </w:rPrChange>
          </w:rPr>
          <w:delText>9</w:delText>
        </w:r>
        <w:r w:rsidDel="000633F1">
          <w:rPr>
            <w:b w:val="0"/>
            <w:bCs w:val="0"/>
            <w:caps w:val="0"/>
            <w:noProof/>
            <w:sz w:val="22"/>
            <w:szCs w:val="22"/>
            <w:lang w:eastAsia="hu-HU"/>
          </w:rPr>
          <w:tab/>
        </w:r>
        <w:r w:rsidRPr="000633F1" w:rsidDel="000633F1">
          <w:rPr>
            <w:rPrChange w:id="1132" w:author="laca" w:date="2015-06-25T07:58:00Z">
              <w:rPr>
                <w:rStyle w:val="Hyperlink"/>
                <w:rFonts w:ascii="Times New Roman" w:hAnsi="Times New Roman" w:cs="Times New Roman"/>
                <w:noProof/>
              </w:rPr>
            </w:rPrChange>
          </w:rPr>
          <w:delText>Bibliográfia</w:delText>
        </w:r>
        <w:r w:rsidDel="000633F1">
          <w:rPr>
            <w:noProof/>
            <w:webHidden/>
          </w:rPr>
          <w:tab/>
          <w:delText>95</w:delText>
        </w:r>
      </w:del>
    </w:p>
    <w:p w14:paraId="558C3961" w14:textId="77777777" w:rsidR="00FF5FBB" w:rsidDel="000633F1" w:rsidRDefault="00FF5FBB">
      <w:pPr>
        <w:pStyle w:val="TOC1"/>
        <w:rPr>
          <w:del w:id="1133" w:author="laca" w:date="2015-06-25T07:58:00Z"/>
          <w:b w:val="0"/>
          <w:bCs w:val="0"/>
          <w:caps w:val="0"/>
          <w:noProof/>
          <w:sz w:val="22"/>
          <w:szCs w:val="22"/>
          <w:lang w:eastAsia="hu-HU"/>
        </w:rPr>
      </w:pPr>
      <w:del w:id="1134" w:author="laca" w:date="2015-06-25T07:58:00Z">
        <w:r w:rsidRPr="000633F1" w:rsidDel="000633F1">
          <w:rPr>
            <w:rPrChange w:id="1135" w:author="laca" w:date="2015-06-25T07:58:00Z">
              <w:rPr>
                <w:rStyle w:val="Hyperlink"/>
                <w:noProof/>
              </w:rPr>
            </w:rPrChange>
          </w:rPr>
          <w:delText>10</w:delText>
        </w:r>
        <w:r w:rsidDel="000633F1">
          <w:rPr>
            <w:b w:val="0"/>
            <w:bCs w:val="0"/>
            <w:caps w:val="0"/>
            <w:noProof/>
            <w:sz w:val="22"/>
            <w:szCs w:val="22"/>
            <w:lang w:eastAsia="hu-HU"/>
          </w:rPr>
          <w:tab/>
        </w:r>
        <w:r w:rsidRPr="000633F1" w:rsidDel="000633F1">
          <w:rPr>
            <w:rPrChange w:id="1136" w:author="laca" w:date="2015-06-25T07:58:00Z">
              <w:rPr>
                <w:rStyle w:val="Hyperlink"/>
                <w:noProof/>
              </w:rPr>
            </w:rPrChange>
          </w:rPr>
          <w:delText>Melléklet</w:delText>
        </w:r>
        <w:r w:rsidDel="000633F1">
          <w:rPr>
            <w:noProof/>
            <w:webHidden/>
          </w:rPr>
          <w:tab/>
          <w:delText>96</w:delText>
        </w:r>
      </w:del>
    </w:p>
    <w:p w14:paraId="58EF91E1" w14:textId="77777777" w:rsidR="00E5144C" w:rsidRDefault="00E5144C" w:rsidP="00856813">
      <w:pPr>
        <w:jc w:val="left"/>
        <w:rPr>
          <w:ins w:id="1137" w:author="laca" w:date="2015-06-25T08:11:00Z"/>
          <w:rStyle w:val="IntenseEmphasis"/>
          <w:rFonts w:ascii="Times New Roman" w:hAnsi="Times New Roman"/>
        </w:rPr>
      </w:pPr>
      <w:r>
        <w:rPr>
          <w:rStyle w:val="IntenseEmphasis"/>
          <w:rFonts w:ascii="Times New Roman" w:hAnsi="Times New Roman"/>
        </w:rPr>
        <w:fldChar w:fldCharType="end"/>
      </w:r>
    </w:p>
    <w:p w14:paraId="75095BDF" w14:textId="77777777" w:rsidR="00735B03" w:rsidRDefault="00735B03" w:rsidP="00856813">
      <w:pPr>
        <w:jc w:val="left"/>
        <w:rPr>
          <w:ins w:id="1138" w:author="laca" w:date="2015-06-25T08:11:00Z"/>
          <w:rStyle w:val="IntenseEmphasis"/>
          <w:rFonts w:ascii="Times New Roman" w:hAnsi="Times New Roman"/>
        </w:rPr>
      </w:pPr>
    </w:p>
    <w:p w14:paraId="03167DAA" w14:textId="77777777" w:rsidR="00735B03" w:rsidRDefault="00735B03" w:rsidP="00856813">
      <w:pPr>
        <w:jc w:val="left"/>
        <w:rPr>
          <w:ins w:id="1139" w:author="laca" w:date="2015-06-25T08:11:00Z"/>
          <w:rStyle w:val="IntenseEmphasis"/>
          <w:rFonts w:ascii="Times New Roman" w:hAnsi="Times New Roman"/>
        </w:rPr>
      </w:pPr>
    </w:p>
    <w:p w14:paraId="10DF9BC8" w14:textId="77777777" w:rsidR="00735B03" w:rsidRDefault="00735B03" w:rsidP="00856813">
      <w:pPr>
        <w:jc w:val="left"/>
        <w:rPr>
          <w:ins w:id="1140" w:author="laca" w:date="2015-06-25T08:11:00Z"/>
          <w:rStyle w:val="IntenseEmphasis"/>
          <w:rFonts w:ascii="Times New Roman" w:hAnsi="Times New Roman"/>
        </w:rPr>
      </w:pPr>
    </w:p>
    <w:p w14:paraId="6D6803E6" w14:textId="77777777" w:rsidR="00735B03" w:rsidRDefault="00735B03" w:rsidP="00856813">
      <w:pPr>
        <w:jc w:val="left"/>
        <w:rPr>
          <w:ins w:id="1141" w:author="laca" w:date="2015-06-25T08:11:00Z"/>
          <w:rStyle w:val="IntenseEmphasis"/>
          <w:rFonts w:ascii="Times New Roman" w:hAnsi="Times New Roman"/>
        </w:rPr>
      </w:pPr>
    </w:p>
    <w:p w14:paraId="4A6A80E5" w14:textId="77777777" w:rsidR="00735B03" w:rsidRDefault="00735B03" w:rsidP="00856813">
      <w:pPr>
        <w:jc w:val="left"/>
      </w:pPr>
    </w:p>
    <w:p w14:paraId="6B032E8A" w14:textId="5BE7325E" w:rsidR="00E5144C" w:rsidRPr="00BE4225" w:rsidRDefault="002D0425">
      <w:pPr>
        <w:spacing w:after="200" w:line="276" w:lineRule="auto"/>
        <w:jc w:val="left"/>
        <w:rPr>
          <w:rStyle w:val="IntenseEmphasis"/>
          <w:rFonts w:ascii="Times New Roman" w:hAnsi="Times New Roman"/>
        </w:rPr>
        <w:pPrChange w:id="1142" w:author="laca" w:date="2015-06-25T08:35:00Z">
          <w:pPr/>
        </w:pPrChange>
      </w:pPr>
      <w:ins w:id="1143" w:author="laca" w:date="2015-06-25T08:35:00Z">
        <w:r>
          <w:rPr>
            <w:rStyle w:val="IntenseEmphasis"/>
            <w:rFonts w:ascii="Times New Roman" w:hAnsi="Times New Roman"/>
          </w:rPr>
          <w:br w:type="page"/>
        </w:r>
      </w:ins>
    </w:p>
    <w:p w14:paraId="72CB873C" w14:textId="6836A826" w:rsidR="00950F00" w:rsidRPr="00BE4225" w:rsidRDefault="00950F00" w:rsidP="0071433B">
      <w:pPr>
        <w:pStyle w:val="ListParagraph"/>
        <w:pageBreakBefore/>
        <w:autoSpaceDE w:val="0"/>
        <w:ind w:left="0"/>
        <w:outlineLvl w:val="0"/>
        <w:rPr>
          <w:rFonts w:ascii="Times New Roman" w:hAnsi="Times New Roman"/>
          <w:sz w:val="56"/>
          <w:szCs w:val="56"/>
        </w:rPr>
      </w:pPr>
      <w:bookmarkStart w:id="1144" w:name="_Toc422983755"/>
      <w:bookmarkStart w:id="1145" w:name="_Toc422984635"/>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144"/>
      <w:bookmarkEnd w:id="1145"/>
    </w:p>
    <w:p w14:paraId="6898B05B" w14:textId="77777777" w:rsidR="000633F1" w:rsidRDefault="00ED22AB">
      <w:pPr>
        <w:pStyle w:val="TableofFigures"/>
        <w:tabs>
          <w:tab w:val="right" w:leader="dot" w:pos="8756"/>
        </w:tabs>
        <w:rPr>
          <w:ins w:id="1146" w:author="laca" w:date="2015-06-25T07:58:00Z"/>
          <w:noProof/>
          <w:sz w:val="22"/>
          <w:lang w:eastAsia="hu-HU"/>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ins w:id="1147" w:author="laca" w:date="2015-06-25T07:58:00Z">
        <w:r w:rsidR="000633F1" w:rsidRPr="009834C6">
          <w:rPr>
            <w:rStyle w:val="Hyperlink"/>
            <w:noProof/>
          </w:rPr>
          <w:fldChar w:fldCharType="begin"/>
        </w:r>
        <w:r w:rsidR="000633F1" w:rsidRPr="009834C6">
          <w:rPr>
            <w:rStyle w:val="Hyperlink"/>
            <w:noProof/>
          </w:rPr>
          <w:instrText xml:space="preserve"> </w:instrText>
        </w:r>
        <w:r w:rsidR="000633F1">
          <w:rPr>
            <w:noProof/>
          </w:rPr>
          <w:instrText>HYPERLINK \l "_Toc422982554"</w:instrText>
        </w:r>
        <w:r w:rsidR="000633F1" w:rsidRPr="009834C6">
          <w:rPr>
            <w:rStyle w:val="Hyperlink"/>
            <w:noProof/>
          </w:rPr>
          <w:instrText xml:space="preserve"> </w:instrText>
        </w:r>
        <w:r w:rsidR="000633F1" w:rsidRPr="009834C6">
          <w:rPr>
            <w:rStyle w:val="Hyperlink"/>
            <w:noProof/>
          </w:rPr>
          <w:fldChar w:fldCharType="separate"/>
        </w:r>
        <w:r w:rsidR="000633F1" w:rsidRPr="009834C6">
          <w:rPr>
            <w:rStyle w:val="Hyperlink"/>
            <w:noProof/>
            <w:lang w:val="ro-RO"/>
          </w:rPr>
          <w:t>Fig. 1.1 Structura Robotului- Inventor 3D Foto</w:t>
        </w:r>
        <w:r w:rsidR="000633F1">
          <w:rPr>
            <w:noProof/>
            <w:webHidden/>
          </w:rPr>
          <w:tab/>
        </w:r>
        <w:r w:rsidR="000633F1">
          <w:rPr>
            <w:noProof/>
            <w:webHidden/>
          </w:rPr>
          <w:fldChar w:fldCharType="begin"/>
        </w:r>
        <w:r w:rsidR="000633F1">
          <w:rPr>
            <w:noProof/>
            <w:webHidden/>
          </w:rPr>
          <w:instrText xml:space="preserve"> PAGEREF _Toc422982554 \h </w:instrText>
        </w:r>
      </w:ins>
      <w:r w:rsidR="000633F1">
        <w:rPr>
          <w:noProof/>
          <w:webHidden/>
        </w:rPr>
      </w:r>
      <w:r w:rsidR="000633F1">
        <w:rPr>
          <w:noProof/>
          <w:webHidden/>
        </w:rPr>
        <w:fldChar w:fldCharType="separate"/>
      </w:r>
      <w:ins w:id="1148" w:author="laca" w:date="2015-06-26T10:03:00Z">
        <w:r w:rsidR="005D6C24">
          <w:rPr>
            <w:noProof/>
            <w:webHidden/>
          </w:rPr>
          <w:t>6</w:t>
        </w:r>
      </w:ins>
      <w:ins w:id="1149" w:author="laca" w:date="2015-06-25T07:58:00Z">
        <w:r w:rsidR="000633F1">
          <w:rPr>
            <w:noProof/>
            <w:webHidden/>
          </w:rPr>
          <w:fldChar w:fldCharType="end"/>
        </w:r>
        <w:r w:rsidR="000633F1" w:rsidRPr="009834C6">
          <w:rPr>
            <w:rStyle w:val="Hyperlink"/>
            <w:noProof/>
          </w:rPr>
          <w:fldChar w:fldCharType="end"/>
        </w:r>
      </w:ins>
    </w:p>
    <w:p w14:paraId="44B281A7" w14:textId="77777777" w:rsidR="000633F1" w:rsidRDefault="000633F1">
      <w:pPr>
        <w:pStyle w:val="TableofFigures"/>
        <w:tabs>
          <w:tab w:val="right" w:leader="dot" w:pos="8756"/>
        </w:tabs>
        <w:rPr>
          <w:ins w:id="1150" w:author="laca" w:date="2015-06-25T07:58:00Z"/>
          <w:noProof/>
          <w:sz w:val="22"/>
          <w:lang w:eastAsia="hu-HU"/>
        </w:rPr>
      </w:pPr>
      <w:ins w:id="115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"_Toc422982555"</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_Toc422982555 \h </w:instrText>
        </w:r>
      </w:ins>
      <w:r>
        <w:rPr>
          <w:noProof/>
          <w:webHidden/>
        </w:rPr>
      </w:r>
      <w:r>
        <w:rPr>
          <w:noProof/>
          <w:webHidden/>
        </w:rPr>
        <w:fldChar w:fldCharType="separate"/>
      </w:r>
      <w:ins w:id="1152" w:author="laca" w:date="2015-06-26T10:03:00Z">
        <w:r w:rsidR="005D6C24">
          <w:rPr>
            <w:noProof/>
            <w:webHidden/>
          </w:rPr>
          <w:t>7</w:t>
        </w:r>
      </w:ins>
      <w:ins w:id="1153" w:author="laca" w:date="2015-06-25T07:58:00Z">
        <w:r>
          <w:rPr>
            <w:noProof/>
            <w:webHidden/>
          </w:rPr>
          <w:fldChar w:fldCharType="end"/>
        </w:r>
        <w:r w:rsidRPr="009834C6">
          <w:rPr>
            <w:rStyle w:val="Hyperlink"/>
            <w:noProof/>
          </w:rPr>
          <w:fldChar w:fldCharType="end"/>
        </w:r>
      </w:ins>
    </w:p>
    <w:p w14:paraId="0F24C168" w14:textId="77777777" w:rsidR="000633F1" w:rsidRDefault="000633F1">
      <w:pPr>
        <w:pStyle w:val="TableofFigures"/>
        <w:tabs>
          <w:tab w:val="right" w:leader="dot" w:pos="8756"/>
        </w:tabs>
        <w:rPr>
          <w:ins w:id="1154" w:author="laca" w:date="2015-06-25T07:58:00Z"/>
          <w:noProof/>
          <w:sz w:val="22"/>
          <w:lang w:eastAsia="hu-HU"/>
        </w:rPr>
      </w:pPr>
      <w:ins w:id="115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"_Toc422982556"</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1.3 Structura sistemului</w:t>
        </w:r>
        <w:r>
          <w:rPr>
            <w:noProof/>
            <w:webHidden/>
          </w:rPr>
          <w:tab/>
        </w:r>
        <w:r>
          <w:rPr>
            <w:noProof/>
            <w:webHidden/>
          </w:rPr>
          <w:fldChar w:fldCharType="begin"/>
        </w:r>
        <w:r>
          <w:rPr>
            <w:noProof/>
            <w:webHidden/>
          </w:rPr>
          <w:instrText xml:space="preserve"> PAGEREF _Toc422982556 \h </w:instrText>
        </w:r>
      </w:ins>
      <w:r>
        <w:rPr>
          <w:noProof/>
          <w:webHidden/>
        </w:rPr>
      </w:r>
      <w:r>
        <w:rPr>
          <w:noProof/>
          <w:webHidden/>
        </w:rPr>
        <w:fldChar w:fldCharType="separate"/>
      </w:r>
      <w:ins w:id="1156" w:author="laca" w:date="2015-06-26T10:03:00Z">
        <w:r w:rsidR="005D6C24">
          <w:rPr>
            <w:noProof/>
            <w:webHidden/>
          </w:rPr>
          <w:t>9</w:t>
        </w:r>
      </w:ins>
      <w:ins w:id="1157" w:author="laca" w:date="2015-06-25T07:58:00Z">
        <w:r>
          <w:rPr>
            <w:noProof/>
            <w:webHidden/>
          </w:rPr>
          <w:fldChar w:fldCharType="end"/>
        </w:r>
        <w:r w:rsidRPr="009834C6">
          <w:rPr>
            <w:rStyle w:val="Hyperlink"/>
            <w:noProof/>
          </w:rPr>
          <w:fldChar w:fldCharType="end"/>
        </w:r>
      </w:ins>
    </w:p>
    <w:p w14:paraId="101C6F2D" w14:textId="77777777" w:rsidR="000633F1" w:rsidRDefault="000633F1">
      <w:pPr>
        <w:pStyle w:val="TableofFigures"/>
        <w:tabs>
          <w:tab w:val="right" w:leader="dot" w:pos="8756"/>
        </w:tabs>
        <w:rPr>
          <w:ins w:id="1158" w:author="laca" w:date="2015-06-25T07:58:00Z"/>
          <w:noProof/>
          <w:sz w:val="22"/>
          <w:lang w:eastAsia="hu-HU"/>
        </w:rPr>
      </w:pPr>
      <w:ins w:id="115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"_Toc422982557"</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1.4 Pachetele de comunicație și modulele proiectate în circuitele FPGA</w:t>
        </w:r>
        <w:r>
          <w:rPr>
            <w:noProof/>
            <w:webHidden/>
          </w:rPr>
          <w:tab/>
        </w:r>
        <w:r>
          <w:rPr>
            <w:noProof/>
            <w:webHidden/>
          </w:rPr>
          <w:fldChar w:fldCharType="begin"/>
        </w:r>
        <w:r>
          <w:rPr>
            <w:noProof/>
            <w:webHidden/>
          </w:rPr>
          <w:instrText xml:space="preserve"> PAGEREF _Toc422982557 \h </w:instrText>
        </w:r>
      </w:ins>
      <w:r>
        <w:rPr>
          <w:noProof/>
          <w:webHidden/>
        </w:rPr>
      </w:r>
      <w:r>
        <w:rPr>
          <w:noProof/>
          <w:webHidden/>
        </w:rPr>
        <w:fldChar w:fldCharType="separate"/>
      </w:r>
      <w:ins w:id="1160" w:author="laca" w:date="2015-06-26T10:03:00Z">
        <w:r w:rsidR="005D6C24">
          <w:rPr>
            <w:noProof/>
            <w:webHidden/>
          </w:rPr>
          <w:t>10</w:t>
        </w:r>
      </w:ins>
      <w:ins w:id="1161" w:author="laca" w:date="2015-06-25T07:58:00Z">
        <w:r>
          <w:rPr>
            <w:noProof/>
            <w:webHidden/>
          </w:rPr>
          <w:fldChar w:fldCharType="end"/>
        </w:r>
        <w:r w:rsidRPr="009834C6">
          <w:rPr>
            <w:rStyle w:val="Hyperlink"/>
            <w:noProof/>
          </w:rPr>
          <w:fldChar w:fldCharType="end"/>
        </w:r>
      </w:ins>
    </w:p>
    <w:p w14:paraId="2DE1D443" w14:textId="77777777" w:rsidR="000633F1" w:rsidRDefault="000633F1">
      <w:pPr>
        <w:pStyle w:val="TableofFigures"/>
        <w:tabs>
          <w:tab w:val="right" w:leader="dot" w:pos="8756"/>
        </w:tabs>
        <w:rPr>
          <w:ins w:id="1162" w:author="laca" w:date="2015-06-25T07:58:00Z"/>
          <w:noProof/>
          <w:sz w:val="22"/>
          <w:lang w:eastAsia="hu-HU"/>
        </w:rPr>
      </w:pPr>
      <w:ins w:id="116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"_Toc422982558"</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1.5 Structura regulatorului de poziție proiectat și implementat în System Generator</w:t>
        </w:r>
        <w:r>
          <w:rPr>
            <w:noProof/>
            <w:webHidden/>
          </w:rPr>
          <w:tab/>
        </w:r>
        <w:r>
          <w:rPr>
            <w:noProof/>
            <w:webHidden/>
          </w:rPr>
          <w:fldChar w:fldCharType="begin"/>
        </w:r>
        <w:r>
          <w:rPr>
            <w:noProof/>
            <w:webHidden/>
          </w:rPr>
          <w:instrText xml:space="preserve"> PAGEREF _Toc422982558 \h </w:instrText>
        </w:r>
      </w:ins>
      <w:r>
        <w:rPr>
          <w:noProof/>
          <w:webHidden/>
        </w:rPr>
      </w:r>
      <w:r>
        <w:rPr>
          <w:noProof/>
          <w:webHidden/>
        </w:rPr>
        <w:fldChar w:fldCharType="separate"/>
      </w:r>
      <w:ins w:id="1164" w:author="laca" w:date="2015-06-26T10:03:00Z">
        <w:r w:rsidR="005D6C24">
          <w:rPr>
            <w:noProof/>
            <w:webHidden/>
          </w:rPr>
          <w:t>12</w:t>
        </w:r>
      </w:ins>
      <w:ins w:id="1165" w:author="laca" w:date="2015-06-25T07:58:00Z">
        <w:r>
          <w:rPr>
            <w:noProof/>
            <w:webHidden/>
          </w:rPr>
          <w:fldChar w:fldCharType="end"/>
        </w:r>
        <w:r w:rsidRPr="009834C6">
          <w:rPr>
            <w:rStyle w:val="Hyperlink"/>
            <w:noProof/>
          </w:rPr>
          <w:fldChar w:fldCharType="end"/>
        </w:r>
      </w:ins>
    </w:p>
    <w:p w14:paraId="4B98C9AF" w14:textId="77777777" w:rsidR="000633F1" w:rsidRDefault="000633F1">
      <w:pPr>
        <w:pStyle w:val="TableofFigures"/>
        <w:tabs>
          <w:tab w:val="right" w:leader="dot" w:pos="8756"/>
        </w:tabs>
        <w:rPr>
          <w:ins w:id="1166" w:author="laca" w:date="2015-06-25T07:58:00Z"/>
          <w:noProof/>
          <w:sz w:val="22"/>
          <w:lang w:eastAsia="hu-HU"/>
        </w:rPr>
      </w:pPr>
      <w:ins w:id="116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"_Toc422982559"</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_Toc422982559 \h </w:instrText>
        </w:r>
      </w:ins>
      <w:r>
        <w:rPr>
          <w:noProof/>
          <w:webHidden/>
        </w:rPr>
      </w:r>
      <w:r>
        <w:rPr>
          <w:noProof/>
          <w:webHidden/>
        </w:rPr>
        <w:fldChar w:fldCharType="separate"/>
      </w:r>
      <w:ins w:id="1168" w:author="laca" w:date="2015-06-26T10:03:00Z">
        <w:r w:rsidR="005D6C24">
          <w:rPr>
            <w:noProof/>
            <w:webHidden/>
          </w:rPr>
          <w:t>13</w:t>
        </w:r>
      </w:ins>
      <w:ins w:id="1169" w:author="laca" w:date="2015-06-25T07:58:00Z">
        <w:r>
          <w:rPr>
            <w:noProof/>
            <w:webHidden/>
          </w:rPr>
          <w:fldChar w:fldCharType="end"/>
        </w:r>
        <w:r w:rsidRPr="009834C6">
          <w:rPr>
            <w:rStyle w:val="Hyperlink"/>
            <w:noProof/>
          </w:rPr>
          <w:fldChar w:fldCharType="end"/>
        </w:r>
      </w:ins>
    </w:p>
    <w:p w14:paraId="3F7E1305" w14:textId="77777777" w:rsidR="000633F1" w:rsidRDefault="000633F1">
      <w:pPr>
        <w:pStyle w:val="TableofFigures"/>
        <w:tabs>
          <w:tab w:val="right" w:leader="dot" w:pos="8756"/>
        </w:tabs>
        <w:rPr>
          <w:ins w:id="1170" w:author="laca" w:date="2015-06-25T07:58:00Z"/>
          <w:noProof/>
          <w:sz w:val="22"/>
          <w:lang w:eastAsia="hu-HU"/>
        </w:rPr>
      </w:pPr>
      <w:ins w:id="117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"_Toc422982560"</w:instrText>
        </w:r>
        <w:r w:rsidRPr="009834C6">
          <w:rPr>
            <w:rStyle w:val="Hyperlink"/>
            <w:noProof/>
          </w:rPr>
          <w:instrText xml:space="preserve"> </w:instrText>
        </w:r>
        <w:r w:rsidRPr="009834C6">
          <w:rPr>
            <w:rStyle w:val="Hyperlink"/>
            <w:noProof/>
          </w:rPr>
          <w:fldChar w:fldCharType="separate"/>
        </w:r>
        <w:r w:rsidRPr="009834C6">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_Toc422982560 \h </w:instrText>
        </w:r>
      </w:ins>
      <w:r>
        <w:rPr>
          <w:noProof/>
          <w:webHidden/>
        </w:rPr>
      </w:r>
      <w:r>
        <w:rPr>
          <w:noProof/>
          <w:webHidden/>
        </w:rPr>
        <w:fldChar w:fldCharType="separate"/>
      </w:r>
      <w:ins w:id="1172" w:author="laca" w:date="2015-06-26T10:03:00Z">
        <w:r w:rsidR="005D6C24">
          <w:rPr>
            <w:noProof/>
            <w:webHidden/>
          </w:rPr>
          <w:t>14</w:t>
        </w:r>
      </w:ins>
      <w:ins w:id="1173" w:author="laca" w:date="2015-06-25T07:58:00Z">
        <w:r>
          <w:rPr>
            <w:noProof/>
            <w:webHidden/>
          </w:rPr>
          <w:fldChar w:fldCharType="end"/>
        </w:r>
        <w:r w:rsidRPr="009834C6">
          <w:rPr>
            <w:rStyle w:val="Hyperlink"/>
            <w:noProof/>
          </w:rPr>
          <w:fldChar w:fldCharType="end"/>
        </w:r>
      </w:ins>
    </w:p>
    <w:p w14:paraId="62AC757D" w14:textId="77777777" w:rsidR="000633F1" w:rsidRDefault="000633F1">
      <w:pPr>
        <w:pStyle w:val="TableofFigures"/>
        <w:tabs>
          <w:tab w:val="right" w:leader="dot" w:pos="8756"/>
        </w:tabs>
        <w:rPr>
          <w:ins w:id="1174" w:author="laca" w:date="2015-06-25T07:58:00Z"/>
          <w:noProof/>
          <w:sz w:val="22"/>
          <w:lang w:eastAsia="hu-HU"/>
        </w:rPr>
      </w:pPr>
      <w:ins w:id="117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"_Toc422982561"</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1.8 Structura PID proiectat și implementat în System Generator</w:t>
        </w:r>
        <w:r>
          <w:rPr>
            <w:noProof/>
            <w:webHidden/>
          </w:rPr>
          <w:tab/>
        </w:r>
        <w:r>
          <w:rPr>
            <w:noProof/>
            <w:webHidden/>
          </w:rPr>
          <w:fldChar w:fldCharType="begin"/>
        </w:r>
        <w:r>
          <w:rPr>
            <w:noProof/>
            <w:webHidden/>
          </w:rPr>
          <w:instrText xml:space="preserve"> PAGEREF _Toc422982561 \h </w:instrText>
        </w:r>
      </w:ins>
      <w:r>
        <w:rPr>
          <w:noProof/>
          <w:webHidden/>
        </w:rPr>
      </w:r>
      <w:r>
        <w:rPr>
          <w:noProof/>
          <w:webHidden/>
        </w:rPr>
        <w:fldChar w:fldCharType="separate"/>
      </w:r>
      <w:ins w:id="1176" w:author="laca" w:date="2015-06-26T10:03:00Z">
        <w:r w:rsidR="005D6C24">
          <w:rPr>
            <w:noProof/>
            <w:webHidden/>
          </w:rPr>
          <w:t>15</w:t>
        </w:r>
      </w:ins>
      <w:ins w:id="1177" w:author="laca" w:date="2015-06-25T07:58:00Z">
        <w:r>
          <w:rPr>
            <w:noProof/>
            <w:webHidden/>
          </w:rPr>
          <w:fldChar w:fldCharType="end"/>
        </w:r>
        <w:r w:rsidRPr="009834C6">
          <w:rPr>
            <w:rStyle w:val="Hyperlink"/>
            <w:noProof/>
          </w:rPr>
          <w:fldChar w:fldCharType="end"/>
        </w:r>
      </w:ins>
    </w:p>
    <w:p w14:paraId="0D2431FA" w14:textId="77777777" w:rsidR="000633F1" w:rsidRDefault="000633F1">
      <w:pPr>
        <w:pStyle w:val="TableofFigures"/>
        <w:tabs>
          <w:tab w:val="right" w:leader="dot" w:pos="8756"/>
        </w:tabs>
        <w:rPr>
          <w:ins w:id="1178" w:author="laca" w:date="2015-06-25T07:58:00Z"/>
          <w:noProof/>
          <w:sz w:val="22"/>
          <w:lang w:eastAsia="hu-HU"/>
        </w:rPr>
      </w:pPr>
      <w:ins w:id="117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"_Toc422982562"</w:instrText>
        </w:r>
        <w:r w:rsidRPr="009834C6">
          <w:rPr>
            <w:rStyle w:val="Hyperlink"/>
            <w:noProof/>
          </w:rPr>
          <w:instrText xml:space="preserve"> </w:instrText>
        </w:r>
        <w:r w:rsidRPr="009834C6">
          <w:rPr>
            <w:rStyle w:val="Hyperlink"/>
            <w:noProof/>
          </w:rPr>
          <w:fldChar w:fldCharType="separate"/>
        </w:r>
        <w:r w:rsidRPr="009834C6">
          <w:rPr>
            <w:rStyle w:val="Hyperlink"/>
            <w:noProof/>
            <w:lang w:val="ro-RO"/>
          </w:rPr>
          <w:t>Fig. 1.9 Reglarea vitezei cu regulator PID hardware, rezultate de măsurare</w:t>
        </w:r>
        <w:r>
          <w:rPr>
            <w:noProof/>
            <w:webHidden/>
          </w:rPr>
          <w:tab/>
        </w:r>
        <w:r>
          <w:rPr>
            <w:noProof/>
            <w:webHidden/>
          </w:rPr>
          <w:fldChar w:fldCharType="begin"/>
        </w:r>
        <w:r>
          <w:rPr>
            <w:noProof/>
            <w:webHidden/>
          </w:rPr>
          <w:instrText xml:space="preserve"> PAGEREF _Toc422982562 \h </w:instrText>
        </w:r>
      </w:ins>
      <w:r>
        <w:rPr>
          <w:noProof/>
          <w:webHidden/>
        </w:rPr>
      </w:r>
      <w:r>
        <w:rPr>
          <w:noProof/>
          <w:webHidden/>
        </w:rPr>
        <w:fldChar w:fldCharType="separate"/>
      </w:r>
      <w:ins w:id="1180" w:author="laca" w:date="2015-06-26T10:03:00Z">
        <w:r w:rsidR="005D6C24">
          <w:rPr>
            <w:noProof/>
            <w:webHidden/>
          </w:rPr>
          <w:t>16</w:t>
        </w:r>
      </w:ins>
      <w:ins w:id="1181" w:author="laca" w:date="2015-06-25T07:58:00Z">
        <w:r>
          <w:rPr>
            <w:noProof/>
            <w:webHidden/>
          </w:rPr>
          <w:fldChar w:fldCharType="end"/>
        </w:r>
        <w:r w:rsidRPr="009834C6">
          <w:rPr>
            <w:rStyle w:val="Hyperlink"/>
            <w:noProof/>
          </w:rPr>
          <w:fldChar w:fldCharType="end"/>
        </w:r>
      </w:ins>
    </w:p>
    <w:p w14:paraId="409DF712" w14:textId="77777777" w:rsidR="000633F1" w:rsidRDefault="000633F1">
      <w:pPr>
        <w:pStyle w:val="TableofFigures"/>
        <w:tabs>
          <w:tab w:val="right" w:leader="dot" w:pos="8756"/>
        </w:tabs>
        <w:rPr>
          <w:ins w:id="1182" w:author="laca" w:date="2015-06-25T07:58:00Z"/>
          <w:noProof/>
          <w:sz w:val="22"/>
          <w:lang w:eastAsia="hu-HU"/>
        </w:rPr>
      </w:pPr>
      <w:ins w:id="118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4.1Inkrementális érzékelő jelek</w:t>
        </w:r>
        <w:r>
          <w:rPr>
            <w:noProof/>
            <w:webHidden/>
          </w:rPr>
          <w:tab/>
        </w:r>
        <w:r>
          <w:rPr>
            <w:noProof/>
            <w:webHidden/>
          </w:rPr>
          <w:fldChar w:fldCharType="begin"/>
        </w:r>
        <w:r>
          <w:rPr>
            <w:noProof/>
            <w:webHidden/>
          </w:rPr>
          <w:instrText xml:space="preserve"> PAGEREF _Toc422982563 \h </w:instrText>
        </w:r>
      </w:ins>
      <w:r>
        <w:rPr>
          <w:noProof/>
          <w:webHidden/>
        </w:rPr>
      </w:r>
      <w:r>
        <w:rPr>
          <w:noProof/>
          <w:webHidden/>
        </w:rPr>
        <w:fldChar w:fldCharType="separate"/>
      </w:r>
      <w:ins w:id="1184" w:author="laca" w:date="2015-06-26T10:03:00Z">
        <w:r w:rsidR="005D6C24">
          <w:rPr>
            <w:noProof/>
            <w:webHidden/>
          </w:rPr>
          <w:t>31</w:t>
        </w:r>
      </w:ins>
      <w:ins w:id="1185" w:author="laca" w:date="2015-06-25T07:58:00Z">
        <w:r>
          <w:rPr>
            <w:noProof/>
            <w:webHidden/>
          </w:rPr>
          <w:fldChar w:fldCharType="end"/>
        </w:r>
        <w:r w:rsidRPr="009834C6">
          <w:rPr>
            <w:rStyle w:val="Hyperlink"/>
            <w:noProof/>
          </w:rPr>
          <w:fldChar w:fldCharType="end"/>
        </w:r>
      </w:ins>
    </w:p>
    <w:p w14:paraId="071C50AC" w14:textId="77777777" w:rsidR="000633F1" w:rsidRDefault="000633F1">
      <w:pPr>
        <w:pStyle w:val="TableofFigures"/>
        <w:tabs>
          <w:tab w:val="right" w:leader="dot" w:pos="8756"/>
        </w:tabs>
        <w:rPr>
          <w:ins w:id="1186" w:author="laca" w:date="2015-06-25T07:58:00Z"/>
          <w:noProof/>
          <w:sz w:val="22"/>
          <w:lang w:eastAsia="hu-HU"/>
        </w:rPr>
      </w:pPr>
      <w:ins w:id="118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_Toc422982564 \h </w:instrText>
        </w:r>
      </w:ins>
      <w:r>
        <w:rPr>
          <w:noProof/>
          <w:webHidden/>
        </w:rPr>
      </w:r>
      <w:r>
        <w:rPr>
          <w:noProof/>
          <w:webHidden/>
        </w:rPr>
        <w:fldChar w:fldCharType="separate"/>
      </w:r>
      <w:ins w:id="1188" w:author="laca" w:date="2015-06-26T10:03:00Z">
        <w:r w:rsidR="005D6C24">
          <w:rPr>
            <w:noProof/>
            <w:webHidden/>
          </w:rPr>
          <w:t>34</w:t>
        </w:r>
      </w:ins>
      <w:ins w:id="1189" w:author="laca" w:date="2015-06-25T07:58:00Z">
        <w:r>
          <w:rPr>
            <w:noProof/>
            <w:webHidden/>
          </w:rPr>
          <w:fldChar w:fldCharType="end"/>
        </w:r>
        <w:r w:rsidRPr="009834C6">
          <w:rPr>
            <w:rStyle w:val="Hyperlink"/>
            <w:noProof/>
          </w:rPr>
          <w:fldChar w:fldCharType="end"/>
        </w:r>
      </w:ins>
    </w:p>
    <w:p w14:paraId="644F95DF" w14:textId="77777777" w:rsidR="000633F1" w:rsidRDefault="000633F1">
      <w:pPr>
        <w:pStyle w:val="TableofFigures"/>
        <w:tabs>
          <w:tab w:val="right" w:leader="dot" w:pos="8756"/>
        </w:tabs>
        <w:rPr>
          <w:ins w:id="1190" w:author="laca" w:date="2015-06-25T07:58:00Z"/>
          <w:noProof/>
          <w:sz w:val="22"/>
          <w:lang w:eastAsia="hu-HU"/>
        </w:rPr>
      </w:pPr>
      <w:ins w:id="119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4.3 System Generator beállítása</w:t>
        </w:r>
        <w:r>
          <w:rPr>
            <w:noProof/>
            <w:webHidden/>
          </w:rPr>
          <w:tab/>
        </w:r>
        <w:r>
          <w:rPr>
            <w:noProof/>
            <w:webHidden/>
          </w:rPr>
          <w:fldChar w:fldCharType="begin"/>
        </w:r>
        <w:r>
          <w:rPr>
            <w:noProof/>
            <w:webHidden/>
          </w:rPr>
          <w:instrText xml:space="preserve"> PAGEREF _Toc422982565 \h </w:instrText>
        </w:r>
      </w:ins>
      <w:r>
        <w:rPr>
          <w:noProof/>
          <w:webHidden/>
        </w:rPr>
      </w:r>
      <w:r>
        <w:rPr>
          <w:noProof/>
          <w:webHidden/>
        </w:rPr>
        <w:fldChar w:fldCharType="separate"/>
      </w:r>
      <w:ins w:id="1192" w:author="laca" w:date="2015-06-26T10:03:00Z">
        <w:r w:rsidR="005D6C24">
          <w:rPr>
            <w:noProof/>
            <w:webHidden/>
          </w:rPr>
          <w:t>35</w:t>
        </w:r>
      </w:ins>
      <w:ins w:id="1193" w:author="laca" w:date="2015-06-25T07:58:00Z">
        <w:r>
          <w:rPr>
            <w:noProof/>
            <w:webHidden/>
          </w:rPr>
          <w:fldChar w:fldCharType="end"/>
        </w:r>
        <w:r w:rsidRPr="009834C6">
          <w:rPr>
            <w:rStyle w:val="Hyperlink"/>
            <w:noProof/>
          </w:rPr>
          <w:fldChar w:fldCharType="end"/>
        </w:r>
      </w:ins>
    </w:p>
    <w:p w14:paraId="5C357F7A" w14:textId="77777777" w:rsidR="000633F1" w:rsidRDefault="000633F1">
      <w:pPr>
        <w:pStyle w:val="TableofFigures"/>
        <w:tabs>
          <w:tab w:val="right" w:leader="dot" w:pos="8756"/>
        </w:tabs>
        <w:rPr>
          <w:ins w:id="1194" w:author="laca" w:date="2015-06-25T07:58:00Z"/>
          <w:noProof/>
          <w:sz w:val="22"/>
          <w:lang w:eastAsia="hu-HU"/>
        </w:rPr>
      </w:pPr>
      <w:ins w:id="119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4.4 Új hardver profil létrehozása</w:t>
        </w:r>
        <w:r>
          <w:rPr>
            <w:noProof/>
            <w:webHidden/>
          </w:rPr>
          <w:tab/>
        </w:r>
        <w:r>
          <w:rPr>
            <w:noProof/>
            <w:webHidden/>
          </w:rPr>
          <w:fldChar w:fldCharType="begin"/>
        </w:r>
        <w:r>
          <w:rPr>
            <w:noProof/>
            <w:webHidden/>
          </w:rPr>
          <w:instrText xml:space="preserve"> PAGEREF _Toc422982566 \h </w:instrText>
        </w:r>
      </w:ins>
      <w:r>
        <w:rPr>
          <w:noProof/>
          <w:webHidden/>
        </w:rPr>
      </w:r>
      <w:r>
        <w:rPr>
          <w:noProof/>
          <w:webHidden/>
        </w:rPr>
        <w:fldChar w:fldCharType="separate"/>
      </w:r>
      <w:ins w:id="1196" w:author="laca" w:date="2015-06-26T10:03:00Z">
        <w:r w:rsidR="005D6C24">
          <w:rPr>
            <w:noProof/>
            <w:webHidden/>
          </w:rPr>
          <w:t>36</w:t>
        </w:r>
      </w:ins>
      <w:ins w:id="1197" w:author="laca" w:date="2015-06-25T07:58:00Z">
        <w:r>
          <w:rPr>
            <w:noProof/>
            <w:webHidden/>
          </w:rPr>
          <w:fldChar w:fldCharType="end"/>
        </w:r>
        <w:r w:rsidRPr="009834C6">
          <w:rPr>
            <w:rStyle w:val="Hyperlink"/>
            <w:noProof/>
          </w:rPr>
          <w:fldChar w:fldCharType="end"/>
        </w:r>
      </w:ins>
    </w:p>
    <w:p w14:paraId="0B6841A4" w14:textId="77777777" w:rsidR="000633F1" w:rsidRDefault="000633F1">
      <w:pPr>
        <w:pStyle w:val="TableofFigures"/>
        <w:tabs>
          <w:tab w:val="right" w:leader="dot" w:pos="8756"/>
        </w:tabs>
        <w:rPr>
          <w:ins w:id="1198" w:author="laca" w:date="2015-06-25T07:58:00Z"/>
          <w:noProof/>
          <w:sz w:val="22"/>
          <w:lang w:eastAsia="hu-HU"/>
        </w:rPr>
      </w:pPr>
      <w:ins w:id="119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4.5 Összeadó modul és beállítása</w:t>
        </w:r>
        <w:r>
          <w:rPr>
            <w:noProof/>
            <w:webHidden/>
          </w:rPr>
          <w:tab/>
        </w:r>
        <w:r>
          <w:rPr>
            <w:noProof/>
            <w:webHidden/>
          </w:rPr>
          <w:fldChar w:fldCharType="begin"/>
        </w:r>
        <w:r>
          <w:rPr>
            <w:noProof/>
            <w:webHidden/>
          </w:rPr>
          <w:instrText xml:space="preserve"> PAGEREF _Toc422982567 \h </w:instrText>
        </w:r>
      </w:ins>
      <w:r>
        <w:rPr>
          <w:noProof/>
          <w:webHidden/>
        </w:rPr>
      </w:r>
      <w:r>
        <w:rPr>
          <w:noProof/>
          <w:webHidden/>
        </w:rPr>
        <w:fldChar w:fldCharType="separate"/>
      </w:r>
      <w:ins w:id="1200" w:author="laca" w:date="2015-06-26T10:03:00Z">
        <w:r w:rsidR="005D6C24">
          <w:rPr>
            <w:noProof/>
            <w:webHidden/>
          </w:rPr>
          <w:t>37</w:t>
        </w:r>
      </w:ins>
      <w:ins w:id="1201" w:author="laca" w:date="2015-06-25T07:58:00Z">
        <w:r>
          <w:rPr>
            <w:noProof/>
            <w:webHidden/>
          </w:rPr>
          <w:fldChar w:fldCharType="end"/>
        </w:r>
        <w:r w:rsidRPr="009834C6">
          <w:rPr>
            <w:rStyle w:val="Hyperlink"/>
            <w:noProof/>
          </w:rPr>
          <w:fldChar w:fldCharType="end"/>
        </w:r>
      </w:ins>
    </w:p>
    <w:p w14:paraId="39AAEDA5" w14:textId="77777777" w:rsidR="000633F1" w:rsidRDefault="000633F1">
      <w:pPr>
        <w:pStyle w:val="TableofFigures"/>
        <w:tabs>
          <w:tab w:val="right" w:leader="dot" w:pos="8756"/>
        </w:tabs>
        <w:rPr>
          <w:ins w:id="1202" w:author="laca" w:date="2015-06-25T07:58:00Z"/>
          <w:noProof/>
          <w:sz w:val="22"/>
          <w:lang w:eastAsia="hu-HU"/>
        </w:rPr>
      </w:pPr>
      <w:ins w:id="120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"_Toc422982568"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4.6 Szorzó modul</w:t>
        </w:r>
        <w:r>
          <w:rPr>
            <w:noProof/>
            <w:webHidden/>
          </w:rPr>
          <w:tab/>
        </w:r>
        <w:r>
          <w:rPr>
            <w:noProof/>
            <w:webHidden/>
          </w:rPr>
          <w:fldChar w:fldCharType="begin"/>
        </w:r>
        <w:r>
          <w:rPr>
            <w:noProof/>
            <w:webHidden/>
          </w:rPr>
          <w:instrText xml:space="preserve"> PAGEREF _Toc422982568 \h </w:instrText>
        </w:r>
      </w:ins>
      <w:r>
        <w:rPr>
          <w:noProof/>
          <w:webHidden/>
        </w:rPr>
      </w:r>
      <w:r>
        <w:rPr>
          <w:noProof/>
          <w:webHidden/>
        </w:rPr>
        <w:fldChar w:fldCharType="separate"/>
      </w:r>
      <w:ins w:id="1204" w:author="laca" w:date="2015-06-26T10:03:00Z">
        <w:r w:rsidR="005D6C24">
          <w:rPr>
            <w:noProof/>
            <w:webHidden/>
          </w:rPr>
          <w:t>37</w:t>
        </w:r>
      </w:ins>
      <w:ins w:id="1205" w:author="laca" w:date="2015-06-25T07:58:00Z">
        <w:r>
          <w:rPr>
            <w:noProof/>
            <w:webHidden/>
          </w:rPr>
          <w:fldChar w:fldCharType="end"/>
        </w:r>
        <w:r w:rsidRPr="009834C6">
          <w:rPr>
            <w:rStyle w:val="Hyperlink"/>
            <w:noProof/>
          </w:rPr>
          <w:fldChar w:fldCharType="end"/>
        </w:r>
      </w:ins>
    </w:p>
    <w:p w14:paraId="6D6BAE34" w14:textId="77777777" w:rsidR="000633F1" w:rsidRDefault="000633F1">
      <w:pPr>
        <w:pStyle w:val="TableofFigures"/>
        <w:tabs>
          <w:tab w:val="right" w:leader="dot" w:pos="8756"/>
        </w:tabs>
        <w:rPr>
          <w:ins w:id="1206" w:author="laca" w:date="2015-06-25T07:58:00Z"/>
          <w:noProof/>
          <w:sz w:val="22"/>
          <w:lang w:eastAsia="hu-HU"/>
        </w:rPr>
      </w:pPr>
      <w:ins w:id="120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"_Toc422982569"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4.7 Multipexer modul és beállításai</w:t>
        </w:r>
        <w:r>
          <w:rPr>
            <w:noProof/>
            <w:webHidden/>
          </w:rPr>
          <w:tab/>
        </w:r>
        <w:r>
          <w:rPr>
            <w:noProof/>
            <w:webHidden/>
          </w:rPr>
          <w:fldChar w:fldCharType="begin"/>
        </w:r>
        <w:r>
          <w:rPr>
            <w:noProof/>
            <w:webHidden/>
          </w:rPr>
          <w:instrText xml:space="preserve"> PAGEREF _Toc422982569 \h </w:instrText>
        </w:r>
      </w:ins>
      <w:r>
        <w:rPr>
          <w:noProof/>
          <w:webHidden/>
        </w:rPr>
      </w:r>
      <w:r>
        <w:rPr>
          <w:noProof/>
          <w:webHidden/>
        </w:rPr>
        <w:fldChar w:fldCharType="separate"/>
      </w:r>
      <w:ins w:id="1208" w:author="laca" w:date="2015-06-26T10:03:00Z">
        <w:r w:rsidR="005D6C24">
          <w:rPr>
            <w:noProof/>
            <w:webHidden/>
          </w:rPr>
          <w:t>38</w:t>
        </w:r>
      </w:ins>
      <w:ins w:id="1209" w:author="laca" w:date="2015-06-25T07:58:00Z">
        <w:r>
          <w:rPr>
            <w:noProof/>
            <w:webHidden/>
          </w:rPr>
          <w:fldChar w:fldCharType="end"/>
        </w:r>
        <w:r w:rsidRPr="009834C6">
          <w:rPr>
            <w:rStyle w:val="Hyperlink"/>
            <w:noProof/>
          </w:rPr>
          <w:fldChar w:fldCharType="end"/>
        </w:r>
      </w:ins>
    </w:p>
    <w:p w14:paraId="5706E3DF" w14:textId="77777777" w:rsidR="000633F1" w:rsidRDefault="000633F1">
      <w:pPr>
        <w:pStyle w:val="TableofFigures"/>
        <w:tabs>
          <w:tab w:val="right" w:leader="dot" w:pos="8756"/>
        </w:tabs>
        <w:rPr>
          <w:ins w:id="1210" w:author="laca" w:date="2015-06-25T07:58:00Z"/>
          <w:noProof/>
          <w:sz w:val="22"/>
          <w:lang w:eastAsia="hu-HU"/>
        </w:rPr>
      </w:pPr>
      <w:ins w:id="121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"_Toc422982570"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4.8 Logikai műveletek modul, és beállításai</w:t>
        </w:r>
        <w:r>
          <w:rPr>
            <w:noProof/>
            <w:webHidden/>
          </w:rPr>
          <w:tab/>
        </w:r>
        <w:r>
          <w:rPr>
            <w:noProof/>
            <w:webHidden/>
          </w:rPr>
          <w:fldChar w:fldCharType="begin"/>
        </w:r>
        <w:r>
          <w:rPr>
            <w:noProof/>
            <w:webHidden/>
          </w:rPr>
          <w:instrText xml:space="preserve"> PAGEREF _Toc422982570 \h </w:instrText>
        </w:r>
      </w:ins>
      <w:r>
        <w:rPr>
          <w:noProof/>
          <w:webHidden/>
        </w:rPr>
      </w:r>
      <w:r>
        <w:rPr>
          <w:noProof/>
          <w:webHidden/>
        </w:rPr>
        <w:fldChar w:fldCharType="separate"/>
      </w:r>
      <w:ins w:id="1212" w:author="laca" w:date="2015-06-26T10:03:00Z">
        <w:r w:rsidR="005D6C24">
          <w:rPr>
            <w:noProof/>
            <w:webHidden/>
          </w:rPr>
          <w:t>39</w:t>
        </w:r>
      </w:ins>
      <w:ins w:id="1213" w:author="laca" w:date="2015-06-25T07:58:00Z">
        <w:r>
          <w:rPr>
            <w:noProof/>
            <w:webHidden/>
          </w:rPr>
          <w:fldChar w:fldCharType="end"/>
        </w:r>
        <w:r w:rsidRPr="009834C6">
          <w:rPr>
            <w:rStyle w:val="Hyperlink"/>
            <w:noProof/>
          </w:rPr>
          <w:fldChar w:fldCharType="end"/>
        </w:r>
      </w:ins>
    </w:p>
    <w:p w14:paraId="3E60B9E7" w14:textId="77777777" w:rsidR="000633F1" w:rsidRDefault="000633F1">
      <w:pPr>
        <w:pStyle w:val="TableofFigures"/>
        <w:tabs>
          <w:tab w:val="right" w:leader="dot" w:pos="8756"/>
        </w:tabs>
        <w:rPr>
          <w:ins w:id="1214" w:author="laca" w:date="2015-06-25T07:58:00Z"/>
          <w:noProof/>
          <w:sz w:val="22"/>
          <w:lang w:eastAsia="hu-HU"/>
        </w:rPr>
      </w:pPr>
      <w:ins w:id="121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"_Toc422982571"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4.9 Simulink illesztő modulok</w:t>
        </w:r>
        <w:r>
          <w:rPr>
            <w:noProof/>
            <w:webHidden/>
          </w:rPr>
          <w:tab/>
        </w:r>
        <w:r>
          <w:rPr>
            <w:noProof/>
            <w:webHidden/>
          </w:rPr>
          <w:fldChar w:fldCharType="begin"/>
        </w:r>
        <w:r>
          <w:rPr>
            <w:noProof/>
            <w:webHidden/>
          </w:rPr>
          <w:instrText xml:space="preserve"> PAGEREF _Toc422982571 \h </w:instrText>
        </w:r>
      </w:ins>
      <w:r>
        <w:rPr>
          <w:noProof/>
          <w:webHidden/>
        </w:rPr>
      </w:r>
      <w:r>
        <w:rPr>
          <w:noProof/>
          <w:webHidden/>
        </w:rPr>
        <w:fldChar w:fldCharType="separate"/>
      </w:r>
      <w:ins w:id="1216" w:author="laca" w:date="2015-06-26T10:03:00Z">
        <w:r w:rsidR="005D6C24">
          <w:rPr>
            <w:noProof/>
            <w:webHidden/>
          </w:rPr>
          <w:t>39</w:t>
        </w:r>
      </w:ins>
      <w:ins w:id="1217" w:author="laca" w:date="2015-06-25T07:58:00Z">
        <w:r>
          <w:rPr>
            <w:noProof/>
            <w:webHidden/>
          </w:rPr>
          <w:fldChar w:fldCharType="end"/>
        </w:r>
        <w:r w:rsidRPr="009834C6">
          <w:rPr>
            <w:rStyle w:val="Hyperlink"/>
            <w:noProof/>
          </w:rPr>
          <w:fldChar w:fldCharType="end"/>
        </w:r>
      </w:ins>
    </w:p>
    <w:p w14:paraId="1FC8AF3B" w14:textId="77777777" w:rsidR="000633F1" w:rsidRDefault="000633F1">
      <w:pPr>
        <w:pStyle w:val="TableofFigures"/>
        <w:tabs>
          <w:tab w:val="right" w:leader="dot" w:pos="8756"/>
        </w:tabs>
        <w:rPr>
          <w:ins w:id="1218" w:author="laca" w:date="2015-06-25T07:58:00Z"/>
          <w:noProof/>
          <w:sz w:val="22"/>
          <w:lang w:eastAsia="hu-HU"/>
        </w:rPr>
      </w:pPr>
      <w:ins w:id="121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_Toc422982572 \h </w:instrText>
        </w:r>
      </w:ins>
      <w:r>
        <w:rPr>
          <w:noProof/>
          <w:webHidden/>
        </w:rPr>
      </w:r>
      <w:r>
        <w:rPr>
          <w:noProof/>
          <w:webHidden/>
        </w:rPr>
        <w:fldChar w:fldCharType="separate"/>
      </w:r>
      <w:ins w:id="1220" w:author="laca" w:date="2015-06-26T10:03:00Z">
        <w:r w:rsidR="005D6C24">
          <w:rPr>
            <w:noProof/>
            <w:webHidden/>
          </w:rPr>
          <w:t>40</w:t>
        </w:r>
      </w:ins>
      <w:ins w:id="1221" w:author="laca" w:date="2015-06-25T07:58:00Z">
        <w:r>
          <w:rPr>
            <w:noProof/>
            <w:webHidden/>
          </w:rPr>
          <w:fldChar w:fldCharType="end"/>
        </w:r>
        <w:r w:rsidRPr="009834C6">
          <w:rPr>
            <w:rStyle w:val="Hyperlink"/>
            <w:noProof/>
          </w:rPr>
          <w:fldChar w:fldCharType="end"/>
        </w:r>
      </w:ins>
    </w:p>
    <w:p w14:paraId="70F73BE1" w14:textId="77777777" w:rsidR="000633F1" w:rsidRDefault="000633F1">
      <w:pPr>
        <w:pStyle w:val="TableofFigures"/>
        <w:tabs>
          <w:tab w:val="right" w:leader="dot" w:pos="8756"/>
        </w:tabs>
        <w:rPr>
          <w:ins w:id="1222" w:author="laca" w:date="2015-06-25T07:58:00Z"/>
          <w:noProof/>
          <w:sz w:val="22"/>
          <w:lang w:eastAsia="hu-HU"/>
        </w:rPr>
      </w:pPr>
      <w:ins w:id="122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 Állapot automata, amely leírja a Diszkrét PID szabályózót</w:t>
        </w:r>
        <w:r>
          <w:rPr>
            <w:noProof/>
            <w:webHidden/>
          </w:rPr>
          <w:tab/>
        </w:r>
        <w:r>
          <w:rPr>
            <w:noProof/>
            <w:webHidden/>
          </w:rPr>
          <w:fldChar w:fldCharType="begin"/>
        </w:r>
        <w:r>
          <w:rPr>
            <w:noProof/>
            <w:webHidden/>
          </w:rPr>
          <w:instrText xml:space="preserve"> PAGEREF _Toc422982573 \h </w:instrText>
        </w:r>
      </w:ins>
      <w:r>
        <w:rPr>
          <w:noProof/>
          <w:webHidden/>
        </w:rPr>
      </w:r>
      <w:r>
        <w:rPr>
          <w:noProof/>
          <w:webHidden/>
        </w:rPr>
        <w:fldChar w:fldCharType="separate"/>
      </w:r>
      <w:ins w:id="1224" w:author="laca" w:date="2015-06-26T10:03:00Z">
        <w:r w:rsidR="005D6C24">
          <w:rPr>
            <w:noProof/>
            <w:webHidden/>
          </w:rPr>
          <w:t>41</w:t>
        </w:r>
      </w:ins>
      <w:ins w:id="1225" w:author="laca" w:date="2015-06-25T07:58:00Z">
        <w:r>
          <w:rPr>
            <w:noProof/>
            <w:webHidden/>
          </w:rPr>
          <w:fldChar w:fldCharType="end"/>
        </w:r>
        <w:r w:rsidRPr="009834C6">
          <w:rPr>
            <w:rStyle w:val="Hyperlink"/>
            <w:noProof/>
          </w:rPr>
          <w:fldChar w:fldCharType="end"/>
        </w:r>
      </w:ins>
    </w:p>
    <w:p w14:paraId="57C11196" w14:textId="77777777" w:rsidR="000633F1" w:rsidRDefault="000633F1">
      <w:pPr>
        <w:pStyle w:val="TableofFigures"/>
        <w:tabs>
          <w:tab w:val="right" w:leader="dot" w:pos="8756"/>
        </w:tabs>
        <w:rPr>
          <w:ins w:id="1226" w:author="laca" w:date="2015-06-25T07:58:00Z"/>
          <w:noProof/>
          <w:sz w:val="22"/>
          <w:lang w:eastAsia="hu-HU"/>
        </w:rPr>
      </w:pPr>
      <w:ins w:id="122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 A PID felépítése System Generatorban</w:t>
        </w:r>
        <w:r>
          <w:rPr>
            <w:noProof/>
            <w:webHidden/>
          </w:rPr>
          <w:tab/>
        </w:r>
        <w:r>
          <w:rPr>
            <w:noProof/>
            <w:webHidden/>
          </w:rPr>
          <w:fldChar w:fldCharType="begin"/>
        </w:r>
        <w:r>
          <w:rPr>
            <w:noProof/>
            <w:webHidden/>
          </w:rPr>
          <w:instrText xml:space="preserve"> PAGEREF _Toc422982574 \h </w:instrText>
        </w:r>
      </w:ins>
      <w:r>
        <w:rPr>
          <w:noProof/>
          <w:webHidden/>
        </w:rPr>
      </w:r>
      <w:r>
        <w:rPr>
          <w:noProof/>
          <w:webHidden/>
        </w:rPr>
        <w:fldChar w:fldCharType="separate"/>
      </w:r>
      <w:ins w:id="1228" w:author="laca" w:date="2015-06-26T10:03:00Z">
        <w:r w:rsidR="005D6C24">
          <w:rPr>
            <w:noProof/>
            <w:webHidden/>
          </w:rPr>
          <w:t>42</w:t>
        </w:r>
      </w:ins>
      <w:ins w:id="1229" w:author="laca" w:date="2015-06-25T07:58:00Z">
        <w:r>
          <w:rPr>
            <w:noProof/>
            <w:webHidden/>
          </w:rPr>
          <w:fldChar w:fldCharType="end"/>
        </w:r>
        <w:r w:rsidRPr="009834C6">
          <w:rPr>
            <w:rStyle w:val="Hyperlink"/>
            <w:noProof/>
          </w:rPr>
          <w:fldChar w:fldCharType="end"/>
        </w:r>
      </w:ins>
    </w:p>
    <w:p w14:paraId="24CC823B" w14:textId="77777777" w:rsidR="000633F1" w:rsidRDefault="000633F1">
      <w:pPr>
        <w:pStyle w:val="TableofFigures"/>
        <w:tabs>
          <w:tab w:val="right" w:leader="dot" w:pos="8756"/>
        </w:tabs>
        <w:rPr>
          <w:ins w:id="1230" w:author="laca" w:date="2015-06-25T07:58:00Z"/>
          <w:noProof/>
          <w:sz w:val="22"/>
          <w:lang w:eastAsia="hu-HU"/>
        </w:rPr>
      </w:pPr>
      <w:ins w:id="123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 PID Simulink szimulációs model</w:t>
        </w:r>
        <w:r>
          <w:rPr>
            <w:noProof/>
            <w:webHidden/>
          </w:rPr>
          <w:tab/>
        </w:r>
        <w:r>
          <w:rPr>
            <w:noProof/>
            <w:webHidden/>
          </w:rPr>
          <w:fldChar w:fldCharType="begin"/>
        </w:r>
        <w:r>
          <w:rPr>
            <w:noProof/>
            <w:webHidden/>
          </w:rPr>
          <w:instrText xml:space="preserve"> PAGEREF _Toc422982575 \h </w:instrText>
        </w:r>
      </w:ins>
      <w:r>
        <w:rPr>
          <w:noProof/>
          <w:webHidden/>
        </w:rPr>
      </w:r>
      <w:r>
        <w:rPr>
          <w:noProof/>
          <w:webHidden/>
        </w:rPr>
        <w:fldChar w:fldCharType="separate"/>
      </w:r>
      <w:ins w:id="1232" w:author="laca" w:date="2015-06-26T10:03:00Z">
        <w:r w:rsidR="005D6C24">
          <w:rPr>
            <w:noProof/>
            <w:webHidden/>
          </w:rPr>
          <w:t>43</w:t>
        </w:r>
      </w:ins>
      <w:ins w:id="1233" w:author="laca" w:date="2015-06-25T07:58:00Z">
        <w:r>
          <w:rPr>
            <w:noProof/>
            <w:webHidden/>
          </w:rPr>
          <w:fldChar w:fldCharType="end"/>
        </w:r>
        <w:r w:rsidRPr="009834C6">
          <w:rPr>
            <w:rStyle w:val="Hyperlink"/>
            <w:noProof/>
          </w:rPr>
          <w:fldChar w:fldCharType="end"/>
        </w:r>
      </w:ins>
    </w:p>
    <w:p w14:paraId="54ACE9FF" w14:textId="77777777" w:rsidR="000633F1" w:rsidRDefault="000633F1">
      <w:pPr>
        <w:pStyle w:val="TableofFigures"/>
        <w:tabs>
          <w:tab w:val="right" w:leader="dot" w:pos="8756"/>
        </w:tabs>
        <w:rPr>
          <w:ins w:id="1234" w:author="laca" w:date="2015-06-25T07:58:00Z"/>
          <w:noProof/>
          <w:sz w:val="22"/>
          <w:lang w:eastAsia="hu-HU"/>
        </w:rPr>
      </w:pPr>
      <w:ins w:id="123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_Toc422982576 \h </w:instrText>
        </w:r>
      </w:ins>
      <w:r>
        <w:rPr>
          <w:noProof/>
          <w:webHidden/>
        </w:rPr>
      </w:r>
      <w:r>
        <w:rPr>
          <w:noProof/>
          <w:webHidden/>
        </w:rPr>
        <w:fldChar w:fldCharType="separate"/>
      </w:r>
      <w:ins w:id="1236" w:author="laca" w:date="2015-06-26T10:03:00Z">
        <w:r w:rsidR="005D6C24">
          <w:rPr>
            <w:noProof/>
            <w:webHidden/>
          </w:rPr>
          <w:t>43</w:t>
        </w:r>
      </w:ins>
      <w:ins w:id="1237" w:author="laca" w:date="2015-06-25T07:58:00Z">
        <w:r>
          <w:rPr>
            <w:noProof/>
            <w:webHidden/>
          </w:rPr>
          <w:fldChar w:fldCharType="end"/>
        </w:r>
        <w:r w:rsidRPr="009834C6">
          <w:rPr>
            <w:rStyle w:val="Hyperlink"/>
            <w:noProof/>
          </w:rPr>
          <w:fldChar w:fldCharType="end"/>
        </w:r>
      </w:ins>
    </w:p>
    <w:p w14:paraId="0899D04E" w14:textId="77777777" w:rsidR="000633F1" w:rsidRDefault="000633F1">
      <w:pPr>
        <w:pStyle w:val="TableofFigures"/>
        <w:tabs>
          <w:tab w:val="right" w:leader="dot" w:pos="8756"/>
        </w:tabs>
        <w:rPr>
          <w:ins w:id="1238" w:author="laca" w:date="2015-06-25T07:58:00Z"/>
          <w:noProof/>
          <w:sz w:val="22"/>
          <w:lang w:eastAsia="hu-HU"/>
        </w:rPr>
      </w:pPr>
      <w:ins w:id="123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 PID minimális periódusa</w:t>
        </w:r>
        <w:r>
          <w:rPr>
            <w:noProof/>
            <w:webHidden/>
          </w:rPr>
          <w:tab/>
        </w:r>
        <w:r>
          <w:rPr>
            <w:noProof/>
            <w:webHidden/>
          </w:rPr>
          <w:fldChar w:fldCharType="begin"/>
        </w:r>
        <w:r>
          <w:rPr>
            <w:noProof/>
            <w:webHidden/>
          </w:rPr>
          <w:instrText xml:space="preserve"> PAGEREF _Toc422982577 \h </w:instrText>
        </w:r>
      </w:ins>
      <w:r>
        <w:rPr>
          <w:noProof/>
          <w:webHidden/>
        </w:rPr>
      </w:r>
      <w:r>
        <w:rPr>
          <w:noProof/>
          <w:webHidden/>
        </w:rPr>
        <w:fldChar w:fldCharType="separate"/>
      </w:r>
      <w:ins w:id="1240" w:author="laca" w:date="2015-06-26T10:03:00Z">
        <w:r w:rsidR="005D6C24">
          <w:rPr>
            <w:noProof/>
            <w:webHidden/>
          </w:rPr>
          <w:t>44</w:t>
        </w:r>
      </w:ins>
      <w:ins w:id="1241" w:author="laca" w:date="2015-06-25T07:58:00Z">
        <w:r>
          <w:rPr>
            <w:noProof/>
            <w:webHidden/>
          </w:rPr>
          <w:fldChar w:fldCharType="end"/>
        </w:r>
        <w:r w:rsidRPr="009834C6">
          <w:rPr>
            <w:rStyle w:val="Hyperlink"/>
            <w:noProof/>
          </w:rPr>
          <w:fldChar w:fldCharType="end"/>
        </w:r>
      </w:ins>
    </w:p>
    <w:p w14:paraId="0FD8ECB2" w14:textId="77777777" w:rsidR="000633F1" w:rsidRDefault="000633F1">
      <w:pPr>
        <w:pStyle w:val="TableofFigures"/>
        <w:tabs>
          <w:tab w:val="right" w:leader="dot" w:pos="8756"/>
        </w:tabs>
        <w:rPr>
          <w:ins w:id="1242" w:author="laca" w:date="2015-06-25T07:58:00Z"/>
          <w:noProof/>
          <w:sz w:val="22"/>
          <w:lang w:eastAsia="hu-HU"/>
        </w:rPr>
      </w:pPr>
      <w:ins w:id="124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5.7 GUI pid paraméterek</w:t>
        </w:r>
        <w:r>
          <w:rPr>
            <w:noProof/>
            <w:webHidden/>
          </w:rPr>
          <w:tab/>
        </w:r>
        <w:r>
          <w:rPr>
            <w:noProof/>
            <w:webHidden/>
          </w:rPr>
          <w:fldChar w:fldCharType="begin"/>
        </w:r>
        <w:r>
          <w:rPr>
            <w:noProof/>
            <w:webHidden/>
          </w:rPr>
          <w:instrText xml:space="preserve"> PAGEREF _Toc422982578 \h </w:instrText>
        </w:r>
      </w:ins>
      <w:r>
        <w:rPr>
          <w:noProof/>
          <w:webHidden/>
        </w:rPr>
      </w:r>
      <w:r>
        <w:rPr>
          <w:noProof/>
          <w:webHidden/>
        </w:rPr>
        <w:fldChar w:fldCharType="separate"/>
      </w:r>
      <w:ins w:id="1244" w:author="laca" w:date="2015-06-26T10:03:00Z">
        <w:r w:rsidR="005D6C24">
          <w:rPr>
            <w:noProof/>
            <w:webHidden/>
          </w:rPr>
          <w:t>44</w:t>
        </w:r>
      </w:ins>
      <w:ins w:id="1245" w:author="laca" w:date="2015-06-25T07:58:00Z">
        <w:r>
          <w:rPr>
            <w:noProof/>
            <w:webHidden/>
          </w:rPr>
          <w:fldChar w:fldCharType="end"/>
        </w:r>
        <w:r w:rsidRPr="009834C6">
          <w:rPr>
            <w:rStyle w:val="Hyperlink"/>
            <w:noProof/>
          </w:rPr>
          <w:fldChar w:fldCharType="end"/>
        </w:r>
      </w:ins>
    </w:p>
    <w:p w14:paraId="0FFD3086" w14:textId="77777777" w:rsidR="000633F1" w:rsidRDefault="000633F1">
      <w:pPr>
        <w:pStyle w:val="TableofFigures"/>
        <w:tabs>
          <w:tab w:val="right" w:leader="dot" w:pos="8756"/>
        </w:tabs>
        <w:rPr>
          <w:ins w:id="1246" w:author="laca" w:date="2015-06-25T07:58:00Z"/>
          <w:noProof/>
          <w:sz w:val="22"/>
          <w:lang w:eastAsia="hu-HU"/>
        </w:rPr>
      </w:pPr>
      <w:ins w:id="124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"_Toc422982579"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5.8 Mintavételi taktust generáló modul</w:t>
        </w:r>
        <w:r>
          <w:rPr>
            <w:noProof/>
            <w:webHidden/>
          </w:rPr>
          <w:tab/>
        </w:r>
        <w:r>
          <w:rPr>
            <w:noProof/>
            <w:webHidden/>
          </w:rPr>
          <w:fldChar w:fldCharType="begin"/>
        </w:r>
        <w:r>
          <w:rPr>
            <w:noProof/>
            <w:webHidden/>
          </w:rPr>
          <w:instrText xml:space="preserve"> PAGEREF _Toc422982579 \h </w:instrText>
        </w:r>
      </w:ins>
      <w:r>
        <w:rPr>
          <w:noProof/>
          <w:webHidden/>
        </w:rPr>
      </w:r>
      <w:r>
        <w:rPr>
          <w:noProof/>
          <w:webHidden/>
        </w:rPr>
        <w:fldChar w:fldCharType="separate"/>
      </w:r>
      <w:ins w:id="1248" w:author="laca" w:date="2015-06-26T10:03:00Z">
        <w:r w:rsidR="005D6C24">
          <w:rPr>
            <w:noProof/>
            <w:webHidden/>
          </w:rPr>
          <w:t>45</w:t>
        </w:r>
      </w:ins>
      <w:ins w:id="1249" w:author="laca" w:date="2015-06-25T07:58:00Z">
        <w:r>
          <w:rPr>
            <w:noProof/>
            <w:webHidden/>
          </w:rPr>
          <w:fldChar w:fldCharType="end"/>
        </w:r>
        <w:r w:rsidRPr="009834C6">
          <w:rPr>
            <w:rStyle w:val="Hyperlink"/>
            <w:noProof/>
          </w:rPr>
          <w:fldChar w:fldCharType="end"/>
        </w:r>
      </w:ins>
    </w:p>
    <w:p w14:paraId="7F3B3F92" w14:textId="77777777" w:rsidR="000633F1" w:rsidRDefault="000633F1">
      <w:pPr>
        <w:pStyle w:val="TableofFigures"/>
        <w:tabs>
          <w:tab w:val="right" w:leader="dot" w:pos="8756"/>
        </w:tabs>
        <w:rPr>
          <w:ins w:id="1250" w:author="laca" w:date="2015-06-25T07:58:00Z"/>
          <w:noProof/>
          <w:sz w:val="22"/>
          <w:lang w:eastAsia="hu-HU"/>
        </w:rPr>
      </w:pPr>
      <w:ins w:id="125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_Toc422982580 \h </w:instrText>
        </w:r>
      </w:ins>
      <w:r>
        <w:rPr>
          <w:noProof/>
          <w:webHidden/>
        </w:rPr>
      </w:r>
      <w:r>
        <w:rPr>
          <w:noProof/>
          <w:webHidden/>
        </w:rPr>
        <w:fldChar w:fldCharType="separate"/>
      </w:r>
      <w:ins w:id="1252" w:author="laca" w:date="2015-06-26T10:03:00Z">
        <w:r w:rsidR="005D6C24">
          <w:rPr>
            <w:noProof/>
            <w:webHidden/>
          </w:rPr>
          <w:t>46</w:t>
        </w:r>
      </w:ins>
      <w:ins w:id="1253" w:author="laca" w:date="2015-06-25T07:58:00Z">
        <w:r>
          <w:rPr>
            <w:noProof/>
            <w:webHidden/>
          </w:rPr>
          <w:fldChar w:fldCharType="end"/>
        </w:r>
        <w:r w:rsidRPr="009834C6">
          <w:rPr>
            <w:rStyle w:val="Hyperlink"/>
            <w:noProof/>
          </w:rPr>
          <w:fldChar w:fldCharType="end"/>
        </w:r>
      </w:ins>
    </w:p>
    <w:p w14:paraId="1F02BB67" w14:textId="77777777" w:rsidR="000633F1" w:rsidRDefault="000633F1">
      <w:pPr>
        <w:pStyle w:val="TableofFigures"/>
        <w:tabs>
          <w:tab w:val="right" w:leader="dot" w:pos="8756"/>
        </w:tabs>
        <w:rPr>
          <w:ins w:id="1254" w:author="laca" w:date="2015-06-25T07:58:00Z"/>
          <w:noProof/>
          <w:sz w:val="22"/>
          <w:lang w:eastAsia="hu-HU"/>
        </w:rPr>
      </w:pPr>
      <w:ins w:id="125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_Toc422982581 \h </w:instrText>
        </w:r>
      </w:ins>
      <w:r>
        <w:rPr>
          <w:noProof/>
          <w:webHidden/>
        </w:rPr>
      </w:r>
      <w:r>
        <w:rPr>
          <w:noProof/>
          <w:webHidden/>
        </w:rPr>
        <w:fldChar w:fldCharType="separate"/>
      </w:r>
      <w:ins w:id="1256" w:author="laca" w:date="2015-06-26T10:03:00Z">
        <w:r w:rsidR="005D6C24">
          <w:rPr>
            <w:noProof/>
            <w:webHidden/>
          </w:rPr>
          <w:t>47</w:t>
        </w:r>
      </w:ins>
      <w:ins w:id="1257" w:author="laca" w:date="2015-06-25T07:58:00Z">
        <w:r>
          <w:rPr>
            <w:noProof/>
            <w:webHidden/>
          </w:rPr>
          <w:fldChar w:fldCharType="end"/>
        </w:r>
        <w:r w:rsidRPr="009834C6">
          <w:rPr>
            <w:rStyle w:val="Hyperlink"/>
            <w:noProof/>
          </w:rPr>
          <w:fldChar w:fldCharType="end"/>
        </w:r>
      </w:ins>
    </w:p>
    <w:p w14:paraId="46DC1F88" w14:textId="77777777" w:rsidR="000633F1" w:rsidRDefault="000633F1">
      <w:pPr>
        <w:pStyle w:val="TableofFigures"/>
        <w:tabs>
          <w:tab w:val="right" w:leader="dot" w:pos="8756"/>
        </w:tabs>
        <w:rPr>
          <w:ins w:id="1258" w:author="laca" w:date="2015-06-25T07:58:00Z"/>
          <w:noProof/>
          <w:sz w:val="22"/>
          <w:lang w:eastAsia="hu-HU"/>
        </w:rPr>
      </w:pPr>
      <w:ins w:id="125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5.11 A pozíció szabályzás moduláris felépítése System Generator környezetben</w:t>
        </w:r>
        <w:r>
          <w:rPr>
            <w:noProof/>
            <w:webHidden/>
          </w:rPr>
          <w:tab/>
        </w:r>
        <w:r>
          <w:rPr>
            <w:noProof/>
            <w:webHidden/>
          </w:rPr>
          <w:fldChar w:fldCharType="begin"/>
        </w:r>
        <w:r>
          <w:rPr>
            <w:noProof/>
            <w:webHidden/>
          </w:rPr>
          <w:instrText xml:space="preserve"> PAGEREF _Toc422982582 \h </w:instrText>
        </w:r>
      </w:ins>
      <w:r>
        <w:rPr>
          <w:noProof/>
          <w:webHidden/>
        </w:rPr>
      </w:r>
      <w:r>
        <w:rPr>
          <w:noProof/>
          <w:webHidden/>
        </w:rPr>
        <w:fldChar w:fldCharType="separate"/>
      </w:r>
      <w:ins w:id="1260" w:author="laca" w:date="2015-06-26T10:03:00Z">
        <w:r w:rsidR="005D6C24">
          <w:rPr>
            <w:noProof/>
            <w:webHidden/>
          </w:rPr>
          <w:t>48</w:t>
        </w:r>
      </w:ins>
      <w:ins w:id="1261" w:author="laca" w:date="2015-06-25T07:58:00Z">
        <w:r>
          <w:rPr>
            <w:noProof/>
            <w:webHidden/>
          </w:rPr>
          <w:fldChar w:fldCharType="end"/>
        </w:r>
        <w:r w:rsidRPr="009834C6">
          <w:rPr>
            <w:rStyle w:val="Hyperlink"/>
            <w:noProof/>
          </w:rPr>
          <w:fldChar w:fldCharType="end"/>
        </w:r>
      </w:ins>
    </w:p>
    <w:p w14:paraId="05B27854" w14:textId="77777777" w:rsidR="000633F1" w:rsidRDefault="000633F1">
      <w:pPr>
        <w:pStyle w:val="TableofFigures"/>
        <w:tabs>
          <w:tab w:val="right" w:leader="dot" w:pos="8756"/>
        </w:tabs>
        <w:rPr>
          <w:ins w:id="1262" w:author="laca" w:date="2015-06-25T07:58:00Z"/>
          <w:noProof/>
          <w:sz w:val="22"/>
          <w:lang w:eastAsia="hu-HU"/>
        </w:rPr>
      </w:pPr>
      <w:ins w:id="126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5.12 A pozíció szabályozó szimulálása</w:t>
        </w:r>
        <w:r>
          <w:rPr>
            <w:noProof/>
            <w:webHidden/>
          </w:rPr>
          <w:tab/>
        </w:r>
        <w:r>
          <w:rPr>
            <w:noProof/>
            <w:webHidden/>
          </w:rPr>
          <w:fldChar w:fldCharType="begin"/>
        </w:r>
        <w:r>
          <w:rPr>
            <w:noProof/>
            <w:webHidden/>
          </w:rPr>
          <w:instrText xml:space="preserve"> PAGEREF _Toc422982583 \h </w:instrText>
        </w:r>
      </w:ins>
      <w:r>
        <w:rPr>
          <w:noProof/>
          <w:webHidden/>
        </w:rPr>
      </w:r>
      <w:r>
        <w:rPr>
          <w:noProof/>
          <w:webHidden/>
        </w:rPr>
        <w:fldChar w:fldCharType="separate"/>
      </w:r>
      <w:ins w:id="1264" w:author="laca" w:date="2015-06-26T10:03:00Z">
        <w:r w:rsidR="005D6C24">
          <w:rPr>
            <w:noProof/>
            <w:webHidden/>
          </w:rPr>
          <w:t>48</w:t>
        </w:r>
      </w:ins>
      <w:ins w:id="1265" w:author="laca" w:date="2015-06-25T07:58:00Z">
        <w:r>
          <w:rPr>
            <w:noProof/>
            <w:webHidden/>
          </w:rPr>
          <w:fldChar w:fldCharType="end"/>
        </w:r>
        <w:r w:rsidRPr="009834C6">
          <w:rPr>
            <w:rStyle w:val="Hyperlink"/>
            <w:noProof/>
          </w:rPr>
          <w:fldChar w:fldCharType="end"/>
        </w:r>
      </w:ins>
    </w:p>
    <w:p w14:paraId="2ABEF2C7" w14:textId="77777777" w:rsidR="000633F1" w:rsidRDefault="000633F1">
      <w:pPr>
        <w:pStyle w:val="TableofFigures"/>
        <w:tabs>
          <w:tab w:val="right" w:leader="dot" w:pos="8756"/>
        </w:tabs>
        <w:rPr>
          <w:ins w:id="1266" w:author="laca" w:date="2015-06-25T07:58:00Z"/>
          <w:noProof/>
          <w:sz w:val="22"/>
          <w:lang w:eastAsia="hu-HU"/>
        </w:rPr>
      </w:pPr>
      <w:ins w:id="1267" w:author="laca" w:date="2015-06-25T07:58:00Z">
        <w:r w:rsidRPr="009834C6">
          <w:rPr>
            <w:rStyle w:val="Hyperlink"/>
            <w:noProof/>
          </w:rPr>
          <w:lastRenderedPageBreak/>
          <w:fldChar w:fldCharType="begin"/>
        </w:r>
        <w:r w:rsidRPr="009834C6">
          <w:rPr>
            <w:rStyle w:val="Hyperlink"/>
            <w:noProof/>
          </w:rPr>
          <w:instrText xml:space="preserve"> </w:instrText>
        </w:r>
        <w:r>
          <w:rPr>
            <w:noProof/>
          </w:rPr>
          <w:instrText>HYPERLINK "C:\\Users\\laca\\Desktop\\Allamvizsga\\Dolgozat\\Allamvizsgadolgozat\\GaborSzabolcsLaszlo_v10tanar .docx" \l "_Toc422982584"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_Toc422982584 \h </w:instrText>
        </w:r>
      </w:ins>
      <w:r>
        <w:rPr>
          <w:noProof/>
          <w:webHidden/>
        </w:rPr>
      </w:r>
      <w:r>
        <w:rPr>
          <w:noProof/>
          <w:webHidden/>
        </w:rPr>
        <w:fldChar w:fldCharType="separate"/>
      </w:r>
      <w:ins w:id="1268" w:author="laca" w:date="2015-06-26T10:03:00Z">
        <w:r w:rsidR="005D6C24">
          <w:rPr>
            <w:noProof/>
            <w:webHidden/>
          </w:rPr>
          <w:t>49</w:t>
        </w:r>
      </w:ins>
      <w:ins w:id="1269" w:author="laca" w:date="2015-06-25T07:58:00Z">
        <w:r>
          <w:rPr>
            <w:noProof/>
            <w:webHidden/>
          </w:rPr>
          <w:fldChar w:fldCharType="end"/>
        </w:r>
        <w:r w:rsidRPr="009834C6">
          <w:rPr>
            <w:rStyle w:val="Hyperlink"/>
            <w:noProof/>
          </w:rPr>
          <w:fldChar w:fldCharType="end"/>
        </w:r>
      </w:ins>
    </w:p>
    <w:p w14:paraId="7A7481F9" w14:textId="77777777" w:rsidR="000633F1" w:rsidRDefault="000633F1">
      <w:pPr>
        <w:pStyle w:val="TableofFigures"/>
        <w:tabs>
          <w:tab w:val="right" w:leader="dot" w:pos="8756"/>
        </w:tabs>
        <w:rPr>
          <w:ins w:id="1270" w:author="laca" w:date="2015-06-25T07:58:00Z"/>
          <w:noProof/>
          <w:sz w:val="22"/>
          <w:lang w:eastAsia="hu-HU"/>
        </w:rPr>
      </w:pPr>
      <w:ins w:id="127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"_Toc422982585"</w:instrText>
        </w:r>
        <w:r w:rsidRPr="009834C6">
          <w:rPr>
            <w:rStyle w:val="Hyperlink"/>
            <w:noProof/>
          </w:rPr>
          <w:instrText xml:space="preserve"> </w:instrText>
        </w:r>
        <w:r w:rsidRPr="009834C6">
          <w:rPr>
            <w:rStyle w:val="Hyperlink"/>
            <w:noProof/>
          </w:rPr>
          <w:fldChar w:fldCharType="separate"/>
        </w:r>
        <w:r w:rsidRPr="009834C6">
          <w:rPr>
            <w:rStyle w:val="Hyperlink"/>
            <w:noProof/>
          </w:rPr>
          <w:t>Az IP magok az FPGA-ban hardveresen vannak összealítva logikai kapuk és egyéb digitális elemek segítségével, ezért a benne található modulok mind az FPGA 50Mhz órajelére működnek. Az alábbi  Kép. 5.15 a sebesség és pozíció szabályozást tartalmazó IP mag System generátoros felépítését mutatja be.</w:t>
        </w:r>
        <w:r>
          <w:rPr>
            <w:noProof/>
            <w:webHidden/>
          </w:rPr>
          <w:tab/>
        </w:r>
        <w:r>
          <w:rPr>
            <w:noProof/>
            <w:webHidden/>
          </w:rPr>
          <w:fldChar w:fldCharType="begin"/>
        </w:r>
        <w:r>
          <w:rPr>
            <w:noProof/>
            <w:webHidden/>
          </w:rPr>
          <w:instrText xml:space="preserve"> PAGEREF _Toc422982585 \h </w:instrText>
        </w:r>
      </w:ins>
      <w:r>
        <w:rPr>
          <w:noProof/>
          <w:webHidden/>
        </w:rPr>
      </w:r>
      <w:r>
        <w:rPr>
          <w:noProof/>
          <w:webHidden/>
        </w:rPr>
        <w:fldChar w:fldCharType="separate"/>
      </w:r>
      <w:ins w:id="1272" w:author="laca" w:date="2015-06-26T10:03:00Z">
        <w:r w:rsidR="005D6C24">
          <w:rPr>
            <w:noProof/>
            <w:webHidden/>
          </w:rPr>
          <w:t>51</w:t>
        </w:r>
      </w:ins>
      <w:ins w:id="1273" w:author="laca" w:date="2015-06-25T07:58:00Z">
        <w:r>
          <w:rPr>
            <w:noProof/>
            <w:webHidden/>
          </w:rPr>
          <w:fldChar w:fldCharType="end"/>
        </w:r>
        <w:r w:rsidRPr="009834C6">
          <w:rPr>
            <w:rStyle w:val="Hyperlink"/>
            <w:noProof/>
          </w:rPr>
          <w:fldChar w:fldCharType="end"/>
        </w:r>
      </w:ins>
    </w:p>
    <w:p w14:paraId="62AB2ACF" w14:textId="77777777" w:rsidR="000633F1" w:rsidRDefault="000633F1">
      <w:pPr>
        <w:pStyle w:val="TableofFigures"/>
        <w:tabs>
          <w:tab w:val="right" w:leader="dot" w:pos="8756"/>
        </w:tabs>
        <w:rPr>
          <w:ins w:id="1274" w:author="laca" w:date="2015-06-25T07:58:00Z"/>
          <w:noProof/>
          <w:sz w:val="22"/>
          <w:lang w:eastAsia="hu-HU"/>
        </w:rPr>
      </w:pPr>
      <w:ins w:id="127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5.15 Sebesség és pozíció szabályózást tartalmazó IP mag System generátoros felépítése</w:t>
        </w:r>
        <w:r>
          <w:rPr>
            <w:noProof/>
            <w:webHidden/>
          </w:rPr>
          <w:tab/>
        </w:r>
        <w:r>
          <w:rPr>
            <w:noProof/>
            <w:webHidden/>
          </w:rPr>
          <w:fldChar w:fldCharType="begin"/>
        </w:r>
        <w:r>
          <w:rPr>
            <w:noProof/>
            <w:webHidden/>
          </w:rPr>
          <w:instrText xml:space="preserve"> PAGEREF _Toc422982586 \h </w:instrText>
        </w:r>
      </w:ins>
      <w:r>
        <w:rPr>
          <w:noProof/>
          <w:webHidden/>
        </w:rPr>
      </w:r>
      <w:r>
        <w:rPr>
          <w:noProof/>
          <w:webHidden/>
        </w:rPr>
        <w:fldChar w:fldCharType="separate"/>
      </w:r>
      <w:ins w:id="1276" w:author="laca" w:date="2015-06-26T10:03:00Z">
        <w:r w:rsidR="005D6C24">
          <w:rPr>
            <w:noProof/>
            <w:webHidden/>
          </w:rPr>
          <w:t>52</w:t>
        </w:r>
      </w:ins>
      <w:ins w:id="1277" w:author="laca" w:date="2015-06-25T07:58:00Z">
        <w:r>
          <w:rPr>
            <w:noProof/>
            <w:webHidden/>
          </w:rPr>
          <w:fldChar w:fldCharType="end"/>
        </w:r>
        <w:r w:rsidRPr="009834C6">
          <w:rPr>
            <w:rStyle w:val="Hyperlink"/>
            <w:noProof/>
          </w:rPr>
          <w:fldChar w:fldCharType="end"/>
        </w:r>
      </w:ins>
    </w:p>
    <w:p w14:paraId="5B96430E" w14:textId="77777777" w:rsidR="000633F1" w:rsidRDefault="000633F1">
      <w:pPr>
        <w:pStyle w:val="TableofFigures"/>
        <w:tabs>
          <w:tab w:val="right" w:leader="dot" w:pos="8756"/>
        </w:tabs>
        <w:rPr>
          <w:ins w:id="1278" w:author="laca" w:date="2015-06-25T07:58:00Z"/>
          <w:noProof/>
          <w:sz w:val="22"/>
          <w:lang w:eastAsia="hu-HU"/>
        </w:rPr>
      </w:pPr>
      <w:ins w:id="127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5.16 Pozíció szabályozó modul belső felépítése a Kép. 5.15</w:t>
        </w:r>
        <w:r>
          <w:rPr>
            <w:noProof/>
            <w:webHidden/>
          </w:rPr>
          <w:tab/>
        </w:r>
        <w:r>
          <w:rPr>
            <w:noProof/>
            <w:webHidden/>
          </w:rPr>
          <w:fldChar w:fldCharType="begin"/>
        </w:r>
        <w:r>
          <w:rPr>
            <w:noProof/>
            <w:webHidden/>
          </w:rPr>
          <w:instrText xml:space="preserve"> PAGEREF _Toc422982587 \h </w:instrText>
        </w:r>
      </w:ins>
      <w:r>
        <w:rPr>
          <w:noProof/>
          <w:webHidden/>
        </w:rPr>
      </w:r>
      <w:r>
        <w:rPr>
          <w:noProof/>
          <w:webHidden/>
        </w:rPr>
        <w:fldChar w:fldCharType="separate"/>
      </w:r>
      <w:ins w:id="1280" w:author="laca" w:date="2015-06-26T10:03:00Z">
        <w:r w:rsidR="005D6C24">
          <w:rPr>
            <w:noProof/>
            <w:webHidden/>
          </w:rPr>
          <w:t>53</w:t>
        </w:r>
      </w:ins>
      <w:ins w:id="1281" w:author="laca" w:date="2015-06-25T07:58:00Z">
        <w:r>
          <w:rPr>
            <w:noProof/>
            <w:webHidden/>
          </w:rPr>
          <w:fldChar w:fldCharType="end"/>
        </w:r>
        <w:r w:rsidRPr="009834C6">
          <w:rPr>
            <w:rStyle w:val="Hyperlink"/>
            <w:noProof/>
          </w:rPr>
          <w:fldChar w:fldCharType="end"/>
        </w:r>
      </w:ins>
    </w:p>
    <w:p w14:paraId="2E975398" w14:textId="77777777" w:rsidR="000633F1" w:rsidRDefault="000633F1">
      <w:pPr>
        <w:pStyle w:val="TableofFigures"/>
        <w:tabs>
          <w:tab w:val="right" w:leader="dot" w:pos="8756"/>
        </w:tabs>
        <w:rPr>
          <w:ins w:id="1282" w:author="laca" w:date="2015-06-25T07:58:00Z"/>
          <w:noProof/>
          <w:sz w:val="22"/>
          <w:lang w:eastAsia="hu-HU"/>
        </w:rPr>
      </w:pPr>
      <w:ins w:id="128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"_Toc422982588"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5.17 Sebesség szabályozó modul felépítése a Kép. 5.15</w:t>
        </w:r>
        <w:r>
          <w:rPr>
            <w:noProof/>
            <w:webHidden/>
          </w:rPr>
          <w:tab/>
        </w:r>
        <w:r>
          <w:rPr>
            <w:noProof/>
            <w:webHidden/>
          </w:rPr>
          <w:fldChar w:fldCharType="begin"/>
        </w:r>
        <w:r>
          <w:rPr>
            <w:noProof/>
            <w:webHidden/>
          </w:rPr>
          <w:instrText xml:space="preserve"> PAGEREF _Toc422982588 \h </w:instrText>
        </w:r>
      </w:ins>
      <w:r>
        <w:rPr>
          <w:noProof/>
          <w:webHidden/>
        </w:rPr>
      </w:r>
      <w:r>
        <w:rPr>
          <w:noProof/>
          <w:webHidden/>
        </w:rPr>
        <w:fldChar w:fldCharType="separate"/>
      </w:r>
      <w:ins w:id="1284" w:author="laca" w:date="2015-06-26T10:03:00Z">
        <w:r w:rsidR="005D6C24">
          <w:rPr>
            <w:noProof/>
            <w:webHidden/>
          </w:rPr>
          <w:t>54</w:t>
        </w:r>
      </w:ins>
      <w:ins w:id="1285" w:author="laca" w:date="2015-06-25T07:58:00Z">
        <w:r>
          <w:rPr>
            <w:noProof/>
            <w:webHidden/>
          </w:rPr>
          <w:fldChar w:fldCharType="end"/>
        </w:r>
        <w:r w:rsidRPr="009834C6">
          <w:rPr>
            <w:rStyle w:val="Hyperlink"/>
            <w:noProof/>
          </w:rPr>
          <w:fldChar w:fldCharType="end"/>
        </w:r>
      </w:ins>
    </w:p>
    <w:p w14:paraId="7E6EAA15" w14:textId="77777777" w:rsidR="000633F1" w:rsidRDefault="000633F1">
      <w:pPr>
        <w:pStyle w:val="TableofFigures"/>
        <w:tabs>
          <w:tab w:val="right" w:leader="dot" w:pos="8756"/>
        </w:tabs>
        <w:rPr>
          <w:ins w:id="1286" w:author="laca" w:date="2015-06-25T07:58:00Z"/>
          <w:noProof/>
          <w:sz w:val="22"/>
          <w:lang w:eastAsia="hu-HU"/>
        </w:rPr>
      </w:pPr>
      <w:ins w:id="128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"_Toc422982589"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_Toc422982589 \h </w:instrText>
        </w:r>
      </w:ins>
      <w:r>
        <w:rPr>
          <w:noProof/>
          <w:webHidden/>
        </w:rPr>
      </w:r>
      <w:r>
        <w:rPr>
          <w:noProof/>
          <w:webHidden/>
        </w:rPr>
        <w:fldChar w:fldCharType="separate"/>
      </w:r>
      <w:ins w:id="1288" w:author="laca" w:date="2015-06-26T10:03:00Z">
        <w:r w:rsidR="005D6C24">
          <w:rPr>
            <w:noProof/>
            <w:webHidden/>
          </w:rPr>
          <w:t>54</w:t>
        </w:r>
      </w:ins>
      <w:ins w:id="1289" w:author="laca" w:date="2015-06-25T07:58:00Z">
        <w:r>
          <w:rPr>
            <w:noProof/>
            <w:webHidden/>
          </w:rPr>
          <w:fldChar w:fldCharType="end"/>
        </w:r>
        <w:r w:rsidRPr="009834C6">
          <w:rPr>
            <w:rStyle w:val="Hyperlink"/>
            <w:noProof/>
          </w:rPr>
          <w:fldChar w:fldCharType="end"/>
        </w:r>
      </w:ins>
    </w:p>
    <w:p w14:paraId="767FECD9" w14:textId="77777777" w:rsidR="000633F1" w:rsidRDefault="000633F1">
      <w:pPr>
        <w:pStyle w:val="TableofFigures"/>
        <w:tabs>
          <w:tab w:val="right" w:leader="dot" w:pos="8756"/>
        </w:tabs>
        <w:rPr>
          <w:ins w:id="1290" w:author="laca" w:date="2015-06-25T07:58:00Z"/>
          <w:noProof/>
          <w:sz w:val="22"/>
          <w:lang w:eastAsia="hu-HU"/>
        </w:rPr>
      </w:pPr>
      <w:ins w:id="129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5.19 PID szabályozó a robot lánctalpának a sebességét szabályozva.</w:t>
        </w:r>
        <w:r>
          <w:rPr>
            <w:noProof/>
            <w:webHidden/>
          </w:rPr>
          <w:tab/>
        </w:r>
        <w:r>
          <w:rPr>
            <w:noProof/>
            <w:webHidden/>
          </w:rPr>
          <w:fldChar w:fldCharType="begin"/>
        </w:r>
        <w:r>
          <w:rPr>
            <w:noProof/>
            <w:webHidden/>
          </w:rPr>
          <w:instrText xml:space="preserve"> PAGEREF _Toc422982590 \h </w:instrText>
        </w:r>
      </w:ins>
      <w:r>
        <w:rPr>
          <w:noProof/>
          <w:webHidden/>
        </w:rPr>
      </w:r>
      <w:r>
        <w:rPr>
          <w:noProof/>
          <w:webHidden/>
        </w:rPr>
        <w:fldChar w:fldCharType="separate"/>
      </w:r>
      <w:ins w:id="1292" w:author="laca" w:date="2015-06-26T10:03:00Z">
        <w:r w:rsidR="005D6C24">
          <w:rPr>
            <w:noProof/>
            <w:webHidden/>
          </w:rPr>
          <w:t>55</w:t>
        </w:r>
      </w:ins>
      <w:ins w:id="1293" w:author="laca" w:date="2015-06-25T07:58:00Z">
        <w:r>
          <w:rPr>
            <w:noProof/>
            <w:webHidden/>
          </w:rPr>
          <w:fldChar w:fldCharType="end"/>
        </w:r>
        <w:r w:rsidRPr="009834C6">
          <w:rPr>
            <w:rStyle w:val="Hyperlink"/>
            <w:noProof/>
          </w:rPr>
          <w:fldChar w:fldCharType="end"/>
        </w:r>
      </w:ins>
    </w:p>
    <w:p w14:paraId="24AE3F8A" w14:textId="77777777" w:rsidR="000633F1" w:rsidRDefault="000633F1">
      <w:pPr>
        <w:pStyle w:val="TableofFigures"/>
        <w:tabs>
          <w:tab w:val="right" w:leader="dot" w:pos="8756"/>
        </w:tabs>
        <w:rPr>
          <w:ins w:id="1294" w:author="laca" w:date="2015-06-25T07:58:00Z"/>
          <w:noProof/>
          <w:sz w:val="22"/>
          <w:lang w:eastAsia="hu-HU"/>
        </w:rPr>
      </w:pPr>
      <w:ins w:id="1295"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5.19 DC motor és a Kup fogaskerék áttétel szögsebessége maximális vezérlőjelre.</w:t>
        </w:r>
        <w:r>
          <w:rPr>
            <w:noProof/>
            <w:webHidden/>
          </w:rPr>
          <w:tab/>
        </w:r>
        <w:r>
          <w:rPr>
            <w:noProof/>
            <w:webHidden/>
          </w:rPr>
          <w:fldChar w:fldCharType="begin"/>
        </w:r>
        <w:r>
          <w:rPr>
            <w:noProof/>
            <w:webHidden/>
          </w:rPr>
          <w:instrText xml:space="preserve"> PAGEREF _Toc422982591 \h </w:instrText>
        </w:r>
      </w:ins>
      <w:r>
        <w:rPr>
          <w:noProof/>
          <w:webHidden/>
        </w:rPr>
      </w:r>
      <w:r>
        <w:rPr>
          <w:noProof/>
          <w:webHidden/>
        </w:rPr>
        <w:fldChar w:fldCharType="separate"/>
      </w:r>
      <w:ins w:id="1296" w:author="laca" w:date="2015-06-26T10:03:00Z">
        <w:r w:rsidR="005D6C24">
          <w:rPr>
            <w:noProof/>
            <w:webHidden/>
          </w:rPr>
          <w:t>56</w:t>
        </w:r>
      </w:ins>
      <w:ins w:id="1297" w:author="laca" w:date="2015-06-25T07:58:00Z">
        <w:r>
          <w:rPr>
            <w:noProof/>
            <w:webHidden/>
          </w:rPr>
          <w:fldChar w:fldCharType="end"/>
        </w:r>
        <w:r w:rsidRPr="009834C6">
          <w:rPr>
            <w:rStyle w:val="Hyperlink"/>
            <w:noProof/>
          </w:rPr>
          <w:fldChar w:fldCharType="end"/>
        </w:r>
      </w:ins>
    </w:p>
    <w:p w14:paraId="4BC84A9A" w14:textId="77777777" w:rsidR="000633F1" w:rsidRDefault="000633F1">
      <w:pPr>
        <w:pStyle w:val="TableofFigures"/>
        <w:tabs>
          <w:tab w:val="right" w:leader="dot" w:pos="8756"/>
        </w:tabs>
        <w:rPr>
          <w:ins w:id="1298" w:author="laca" w:date="2015-06-25T07:58:00Z"/>
          <w:noProof/>
          <w:sz w:val="22"/>
          <w:lang w:eastAsia="hu-HU"/>
        </w:rPr>
      </w:pPr>
      <w:ins w:id="129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5.21 A rendszer egységugrásra adott válasza és megközelítése egyenesekkel.</w:t>
        </w:r>
        <w:r>
          <w:rPr>
            <w:noProof/>
            <w:webHidden/>
          </w:rPr>
          <w:tab/>
        </w:r>
        <w:r>
          <w:rPr>
            <w:noProof/>
            <w:webHidden/>
          </w:rPr>
          <w:fldChar w:fldCharType="begin"/>
        </w:r>
        <w:r>
          <w:rPr>
            <w:noProof/>
            <w:webHidden/>
          </w:rPr>
          <w:instrText xml:space="preserve"> PAGEREF _Toc422982592 \h </w:instrText>
        </w:r>
      </w:ins>
      <w:r>
        <w:rPr>
          <w:noProof/>
          <w:webHidden/>
        </w:rPr>
      </w:r>
      <w:r>
        <w:rPr>
          <w:noProof/>
          <w:webHidden/>
        </w:rPr>
        <w:fldChar w:fldCharType="separate"/>
      </w:r>
      <w:ins w:id="1300" w:author="laca" w:date="2015-06-26T10:03:00Z">
        <w:r w:rsidR="005D6C24">
          <w:rPr>
            <w:noProof/>
            <w:webHidden/>
          </w:rPr>
          <w:t>56</w:t>
        </w:r>
      </w:ins>
      <w:ins w:id="1301" w:author="laca" w:date="2015-06-25T07:58:00Z">
        <w:r>
          <w:rPr>
            <w:noProof/>
            <w:webHidden/>
          </w:rPr>
          <w:fldChar w:fldCharType="end"/>
        </w:r>
        <w:r w:rsidRPr="009834C6">
          <w:rPr>
            <w:rStyle w:val="Hyperlink"/>
            <w:noProof/>
          </w:rPr>
          <w:fldChar w:fldCharType="end"/>
        </w:r>
      </w:ins>
    </w:p>
    <w:p w14:paraId="5DE2DBFF" w14:textId="77777777" w:rsidR="000633F1" w:rsidRDefault="000633F1">
      <w:pPr>
        <w:pStyle w:val="TableofFigures"/>
        <w:tabs>
          <w:tab w:val="right" w:leader="dot" w:pos="8756"/>
        </w:tabs>
        <w:rPr>
          <w:ins w:id="1302" w:author="laca" w:date="2015-06-25T07:58:00Z"/>
          <w:noProof/>
          <w:sz w:val="22"/>
          <w:lang w:eastAsia="hu-HU"/>
        </w:rPr>
      </w:pPr>
      <w:ins w:id="130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5.21 Sebesség szabályzása PID-del Oppelt hangolási módszer után</w:t>
        </w:r>
        <w:r>
          <w:rPr>
            <w:noProof/>
            <w:webHidden/>
          </w:rPr>
          <w:tab/>
        </w:r>
        <w:r>
          <w:rPr>
            <w:noProof/>
            <w:webHidden/>
          </w:rPr>
          <w:fldChar w:fldCharType="begin"/>
        </w:r>
        <w:r>
          <w:rPr>
            <w:noProof/>
            <w:webHidden/>
          </w:rPr>
          <w:instrText xml:space="preserve"> PAGEREF _Toc422982593 \h </w:instrText>
        </w:r>
      </w:ins>
      <w:r>
        <w:rPr>
          <w:noProof/>
          <w:webHidden/>
        </w:rPr>
      </w:r>
      <w:r>
        <w:rPr>
          <w:noProof/>
          <w:webHidden/>
        </w:rPr>
        <w:fldChar w:fldCharType="separate"/>
      </w:r>
      <w:ins w:id="1304" w:author="laca" w:date="2015-06-26T10:03:00Z">
        <w:r w:rsidR="005D6C24">
          <w:rPr>
            <w:noProof/>
            <w:webHidden/>
          </w:rPr>
          <w:t>57</w:t>
        </w:r>
      </w:ins>
      <w:ins w:id="1305" w:author="laca" w:date="2015-06-25T07:58:00Z">
        <w:r>
          <w:rPr>
            <w:noProof/>
            <w:webHidden/>
          </w:rPr>
          <w:fldChar w:fldCharType="end"/>
        </w:r>
        <w:r w:rsidRPr="009834C6">
          <w:rPr>
            <w:rStyle w:val="Hyperlink"/>
            <w:noProof/>
          </w:rPr>
          <w:fldChar w:fldCharType="end"/>
        </w:r>
      </w:ins>
    </w:p>
    <w:p w14:paraId="631EAE9C" w14:textId="77777777" w:rsidR="000633F1" w:rsidRDefault="000633F1">
      <w:pPr>
        <w:pStyle w:val="TableofFigures"/>
        <w:tabs>
          <w:tab w:val="right" w:leader="dot" w:pos="8756"/>
        </w:tabs>
        <w:rPr>
          <w:ins w:id="1306" w:author="laca" w:date="2015-06-25T07:58:00Z"/>
          <w:noProof/>
          <w:sz w:val="22"/>
          <w:lang w:eastAsia="hu-HU"/>
        </w:rPr>
      </w:pPr>
      <w:ins w:id="1307"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5.22Pozicíó szabályozás csiga fogaskerék áttételen keresztül</w:t>
        </w:r>
        <w:r>
          <w:rPr>
            <w:noProof/>
            <w:webHidden/>
          </w:rPr>
          <w:tab/>
        </w:r>
        <w:r>
          <w:rPr>
            <w:noProof/>
            <w:webHidden/>
          </w:rPr>
          <w:fldChar w:fldCharType="begin"/>
        </w:r>
        <w:r>
          <w:rPr>
            <w:noProof/>
            <w:webHidden/>
          </w:rPr>
          <w:instrText xml:space="preserve"> PAGEREF _Toc422982594 \h </w:instrText>
        </w:r>
      </w:ins>
      <w:r>
        <w:rPr>
          <w:noProof/>
          <w:webHidden/>
        </w:rPr>
      </w:r>
      <w:r>
        <w:rPr>
          <w:noProof/>
          <w:webHidden/>
        </w:rPr>
        <w:fldChar w:fldCharType="separate"/>
      </w:r>
      <w:ins w:id="1308" w:author="laca" w:date="2015-06-26T10:03:00Z">
        <w:r w:rsidR="005D6C24">
          <w:rPr>
            <w:noProof/>
            <w:webHidden/>
          </w:rPr>
          <w:t>57</w:t>
        </w:r>
      </w:ins>
      <w:ins w:id="1309" w:author="laca" w:date="2015-06-25T07:58:00Z">
        <w:r>
          <w:rPr>
            <w:noProof/>
            <w:webHidden/>
          </w:rPr>
          <w:fldChar w:fldCharType="end"/>
        </w:r>
        <w:r w:rsidRPr="009834C6">
          <w:rPr>
            <w:rStyle w:val="Hyperlink"/>
            <w:noProof/>
          </w:rPr>
          <w:fldChar w:fldCharType="end"/>
        </w:r>
      </w:ins>
    </w:p>
    <w:p w14:paraId="2B1D82DF" w14:textId="77777777" w:rsidR="000633F1" w:rsidRDefault="000633F1">
      <w:pPr>
        <w:pStyle w:val="TableofFigures"/>
        <w:tabs>
          <w:tab w:val="right" w:leader="dot" w:pos="8756"/>
        </w:tabs>
        <w:rPr>
          <w:ins w:id="1310" w:author="laca" w:date="2015-06-25T07:58:00Z"/>
          <w:noProof/>
          <w:sz w:val="22"/>
          <w:lang w:eastAsia="hu-HU"/>
        </w:rPr>
      </w:pPr>
      <w:ins w:id="1311"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"_Toc422982595"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5.23Forgotalp pozíciója szabályzás közben</w:t>
        </w:r>
        <w:r>
          <w:rPr>
            <w:noProof/>
            <w:webHidden/>
          </w:rPr>
          <w:tab/>
        </w:r>
        <w:r>
          <w:rPr>
            <w:noProof/>
            <w:webHidden/>
          </w:rPr>
          <w:fldChar w:fldCharType="begin"/>
        </w:r>
        <w:r>
          <w:rPr>
            <w:noProof/>
            <w:webHidden/>
          </w:rPr>
          <w:instrText xml:space="preserve"> PAGEREF _Toc422982595 \h </w:instrText>
        </w:r>
      </w:ins>
      <w:r>
        <w:rPr>
          <w:noProof/>
          <w:webHidden/>
        </w:rPr>
      </w:r>
      <w:r>
        <w:rPr>
          <w:noProof/>
          <w:webHidden/>
        </w:rPr>
        <w:fldChar w:fldCharType="separate"/>
      </w:r>
      <w:ins w:id="1312" w:author="laca" w:date="2015-06-26T10:03:00Z">
        <w:r w:rsidR="005D6C24">
          <w:rPr>
            <w:noProof/>
            <w:webHidden/>
          </w:rPr>
          <w:t>58</w:t>
        </w:r>
      </w:ins>
      <w:ins w:id="1313" w:author="laca" w:date="2015-06-25T07:58:00Z">
        <w:r>
          <w:rPr>
            <w:noProof/>
            <w:webHidden/>
          </w:rPr>
          <w:fldChar w:fldCharType="end"/>
        </w:r>
        <w:r w:rsidRPr="009834C6">
          <w:rPr>
            <w:rStyle w:val="Hyperlink"/>
            <w:noProof/>
          </w:rPr>
          <w:fldChar w:fldCharType="end"/>
        </w:r>
      </w:ins>
    </w:p>
    <w:p w14:paraId="26326394" w14:textId="77777777" w:rsidR="000633F1" w:rsidRDefault="000633F1">
      <w:pPr>
        <w:pStyle w:val="TableofFigures"/>
        <w:tabs>
          <w:tab w:val="right" w:leader="dot" w:pos="8756"/>
        </w:tabs>
        <w:rPr>
          <w:ins w:id="1314" w:author="laca" w:date="2015-06-25T07:58:00Z"/>
          <w:noProof/>
          <w:sz w:val="22"/>
          <w:lang w:eastAsia="hu-HU"/>
        </w:rPr>
      </w:pPr>
      <w:ins w:id="131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5.25 Optikai inkrementális vevő felépítése és elhelyezése</w:t>
        </w:r>
        <w:r>
          <w:rPr>
            <w:noProof/>
            <w:webHidden/>
          </w:rPr>
          <w:tab/>
        </w:r>
        <w:r>
          <w:rPr>
            <w:noProof/>
            <w:webHidden/>
          </w:rPr>
          <w:fldChar w:fldCharType="begin"/>
        </w:r>
        <w:r>
          <w:rPr>
            <w:noProof/>
            <w:webHidden/>
          </w:rPr>
          <w:instrText xml:space="preserve"> PAGEREF _Toc422982596 \h </w:instrText>
        </w:r>
      </w:ins>
      <w:r>
        <w:rPr>
          <w:noProof/>
          <w:webHidden/>
        </w:rPr>
      </w:r>
      <w:r>
        <w:rPr>
          <w:noProof/>
          <w:webHidden/>
        </w:rPr>
        <w:fldChar w:fldCharType="separate"/>
      </w:r>
      <w:ins w:id="1316" w:author="laca" w:date="2015-06-26T10:03:00Z">
        <w:r w:rsidR="005D6C24">
          <w:rPr>
            <w:noProof/>
            <w:webHidden/>
          </w:rPr>
          <w:t>59</w:t>
        </w:r>
      </w:ins>
      <w:ins w:id="1317" w:author="laca" w:date="2015-06-25T07:58:00Z">
        <w:r>
          <w:rPr>
            <w:noProof/>
            <w:webHidden/>
          </w:rPr>
          <w:fldChar w:fldCharType="end"/>
        </w:r>
        <w:r w:rsidRPr="009834C6">
          <w:rPr>
            <w:rStyle w:val="Hyperlink"/>
            <w:noProof/>
          </w:rPr>
          <w:fldChar w:fldCharType="end"/>
        </w:r>
      </w:ins>
    </w:p>
    <w:p w14:paraId="7622F1F0" w14:textId="77777777" w:rsidR="000633F1" w:rsidRDefault="000633F1">
      <w:pPr>
        <w:pStyle w:val="TableofFigures"/>
        <w:tabs>
          <w:tab w:val="right" w:leader="dot" w:pos="8756"/>
        </w:tabs>
        <w:rPr>
          <w:ins w:id="1318" w:author="laca" w:date="2015-06-25T07:58:00Z"/>
          <w:noProof/>
          <w:sz w:val="22"/>
          <w:lang w:eastAsia="hu-HU"/>
        </w:rPr>
      </w:pPr>
      <w:ins w:id="131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5.26 Érzékelő tranzisztorok elhelyezése</w:t>
        </w:r>
        <w:r>
          <w:rPr>
            <w:noProof/>
            <w:webHidden/>
          </w:rPr>
          <w:tab/>
        </w:r>
        <w:r>
          <w:rPr>
            <w:noProof/>
            <w:webHidden/>
          </w:rPr>
          <w:fldChar w:fldCharType="begin"/>
        </w:r>
        <w:r>
          <w:rPr>
            <w:noProof/>
            <w:webHidden/>
          </w:rPr>
          <w:instrText xml:space="preserve"> PAGEREF _Toc422982597 \h </w:instrText>
        </w:r>
      </w:ins>
      <w:r>
        <w:rPr>
          <w:noProof/>
          <w:webHidden/>
        </w:rPr>
      </w:r>
      <w:r>
        <w:rPr>
          <w:noProof/>
          <w:webHidden/>
        </w:rPr>
        <w:fldChar w:fldCharType="separate"/>
      </w:r>
      <w:ins w:id="1320" w:author="laca" w:date="2015-06-26T10:03:00Z">
        <w:r w:rsidR="005D6C24">
          <w:rPr>
            <w:noProof/>
            <w:webHidden/>
          </w:rPr>
          <w:t>59</w:t>
        </w:r>
      </w:ins>
      <w:ins w:id="1321" w:author="laca" w:date="2015-06-25T07:58:00Z">
        <w:r>
          <w:rPr>
            <w:noProof/>
            <w:webHidden/>
          </w:rPr>
          <w:fldChar w:fldCharType="end"/>
        </w:r>
        <w:r w:rsidRPr="009834C6">
          <w:rPr>
            <w:rStyle w:val="Hyperlink"/>
            <w:noProof/>
          </w:rPr>
          <w:fldChar w:fldCharType="end"/>
        </w:r>
      </w:ins>
    </w:p>
    <w:p w14:paraId="35A887D6" w14:textId="77777777" w:rsidR="000633F1" w:rsidRDefault="000633F1">
      <w:pPr>
        <w:pStyle w:val="TableofFigures"/>
        <w:tabs>
          <w:tab w:val="right" w:leader="dot" w:pos="8756"/>
        </w:tabs>
        <w:rPr>
          <w:ins w:id="1322" w:author="laca" w:date="2015-06-25T07:58:00Z"/>
          <w:noProof/>
          <w:sz w:val="22"/>
          <w:lang w:eastAsia="hu-HU"/>
        </w:rPr>
      </w:pPr>
      <w:ins w:id="132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5.27 Rések és az éÉrzékelők közti kapcsolat</w:t>
        </w:r>
        <w:r>
          <w:rPr>
            <w:noProof/>
            <w:webHidden/>
          </w:rPr>
          <w:tab/>
        </w:r>
        <w:r>
          <w:rPr>
            <w:noProof/>
            <w:webHidden/>
          </w:rPr>
          <w:fldChar w:fldCharType="begin"/>
        </w:r>
        <w:r>
          <w:rPr>
            <w:noProof/>
            <w:webHidden/>
          </w:rPr>
          <w:instrText xml:space="preserve"> PAGEREF _Toc422982598 \h </w:instrText>
        </w:r>
      </w:ins>
      <w:r>
        <w:rPr>
          <w:noProof/>
          <w:webHidden/>
        </w:rPr>
      </w:r>
      <w:r>
        <w:rPr>
          <w:noProof/>
          <w:webHidden/>
        </w:rPr>
        <w:fldChar w:fldCharType="separate"/>
      </w:r>
      <w:ins w:id="1324" w:author="laca" w:date="2015-06-26T10:03:00Z">
        <w:r w:rsidR="005D6C24">
          <w:rPr>
            <w:noProof/>
            <w:webHidden/>
          </w:rPr>
          <w:t>60</w:t>
        </w:r>
      </w:ins>
      <w:ins w:id="1325" w:author="laca" w:date="2015-06-25T07:58:00Z">
        <w:r>
          <w:rPr>
            <w:noProof/>
            <w:webHidden/>
          </w:rPr>
          <w:fldChar w:fldCharType="end"/>
        </w:r>
        <w:r w:rsidRPr="009834C6">
          <w:rPr>
            <w:rStyle w:val="Hyperlink"/>
            <w:noProof/>
          </w:rPr>
          <w:fldChar w:fldCharType="end"/>
        </w:r>
      </w:ins>
    </w:p>
    <w:p w14:paraId="1D6FFC21" w14:textId="77777777" w:rsidR="000633F1" w:rsidRDefault="000633F1">
      <w:pPr>
        <w:pStyle w:val="TableofFigures"/>
        <w:tabs>
          <w:tab w:val="right" w:leader="dot" w:pos="8756"/>
        </w:tabs>
        <w:rPr>
          <w:ins w:id="1326" w:author="laca" w:date="2015-06-25T07:58:00Z"/>
          <w:noProof/>
          <w:sz w:val="22"/>
          <w:lang w:eastAsia="hu-HU"/>
        </w:rPr>
      </w:pPr>
      <w:ins w:id="132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"_Toc422982599"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5.28 Idődiagram a Tárcsa paraméterei függvényében</w:t>
        </w:r>
        <w:r>
          <w:rPr>
            <w:noProof/>
            <w:webHidden/>
          </w:rPr>
          <w:tab/>
        </w:r>
        <w:r>
          <w:rPr>
            <w:noProof/>
            <w:webHidden/>
          </w:rPr>
          <w:fldChar w:fldCharType="begin"/>
        </w:r>
        <w:r>
          <w:rPr>
            <w:noProof/>
            <w:webHidden/>
          </w:rPr>
          <w:instrText xml:space="preserve"> PAGEREF _Toc422982599 \h </w:instrText>
        </w:r>
      </w:ins>
      <w:r>
        <w:rPr>
          <w:noProof/>
          <w:webHidden/>
        </w:rPr>
      </w:r>
      <w:r>
        <w:rPr>
          <w:noProof/>
          <w:webHidden/>
        </w:rPr>
        <w:fldChar w:fldCharType="separate"/>
      </w:r>
      <w:ins w:id="1328" w:author="laca" w:date="2015-06-26T10:03:00Z">
        <w:r w:rsidR="005D6C24">
          <w:rPr>
            <w:noProof/>
            <w:webHidden/>
          </w:rPr>
          <w:t>60</w:t>
        </w:r>
      </w:ins>
      <w:ins w:id="1329" w:author="laca" w:date="2015-06-25T07:58:00Z">
        <w:r>
          <w:rPr>
            <w:noProof/>
            <w:webHidden/>
          </w:rPr>
          <w:fldChar w:fldCharType="end"/>
        </w:r>
        <w:r w:rsidRPr="009834C6">
          <w:rPr>
            <w:rStyle w:val="Hyperlink"/>
            <w:noProof/>
          </w:rPr>
          <w:fldChar w:fldCharType="end"/>
        </w:r>
      </w:ins>
    </w:p>
    <w:p w14:paraId="6C283A3A" w14:textId="77777777" w:rsidR="000633F1" w:rsidRDefault="000633F1">
      <w:pPr>
        <w:pStyle w:val="TableofFigures"/>
        <w:tabs>
          <w:tab w:val="right" w:leader="dot" w:pos="8756"/>
        </w:tabs>
        <w:rPr>
          <w:ins w:id="1330" w:author="laca" w:date="2015-06-25T07:58:00Z"/>
          <w:noProof/>
          <w:sz w:val="22"/>
          <w:lang w:eastAsia="hu-HU"/>
        </w:rPr>
      </w:pPr>
      <w:ins w:id="133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5.29 Inkrementális jelfeldolgozó modul1 érzékelő modul belső felépítése</w:t>
        </w:r>
        <w:r>
          <w:rPr>
            <w:noProof/>
            <w:webHidden/>
          </w:rPr>
          <w:tab/>
        </w:r>
        <w:r>
          <w:rPr>
            <w:noProof/>
            <w:webHidden/>
          </w:rPr>
          <w:fldChar w:fldCharType="begin"/>
        </w:r>
        <w:r>
          <w:rPr>
            <w:noProof/>
            <w:webHidden/>
          </w:rPr>
          <w:instrText xml:space="preserve"> PAGEREF _Toc422982600 \h </w:instrText>
        </w:r>
      </w:ins>
      <w:r>
        <w:rPr>
          <w:noProof/>
          <w:webHidden/>
        </w:rPr>
      </w:r>
      <w:r>
        <w:rPr>
          <w:noProof/>
          <w:webHidden/>
        </w:rPr>
        <w:fldChar w:fldCharType="separate"/>
      </w:r>
      <w:ins w:id="1332" w:author="laca" w:date="2015-06-26T10:03:00Z">
        <w:r w:rsidR="005D6C24">
          <w:rPr>
            <w:noProof/>
            <w:webHidden/>
          </w:rPr>
          <w:t>61</w:t>
        </w:r>
      </w:ins>
      <w:ins w:id="1333" w:author="laca" w:date="2015-06-25T07:58:00Z">
        <w:r>
          <w:rPr>
            <w:noProof/>
            <w:webHidden/>
          </w:rPr>
          <w:fldChar w:fldCharType="end"/>
        </w:r>
        <w:r w:rsidRPr="009834C6">
          <w:rPr>
            <w:rStyle w:val="Hyperlink"/>
            <w:noProof/>
          </w:rPr>
          <w:fldChar w:fldCharType="end"/>
        </w:r>
      </w:ins>
    </w:p>
    <w:p w14:paraId="5E4EC4C5" w14:textId="77777777" w:rsidR="000633F1" w:rsidRDefault="000633F1">
      <w:pPr>
        <w:pStyle w:val="TableofFigures"/>
        <w:tabs>
          <w:tab w:val="right" w:leader="dot" w:pos="8756"/>
        </w:tabs>
        <w:rPr>
          <w:ins w:id="1334" w:author="laca" w:date="2015-06-25T07:58:00Z"/>
          <w:noProof/>
          <w:sz w:val="22"/>
          <w:lang w:eastAsia="hu-HU"/>
        </w:rPr>
      </w:pPr>
      <w:ins w:id="133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5.30 Inkrementális érzékelőtől érkező jelek átalakító irány és impulzus jelekre</w:t>
        </w:r>
        <w:r>
          <w:rPr>
            <w:noProof/>
            <w:webHidden/>
          </w:rPr>
          <w:tab/>
        </w:r>
        <w:r>
          <w:rPr>
            <w:noProof/>
            <w:webHidden/>
          </w:rPr>
          <w:fldChar w:fldCharType="begin"/>
        </w:r>
        <w:r>
          <w:rPr>
            <w:noProof/>
            <w:webHidden/>
          </w:rPr>
          <w:instrText xml:space="preserve"> PAGEREF _Toc422982601 \h </w:instrText>
        </w:r>
      </w:ins>
      <w:r>
        <w:rPr>
          <w:noProof/>
          <w:webHidden/>
        </w:rPr>
      </w:r>
      <w:r>
        <w:rPr>
          <w:noProof/>
          <w:webHidden/>
        </w:rPr>
        <w:fldChar w:fldCharType="separate"/>
      </w:r>
      <w:ins w:id="1336" w:author="laca" w:date="2015-06-26T10:03:00Z">
        <w:r w:rsidR="005D6C24">
          <w:rPr>
            <w:noProof/>
            <w:webHidden/>
          </w:rPr>
          <w:t>61</w:t>
        </w:r>
      </w:ins>
      <w:ins w:id="1337" w:author="laca" w:date="2015-06-25T07:58:00Z">
        <w:r>
          <w:rPr>
            <w:noProof/>
            <w:webHidden/>
          </w:rPr>
          <w:fldChar w:fldCharType="end"/>
        </w:r>
        <w:r w:rsidRPr="009834C6">
          <w:rPr>
            <w:rStyle w:val="Hyperlink"/>
            <w:noProof/>
          </w:rPr>
          <w:fldChar w:fldCharType="end"/>
        </w:r>
      </w:ins>
    </w:p>
    <w:p w14:paraId="0EDFA398" w14:textId="77777777" w:rsidR="000633F1" w:rsidRDefault="000633F1">
      <w:pPr>
        <w:pStyle w:val="TableofFigures"/>
        <w:tabs>
          <w:tab w:val="right" w:leader="dot" w:pos="8756"/>
        </w:tabs>
        <w:rPr>
          <w:ins w:id="1338" w:author="laca" w:date="2015-06-25T07:58:00Z"/>
          <w:noProof/>
          <w:sz w:val="22"/>
          <w:lang w:eastAsia="hu-HU"/>
        </w:rPr>
      </w:pPr>
      <w:ins w:id="133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5.31 Szimulációs eredmények a lehetséges bemenetekről az Black Box1 modulba</w:t>
        </w:r>
        <w:r>
          <w:rPr>
            <w:noProof/>
            <w:webHidden/>
          </w:rPr>
          <w:tab/>
        </w:r>
        <w:r>
          <w:rPr>
            <w:noProof/>
            <w:webHidden/>
          </w:rPr>
          <w:fldChar w:fldCharType="begin"/>
        </w:r>
        <w:r>
          <w:rPr>
            <w:noProof/>
            <w:webHidden/>
          </w:rPr>
          <w:instrText xml:space="preserve"> PAGEREF _Toc422982602 \h </w:instrText>
        </w:r>
      </w:ins>
      <w:r>
        <w:rPr>
          <w:noProof/>
          <w:webHidden/>
        </w:rPr>
      </w:r>
      <w:r>
        <w:rPr>
          <w:noProof/>
          <w:webHidden/>
        </w:rPr>
        <w:fldChar w:fldCharType="separate"/>
      </w:r>
      <w:ins w:id="1340" w:author="laca" w:date="2015-06-26T10:03:00Z">
        <w:r w:rsidR="005D6C24">
          <w:rPr>
            <w:noProof/>
            <w:webHidden/>
          </w:rPr>
          <w:t>62</w:t>
        </w:r>
      </w:ins>
      <w:ins w:id="1341" w:author="laca" w:date="2015-06-25T07:58:00Z">
        <w:r>
          <w:rPr>
            <w:noProof/>
            <w:webHidden/>
          </w:rPr>
          <w:fldChar w:fldCharType="end"/>
        </w:r>
        <w:r w:rsidRPr="009834C6">
          <w:rPr>
            <w:rStyle w:val="Hyperlink"/>
            <w:noProof/>
          </w:rPr>
          <w:fldChar w:fldCharType="end"/>
        </w:r>
      </w:ins>
    </w:p>
    <w:p w14:paraId="3493B285" w14:textId="77777777" w:rsidR="000633F1" w:rsidRDefault="000633F1">
      <w:pPr>
        <w:pStyle w:val="TableofFigures"/>
        <w:tabs>
          <w:tab w:val="right" w:leader="dot" w:pos="8756"/>
        </w:tabs>
        <w:rPr>
          <w:ins w:id="1342" w:author="laca" w:date="2015-06-25T07:58:00Z"/>
          <w:noProof/>
          <w:sz w:val="22"/>
          <w:lang w:eastAsia="hu-HU"/>
        </w:rPr>
      </w:pPr>
      <w:ins w:id="134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5.32 Inkrementális adóval mért pozíció, szimulációs modellje SytemGeneratorban</w:t>
        </w:r>
        <w:r>
          <w:rPr>
            <w:noProof/>
            <w:webHidden/>
          </w:rPr>
          <w:tab/>
        </w:r>
        <w:r>
          <w:rPr>
            <w:noProof/>
            <w:webHidden/>
          </w:rPr>
          <w:fldChar w:fldCharType="begin"/>
        </w:r>
        <w:r>
          <w:rPr>
            <w:noProof/>
            <w:webHidden/>
          </w:rPr>
          <w:instrText xml:space="preserve"> PAGEREF _Toc422982603 \h </w:instrText>
        </w:r>
      </w:ins>
      <w:r>
        <w:rPr>
          <w:noProof/>
          <w:webHidden/>
        </w:rPr>
      </w:r>
      <w:r>
        <w:rPr>
          <w:noProof/>
          <w:webHidden/>
        </w:rPr>
        <w:fldChar w:fldCharType="separate"/>
      </w:r>
      <w:ins w:id="1344" w:author="laca" w:date="2015-06-26T10:03:00Z">
        <w:r w:rsidR="005D6C24">
          <w:rPr>
            <w:noProof/>
            <w:webHidden/>
          </w:rPr>
          <w:t>63</w:t>
        </w:r>
      </w:ins>
      <w:ins w:id="1345" w:author="laca" w:date="2015-06-25T07:58:00Z">
        <w:r>
          <w:rPr>
            <w:noProof/>
            <w:webHidden/>
          </w:rPr>
          <w:fldChar w:fldCharType="end"/>
        </w:r>
        <w:r w:rsidRPr="009834C6">
          <w:rPr>
            <w:rStyle w:val="Hyperlink"/>
            <w:noProof/>
          </w:rPr>
          <w:fldChar w:fldCharType="end"/>
        </w:r>
      </w:ins>
    </w:p>
    <w:p w14:paraId="213469EA" w14:textId="77777777" w:rsidR="000633F1" w:rsidRDefault="000633F1">
      <w:pPr>
        <w:pStyle w:val="TableofFigures"/>
        <w:tabs>
          <w:tab w:val="right" w:leader="dot" w:pos="8756"/>
        </w:tabs>
        <w:rPr>
          <w:ins w:id="1346" w:author="laca" w:date="2015-06-25T07:58:00Z"/>
          <w:noProof/>
          <w:sz w:val="22"/>
          <w:lang w:eastAsia="hu-HU"/>
        </w:rPr>
      </w:pPr>
      <w:ins w:id="134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5.33 Sebesség mérő modul felépítése</w:t>
        </w:r>
        <w:r>
          <w:rPr>
            <w:noProof/>
            <w:webHidden/>
          </w:rPr>
          <w:tab/>
        </w:r>
        <w:r>
          <w:rPr>
            <w:noProof/>
            <w:webHidden/>
          </w:rPr>
          <w:fldChar w:fldCharType="begin"/>
        </w:r>
        <w:r>
          <w:rPr>
            <w:noProof/>
            <w:webHidden/>
          </w:rPr>
          <w:instrText xml:space="preserve"> PAGEREF _Toc422982604 \h </w:instrText>
        </w:r>
      </w:ins>
      <w:r>
        <w:rPr>
          <w:noProof/>
          <w:webHidden/>
        </w:rPr>
      </w:r>
      <w:r>
        <w:rPr>
          <w:noProof/>
          <w:webHidden/>
        </w:rPr>
        <w:fldChar w:fldCharType="separate"/>
      </w:r>
      <w:ins w:id="1348" w:author="laca" w:date="2015-06-26T10:03:00Z">
        <w:r w:rsidR="005D6C24">
          <w:rPr>
            <w:noProof/>
            <w:webHidden/>
          </w:rPr>
          <w:t>64</w:t>
        </w:r>
      </w:ins>
      <w:ins w:id="1349" w:author="laca" w:date="2015-06-25T07:58:00Z">
        <w:r>
          <w:rPr>
            <w:noProof/>
            <w:webHidden/>
          </w:rPr>
          <w:fldChar w:fldCharType="end"/>
        </w:r>
        <w:r w:rsidRPr="009834C6">
          <w:rPr>
            <w:rStyle w:val="Hyperlink"/>
            <w:noProof/>
          </w:rPr>
          <w:fldChar w:fldCharType="end"/>
        </w:r>
      </w:ins>
    </w:p>
    <w:p w14:paraId="72D0086D" w14:textId="77777777" w:rsidR="000633F1" w:rsidRDefault="000633F1">
      <w:pPr>
        <w:pStyle w:val="TableofFigures"/>
        <w:tabs>
          <w:tab w:val="right" w:leader="dot" w:pos="8756"/>
        </w:tabs>
        <w:rPr>
          <w:ins w:id="1350" w:author="laca" w:date="2015-06-25T07:58:00Z"/>
          <w:noProof/>
          <w:sz w:val="22"/>
          <w:lang w:eastAsia="hu-HU"/>
        </w:rPr>
      </w:pPr>
      <w:ins w:id="135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5.34DC motor sebességének mérése FPGA lapon</w:t>
        </w:r>
        <w:r>
          <w:rPr>
            <w:noProof/>
            <w:webHidden/>
          </w:rPr>
          <w:tab/>
        </w:r>
        <w:r>
          <w:rPr>
            <w:noProof/>
            <w:webHidden/>
          </w:rPr>
          <w:fldChar w:fldCharType="begin"/>
        </w:r>
        <w:r>
          <w:rPr>
            <w:noProof/>
            <w:webHidden/>
          </w:rPr>
          <w:instrText xml:space="preserve"> PAGEREF _Toc422982605 \h </w:instrText>
        </w:r>
      </w:ins>
      <w:r>
        <w:rPr>
          <w:noProof/>
          <w:webHidden/>
        </w:rPr>
      </w:r>
      <w:r>
        <w:rPr>
          <w:noProof/>
          <w:webHidden/>
        </w:rPr>
        <w:fldChar w:fldCharType="separate"/>
      </w:r>
      <w:ins w:id="1352" w:author="laca" w:date="2015-06-26T10:03:00Z">
        <w:r w:rsidR="005D6C24">
          <w:rPr>
            <w:noProof/>
            <w:webHidden/>
          </w:rPr>
          <w:t>64</w:t>
        </w:r>
      </w:ins>
      <w:ins w:id="1353" w:author="laca" w:date="2015-06-25T07:58:00Z">
        <w:r>
          <w:rPr>
            <w:noProof/>
            <w:webHidden/>
          </w:rPr>
          <w:fldChar w:fldCharType="end"/>
        </w:r>
        <w:r w:rsidRPr="009834C6">
          <w:rPr>
            <w:rStyle w:val="Hyperlink"/>
            <w:noProof/>
          </w:rPr>
          <w:fldChar w:fldCharType="end"/>
        </w:r>
      </w:ins>
    </w:p>
    <w:p w14:paraId="31E0364F" w14:textId="77777777" w:rsidR="000633F1" w:rsidRDefault="000633F1">
      <w:pPr>
        <w:pStyle w:val="TableofFigures"/>
        <w:tabs>
          <w:tab w:val="right" w:leader="dot" w:pos="8756"/>
        </w:tabs>
        <w:rPr>
          <w:ins w:id="1354" w:author="laca" w:date="2015-06-25T07:58:00Z"/>
          <w:noProof/>
          <w:sz w:val="22"/>
          <w:lang w:eastAsia="hu-HU"/>
        </w:rPr>
      </w:pPr>
      <w:ins w:id="135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5.35Dc motor Sebesség mérése FPGA rendszeren, System generatorban megvalósítva</w:t>
        </w:r>
        <w:r>
          <w:rPr>
            <w:noProof/>
            <w:webHidden/>
          </w:rPr>
          <w:tab/>
        </w:r>
        <w:r>
          <w:rPr>
            <w:noProof/>
            <w:webHidden/>
          </w:rPr>
          <w:fldChar w:fldCharType="begin"/>
        </w:r>
        <w:r>
          <w:rPr>
            <w:noProof/>
            <w:webHidden/>
          </w:rPr>
          <w:instrText xml:space="preserve"> PAGEREF _Toc422982606 \h </w:instrText>
        </w:r>
      </w:ins>
      <w:r>
        <w:rPr>
          <w:noProof/>
          <w:webHidden/>
        </w:rPr>
      </w:r>
      <w:r>
        <w:rPr>
          <w:noProof/>
          <w:webHidden/>
        </w:rPr>
        <w:fldChar w:fldCharType="separate"/>
      </w:r>
      <w:ins w:id="1356" w:author="laca" w:date="2015-06-26T10:03:00Z">
        <w:r w:rsidR="005D6C24">
          <w:rPr>
            <w:noProof/>
            <w:webHidden/>
          </w:rPr>
          <w:t>65</w:t>
        </w:r>
      </w:ins>
      <w:ins w:id="1357" w:author="laca" w:date="2015-06-25T07:58:00Z">
        <w:r>
          <w:rPr>
            <w:noProof/>
            <w:webHidden/>
          </w:rPr>
          <w:fldChar w:fldCharType="end"/>
        </w:r>
        <w:r w:rsidRPr="009834C6">
          <w:rPr>
            <w:rStyle w:val="Hyperlink"/>
            <w:noProof/>
          </w:rPr>
          <w:fldChar w:fldCharType="end"/>
        </w:r>
      </w:ins>
    </w:p>
    <w:p w14:paraId="01904028" w14:textId="77777777" w:rsidR="000633F1" w:rsidRDefault="000633F1">
      <w:pPr>
        <w:pStyle w:val="TableofFigures"/>
        <w:tabs>
          <w:tab w:val="right" w:leader="dot" w:pos="8756"/>
        </w:tabs>
        <w:rPr>
          <w:ins w:id="1358" w:author="laca" w:date="2015-06-25T07:58:00Z"/>
          <w:noProof/>
          <w:sz w:val="22"/>
          <w:lang w:eastAsia="hu-HU"/>
        </w:rPr>
      </w:pPr>
      <w:ins w:id="135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5.38.a</w:t>
        </w:r>
        <m:oMath>
          <m:r>
            <m:rPr>
              <m:sty m:val="p"/>
            </m:rPr>
            <w:rPr>
              <w:rStyle w:val="Hyperlink"/>
              <w:rFonts w:ascii="Cambria Math" w:hAnsi="Cambria Math"/>
              <w:noProof/>
            </w:rPr>
            <m:t xml:space="preserve"> Nmért=65, Ts=</m:t>
          </m:r>
        </m:oMath>
        <w:r w:rsidRPr="009834C6">
          <w:rPr>
            <w:rStyle w:val="Hyperlink"/>
            <w:noProof/>
          </w:rPr>
          <w:t>8ms</w:t>
        </w:r>
        <w:r>
          <w:rPr>
            <w:noProof/>
            <w:webHidden/>
          </w:rPr>
          <w:tab/>
        </w:r>
        <w:r>
          <w:rPr>
            <w:noProof/>
            <w:webHidden/>
          </w:rPr>
          <w:fldChar w:fldCharType="begin"/>
        </w:r>
        <w:r>
          <w:rPr>
            <w:noProof/>
            <w:webHidden/>
          </w:rPr>
          <w:instrText xml:space="preserve"> PAGEREF _Toc422982607 \h </w:instrText>
        </w:r>
      </w:ins>
      <w:r>
        <w:rPr>
          <w:noProof/>
          <w:webHidden/>
        </w:rPr>
      </w:r>
      <w:r>
        <w:rPr>
          <w:noProof/>
          <w:webHidden/>
        </w:rPr>
        <w:fldChar w:fldCharType="separate"/>
      </w:r>
      <w:ins w:id="1360" w:author="laca" w:date="2015-06-26T10:03:00Z">
        <w:r w:rsidR="005D6C24">
          <w:rPr>
            <w:noProof/>
            <w:webHidden/>
          </w:rPr>
          <w:t>66</w:t>
        </w:r>
      </w:ins>
      <w:ins w:id="1361" w:author="laca" w:date="2015-06-25T07:58:00Z">
        <w:r>
          <w:rPr>
            <w:noProof/>
            <w:webHidden/>
          </w:rPr>
          <w:fldChar w:fldCharType="end"/>
        </w:r>
        <w:r w:rsidRPr="009834C6">
          <w:rPr>
            <w:rStyle w:val="Hyperlink"/>
            <w:noProof/>
          </w:rPr>
          <w:fldChar w:fldCharType="end"/>
        </w:r>
      </w:ins>
    </w:p>
    <w:p w14:paraId="15F9EEA3" w14:textId="77777777" w:rsidR="000633F1" w:rsidRDefault="000633F1">
      <w:pPr>
        <w:pStyle w:val="TableofFigures"/>
        <w:tabs>
          <w:tab w:val="right" w:leader="dot" w:pos="8756"/>
        </w:tabs>
        <w:rPr>
          <w:ins w:id="1362" w:author="laca" w:date="2015-06-25T07:58:00Z"/>
          <w:noProof/>
          <w:sz w:val="22"/>
          <w:lang w:eastAsia="hu-HU"/>
        </w:rPr>
      </w:pPr>
      <w:ins w:id="136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5.38.c</w:t>
        </w:r>
        <m:oMath>
          <m:r>
            <m:rPr>
              <m:sty m:val="p"/>
            </m:rPr>
            <w:rPr>
              <w:rStyle w:val="Hyperlink"/>
              <w:rFonts w:ascii="Cambria Math" w:hAnsi="Cambria Math"/>
              <w:noProof/>
            </w:rPr>
            <m:t>Nmért=32, Ts=</m:t>
          </m:r>
        </m:oMath>
        <w:r w:rsidRPr="009834C6">
          <w:rPr>
            <w:rStyle w:val="Hyperlink"/>
            <w:noProof/>
          </w:rPr>
          <w:t>4ms</w:t>
        </w:r>
        <w:r>
          <w:rPr>
            <w:noProof/>
            <w:webHidden/>
          </w:rPr>
          <w:tab/>
        </w:r>
        <w:r>
          <w:rPr>
            <w:noProof/>
            <w:webHidden/>
          </w:rPr>
          <w:fldChar w:fldCharType="begin"/>
        </w:r>
        <w:r>
          <w:rPr>
            <w:noProof/>
            <w:webHidden/>
          </w:rPr>
          <w:instrText xml:space="preserve"> PAGEREF _Toc422982608 \h </w:instrText>
        </w:r>
      </w:ins>
      <w:r>
        <w:rPr>
          <w:noProof/>
          <w:webHidden/>
        </w:rPr>
      </w:r>
      <w:r>
        <w:rPr>
          <w:noProof/>
          <w:webHidden/>
        </w:rPr>
        <w:fldChar w:fldCharType="separate"/>
      </w:r>
      <w:ins w:id="1364" w:author="laca" w:date="2015-06-26T10:03:00Z">
        <w:r w:rsidR="005D6C24">
          <w:rPr>
            <w:noProof/>
            <w:webHidden/>
          </w:rPr>
          <w:t>66</w:t>
        </w:r>
      </w:ins>
      <w:ins w:id="1365" w:author="laca" w:date="2015-06-25T07:58:00Z">
        <w:r>
          <w:rPr>
            <w:noProof/>
            <w:webHidden/>
          </w:rPr>
          <w:fldChar w:fldCharType="end"/>
        </w:r>
        <w:r w:rsidRPr="009834C6">
          <w:rPr>
            <w:rStyle w:val="Hyperlink"/>
            <w:noProof/>
          </w:rPr>
          <w:fldChar w:fldCharType="end"/>
        </w:r>
      </w:ins>
    </w:p>
    <w:p w14:paraId="3044AE38" w14:textId="77777777" w:rsidR="000633F1" w:rsidRDefault="000633F1">
      <w:pPr>
        <w:pStyle w:val="TableofFigures"/>
        <w:tabs>
          <w:tab w:val="right" w:leader="dot" w:pos="8756"/>
        </w:tabs>
        <w:rPr>
          <w:ins w:id="1366" w:author="laca" w:date="2015-06-25T07:58:00Z"/>
          <w:noProof/>
          <w:sz w:val="22"/>
          <w:lang w:eastAsia="hu-HU"/>
        </w:rPr>
      </w:pPr>
      <w:ins w:id="136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"_Toc422982609"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5.38.b</w:t>
        </w:r>
        <m:oMath>
          <m:r>
            <m:rPr>
              <m:sty m:val="p"/>
            </m:rPr>
            <w:rPr>
              <w:rStyle w:val="Hyperlink"/>
              <w:rFonts w:ascii="Cambria Math" w:hAnsi="Cambria Math"/>
              <w:noProof/>
            </w:rPr>
            <m:t>Nmért=650, Ts=</m:t>
          </m:r>
        </m:oMath>
        <w:r w:rsidRPr="009834C6">
          <w:rPr>
            <w:rStyle w:val="Hyperlink"/>
            <w:noProof/>
          </w:rPr>
          <w:t>80ms</w:t>
        </w:r>
        <w:r>
          <w:rPr>
            <w:noProof/>
            <w:webHidden/>
          </w:rPr>
          <w:tab/>
        </w:r>
        <w:r>
          <w:rPr>
            <w:noProof/>
            <w:webHidden/>
          </w:rPr>
          <w:fldChar w:fldCharType="begin"/>
        </w:r>
        <w:r>
          <w:rPr>
            <w:noProof/>
            <w:webHidden/>
          </w:rPr>
          <w:instrText xml:space="preserve"> PAGEREF _Toc422982609 \h </w:instrText>
        </w:r>
      </w:ins>
      <w:r>
        <w:rPr>
          <w:noProof/>
          <w:webHidden/>
        </w:rPr>
      </w:r>
      <w:r>
        <w:rPr>
          <w:noProof/>
          <w:webHidden/>
        </w:rPr>
        <w:fldChar w:fldCharType="separate"/>
      </w:r>
      <w:ins w:id="1368" w:author="laca" w:date="2015-06-26T10:03:00Z">
        <w:r w:rsidR="005D6C24">
          <w:rPr>
            <w:noProof/>
            <w:webHidden/>
          </w:rPr>
          <w:t>66</w:t>
        </w:r>
      </w:ins>
      <w:ins w:id="1369" w:author="laca" w:date="2015-06-25T07:58:00Z">
        <w:r>
          <w:rPr>
            <w:noProof/>
            <w:webHidden/>
          </w:rPr>
          <w:fldChar w:fldCharType="end"/>
        </w:r>
        <w:r w:rsidRPr="009834C6">
          <w:rPr>
            <w:rStyle w:val="Hyperlink"/>
            <w:noProof/>
          </w:rPr>
          <w:fldChar w:fldCharType="end"/>
        </w:r>
      </w:ins>
    </w:p>
    <w:p w14:paraId="55DC78DD" w14:textId="77777777" w:rsidR="000633F1" w:rsidRDefault="000633F1">
      <w:pPr>
        <w:pStyle w:val="TableofFigures"/>
        <w:tabs>
          <w:tab w:val="right" w:leader="dot" w:pos="8756"/>
        </w:tabs>
        <w:rPr>
          <w:ins w:id="1370" w:author="laca" w:date="2015-06-25T07:58:00Z"/>
          <w:noProof/>
          <w:sz w:val="22"/>
          <w:lang w:eastAsia="hu-HU"/>
        </w:rPr>
      </w:pPr>
      <w:ins w:id="137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5.39 Giroszkóp mért adatainak az ábrázolása a GUI program segítségével</w:t>
        </w:r>
        <w:r>
          <w:rPr>
            <w:noProof/>
            <w:webHidden/>
          </w:rPr>
          <w:tab/>
        </w:r>
        <w:r>
          <w:rPr>
            <w:noProof/>
            <w:webHidden/>
          </w:rPr>
          <w:fldChar w:fldCharType="begin"/>
        </w:r>
        <w:r>
          <w:rPr>
            <w:noProof/>
            <w:webHidden/>
          </w:rPr>
          <w:instrText xml:space="preserve"> PAGEREF _Toc422982610 \h </w:instrText>
        </w:r>
      </w:ins>
      <w:r>
        <w:rPr>
          <w:noProof/>
          <w:webHidden/>
        </w:rPr>
      </w:r>
      <w:r>
        <w:rPr>
          <w:noProof/>
          <w:webHidden/>
        </w:rPr>
        <w:fldChar w:fldCharType="separate"/>
      </w:r>
      <w:ins w:id="1372" w:author="laca" w:date="2015-06-26T10:03:00Z">
        <w:r w:rsidR="005D6C24">
          <w:rPr>
            <w:noProof/>
            <w:webHidden/>
          </w:rPr>
          <w:t>68</w:t>
        </w:r>
      </w:ins>
      <w:ins w:id="1373" w:author="laca" w:date="2015-06-25T07:58:00Z">
        <w:r>
          <w:rPr>
            <w:noProof/>
            <w:webHidden/>
          </w:rPr>
          <w:fldChar w:fldCharType="end"/>
        </w:r>
        <w:r w:rsidRPr="009834C6">
          <w:rPr>
            <w:rStyle w:val="Hyperlink"/>
            <w:noProof/>
          </w:rPr>
          <w:fldChar w:fldCharType="end"/>
        </w:r>
      </w:ins>
    </w:p>
    <w:p w14:paraId="0615A8AB" w14:textId="77777777" w:rsidR="000633F1" w:rsidRDefault="000633F1">
      <w:pPr>
        <w:pStyle w:val="TableofFigures"/>
        <w:tabs>
          <w:tab w:val="right" w:leader="dot" w:pos="8756"/>
        </w:tabs>
        <w:rPr>
          <w:ins w:id="1374" w:author="laca" w:date="2015-06-25T07:58:00Z"/>
          <w:noProof/>
          <w:sz w:val="22"/>
          <w:lang w:eastAsia="hu-HU"/>
        </w:rPr>
      </w:pPr>
      <w:ins w:id="137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5.40 A PWM generátor System Generátorban megvalósított szerkezete</w:t>
        </w:r>
        <w:r>
          <w:rPr>
            <w:noProof/>
            <w:webHidden/>
          </w:rPr>
          <w:tab/>
        </w:r>
        <w:r>
          <w:rPr>
            <w:noProof/>
            <w:webHidden/>
          </w:rPr>
          <w:fldChar w:fldCharType="begin"/>
        </w:r>
        <w:r>
          <w:rPr>
            <w:noProof/>
            <w:webHidden/>
          </w:rPr>
          <w:instrText xml:space="preserve"> PAGEREF _Toc422982611 \h </w:instrText>
        </w:r>
      </w:ins>
      <w:r>
        <w:rPr>
          <w:noProof/>
          <w:webHidden/>
        </w:rPr>
      </w:r>
      <w:r>
        <w:rPr>
          <w:noProof/>
          <w:webHidden/>
        </w:rPr>
        <w:fldChar w:fldCharType="separate"/>
      </w:r>
      <w:ins w:id="1376" w:author="laca" w:date="2015-06-26T10:03:00Z">
        <w:r w:rsidR="005D6C24">
          <w:rPr>
            <w:noProof/>
            <w:webHidden/>
          </w:rPr>
          <w:t>68</w:t>
        </w:r>
      </w:ins>
      <w:ins w:id="1377" w:author="laca" w:date="2015-06-25T07:58:00Z">
        <w:r>
          <w:rPr>
            <w:noProof/>
            <w:webHidden/>
          </w:rPr>
          <w:fldChar w:fldCharType="end"/>
        </w:r>
        <w:r w:rsidRPr="009834C6">
          <w:rPr>
            <w:rStyle w:val="Hyperlink"/>
            <w:noProof/>
          </w:rPr>
          <w:fldChar w:fldCharType="end"/>
        </w:r>
      </w:ins>
    </w:p>
    <w:p w14:paraId="07F452FC" w14:textId="77777777" w:rsidR="000633F1" w:rsidRDefault="000633F1">
      <w:pPr>
        <w:pStyle w:val="TableofFigures"/>
        <w:tabs>
          <w:tab w:val="right" w:leader="dot" w:pos="8756"/>
        </w:tabs>
        <w:rPr>
          <w:ins w:id="1378" w:author="laca" w:date="2015-06-25T07:58:00Z"/>
          <w:noProof/>
          <w:sz w:val="22"/>
          <w:lang w:eastAsia="hu-HU"/>
        </w:rPr>
      </w:pPr>
      <w:ins w:id="1379" w:author="laca" w:date="2015-06-25T07:58:00Z">
        <w:r w:rsidRPr="009834C6">
          <w:rPr>
            <w:rStyle w:val="Hyperlink"/>
            <w:noProof/>
          </w:rPr>
          <w:lastRenderedPageBreak/>
          <w:fldChar w:fldCharType="begin"/>
        </w:r>
        <w:r w:rsidRPr="009834C6">
          <w:rPr>
            <w:rStyle w:val="Hyperlink"/>
            <w:noProof/>
          </w:rPr>
          <w:instrText xml:space="preserve"> </w:instrText>
        </w:r>
        <w:r>
          <w:rPr>
            <w:noProof/>
          </w:rPr>
          <w:instrText>HYPERLINK "C:\\Users\\laca\\Desktop\\Allamvizsga\\Dolgozat\\Allamvizsgadolgozat\\GaborSzabolcsLaszlo_v10tanar .docx" \l "_Toc422982612"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5.41 a PWM generátor bemenő, kimenő illetve néhány belső jele (Scope1)</w:t>
        </w:r>
        <w:r>
          <w:rPr>
            <w:noProof/>
            <w:webHidden/>
          </w:rPr>
          <w:tab/>
        </w:r>
        <w:r>
          <w:rPr>
            <w:noProof/>
            <w:webHidden/>
          </w:rPr>
          <w:fldChar w:fldCharType="begin"/>
        </w:r>
        <w:r>
          <w:rPr>
            <w:noProof/>
            <w:webHidden/>
          </w:rPr>
          <w:instrText xml:space="preserve"> PAGEREF _Toc422982612 \h </w:instrText>
        </w:r>
      </w:ins>
      <w:r>
        <w:rPr>
          <w:noProof/>
          <w:webHidden/>
        </w:rPr>
      </w:r>
      <w:r>
        <w:rPr>
          <w:noProof/>
          <w:webHidden/>
        </w:rPr>
        <w:fldChar w:fldCharType="separate"/>
      </w:r>
      <w:ins w:id="1380" w:author="laca" w:date="2015-06-26T10:03:00Z">
        <w:r w:rsidR="005D6C24">
          <w:rPr>
            <w:noProof/>
            <w:webHidden/>
          </w:rPr>
          <w:t>69</w:t>
        </w:r>
      </w:ins>
      <w:ins w:id="1381" w:author="laca" w:date="2015-06-25T07:58:00Z">
        <w:r>
          <w:rPr>
            <w:noProof/>
            <w:webHidden/>
          </w:rPr>
          <w:fldChar w:fldCharType="end"/>
        </w:r>
        <w:r w:rsidRPr="009834C6">
          <w:rPr>
            <w:rStyle w:val="Hyperlink"/>
            <w:noProof/>
          </w:rPr>
          <w:fldChar w:fldCharType="end"/>
        </w:r>
      </w:ins>
    </w:p>
    <w:p w14:paraId="43203D20" w14:textId="77777777" w:rsidR="000633F1" w:rsidRDefault="000633F1">
      <w:pPr>
        <w:pStyle w:val="TableofFigures"/>
        <w:tabs>
          <w:tab w:val="right" w:leader="dot" w:pos="8756"/>
        </w:tabs>
        <w:rPr>
          <w:ins w:id="1382" w:author="laca" w:date="2015-06-25T07:58:00Z"/>
          <w:noProof/>
          <w:sz w:val="22"/>
          <w:lang w:eastAsia="hu-HU"/>
        </w:rPr>
      </w:pPr>
      <w:ins w:id="138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5.42 rendszer elvi felépítése</w:t>
        </w:r>
        <w:r>
          <w:rPr>
            <w:noProof/>
            <w:webHidden/>
          </w:rPr>
          <w:tab/>
        </w:r>
        <w:r>
          <w:rPr>
            <w:noProof/>
            <w:webHidden/>
          </w:rPr>
          <w:fldChar w:fldCharType="begin"/>
        </w:r>
        <w:r>
          <w:rPr>
            <w:noProof/>
            <w:webHidden/>
          </w:rPr>
          <w:instrText xml:space="preserve"> PAGEREF _Toc422982613 \h </w:instrText>
        </w:r>
      </w:ins>
      <w:r>
        <w:rPr>
          <w:noProof/>
          <w:webHidden/>
        </w:rPr>
      </w:r>
      <w:r>
        <w:rPr>
          <w:noProof/>
          <w:webHidden/>
        </w:rPr>
        <w:fldChar w:fldCharType="separate"/>
      </w:r>
      <w:ins w:id="1384" w:author="laca" w:date="2015-06-26T10:03:00Z">
        <w:r w:rsidR="005D6C24">
          <w:rPr>
            <w:noProof/>
            <w:webHidden/>
          </w:rPr>
          <w:t>70</w:t>
        </w:r>
      </w:ins>
      <w:ins w:id="1385" w:author="laca" w:date="2015-06-25T07:58:00Z">
        <w:r>
          <w:rPr>
            <w:noProof/>
            <w:webHidden/>
          </w:rPr>
          <w:fldChar w:fldCharType="end"/>
        </w:r>
        <w:r w:rsidRPr="009834C6">
          <w:rPr>
            <w:rStyle w:val="Hyperlink"/>
            <w:noProof/>
          </w:rPr>
          <w:fldChar w:fldCharType="end"/>
        </w:r>
      </w:ins>
    </w:p>
    <w:p w14:paraId="46D5DB94" w14:textId="77777777" w:rsidR="000633F1" w:rsidRDefault="000633F1">
      <w:pPr>
        <w:pStyle w:val="TableofFigures"/>
        <w:tabs>
          <w:tab w:val="right" w:leader="dot" w:pos="8756"/>
        </w:tabs>
        <w:rPr>
          <w:ins w:id="1386" w:author="laca" w:date="2015-06-25T07:58:00Z"/>
          <w:noProof/>
          <w:sz w:val="22"/>
          <w:lang w:eastAsia="hu-HU"/>
        </w:rPr>
      </w:pPr>
      <w:ins w:id="138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5.43 Kommunikációs csomagok és az FPGA áramkörökbe programozott modulok elvi felépítése</w:t>
        </w:r>
        <w:r>
          <w:rPr>
            <w:noProof/>
            <w:webHidden/>
          </w:rPr>
          <w:tab/>
        </w:r>
        <w:r>
          <w:rPr>
            <w:noProof/>
            <w:webHidden/>
          </w:rPr>
          <w:fldChar w:fldCharType="begin"/>
        </w:r>
        <w:r>
          <w:rPr>
            <w:noProof/>
            <w:webHidden/>
          </w:rPr>
          <w:instrText xml:space="preserve"> PAGEREF _Toc422982614 \h </w:instrText>
        </w:r>
      </w:ins>
      <w:r>
        <w:rPr>
          <w:noProof/>
          <w:webHidden/>
        </w:rPr>
      </w:r>
      <w:r>
        <w:rPr>
          <w:noProof/>
          <w:webHidden/>
        </w:rPr>
        <w:fldChar w:fldCharType="separate"/>
      </w:r>
      <w:ins w:id="1388" w:author="laca" w:date="2015-06-26T10:03:00Z">
        <w:r w:rsidR="005D6C24">
          <w:rPr>
            <w:noProof/>
            <w:webHidden/>
          </w:rPr>
          <w:t>71</w:t>
        </w:r>
      </w:ins>
      <w:ins w:id="1389" w:author="laca" w:date="2015-06-25T07:58:00Z">
        <w:r>
          <w:rPr>
            <w:noProof/>
            <w:webHidden/>
          </w:rPr>
          <w:fldChar w:fldCharType="end"/>
        </w:r>
        <w:r w:rsidRPr="009834C6">
          <w:rPr>
            <w:rStyle w:val="Hyperlink"/>
            <w:noProof/>
          </w:rPr>
          <w:fldChar w:fldCharType="end"/>
        </w:r>
      </w:ins>
    </w:p>
    <w:p w14:paraId="15558646" w14:textId="77777777" w:rsidR="000633F1" w:rsidRDefault="000633F1">
      <w:pPr>
        <w:pStyle w:val="TableofFigures"/>
        <w:tabs>
          <w:tab w:val="right" w:leader="dot" w:pos="8756"/>
        </w:tabs>
        <w:rPr>
          <w:ins w:id="1390" w:author="laca" w:date="2015-06-25T07:58:00Z"/>
          <w:noProof/>
          <w:sz w:val="22"/>
          <w:lang w:eastAsia="hu-HU"/>
        </w:rPr>
      </w:pPr>
      <w:ins w:id="139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5.44 ZYBO Core0 program folyamat árbája</w:t>
        </w:r>
        <w:r>
          <w:rPr>
            <w:noProof/>
            <w:webHidden/>
          </w:rPr>
          <w:tab/>
        </w:r>
        <w:r>
          <w:rPr>
            <w:noProof/>
            <w:webHidden/>
          </w:rPr>
          <w:fldChar w:fldCharType="begin"/>
        </w:r>
        <w:r>
          <w:rPr>
            <w:noProof/>
            <w:webHidden/>
          </w:rPr>
          <w:instrText xml:space="preserve"> PAGEREF _Toc422982615 \h </w:instrText>
        </w:r>
      </w:ins>
      <w:r>
        <w:rPr>
          <w:noProof/>
          <w:webHidden/>
        </w:rPr>
      </w:r>
      <w:r>
        <w:rPr>
          <w:noProof/>
          <w:webHidden/>
        </w:rPr>
        <w:fldChar w:fldCharType="separate"/>
      </w:r>
      <w:ins w:id="1392" w:author="laca" w:date="2015-06-26T10:03:00Z">
        <w:r w:rsidR="005D6C24">
          <w:rPr>
            <w:noProof/>
            <w:webHidden/>
          </w:rPr>
          <w:t>73</w:t>
        </w:r>
      </w:ins>
      <w:ins w:id="1393" w:author="laca" w:date="2015-06-25T07:58:00Z">
        <w:r>
          <w:rPr>
            <w:noProof/>
            <w:webHidden/>
          </w:rPr>
          <w:fldChar w:fldCharType="end"/>
        </w:r>
        <w:r w:rsidRPr="009834C6">
          <w:rPr>
            <w:rStyle w:val="Hyperlink"/>
            <w:noProof/>
          </w:rPr>
          <w:fldChar w:fldCharType="end"/>
        </w:r>
      </w:ins>
    </w:p>
    <w:p w14:paraId="0D0CE62D" w14:textId="77777777" w:rsidR="000633F1" w:rsidRDefault="000633F1">
      <w:pPr>
        <w:pStyle w:val="TableofFigures"/>
        <w:tabs>
          <w:tab w:val="right" w:leader="dot" w:pos="8756"/>
        </w:tabs>
        <w:rPr>
          <w:ins w:id="1394" w:author="laca" w:date="2015-06-25T07:58:00Z"/>
          <w:noProof/>
          <w:sz w:val="22"/>
          <w:lang w:eastAsia="hu-HU"/>
        </w:rPr>
      </w:pPr>
      <w:ins w:id="139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_Toc422982616 \h </w:instrText>
        </w:r>
      </w:ins>
      <w:r>
        <w:rPr>
          <w:noProof/>
          <w:webHidden/>
        </w:rPr>
      </w:r>
      <w:r>
        <w:rPr>
          <w:noProof/>
          <w:webHidden/>
        </w:rPr>
        <w:fldChar w:fldCharType="separate"/>
      </w:r>
      <w:ins w:id="1396" w:author="laca" w:date="2015-06-26T10:03:00Z">
        <w:r w:rsidR="005D6C24">
          <w:rPr>
            <w:noProof/>
            <w:webHidden/>
          </w:rPr>
          <w:t>73</w:t>
        </w:r>
      </w:ins>
      <w:ins w:id="1397" w:author="laca" w:date="2015-06-25T07:58:00Z">
        <w:r>
          <w:rPr>
            <w:noProof/>
            <w:webHidden/>
          </w:rPr>
          <w:fldChar w:fldCharType="end"/>
        </w:r>
        <w:r w:rsidRPr="009834C6">
          <w:rPr>
            <w:rStyle w:val="Hyperlink"/>
            <w:noProof/>
          </w:rPr>
          <w:fldChar w:fldCharType="end"/>
        </w:r>
      </w:ins>
    </w:p>
    <w:p w14:paraId="42E70F69" w14:textId="77777777" w:rsidR="000633F1" w:rsidRDefault="000633F1">
      <w:pPr>
        <w:pStyle w:val="TableofFigures"/>
        <w:tabs>
          <w:tab w:val="right" w:leader="dot" w:pos="8756"/>
        </w:tabs>
        <w:rPr>
          <w:ins w:id="1398" w:author="laca" w:date="2015-06-25T07:58:00Z"/>
          <w:noProof/>
          <w:sz w:val="22"/>
          <w:lang w:eastAsia="hu-HU"/>
        </w:rPr>
      </w:pPr>
      <w:ins w:id="139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5.46 Spartan3e500, MicroBlaze szoftver folyamat ábrája</w:t>
        </w:r>
        <w:r>
          <w:rPr>
            <w:noProof/>
            <w:webHidden/>
          </w:rPr>
          <w:tab/>
        </w:r>
        <w:r>
          <w:rPr>
            <w:noProof/>
            <w:webHidden/>
          </w:rPr>
          <w:fldChar w:fldCharType="begin"/>
        </w:r>
        <w:r>
          <w:rPr>
            <w:noProof/>
            <w:webHidden/>
          </w:rPr>
          <w:instrText xml:space="preserve"> PAGEREF _Toc422982617 \h </w:instrText>
        </w:r>
      </w:ins>
      <w:r>
        <w:rPr>
          <w:noProof/>
          <w:webHidden/>
        </w:rPr>
      </w:r>
      <w:r>
        <w:rPr>
          <w:noProof/>
          <w:webHidden/>
        </w:rPr>
        <w:fldChar w:fldCharType="separate"/>
      </w:r>
      <w:ins w:id="1400" w:author="laca" w:date="2015-06-26T10:03:00Z">
        <w:r w:rsidR="005D6C24">
          <w:rPr>
            <w:noProof/>
            <w:webHidden/>
          </w:rPr>
          <w:t>73</w:t>
        </w:r>
      </w:ins>
      <w:ins w:id="1401" w:author="laca" w:date="2015-06-25T07:58:00Z">
        <w:r>
          <w:rPr>
            <w:noProof/>
            <w:webHidden/>
          </w:rPr>
          <w:fldChar w:fldCharType="end"/>
        </w:r>
        <w:r w:rsidRPr="009834C6">
          <w:rPr>
            <w:rStyle w:val="Hyperlink"/>
            <w:noProof/>
          </w:rPr>
          <w:fldChar w:fldCharType="end"/>
        </w:r>
      </w:ins>
    </w:p>
    <w:p w14:paraId="3546F86D" w14:textId="77777777" w:rsidR="000633F1" w:rsidRDefault="000633F1">
      <w:pPr>
        <w:pStyle w:val="TableofFigures"/>
        <w:tabs>
          <w:tab w:val="right" w:leader="dot" w:pos="8756"/>
        </w:tabs>
        <w:rPr>
          <w:ins w:id="1402" w:author="laca" w:date="2015-06-25T07:58:00Z"/>
          <w:noProof/>
          <w:sz w:val="22"/>
          <w:lang w:eastAsia="hu-HU"/>
        </w:rPr>
      </w:pPr>
      <w:ins w:id="1403"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"_Toc422982618"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5.48Hip4082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_Toc422982618 \h </w:instrText>
        </w:r>
      </w:ins>
      <w:r>
        <w:rPr>
          <w:noProof/>
          <w:webHidden/>
        </w:rPr>
      </w:r>
      <w:r>
        <w:rPr>
          <w:noProof/>
          <w:webHidden/>
        </w:rPr>
        <w:fldChar w:fldCharType="separate"/>
      </w:r>
      <w:ins w:id="1404" w:author="laca" w:date="2015-06-26T10:03:00Z">
        <w:r w:rsidR="005D6C24">
          <w:rPr>
            <w:noProof/>
            <w:webHidden/>
          </w:rPr>
          <w:t>78</w:t>
        </w:r>
      </w:ins>
      <w:ins w:id="1405" w:author="laca" w:date="2015-06-25T07:58:00Z">
        <w:r>
          <w:rPr>
            <w:noProof/>
            <w:webHidden/>
          </w:rPr>
          <w:fldChar w:fldCharType="end"/>
        </w:r>
        <w:r w:rsidRPr="009834C6">
          <w:rPr>
            <w:rStyle w:val="Hyperlink"/>
            <w:noProof/>
          </w:rPr>
          <w:fldChar w:fldCharType="end"/>
        </w:r>
      </w:ins>
    </w:p>
    <w:p w14:paraId="7EB539CC" w14:textId="77777777" w:rsidR="000633F1" w:rsidRDefault="000633F1">
      <w:pPr>
        <w:pStyle w:val="TableofFigures"/>
        <w:tabs>
          <w:tab w:val="right" w:leader="dot" w:pos="8756"/>
        </w:tabs>
        <w:rPr>
          <w:ins w:id="1406" w:author="laca" w:date="2015-06-25T07:58:00Z"/>
          <w:noProof/>
          <w:sz w:val="22"/>
          <w:lang w:eastAsia="hu-HU"/>
        </w:rPr>
      </w:pPr>
      <w:ins w:id="140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"_Toc422982619"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5.48 Két hídvezérlő áramkör kapcsolási rajza HIP4082 integrált áramkörrel megvalósítva</w:t>
        </w:r>
        <w:r>
          <w:rPr>
            <w:noProof/>
            <w:webHidden/>
          </w:rPr>
          <w:tab/>
        </w:r>
        <w:r>
          <w:rPr>
            <w:noProof/>
            <w:webHidden/>
          </w:rPr>
          <w:fldChar w:fldCharType="begin"/>
        </w:r>
        <w:r>
          <w:rPr>
            <w:noProof/>
            <w:webHidden/>
          </w:rPr>
          <w:instrText xml:space="preserve"> PAGEREF _Toc422982619 \h </w:instrText>
        </w:r>
      </w:ins>
      <w:r>
        <w:rPr>
          <w:noProof/>
          <w:webHidden/>
        </w:rPr>
      </w:r>
      <w:r>
        <w:rPr>
          <w:noProof/>
          <w:webHidden/>
        </w:rPr>
        <w:fldChar w:fldCharType="separate"/>
      </w:r>
      <w:ins w:id="1408" w:author="laca" w:date="2015-06-26T10:03:00Z">
        <w:r w:rsidR="005D6C24">
          <w:rPr>
            <w:noProof/>
            <w:webHidden/>
          </w:rPr>
          <w:t>79</w:t>
        </w:r>
      </w:ins>
      <w:ins w:id="1409" w:author="laca" w:date="2015-06-25T07:58:00Z">
        <w:r>
          <w:rPr>
            <w:noProof/>
            <w:webHidden/>
          </w:rPr>
          <w:fldChar w:fldCharType="end"/>
        </w:r>
        <w:r w:rsidRPr="009834C6">
          <w:rPr>
            <w:rStyle w:val="Hyperlink"/>
            <w:noProof/>
          </w:rPr>
          <w:fldChar w:fldCharType="end"/>
        </w:r>
      </w:ins>
    </w:p>
    <w:p w14:paraId="09773CE6" w14:textId="77777777" w:rsidR="000633F1" w:rsidRDefault="000633F1">
      <w:pPr>
        <w:pStyle w:val="TableofFigures"/>
        <w:tabs>
          <w:tab w:val="right" w:leader="dot" w:pos="8756"/>
        </w:tabs>
        <w:rPr>
          <w:ins w:id="1410" w:author="laca" w:date="2015-06-25T07:58:00Z"/>
          <w:noProof/>
          <w:sz w:val="22"/>
          <w:lang w:eastAsia="hu-HU"/>
        </w:rPr>
      </w:pPr>
      <w:ins w:id="141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5.49 PWM és a tranzisztorok kapcsolása</w:t>
        </w:r>
        <w:r>
          <w:rPr>
            <w:noProof/>
            <w:webHidden/>
          </w:rPr>
          <w:tab/>
        </w:r>
        <w:r>
          <w:rPr>
            <w:noProof/>
            <w:webHidden/>
          </w:rPr>
          <w:fldChar w:fldCharType="begin"/>
        </w:r>
        <w:r>
          <w:rPr>
            <w:noProof/>
            <w:webHidden/>
          </w:rPr>
          <w:instrText xml:space="preserve"> PAGEREF _Toc422982620 \h </w:instrText>
        </w:r>
      </w:ins>
      <w:r>
        <w:rPr>
          <w:noProof/>
          <w:webHidden/>
        </w:rPr>
      </w:r>
      <w:r>
        <w:rPr>
          <w:noProof/>
          <w:webHidden/>
        </w:rPr>
        <w:fldChar w:fldCharType="separate"/>
      </w:r>
      <w:ins w:id="1412" w:author="laca" w:date="2015-06-26T10:03:00Z">
        <w:r w:rsidR="005D6C24">
          <w:rPr>
            <w:noProof/>
            <w:webHidden/>
          </w:rPr>
          <w:t>80</w:t>
        </w:r>
      </w:ins>
      <w:ins w:id="1413" w:author="laca" w:date="2015-06-25T07:58:00Z">
        <w:r>
          <w:rPr>
            <w:noProof/>
            <w:webHidden/>
          </w:rPr>
          <w:fldChar w:fldCharType="end"/>
        </w:r>
        <w:r w:rsidRPr="009834C6">
          <w:rPr>
            <w:rStyle w:val="Hyperlink"/>
            <w:noProof/>
          </w:rPr>
          <w:fldChar w:fldCharType="end"/>
        </w:r>
      </w:ins>
    </w:p>
    <w:p w14:paraId="3E680BB6" w14:textId="77777777" w:rsidR="000633F1" w:rsidRDefault="000633F1">
      <w:pPr>
        <w:pStyle w:val="TableofFigures"/>
        <w:tabs>
          <w:tab w:val="right" w:leader="dot" w:pos="8756"/>
        </w:tabs>
        <w:rPr>
          <w:ins w:id="1414" w:author="laca" w:date="2015-06-25T07:58:00Z"/>
          <w:noProof/>
          <w:sz w:val="22"/>
          <w:lang w:eastAsia="hu-HU"/>
        </w:rPr>
      </w:pPr>
      <w:ins w:id="141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5.50 Nem invertáló erősítő forrás [15]</w:t>
        </w:r>
        <w:r>
          <w:rPr>
            <w:noProof/>
            <w:webHidden/>
          </w:rPr>
          <w:tab/>
        </w:r>
        <w:r>
          <w:rPr>
            <w:noProof/>
            <w:webHidden/>
          </w:rPr>
          <w:fldChar w:fldCharType="begin"/>
        </w:r>
        <w:r>
          <w:rPr>
            <w:noProof/>
            <w:webHidden/>
          </w:rPr>
          <w:instrText xml:space="preserve"> PAGEREF _Toc422982621 \h </w:instrText>
        </w:r>
      </w:ins>
      <w:r>
        <w:rPr>
          <w:noProof/>
          <w:webHidden/>
        </w:rPr>
      </w:r>
      <w:r>
        <w:rPr>
          <w:noProof/>
          <w:webHidden/>
        </w:rPr>
        <w:fldChar w:fldCharType="separate"/>
      </w:r>
      <w:ins w:id="1416" w:author="laca" w:date="2015-06-26T10:03:00Z">
        <w:r w:rsidR="005D6C24">
          <w:rPr>
            <w:noProof/>
            <w:webHidden/>
          </w:rPr>
          <w:t>81</w:t>
        </w:r>
      </w:ins>
      <w:ins w:id="1417" w:author="laca" w:date="2015-06-25T07:58:00Z">
        <w:r>
          <w:rPr>
            <w:noProof/>
            <w:webHidden/>
          </w:rPr>
          <w:fldChar w:fldCharType="end"/>
        </w:r>
        <w:r w:rsidRPr="009834C6">
          <w:rPr>
            <w:rStyle w:val="Hyperlink"/>
            <w:noProof/>
          </w:rPr>
          <w:fldChar w:fldCharType="end"/>
        </w:r>
      </w:ins>
    </w:p>
    <w:p w14:paraId="38961BE3" w14:textId="77777777" w:rsidR="000633F1" w:rsidRDefault="000633F1">
      <w:pPr>
        <w:pStyle w:val="TableofFigures"/>
        <w:tabs>
          <w:tab w:val="right" w:leader="dot" w:pos="8756"/>
        </w:tabs>
        <w:rPr>
          <w:ins w:id="1418" w:author="laca" w:date="2015-06-25T07:58:00Z"/>
          <w:noProof/>
          <w:sz w:val="22"/>
          <w:lang w:eastAsia="hu-HU"/>
        </w:rPr>
      </w:pPr>
      <w:ins w:id="141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"_Toc422982622"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_Toc422982622 \h </w:instrText>
        </w:r>
      </w:ins>
      <w:r>
        <w:rPr>
          <w:noProof/>
          <w:webHidden/>
        </w:rPr>
      </w:r>
      <w:r>
        <w:rPr>
          <w:noProof/>
          <w:webHidden/>
        </w:rPr>
        <w:fldChar w:fldCharType="separate"/>
      </w:r>
      <w:ins w:id="1420" w:author="laca" w:date="2015-06-26T10:03:00Z">
        <w:r w:rsidR="005D6C24">
          <w:rPr>
            <w:noProof/>
            <w:webHidden/>
          </w:rPr>
          <w:t>81</w:t>
        </w:r>
      </w:ins>
      <w:ins w:id="1421" w:author="laca" w:date="2015-06-25T07:58:00Z">
        <w:r>
          <w:rPr>
            <w:noProof/>
            <w:webHidden/>
          </w:rPr>
          <w:fldChar w:fldCharType="end"/>
        </w:r>
        <w:r w:rsidRPr="009834C6">
          <w:rPr>
            <w:rStyle w:val="Hyperlink"/>
            <w:noProof/>
          </w:rPr>
          <w:fldChar w:fldCharType="end"/>
        </w:r>
      </w:ins>
    </w:p>
    <w:p w14:paraId="71B893FA" w14:textId="77777777" w:rsidR="000633F1" w:rsidRDefault="000633F1">
      <w:pPr>
        <w:pStyle w:val="TableofFigures"/>
        <w:tabs>
          <w:tab w:val="right" w:leader="dot" w:pos="8756"/>
        </w:tabs>
        <w:rPr>
          <w:ins w:id="1422" w:author="laca" w:date="2015-06-25T07:58:00Z"/>
          <w:noProof/>
          <w:sz w:val="22"/>
          <w:lang w:eastAsia="hu-HU"/>
        </w:rPr>
      </w:pPr>
      <w:ins w:id="142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5.52 H híd tranzisztorainak a Gate vezetékei</w:t>
        </w:r>
        <w:r>
          <w:rPr>
            <w:noProof/>
            <w:webHidden/>
          </w:rPr>
          <w:tab/>
        </w:r>
        <w:r>
          <w:rPr>
            <w:noProof/>
            <w:webHidden/>
          </w:rPr>
          <w:fldChar w:fldCharType="begin"/>
        </w:r>
        <w:r>
          <w:rPr>
            <w:noProof/>
            <w:webHidden/>
          </w:rPr>
          <w:instrText xml:space="preserve"> PAGEREF _Toc422982623 \h </w:instrText>
        </w:r>
      </w:ins>
      <w:r>
        <w:rPr>
          <w:noProof/>
          <w:webHidden/>
        </w:rPr>
      </w:r>
      <w:r>
        <w:rPr>
          <w:noProof/>
          <w:webHidden/>
        </w:rPr>
        <w:fldChar w:fldCharType="separate"/>
      </w:r>
      <w:ins w:id="1424" w:author="laca" w:date="2015-06-26T10:03:00Z">
        <w:r w:rsidR="005D6C24">
          <w:rPr>
            <w:noProof/>
            <w:webHidden/>
          </w:rPr>
          <w:t>81</w:t>
        </w:r>
      </w:ins>
      <w:ins w:id="1425" w:author="laca" w:date="2015-06-25T07:58:00Z">
        <w:r>
          <w:rPr>
            <w:noProof/>
            <w:webHidden/>
          </w:rPr>
          <w:fldChar w:fldCharType="end"/>
        </w:r>
        <w:r w:rsidRPr="009834C6">
          <w:rPr>
            <w:rStyle w:val="Hyperlink"/>
            <w:noProof/>
          </w:rPr>
          <w:fldChar w:fldCharType="end"/>
        </w:r>
      </w:ins>
    </w:p>
    <w:p w14:paraId="5111C6B8" w14:textId="77777777" w:rsidR="000633F1" w:rsidRDefault="000633F1">
      <w:pPr>
        <w:pStyle w:val="TableofFigures"/>
        <w:tabs>
          <w:tab w:val="right" w:leader="dot" w:pos="8756"/>
        </w:tabs>
        <w:rPr>
          <w:ins w:id="1426" w:author="laca" w:date="2015-06-25T07:58:00Z"/>
          <w:noProof/>
          <w:sz w:val="22"/>
          <w:lang w:eastAsia="hu-HU"/>
        </w:rPr>
      </w:pPr>
      <w:ins w:id="142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5.53 A négy Kép. 5.53 látható szalagvezeték jelenik meg a Buszvezetékben.</w:t>
        </w:r>
        <w:r>
          <w:rPr>
            <w:noProof/>
            <w:webHidden/>
          </w:rPr>
          <w:tab/>
        </w:r>
        <w:r>
          <w:rPr>
            <w:noProof/>
            <w:webHidden/>
          </w:rPr>
          <w:fldChar w:fldCharType="begin"/>
        </w:r>
        <w:r>
          <w:rPr>
            <w:noProof/>
            <w:webHidden/>
          </w:rPr>
          <w:instrText xml:space="preserve"> PAGEREF _Toc422982624 \h </w:instrText>
        </w:r>
      </w:ins>
      <w:r>
        <w:rPr>
          <w:noProof/>
          <w:webHidden/>
        </w:rPr>
      </w:r>
      <w:r>
        <w:rPr>
          <w:noProof/>
          <w:webHidden/>
        </w:rPr>
        <w:fldChar w:fldCharType="separate"/>
      </w:r>
      <w:ins w:id="1428" w:author="laca" w:date="2015-06-26T10:03:00Z">
        <w:r w:rsidR="005D6C24">
          <w:rPr>
            <w:noProof/>
            <w:webHidden/>
          </w:rPr>
          <w:t>82</w:t>
        </w:r>
      </w:ins>
      <w:ins w:id="1429" w:author="laca" w:date="2015-06-25T07:58:00Z">
        <w:r>
          <w:rPr>
            <w:noProof/>
            <w:webHidden/>
          </w:rPr>
          <w:fldChar w:fldCharType="end"/>
        </w:r>
        <w:r w:rsidRPr="009834C6">
          <w:rPr>
            <w:rStyle w:val="Hyperlink"/>
            <w:noProof/>
          </w:rPr>
          <w:fldChar w:fldCharType="end"/>
        </w:r>
      </w:ins>
    </w:p>
    <w:p w14:paraId="32016613" w14:textId="77777777" w:rsidR="000633F1" w:rsidRDefault="000633F1">
      <w:pPr>
        <w:pStyle w:val="TableofFigures"/>
        <w:tabs>
          <w:tab w:val="right" w:leader="dot" w:pos="8756"/>
        </w:tabs>
        <w:rPr>
          <w:ins w:id="1430" w:author="laca" w:date="2015-06-25T07:58:00Z"/>
          <w:noProof/>
          <w:sz w:val="22"/>
          <w:lang w:eastAsia="hu-HU"/>
        </w:rPr>
      </w:pPr>
      <w:ins w:id="143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5.54 FPGA kimentének a védelme</w:t>
        </w:r>
        <w:r>
          <w:rPr>
            <w:noProof/>
            <w:webHidden/>
          </w:rPr>
          <w:tab/>
        </w:r>
        <w:r>
          <w:rPr>
            <w:noProof/>
            <w:webHidden/>
          </w:rPr>
          <w:fldChar w:fldCharType="begin"/>
        </w:r>
        <w:r>
          <w:rPr>
            <w:noProof/>
            <w:webHidden/>
          </w:rPr>
          <w:instrText xml:space="preserve"> PAGEREF _Toc422982625 \h </w:instrText>
        </w:r>
      </w:ins>
      <w:r>
        <w:rPr>
          <w:noProof/>
          <w:webHidden/>
        </w:rPr>
      </w:r>
      <w:r>
        <w:rPr>
          <w:noProof/>
          <w:webHidden/>
        </w:rPr>
        <w:fldChar w:fldCharType="separate"/>
      </w:r>
      <w:ins w:id="1432" w:author="laca" w:date="2015-06-26T10:03:00Z">
        <w:r w:rsidR="005D6C24">
          <w:rPr>
            <w:noProof/>
            <w:webHidden/>
          </w:rPr>
          <w:t>82</w:t>
        </w:r>
      </w:ins>
      <w:ins w:id="1433" w:author="laca" w:date="2015-06-25T07:58:00Z">
        <w:r>
          <w:rPr>
            <w:noProof/>
            <w:webHidden/>
          </w:rPr>
          <w:fldChar w:fldCharType="end"/>
        </w:r>
        <w:r w:rsidRPr="009834C6">
          <w:rPr>
            <w:rStyle w:val="Hyperlink"/>
            <w:noProof/>
          </w:rPr>
          <w:fldChar w:fldCharType="end"/>
        </w:r>
      </w:ins>
    </w:p>
    <w:p w14:paraId="7AB5A996" w14:textId="77777777" w:rsidR="000633F1" w:rsidRDefault="000633F1">
      <w:pPr>
        <w:pStyle w:val="TableofFigures"/>
        <w:tabs>
          <w:tab w:val="right" w:leader="dot" w:pos="8756"/>
        </w:tabs>
        <w:rPr>
          <w:ins w:id="1434" w:author="laca" w:date="2015-06-25T07:58:00Z"/>
          <w:noProof/>
          <w:sz w:val="22"/>
          <w:lang w:eastAsia="hu-HU"/>
        </w:rPr>
      </w:pPr>
      <w:ins w:id="143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5.55 A robot energia ellátása valamint a hűtő rendszer elvi felépítése</w:t>
        </w:r>
        <w:r>
          <w:rPr>
            <w:noProof/>
            <w:webHidden/>
          </w:rPr>
          <w:tab/>
        </w:r>
        <w:r>
          <w:rPr>
            <w:noProof/>
            <w:webHidden/>
          </w:rPr>
          <w:fldChar w:fldCharType="begin"/>
        </w:r>
        <w:r>
          <w:rPr>
            <w:noProof/>
            <w:webHidden/>
          </w:rPr>
          <w:instrText xml:space="preserve"> PAGEREF _Toc422982626 \h </w:instrText>
        </w:r>
      </w:ins>
      <w:r>
        <w:rPr>
          <w:noProof/>
          <w:webHidden/>
        </w:rPr>
      </w:r>
      <w:r>
        <w:rPr>
          <w:noProof/>
          <w:webHidden/>
        </w:rPr>
        <w:fldChar w:fldCharType="separate"/>
      </w:r>
      <w:ins w:id="1436" w:author="laca" w:date="2015-06-26T10:03:00Z">
        <w:r w:rsidR="005D6C24">
          <w:rPr>
            <w:noProof/>
            <w:webHidden/>
          </w:rPr>
          <w:t>83</w:t>
        </w:r>
      </w:ins>
      <w:ins w:id="1437" w:author="laca" w:date="2015-06-25T07:58:00Z">
        <w:r>
          <w:rPr>
            <w:noProof/>
            <w:webHidden/>
          </w:rPr>
          <w:fldChar w:fldCharType="end"/>
        </w:r>
        <w:r w:rsidRPr="009834C6">
          <w:rPr>
            <w:rStyle w:val="Hyperlink"/>
            <w:noProof/>
          </w:rPr>
          <w:fldChar w:fldCharType="end"/>
        </w:r>
      </w:ins>
    </w:p>
    <w:p w14:paraId="2637D2A9" w14:textId="77777777" w:rsidR="000633F1" w:rsidRDefault="000633F1">
      <w:pPr>
        <w:pStyle w:val="TableofFigures"/>
        <w:tabs>
          <w:tab w:val="right" w:leader="dot" w:pos="8756"/>
        </w:tabs>
        <w:rPr>
          <w:ins w:id="1438" w:author="laca" w:date="2015-06-25T07:58:00Z"/>
          <w:noProof/>
          <w:sz w:val="22"/>
          <w:lang w:eastAsia="hu-HU"/>
        </w:rPr>
      </w:pPr>
      <w:ins w:id="143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5.56 Vízpumpa és a ventilátor motorjának vezérlő teljesítmény elektronikai kapcsolása</w:t>
        </w:r>
        <w:r>
          <w:rPr>
            <w:noProof/>
            <w:webHidden/>
          </w:rPr>
          <w:tab/>
        </w:r>
        <w:r>
          <w:rPr>
            <w:noProof/>
            <w:webHidden/>
          </w:rPr>
          <w:fldChar w:fldCharType="begin"/>
        </w:r>
        <w:r>
          <w:rPr>
            <w:noProof/>
            <w:webHidden/>
          </w:rPr>
          <w:instrText xml:space="preserve"> PAGEREF _Toc422982627 \h </w:instrText>
        </w:r>
      </w:ins>
      <w:r>
        <w:rPr>
          <w:noProof/>
          <w:webHidden/>
        </w:rPr>
      </w:r>
      <w:r>
        <w:rPr>
          <w:noProof/>
          <w:webHidden/>
        </w:rPr>
        <w:fldChar w:fldCharType="separate"/>
      </w:r>
      <w:ins w:id="1440" w:author="laca" w:date="2015-06-26T10:03:00Z">
        <w:r w:rsidR="005D6C24">
          <w:rPr>
            <w:noProof/>
            <w:webHidden/>
          </w:rPr>
          <w:t>84</w:t>
        </w:r>
      </w:ins>
      <w:ins w:id="1441" w:author="laca" w:date="2015-06-25T07:58:00Z">
        <w:r>
          <w:rPr>
            <w:noProof/>
            <w:webHidden/>
          </w:rPr>
          <w:fldChar w:fldCharType="end"/>
        </w:r>
        <w:r w:rsidRPr="009834C6">
          <w:rPr>
            <w:rStyle w:val="Hyperlink"/>
            <w:noProof/>
          </w:rPr>
          <w:fldChar w:fldCharType="end"/>
        </w:r>
      </w:ins>
    </w:p>
    <w:p w14:paraId="469957EA" w14:textId="77777777" w:rsidR="000633F1" w:rsidRDefault="000633F1">
      <w:pPr>
        <w:pStyle w:val="TableofFigures"/>
        <w:tabs>
          <w:tab w:val="right" w:leader="dot" w:pos="8756"/>
        </w:tabs>
        <w:rPr>
          <w:ins w:id="1442" w:author="laca" w:date="2015-06-25T07:58:00Z"/>
          <w:noProof/>
          <w:sz w:val="22"/>
          <w:lang w:eastAsia="hu-HU"/>
        </w:rPr>
      </w:pPr>
      <w:ins w:id="144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"_Toc422982628"</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5.57Bootstramp megoldás a felső tranzisztor Gate bemenetének a meghajtására</w:t>
        </w:r>
        <w:r>
          <w:rPr>
            <w:noProof/>
            <w:webHidden/>
          </w:rPr>
          <w:tab/>
        </w:r>
        <w:r>
          <w:rPr>
            <w:noProof/>
            <w:webHidden/>
          </w:rPr>
          <w:fldChar w:fldCharType="begin"/>
        </w:r>
        <w:r>
          <w:rPr>
            <w:noProof/>
            <w:webHidden/>
          </w:rPr>
          <w:instrText xml:space="preserve"> PAGEREF _Toc422982628 \h </w:instrText>
        </w:r>
      </w:ins>
      <w:r>
        <w:rPr>
          <w:noProof/>
          <w:webHidden/>
        </w:rPr>
      </w:r>
      <w:r>
        <w:rPr>
          <w:noProof/>
          <w:webHidden/>
        </w:rPr>
        <w:fldChar w:fldCharType="separate"/>
      </w:r>
      <w:ins w:id="1444" w:author="laca" w:date="2015-06-26T10:03:00Z">
        <w:r w:rsidR="005D6C24">
          <w:rPr>
            <w:noProof/>
            <w:webHidden/>
          </w:rPr>
          <w:t>85</w:t>
        </w:r>
      </w:ins>
      <w:ins w:id="1445" w:author="laca" w:date="2015-06-25T07:58:00Z">
        <w:r>
          <w:rPr>
            <w:noProof/>
            <w:webHidden/>
          </w:rPr>
          <w:fldChar w:fldCharType="end"/>
        </w:r>
        <w:r w:rsidRPr="009834C6">
          <w:rPr>
            <w:rStyle w:val="Hyperlink"/>
            <w:noProof/>
          </w:rPr>
          <w:fldChar w:fldCharType="end"/>
        </w:r>
      </w:ins>
    </w:p>
    <w:p w14:paraId="03CE8088" w14:textId="77777777" w:rsidR="000633F1" w:rsidRDefault="000633F1">
      <w:pPr>
        <w:pStyle w:val="TableofFigures"/>
        <w:tabs>
          <w:tab w:val="right" w:leader="dot" w:pos="8756"/>
        </w:tabs>
        <w:rPr>
          <w:ins w:id="1446" w:author="laca" w:date="2015-06-25T07:58:00Z"/>
          <w:noProof/>
          <w:sz w:val="22"/>
          <w:lang w:eastAsia="hu-HU"/>
        </w:rPr>
      </w:pPr>
      <w:ins w:id="144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"_Toc422982629"</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5.58Bootstramp kondenzátor feszültsége a W és W11 pontokban</w:t>
        </w:r>
        <w:r>
          <w:rPr>
            <w:noProof/>
            <w:webHidden/>
          </w:rPr>
          <w:tab/>
        </w:r>
        <w:r>
          <w:rPr>
            <w:noProof/>
            <w:webHidden/>
          </w:rPr>
          <w:fldChar w:fldCharType="begin"/>
        </w:r>
        <w:r>
          <w:rPr>
            <w:noProof/>
            <w:webHidden/>
          </w:rPr>
          <w:instrText xml:space="preserve"> PAGEREF _Toc422982629 \h </w:instrText>
        </w:r>
      </w:ins>
      <w:r>
        <w:rPr>
          <w:noProof/>
          <w:webHidden/>
        </w:rPr>
      </w:r>
      <w:r>
        <w:rPr>
          <w:noProof/>
          <w:webHidden/>
        </w:rPr>
        <w:fldChar w:fldCharType="separate"/>
      </w:r>
      <w:ins w:id="1448" w:author="laca" w:date="2015-06-26T10:03:00Z">
        <w:r w:rsidR="005D6C24">
          <w:rPr>
            <w:noProof/>
            <w:webHidden/>
          </w:rPr>
          <w:t>85</w:t>
        </w:r>
      </w:ins>
      <w:ins w:id="1449" w:author="laca" w:date="2015-06-25T07:58:00Z">
        <w:r>
          <w:rPr>
            <w:noProof/>
            <w:webHidden/>
          </w:rPr>
          <w:fldChar w:fldCharType="end"/>
        </w:r>
        <w:r w:rsidRPr="009834C6">
          <w:rPr>
            <w:rStyle w:val="Hyperlink"/>
            <w:noProof/>
          </w:rPr>
          <w:fldChar w:fldCharType="end"/>
        </w:r>
      </w:ins>
    </w:p>
    <w:p w14:paraId="242590B0" w14:textId="77777777" w:rsidR="000633F1" w:rsidRDefault="000633F1">
      <w:pPr>
        <w:pStyle w:val="TableofFigures"/>
        <w:tabs>
          <w:tab w:val="right" w:leader="dot" w:pos="8756"/>
        </w:tabs>
        <w:rPr>
          <w:ins w:id="1450" w:author="laca" w:date="2015-06-25T07:58:00Z"/>
          <w:noProof/>
          <w:sz w:val="22"/>
          <w:lang w:eastAsia="hu-HU"/>
        </w:rPr>
      </w:pPr>
      <w:ins w:id="145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"_Toc422982630"</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5.59 Bootstramp működése, szimulációs modell MATLAB/SIMULINK környezetben</w:t>
        </w:r>
        <w:r>
          <w:rPr>
            <w:noProof/>
            <w:webHidden/>
          </w:rPr>
          <w:tab/>
        </w:r>
        <w:r>
          <w:rPr>
            <w:noProof/>
            <w:webHidden/>
          </w:rPr>
          <w:fldChar w:fldCharType="begin"/>
        </w:r>
        <w:r>
          <w:rPr>
            <w:noProof/>
            <w:webHidden/>
          </w:rPr>
          <w:instrText xml:space="preserve"> PAGEREF _Toc422982630 \h </w:instrText>
        </w:r>
      </w:ins>
      <w:r>
        <w:rPr>
          <w:noProof/>
          <w:webHidden/>
        </w:rPr>
      </w:r>
      <w:r>
        <w:rPr>
          <w:noProof/>
          <w:webHidden/>
        </w:rPr>
        <w:fldChar w:fldCharType="separate"/>
      </w:r>
      <w:ins w:id="1452" w:author="laca" w:date="2015-06-26T10:03:00Z">
        <w:r w:rsidR="005D6C24">
          <w:rPr>
            <w:noProof/>
            <w:webHidden/>
          </w:rPr>
          <w:t>86</w:t>
        </w:r>
      </w:ins>
      <w:ins w:id="1453" w:author="laca" w:date="2015-06-25T07:58:00Z">
        <w:r>
          <w:rPr>
            <w:noProof/>
            <w:webHidden/>
          </w:rPr>
          <w:fldChar w:fldCharType="end"/>
        </w:r>
        <w:r w:rsidRPr="009834C6">
          <w:rPr>
            <w:rStyle w:val="Hyperlink"/>
            <w:noProof/>
          </w:rPr>
          <w:fldChar w:fldCharType="end"/>
        </w:r>
      </w:ins>
    </w:p>
    <w:p w14:paraId="502C7B04" w14:textId="77777777" w:rsidR="000633F1" w:rsidRDefault="000633F1">
      <w:pPr>
        <w:pStyle w:val="TableofFigures"/>
        <w:tabs>
          <w:tab w:val="right" w:leader="dot" w:pos="8756"/>
        </w:tabs>
        <w:rPr>
          <w:ins w:id="1454" w:author="laca" w:date="2015-06-25T07:58:00Z"/>
          <w:noProof/>
          <w:sz w:val="22"/>
          <w:lang w:eastAsia="hu-HU"/>
        </w:rPr>
      </w:pPr>
      <w:ins w:id="145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"_Toc422982631"</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5.60 Szimulációs eredmények Bootstramp</w:t>
        </w:r>
        <w:r>
          <w:rPr>
            <w:noProof/>
            <w:webHidden/>
          </w:rPr>
          <w:tab/>
        </w:r>
        <w:r>
          <w:rPr>
            <w:noProof/>
            <w:webHidden/>
          </w:rPr>
          <w:fldChar w:fldCharType="begin"/>
        </w:r>
        <w:r>
          <w:rPr>
            <w:noProof/>
            <w:webHidden/>
          </w:rPr>
          <w:instrText xml:space="preserve"> PAGEREF _Toc422982631 \h </w:instrText>
        </w:r>
      </w:ins>
      <w:r>
        <w:rPr>
          <w:noProof/>
          <w:webHidden/>
        </w:rPr>
      </w:r>
      <w:r>
        <w:rPr>
          <w:noProof/>
          <w:webHidden/>
        </w:rPr>
        <w:fldChar w:fldCharType="separate"/>
      </w:r>
      <w:ins w:id="1456" w:author="laca" w:date="2015-06-26T10:03:00Z">
        <w:r w:rsidR="005D6C24">
          <w:rPr>
            <w:noProof/>
            <w:webHidden/>
          </w:rPr>
          <w:t>86</w:t>
        </w:r>
      </w:ins>
      <w:ins w:id="1457" w:author="laca" w:date="2015-06-25T07:58:00Z">
        <w:r>
          <w:rPr>
            <w:noProof/>
            <w:webHidden/>
          </w:rPr>
          <w:fldChar w:fldCharType="end"/>
        </w:r>
        <w:r w:rsidRPr="009834C6">
          <w:rPr>
            <w:rStyle w:val="Hyperlink"/>
            <w:noProof/>
          </w:rPr>
          <w:fldChar w:fldCharType="end"/>
        </w:r>
      </w:ins>
    </w:p>
    <w:p w14:paraId="55782271" w14:textId="77777777" w:rsidR="000633F1" w:rsidRDefault="000633F1">
      <w:pPr>
        <w:pStyle w:val="TableofFigures"/>
        <w:tabs>
          <w:tab w:val="right" w:leader="dot" w:pos="8756"/>
        </w:tabs>
        <w:rPr>
          <w:ins w:id="1458" w:author="laca" w:date="2015-06-25T07:58:00Z"/>
          <w:noProof/>
          <w:sz w:val="22"/>
          <w:lang w:eastAsia="hu-HU"/>
        </w:rPr>
      </w:pPr>
      <w:ins w:id="1459"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"_Toc422982632"</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5.61 Robot kerekek sebsége és a robot mozgásának viszonya</w:t>
        </w:r>
        <w:r>
          <w:rPr>
            <w:noProof/>
            <w:webHidden/>
          </w:rPr>
          <w:tab/>
        </w:r>
        <w:r>
          <w:rPr>
            <w:noProof/>
            <w:webHidden/>
          </w:rPr>
          <w:fldChar w:fldCharType="begin"/>
        </w:r>
        <w:r>
          <w:rPr>
            <w:noProof/>
            <w:webHidden/>
          </w:rPr>
          <w:instrText xml:space="preserve"> PAGEREF _Toc422982632 \h </w:instrText>
        </w:r>
      </w:ins>
      <w:r>
        <w:rPr>
          <w:noProof/>
          <w:webHidden/>
        </w:rPr>
      </w:r>
      <w:r>
        <w:rPr>
          <w:noProof/>
          <w:webHidden/>
        </w:rPr>
        <w:fldChar w:fldCharType="separate"/>
      </w:r>
      <w:ins w:id="1460" w:author="laca" w:date="2015-06-26T10:03:00Z">
        <w:r w:rsidR="005D6C24">
          <w:rPr>
            <w:noProof/>
            <w:webHidden/>
          </w:rPr>
          <w:t>87</w:t>
        </w:r>
      </w:ins>
      <w:ins w:id="1461" w:author="laca" w:date="2015-06-25T07:58:00Z">
        <w:r>
          <w:rPr>
            <w:noProof/>
            <w:webHidden/>
          </w:rPr>
          <w:fldChar w:fldCharType="end"/>
        </w:r>
        <w:r w:rsidRPr="009834C6">
          <w:rPr>
            <w:rStyle w:val="Hyperlink"/>
            <w:noProof/>
          </w:rPr>
          <w:fldChar w:fldCharType="end"/>
        </w:r>
      </w:ins>
    </w:p>
    <w:p w14:paraId="7CCE28A8" w14:textId="77777777" w:rsidR="000633F1" w:rsidRDefault="000633F1">
      <w:pPr>
        <w:pStyle w:val="TableofFigures"/>
        <w:tabs>
          <w:tab w:val="right" w:leader="dot" w:pos="8756"/>
        </w:tabs>
        <w:rPr>
          <w:ins w:id="1462" w:author="laca" w:date="2015-06-25T07:58:00Z"/>
          <w:noProof/>
          <w:sz w:val="22"/>
          <w:lang w:eastAsia="hu-HU"/>
        </w:rPr>
      </w:pPr>
      <w:ins w:id="1463"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"_Toc422982633"</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5.62 Robot 3D vektorábrája</w:t>
        </w:r>
        <w:r>
          <w:rPr>
            <w:noProof/>
            <w:webHidden/>
          </w:rPr>
          <w:tab/>
        </w:r>
        <w:r>
          <w:rPr>
            <w:noProof/>
            <w:webHidden/>
          </w:rPr>
          <w:fldChar w:fldCharType="begin"/>
        </w:r>
        <w:r>
          <w:rPr>
            <w:noProof/>
            <w:webHidden/>
          </w:rPr>
          <w:instrText xml:space="preserve"> PAGEREF _Toc422982633 \h </w:instrText>
        </w:r>
      </w:ins>
      <w:r>
        <w:rPr>
          <w:noProof/>
          <w:webHidden/>
        </w:rPr>
      </w:r>
      <w:r>
        <w:rPr>
          <w:noProof/>
          <w:webHidden/>
        </w:rPr>
        <w:fldChar w:fldCharType="separate"/>
      </w:r>
      <w:ins w:id="1464" w:author="laca" w:date="2015-06-26T10:03:00Z">
        <w:r w:rsidR="005D6C24">
          <w:rPr>
            <w:noProof/>
            <w:webHidden/>
          </w:rPr>
          <w:t>88</w:t>
        </w:r>
      </w:ins>
      <w:ins w:id="1465" w:author="laca" w:date="2015-06-25T07:58:00Z">
        <w:r>
          <w:rPr>
            <w:noProof/>
            <w:webHidden/>
          </w:rPr>
          <w:fldChar w:fldCharType="end"/>
        </w:r>
        <w:r w:rsidRPr="009834C6">
          <w:rPr>
            <w:rStyle w:val="Hyperlink"/>
            <w:noProof/>
          </w:rPr>
          <w:fldChar w:fldCharType="end"/>
        </w:r>
      </w:ins>
    </w:p>
    <w:p w14:paraId="0BFAAC8C" w14:textId="77777777" w:rsidR="000633F1" w:rsidRDefault="000633F1">
      <w:pPr>
        <w:pStyle w:val="TableofFigures"/>
        <w:tabs>
          <w:tab w:val="right" w:leader="dot" w:pos="8756"/>
        </w:tabs>
        <w:rPr>
          <w:ins w:id="1466" w:author="laca" w:date="2015-06-25T07:58:00Z"/>
          <w:noProof/>
          <w:sz w:val="22"/>
          <w:lang w:eastAsia="hu-HU"/>
        </w:rPr>
      </w:pPr>
      <w:ins w:id="1467"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"_Toc422982634"</w:instrText>
        </w:r>
        <w:r w:rsidRPr="009834C6">
          <w:rPr>
            <w:rStyle w:val="Hyperlink"/>
            <w:noProof/>
          </w:rPr>
          <w:instrText xml:space="preserve"> </w:instrText>
        </w:r>
        <w:r w:rsidRPr="009834C6">
          <w:rPr>
            <w:rStyle w:val="Hyperlink"/>
            <w:noProof/>
          </w:rPr>
          <w:fldChar w:fldCharType="separate"/>
        </w:r>
        <w:r w:rsidRPr="009834C6">
          <w:rPr>
            <w:rStyle w:val="Hyperlink"/>
            <w:noProof/>
          </w:rPr>
          <w:t>Kép. 5.63 Oldalnézetek és felülnéztet, jelölések szemléltetése</w:t>
        </w:r>
        <w:r>
          <w:rPr>
            <w:noProof/>
            <w:webHidden/>
          </w:rPr>
          <w:tab/>
        </w:r>
        <w:r>
          <w:rPr>
            <w:noProof/>
            <w:webHidden/>
          </w:rPr>
          <w:fldChar w:fldCharType="begin"/>
        </w:r>
        <w:r>
          <w:rPr>
            <w:noProof/>
            <w:webHidden/>
          </w:rPr>
          <w:instrText xml:space="preserve"> PAGEREF _Toc422982634 \h </w:instrText>
        </w:r>
      </w:ins>
      <w:r>
        <w:rPr>
          <w:noProof/>
          <w:webHidden/>
        </w:rPr>
      </w:r>
      <w:r>
        <w:rPr>
          <w:noProof/>
          <w:webHidden/>
        </w:rPr>
        <w:fldChar w:fldCharType="separate"/>
      </w:r>
      <w:ins w:id="1468" w:author="laca" w:date="2015-06-26T10:03:00Z">
        <w:r w:rsidR="005D6C24">
          <w:rPr>
            <w:noProof/>
            <w:webHidden/>
          </w:rPr>
          <w:t>89</w:t>
        </w:r>
      </w:ins>
      <w:ins w:id="1469" w:author="laca" w:date="2015-06-25T07:58:00Z">
        <w:r>
          <w:rPr>
            <w:noProof/>
            <w:webHidden/>
          </w:rPr>
          <w:fldChar w:fldCharType="end"/>
        </w:r>
        <w:r w:rsidRPr="009834C6">
          <w:rPr>
            <w:rStyle w:val="Hyperlink"/>
            <w:noProof/>
          </w:rPr>
          <w:fldChar w:fldCharType="end"/>
        </w:r>
      </w:ins>
    </w:p>
    <w:p w14:paraId="2ABA1F8C" w14:textId="77777777" w:rsidR="000633F1" w:rsidRDefault="000633F1">
      <w:pPr>
        <w:pStyle w:val="TableofFigures"/>
        <w:tabs>
          <w:tab w:val="right" w:leader="dot" w:pos="8756"/>
        </w:tabs>
        <w:rPr>
          <w:ins w:id="1470" w:author="laca" w:date="2015-06-25T07:58:00Z"/>
          <w:noProof/>
          <w:sz w:val="22"/>
          <w:lang w:eastAsia="hu-HU"/>
        </w:rPr>
      </w:pPr>
      <w:ins w:id="1471"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"_Toc422982635"</w:instrText>
        </w:r>
        <w:r w:rsidRPr="009834C6">
          <w:rPr>
            <w:rStyle w:val="Hyperlink"/>
            <w:noProof/>
          </w:rPr>
          <w:instrText xml:space="preserve"> </w:instrText>
        </w:r>
        <w:r w:rsidRPr="009834C6">
          <w:rPr>
            <w:rStyle w:val="Hyperlink"/>
            <w:noProof/>
          </w:rPr>
          <w:fldChar w:fldCharType="separate"/>
        </w:r>
        <w:r w:rsidRPr="009834C6">
          <w:rPr>
            <w:rStyle w:val="Hyperlink"/>
            <w:noProof/>
          </w:rPr>
          <w:t>Kép. 6.1 Átételek</w:t>
        </w:r>
        <w:r>
          <w:rPr>
            <w:noProof/>
            <w:webHidden/>
          </w:rPr>
          <w:tab/>
        </w:r>
        <w:r>
          <w:rPr>
            <w:noProof/>
            <w:webHidden/>
          </w:rPr>
          <w:fldChar w:fldCharType="begin"/>
        </w:r>
        <w:r>
          <w:rPr>
            <w:noProof/>
            <w:webHidden/>
          </w:rPr>
          <w:instrText xml:space="preserve"> PAGEREF _Toc422982635 \h </w:instrText>
        </w:r>
      </w:ins>
      <w:r>
        <w:rPr>
          <w:noProof/>
          <w:webHidden/>
        </w:rPr>
      </w:r>
      <w:r>
        <w:rPr>
          <w:noProof/>
          <w:webHidden/>
        </w:rPr>
        <w:fldChar w:fldCharType="separate"/>
      </w:r>
      <w:ins w:id="1472" w:author="laca" w:date="2015-06-26T10:03:00Z">
        <w:r w:rsidR="005D6C24">
          <w:rPr>
            <w:noProof/>
            <w:webHidden/>
          </w:rPr>
          <w:t>91</w:t>
        </w:r>
      </w:ins>
      <w:ins w:id="1473" w:author="laca" w:date="2015-06-25T07:58:00Z">
        <w:r>
          <w:rPr>
            <w:noProof/>
            <w:webHidden/>
          </w:rPr>
          <w:fldChar w:fldCharType="end"/>
        </w:r>
        <w:r w:rsidRPr="009834C6">
          <w:rPr>
            <w:rStyle w:val="Hyperlink"/>
            <w:noProof/>
          </w:rPr>
          <w:fldChar w:fldCharType="end"/>
        </w:r>
      </w:ins>
    </w:p>
    <w:p w14:paraId="4159098A" w14:textId="77777777" w:rsidR="000633F1" w:rsidRDefault="000633F1">
      <w:pPr>
        <w:pStyle w:val="TableofFigures"/>
        <w:tabs>
          <w:tab w:val="right" w:leader="dot" w:pos="8756"/>
        </w:tabs>
        <w:rPr>
          <w:ins w:id="1474" w:author="laca" w:date="2015-06-25T07:58:00Z"/>
          <w:noProof/>
          <w:sz w:val="22"/>
          <w:lang w:eastAsia="hu-HU"/>
        </w:rPr>
      </w:pPr>
      <w:ins w:id="1475" w:author="laca" w:date="2015-06-25T07:58:00Z">
        <w:r w:rsidRPr="009834C6">
          <w:rPr>
            <w:rStyle w:val="Hyperlink"/>
            <w:noProof/>
          </w:rPr>
          <w:fldChar w:fldCharType="begin"/>
        </w:r>
        <w:r w:rsidRPr="009834C6">
          <w:rPr>
            <w:rStyle w:val="Hyperlink"/>
            <w:noProof/>
          </w:rPr>
          <w:instrText xml:space="preserve"> </w:instrText>
        </w:r>
        <w:r>
          <w:rPr>
            <w:noProof/>
          </w:rPr>
          <w:instrText>HYPERLINK "C:\\Users\\laca\\Desktop\\Allamvizsga\\Dolgozat\\Allamvizsgadolgozat\\GaborSzabolcsLaszlo_v10tanar .docx" \l "_Toc422982636"</w:instrText>
        </w:r>
        <w:r w:rsidRPr="009834C6">
          <w:rPr>
            <w:rStyle w:val="Hyperlink"/>
            <w:noProof/>
          </w:rPr>
          <w:instrText xml:space="preserve"> </w:instrText>
        </w:r>
        <w:r w:rsidRPr="009834C6">
          <w:rPr>
            <w:rStyle w:val="Hyperlink"/>
            <w:noProof/>
          </w:rPr>
          <w:fldChar w:fldCharType="separate"/>
        </w:r>
        <w:r w:rsidRPr="009834C6">
          <w:rPr>
            <w:rStyle w:val="Hyperlink"/>
            <w:noProof/>
          </w:rPr>
          <w:t>Kép. 6.2 Robot vázának Inventoros 3D Képe</w:t>
        </w:r>
        <w:r>
          <w:rPr>
            <w:noProof/>
            <w:webHidden/>
          </w:rPr>
          <w:tab/>
        </w:r>
        <w:r>
          <w:rPr>
            <w:noProof/>
            <w:webHidden/>
          </w:rPr>
          <w:fldChar w:fldCharType="begin"/>
        </w:r>
        <w:r>
          <w:rPr>
            <w:noProof/>
            <w:webHidden/>
          </w:rPr>
          <w:instrText xml:space="preserve"> PAGEREF _Toc422982636 \h </w:instrText>
        </w:r>
      </w:ins>
      <w:r>
        <w:rPr>
          <w:noProof/>
          <w:webHidden/>
        </w:rPr>
      </w:r>
      <w:r>
        <w:rPr>
          <w:noProof/>
          <w:webHidden/>
        </w:rPr>
        <w:fldChar w:fldCharType="separate"/>
      </w:r>
      <w:ins w:id="1476" w:author="laca" w:date="2015-06-26T10:03:00Z">
        <w:r w:rsidR="005D6C24">
          <w:rPr>
            <w:noProof/>
            <w:webHidden/>
          </w:rPr>
          <w:t>91</w:t>
        </w:r>
      </w:ins>
      <w:ins w:id="1477" w:author="laca" w:date="2015-06-25T07:58:00Z">
        <w:r>
          <w:rPr>
            <w:noProof/>
            <w:webHidden/>
          </w:rPr>
          <w:fldChar w:fldCharType="end"/>
        </w:r>
        <w:r w:rsidRPr="009834C6">
          <w:rPr>
            <w:rStyle w:val="Hyperlink"/>
            <w:noProof/>
          </w:rPr>
          <w:fldChar w:fldCharType="end"/>
        </w:r>
      </w:ins>
    </w:p>
    <w:p w14:paraId="0FCFB825" w14:textId="77777777" w:rsidR="000633F1" w:rsidRDefault="000633F1">
      <w:pPr>
        <w:pStyle w:val="TableofFigures"/>
        <w:tabs>
          <w:tab w:val="right" w:leader="dot" w:pos="8756"/>
        </w:tabs>
        <w:rPr>
          <w:ins w:id="1478" w:author="laca" w:date="2015-06-25T07:58:00Z"/>
          <w:noProof/>
          <w:sz w:val="22"/>
          <w:lang w:eastAsia="hu-HU"/>
        </w:rPr>
      </w:pPr>
      <w:ins w:id="1479" w:author="laca" w:date="2015-06-25T07:58:00Z">
        <w:r w:rsidRPr="009834C6">
          <w:rPr>
            <w:rStyle w:val="Hyperlink"/>
            <w:noProof/>
          </w:rPr>
          <w:fldChar w:fldCharType="begin"/>
        </w:r>
        <w:r w:rsidRPr="009834C6">
          <w:rPr>
            <w:rStyle w:val="Hyperlink"/>
            <w:noProof/>
          </w:rPr>
          <w:instrText xml:space="preserve"> </w:instrText>
        </w:r>
        <w:r>
          <w:rPr>
            <w:noProof/>
          </w:rPr>
          <w:instrText>HYPERLINK \l "_Toc422982637"</w:instrText>
        </w:r>
        <w:r w:rsidRPr="009834C6">
          <w:rPr>
            <w:rStyle w:val="Hyperlink"/>
            <w:noProof/>
          </w:rPr>
          <w:instrText xml:space="preserve"> </w:instrText>
        </w:r>
        <w:r w:rsidRPr="009834C6">
          <w:rPr>
            <w:rStyle w:val="Hyperlink"/>
            <w:noProof/>
          </w:rPr>
          <w:fldChar w:fldCharType="separate"/>
        </w:r>
        <w:r w:rsidRPr="009834C6">
          <w:rPr>
            <w:rStyle w:val="Hyperlink"/>
            <w:noProof/>
          </w:rPr>
          <w:t>Kép. 10.1 A mechanikai rendszer műszaki rajza</w:t>
        </w:r>
        <w:r>
          <w:rPr>
            <w:noProof/>
            <w:webHidden/>
          </w:rPr>
          <w:tab/>
        </w:r>
        <w:r>
          <w:rPr>
            <w:noProof/>
            <w:webHidden/>
          </w:rPr>
          <w:fldChar w:fldCharType="begin"/>
        </w:r>
        <w:r>
          <w:rPr>
            <w:noProof/>
            <w:webHidden/>
          </w:rPr>
          <w:instrText xml:space="preserve"> PAGEREF _Toc422982637 \h </w:instrText>
        </w:r>
      </w:ins>
      <w:r>
        <w:rPr>
          <w:noProof/>
          <w:webHidden/>
        </w:rPr>
      </w:r>
      <w:r>
        <w:rPr>
          <w:noProof/>
          <w:webHidden/>
        </w:rPr>
        <w:fldChar w:fldCharType="separate"/>
      </w:r>
      <w:ins w:id="1480" w:author="laca" w:date="2015-06-26T10:03:00Z">
        <w:r w:rsidR="005D6C24">
          <w:rPr>
            <w:noProof/>
            <w:webHidden/>
          </w:rPr>
          <w:t>97</w:t>
        </w:r>
      </w:ins>
      <w:ins w:id="1481" w:author="laca" w:date="2015-06-25T07:58:00Z">
        <w:r>
          <w:rPr>
            <w:noProof/>
            <w:webHidden/>
          </w:rPr>
          <w:fldChar w:fldCharType="end"/>
        </w:r>
        <w:r w:rsidRPr="009834C6">
          <w:rPr>
            <w:rStyle w:val="Hyperlink"/>
            <w:noProof/>
          </w:rPr>
          <w:fldChar w:fldCharType="end"/>
        </w:r>
      </w:ins>
    </w:p>
    <w:p w14:paraId="191F11AA" w14:textId="77777777" w:rsidR="00D86AA1" w:rsidDel="000633F1" w:rsidRDefault="00D86AA1">
      <w:pPr>
        <w:pStyle w:val="TableofFigures"/>
        <w:tabs>
          <w:tab w:val="right" w:leader="dot" w:pos="8756"/>
        </w:tabs>
        <w:rPr>
          <w:del w:id="1482" w:author="laca" w:date="2015-06-25T07:58:00Z"/>
          <w:noProof/>
          <w:sz w:val="22"/>
          <w:lang w:eastAsia="hu-HU"/>
        </w:rPr>
      </w:pPr>
      <w:del w:id="1483" w:author="laca" w:date="2015-06-25T07:58:00Z">
        <w:r w:rsidRPr="000633F1" w:rsidDel="000633F1">
          <w:rPr>
            <w:rPrChange w:id="1484" w:author="laca" w:date="2015-06-25T07:58:00Z">
              <w:rPr>
                <w:rStyle w:val="Hyperlink"/>
                <w:noProof/>
                <w:lang w:val="ro-RO"/>
              </w:rPr>
            </w:rPrChange>
          </w:rPr>
          <w:delText>Fig. 1.1 Structura Robotului- Inventor 3D Foto</w:delText>
        </w:r>
        <w:r w:rsidDel="000633F1">
          <w:rPr>
            <w:noProof/>
            <w:webHidden/>
          </w:rPr>
          <w:tab/>
          <w:delText>6</w:delText>
        </w:r>
      </w:del>
    </w:p>
    <w:p w14:paraId="57F56579" w14:textId="77777777" w:rsidR="00D86AA1" w:rsidDel="000633F1" w:rsidRDefault="00D86AA1">
      <w:pPr>
        <w:pStyle w:val="TableofFigures"/>
        <w:tabs>
          <w:tab w:val="right" w:leader="dot" w:pos="8756"/>
        </w:tabs>
        <w:rPr>
          <w:del w:id="1485" w:author="laca" w:date="2015-06-25T07:58:00Z"/>
          <w:noProof/>
          <w:sz w:val="22"/>
          <w:lang w:eastAsia="hu-HU"/>
        </w:rPr>
      </w:pPr>
      <w:del w:id="1486" w:author="laca" w:date="2015-06-25T07:58:00Z">
        <w:r w:rsidRPr="000633F1" w:rsidDel="000633F1">
          <w:rPr>
            <w:rPrChange w:id="1487" w:author="laca" w:date="2015-06-25T07:58:00Z">
              <w:rPr>
                <w:rStyle w:val="Hyperlink"/>
                <w:noProof/>
                <w:lang w:val="ro-RO"/>
              </w:rPr>
            </w:rPrChange>
          </w:rPr>
          <w:delText>Fig. 1.2 Alimentarea cu energie electrică a robotului și structura sistemului de răcire</w:delText>
        </w:r>
        <w:r w:rsidDel="000633F1">
          <w:rPr>
            <w:noProof/>
            <w:webHidden/>
          </w:rPr>
          <w:tab/>
          <w:delText>7</w:delText>
        </w:r>
      </w:del>
    </w:p>
    <w:p w14:paraId="7C42AE11" w14:textId="77777777" w:rsidR="00D86AA1" w:rsidDel="000633F1" w:rsidRDefault="00D86AA1">
      <w:pPr>
        <w:pStyle w:val="TableofFigures"/>
        <w:tabs>
          <w:tab w:val="right" w:leader="dot" w:pos="8756"/>
        </w:tabs>
        <w:rPr>
          <w:del w:id="1488" w:author="laca" w:date="2015-06-25T07:58:00Z"/>
          <w:noProof/>
          <w:sz w:val="22"/>
          <w:lang w:eastAsia="hu-HU"/>
        </w:rPr>
      </w:pPr>
      <w:del w:id="1489" w:author="laca" w:date="2015-06-25T07:58:00Z">
        <w:r w:rsidRPr="000633F1" w:rsidDel="000633F1">
          <w:rPr>
            <w:rPrChange w:id="1490" w:author="laca" w:date="2015-06-25T07:58:00Z">
              <w:rPr>
                <w:rStyle w:val="Hyperlink"/>
                <w:noProof/>
                <w:lang w:val="ro-RO"/>
              </w:rPr>
            </w:rPrChange>
          </w:rPr>
          <w:delText>Fig. 1.3 Structura sistemului</w:delText>
        </w:r>
        <w:r w:rsidDel="000633F1">
          <w:rPr>
            <w:noProof/>
            <w:webHidden/>
          </w:rPr>
          <w:tab/>
          <w:delText>9</w:delText>
        </w:r>
      </w:del>
    </w:p>
    <w:p w14:paraId="251CBD96" w14:textId="77777777" w:rsidR="00D86AA1" w:rsidDel="000633F1" w:rsidRDefault="00D86AA1">
      <w:pPr>
        <w:pStyle w:val="TableofFigures"/>
        <w:tabs>
          <w:tab w:val="right" w:leader="dot" w:pos="8756"/>
        </w:tabs>
        <w:rPr>
          <w:del w:id="1491" w:author="laca" w:date="2015-06-25T07:58:00Z"/>
          <w:noProof/>
          <w:sz w:val="22"/>
          <w:lang w:eastAsia="hu-HU"/>
        </w:rPr>
      </w:pPr>
      <w:del w:id="1492" w:author="laca" w:date="2015-06-25T07:58:00Z">
        <w:r w:rsidRPr="000633F1" w:rsidDel="000633F1">
          <w:rPr>
            <w:rPrChange w:id="1493" w:author="laca" w:date="2015-06-25T07:58:00Z">
              <w:rPr>
                <w:rStyle w:val="Hyperlink"/>
                <w:noProof/>
                <w:lang w:val="ro-RO"/>
              </w:rPr>
            </w:rPrChange>
          </w:rPr>
          <w:delText>Fig. 1.4 Pachetele de comunicație și modulele proiectate în circuitele FPGA</w:delText>
        </w:r>
        <w:r w:rsidDel="000633F1">
          <w:rPr>
            <w:noProof/>
            <w:webHidden/>
          </w:rPr>
          <w:tab/>
          <w:delText>10</w:delText>
        </w:r>
      </w:del>
    </w:p>
    <w:p w14:paraId="5AA1DD43" w14:textId="77777777" w:rsidR="00D86AA1" w:rsidDel="000633F1" w:rsidRDefault="00D86AA1">
      <w:pPr>
        <w:pStyle w:val="TableofFigures"/>
        <w:tabs>
          <w:tab w:val="right" w:leader="dot" w:pos="8756"/>
        </w:tabs>
        <w:rPr>
          <w:del w:id="1494" w:author="laca" w:date="2015-06-25T07:58:00Z"/>
          <w:noProof/>
          <w:sz w:val="22"/>
          <w:lang w:eastAsia="hu-HU"/>
        </w:rPr>
      </w:pPr>
      <w:del w:id="1495" w:author="laca" w:date="2015-06-25T07:58:00Z">
        <w:r w:rsidRPr="000633F1" w:rsidDel="000633F1">
          <w:rPr>
            <w:rPrChange w:id="1496" w:author="laca" w:date="2015-06-25T07:58:00Z">
              <w:rPr>
                <w:rStyle w:val="Hyperlink"/>
                <w:noProof/>
                <w:lang w:val="ro-RO"/>
              </w:rPr>
            </w:rPrChange>
          </w:rPr>
          <w:delText>Fig. 1.5 Structura regulatorului de poziție proiectat și implementat în System Generator</w:delText>
        </w:r>
        <w:r w:rsidDel="000633F1">
          <w:rPr>
            <w:noProof/>
            <w:webHidden/>
          </w:rPr>
          <w:tab/>
          <w:delText>12</w:delText>
        </w:r>
      </w:del>
    </w:p>
    <w:p w14:paraId="0EB22EE8" w14:textId="77777777" w:rsidR="00D86AA1" w:rsidDel="000633F1" w:rsidRDefault="00D86AA1">
      <w:pPr>
        <w:pStyle w:val="TableofFigures"/>
        <w:tabs>
          <w:tab w:val="right" w:leader="dot" w:pos="8756"/>
        </w:tabs>
        <w:rPr>
          <w:del w:id="1497" w:author="laca" w:date="2015-06-25T07:58:00Z"/>
          <w:noProof/>
          <w:sz w:val="22"/>
          <w:lang w:eastAsia="hu-HU"/>
        </w:rPr>
      </w:pPr>
      <w:del w:id="1498" w:author="laca" w:date="2015-06-25T07:58:00Z">
        <w:r w:rsidRPr="000633F1" w:rsidDel="000633F1">
          <w:rPr>
            <w:rPrChange w:id="1499" w:author="laca" w:date="2015-06-25T07:58:00Z">
              <w:rPr>
                <w:rStyle w:val="Hyperlink"/>
                <w:noProof/>
                <w:lang w:val="ro-RO"/>
              </w:rPr>
            </w:rPrChange>
          </w:rPr>
          <w:delText>Fig. 1.6 Reglarea poziției rezultat de măsurare</w:delText>
        </w:r>
        <w:r w:rsidDel="000633F1">
          <w:rPr>
            <w:noProof/>
            <w:webHidden/>
          </w:rPr>
          <w:tab/>
          <w:delText>13</w:delText>
        </w:r>
      </w:del>
    </w:p>
    <w:p w14:paraId="64BE2C68" w14:textId="77777777" w:rsidR="00D86AA1" w:rsidDel="000633F1" w:rsidRDefault="00D86AA1">
      <w:pPr>
        <w:pStyle w:val="TableofFigures"/>
        <w:tabs>
          <w:tab w:val="right" w:leader="dot" w:pos="8756"/>
        </w:tabs>
        <w:rPr>
          <w:del w:id="1500" w:author="laca" w:date="2015-06-25T07:58:00Z"/>
          <w:noProof/>
          <w:sz w:val="22"/>
          <w:lang w:eastAsia="hu-HU"/>
        </w:rPr>
      </w:pPr>
      <w:del w:id="1501" w:author="laca" w:date="2015-06-25T07:58:00Z">
        <w:r w:rsidRPr="000633F1" w:rsidDel="000633F1">
          <w:rPr>
            <w:rPrChange w:id="1502" w:author="laca" w:date="2015-06-25T07:58:00Z">
              <w:rPr>
                <w:rStyle w:val="Hyperlink"/>
                <w:noProof/>
              </w:rPr>
            </w:rPrChange>
          </w:rPr>
          <w:delText>Fig. 1.7 Diagrama de sttare care descrie regulatorul PID discret</w:delText>
        </w:r>
        <w:r w:rsidDel="000633F1">
          <w:rPr>
            <w:noProof/>
            <w:webHidden/>
          </w:rPr>
          <w:tab/>
          <w:delText>14</w:delText>
        </w:r>
      </w:del>
    </w:p>
    <w:p w14:paraId="6EBA7F79" w14:textId="77777777" w:rsidR="00D86AA1" w:rsidDel="000633F1" w:rsidRDefault="00D86AA1">
      <w:pPr>
        <w:pStyle w:val="TableofFigures"/>
        <w:tabs>
          <w:tab w:val="right" w:leader="dot" w:pos="8756"/>
        </w:tabs>
        <w:rPr>
          <w:del w:id="1503" w:author="laca" w:date="2015-06-25T07:58:00Z"/>
          <w:noProof/>
          <w:sz w:val="22"/>
          <w:lang w:eastAsia="hu-HU"/>
        </w:rPr>
      </w:pPr>
      <w:del w:id="1504" w:author="laca" w:date="2015-06-25T07:58:00Z">
        <w:r w:rsidRPr="000633F1" w:rsidDel="000633F1">
          <w:rPr>
            <w:rPrChange w:id="1505" w:author="laca" w:date="2015-06-25T07:58:00Z">
              <w:rPr>
                <w:rStyle w:val="Hyperlink"/>
                <w:noProof/>
                <w:lang w:val="ro-RO"/>
              </w:rPr>
            </w:rPrChange>
          </w:rPr>
          <w:delText>Fig. 1.8 Structura PID proiectat și implementat în System Generator</w:delText>
        </w:r>
        <w:r w:rsidDel="000633F1">
          <w:rPr>
            <w:noProof/>
            <w:webHidden/>
          </w:rPr>
          <w:tab/>
          <w:delText>15</w:delText>
        </w:r>
      </w:del>
    </w:p>
    <w:p w14:paraId="03B9422B" w14:textId="77777777" w:rsidR="00D86AA1" w:rsidDel="000633F1" w:rsidRDefault="00D86AA1">
      <w:pPr>
        <w:pStyle w:val="TableofFigures"/>
        <w:tabs>
          <w:tab w:val="right" w:leader="dot" w:pos="8756"/>
        </w:tabs>
        <w:rPr>
          <w:del w:id="1506" w:author="laca" w:date="2015-06-25T07:58:00Z"/>
          <w:noProof/>
          <w:sz w:val="22"/>
          <w:lang w:eastAsia="hu-HU"/>
        </w:rPr>
      </w:pPr>
      <w:del w:id="1507" w:author="laca" w:date="2015-06-25T07:58:00Z">
        <w:r w:rsidRPr="000633F1" w:rsidDel="000633F1">
          <w:rPr>
            <w:rPrChange w:id="1508" w:author="laca" w:date="2015-06-25T07:58:00Z">
              <w:rPr>
                <w:rStyle w:val="Hyperlink"/>
                <w:noProof/>
                <w:lang w:val="ro-RO"/>
              </w:rPr>
            </w:rPrChange>
          </w:rPr>
          <w:delText>Fig. 1.9 Reglarea vitezei cu regulator PID hardware, rezultate de măsurare</w:delText>
        </w:r>
        <w:r w:rsidDel="000633F1">
          <w:rPr>
            <w:noProof/>
            <w:webHidden/>
          </w:rPr>
          <w:tab/>
          <w:delText>16</w:delText>
        </w:r>
      </w:del>
    </w:p>
    <w:p w14:paraId="752C0CD0" w14:textId="77777777" w:rsidR="00D86AA1" w:rsidDel="000633F1" w:rsidRDefault="00D86AA1">
      <w:pPr>
        <w:pStyle w:val="TableofFigures"/>
        <w:tabs>
          <w:tab w:val="right" w:leader="dot" w:pos="8756"/>
        </w:tabs>
        <w:rPr>
          <w:del w:id="1509" w:author="laca" w:date="2015-06-25T07:58:00Z"/>
          <w:noProof/>
          <w:sz w:val="22"/>
          <w:lang w:eastAsia="hu-HU"/>
        </w:rPr>
      </w:pPr>
      <w:del w:id="1510" w:author="laca" w:date="2015-06-25T07:58:00Z">
        <w:r w:rsidRPr="000633F1" w:rsidDel="000633F1">
          <w:rPr>
            <w:rPrChange w:id="1511" w:author="laca" w:date="2015-06-25T07:58:00Z">
              <w:rPr>
                <w:rStyle w:val="Hyperlink"/>
                <w:noProof/>
              </w:rPr>
            </w:rPrChange>
          </w:rPr>
          <w:delText>Kép. 4.1Inkrementális érzékelő jelek</w:delText>
        </w:r>
        <w:r w:rsidDel="000633F1">
          <w:rPr>
            <w:noProof/>
            <w:webHidden/>
          </w:rPr>
          <w:tab/>
          <w:delText>30</w:delText>
        </w:r>
      </w:del>
    </w:p>
    <w:p w14:paraId="35F4734F" w14:textId="77777777" w:rsidR="00D86AA1" w:rsidDel="000633F1" w:rsidRDefault="00D86AA1">
      <w:pPr>
        <w:pStyle w:val="TableofFigures"/>
        <w:tabs>
          <w:tab w:val="right" w:leader="dot" w:pos="8756"/>
        </w:tabs>
        <w:rPr>
          <w:del w:id="1512" w:author="laca" w:date="2015-06-25T07:58:00Z"/>
          <w:noProof/>
          <w:sz w:val="22"/>
          <w:lang w:eastAsia="hu-HU"/>
        </w:rPr>
      </w:pPr>
      <w:del w:id="1513" w:author="laca" w:date="2015-06-25T07:58:00Z">
        <w:r w:rsidRPr="000633F1" w:rsidDel="000633F1">
          <w:rPr>
            <w:rPrChange w:id="1514" w:author="laca" w:date="2015-06-25T07:58:00Z">
              <w:rPr>
                <w:rStyle w:val="Hyperlink"/>
                <w:noProof/>
              </w:rPr>
            </w:rPrChange>
          </w:rPr>
          <w:delText>Kép. 4.2 A rendszer egységugrásra adott válasza és megközelítése egyenesekkel.</w:delText>
        </w:r>
        <w:r w:rsidDel="000633F1">
          <w:rPr>
            <w:noProof/>
            <w:webHidden/>
          </w:rPr>
          <w:tab/>
          <w:delText>33</w:delText>
        </w:r>
      </w:del>
    </w:p>
    <w:p w14:paraId="7DF87F54" w14:textId="77777777" w:rsidR="00D86AA1" w:rsidDel="000633F1" w:rsidRDefault="00D86AA1">
      <w:pPr>
        <w:pStyle w:val="TableofFigures"/>
        <w:tabs>
          <w:tab w:val="right" w:leader="dot" w:pos="8756"/>
        </w:tabs>
        <w:rPr>
          <w:del w:id="1515" w:author="laca" w:date="2015-06-25T07:58:00Z"/>
          <w:noProof/>
          <w:sz w:val="22"/>
          <w:lang w:eastAsia="hu-HU"/>
        </w:rPr>
      </w:pPr>
      <w:del w:id="1516" w:author="laca" w:date="2015-06-25T07:58:00Z">
        <w:r w:rsidRPr="000633F1" w:rsidDel="000633F1">
          <w:rPr>
            <w:rPrChange w:id="1517" w:author="laca" w:date="2015-06-25T07:58:00Z">
              <w:rPr>
                <w:rStyle w:val="Hyperlink"/>
                <w:noProof/>
              </w:rPr>
            </w:rPrChange>
          </w:rPr>
          <w:delText>Kép. 4.3 System Generator beállítása</w:delText>
        </w:r>
        <w:r w:rsidDel="000633F1">
          <w:rPr>
            <w:noProof/>
            <w:webHidden/>
          </w:rPr>
          <w:tab/>
          <w:delText>34</w:delText>
        </w:r>
      </w:del>
    </w:p>
    <w:p w14:paraId="4139AD5B" w14:textId="77777777" w:rsidR="00D86AA1" w:rsidDel="000633F1" w:rsidRDefault="00D86AA1">
      <w:pPr>
        <w:pStyle w:val="TableofFigures"/>
        <w:tabs>
          <w:tab w:val="right" w:leader="dot" w:pos="8756"/>
        </w:tabs>
        <w:rPr>
          <w:del w:id="1518" w:author="laca" w:date="2015-06-25T07:58:00Z"/>
          <w:noProof/>
          <w:sz w:val="22"/>
          <w:lang w:eastAsia="hu-HU"/>
        </w:rPr>
      </w:pPr>
      <w:del w:id="1519" w:author="laca" w:date="2015-06-25T07:58:00Z">
        <w:r w:rsidRPr="000633F1" w:rsidDel="000633F1">
          <w:rPr>
            <w:rPrChange w:id="1520" w:author="laca" w:date="2015-06-25T07:58:00Z">
              <w:rPr>
                <w:rStyle w:val="Hyperlink"/>
                <w:noProof/>
              </w:rPr>
            </w:rPrChange>
          </w:rPr>
          <w:delText>Kép. 4.4 Új hardver profil létrehozása</w:delText>
        </w:r>
        <w:r w:rsidDel="000633F1">
          <w:rPr>
            <w:noProof/>
            <w:webHidden/>
          </w:rPr>
          <w:tab/>
          <w:delText>35</w:delText>
        </w:r>
      </w:del>
    </w:p>
    <w:p w14:paraId="5CBC4F01" w14:textId="77777777" w:rsidR="00D86AA1" w:rsidDel="000633F1" w:rsidRDefault="00D86AA1">
      <w:pPr>
        <w:pStyle w:val="TableofFigures"/>
        <w:tabs>
          <w:tab w:val="right" w:leader="dot" w:pos="8756"/>
        </w:tabs>
        <w:rPr>
          <w:del w:id="1521" w:author="laca" w:date="2015-06-25T07:58:00Z"/>
          <w:noProof/>
          <w:sz w:val="22"/>
          <w:lang w:eastAsia="hu-HU"/>
        </w:rPr>
      </w:pPr>
      <w:del w:id="1522" w:author="laca" w:date="2015-06-25T07:58:00Z">
        <w:r w:rsidRPr="000633F1" w:rsidDel="000633F1">
          <w:rPr>
            <w:rPrChange w:id="1523" w:author="laca" w:date="2015-06-25T07:58:00Z">
              <w:rPr>
                <w:rStyle w:val="Hyperlink"/>
                <w:noProof/>
              </w:rPr>
            </w:rPrChange>
          </w:rPr>
          <w:delText>Kép. 4.5 Összeadó modul és beállítása</w:delText>
        </w:r>
        <w:r w:rsidDel="000633F1">
          <w:rPr>
            <w:noProof/>
            <w:webHidden/>
          </w:rPr>
          <w:tab/>
          <w:delText>36</w:delText>
        </w:r>
      </w:del>
    </w:p>
    <w:p w14:paraId="3F2FB620" w14:textId="77777777" w:rsidR="00D86AA1" w:rsidDel="000633F1" w:rsidRDefault="00D86AA1">
      <w:pPr>
        <w:pStyle w:val="TableofFigures"/>
        <w:tabs>
          <w:tab w:val="right" w:leader="dot" w:pos="8756"/>
        </w:tabs>
        <w:rPr>
          <w:del w:id="1524" w:author="laca" w:date="2015-06-25T07:58:00Z"/>
          <w:noProof/>
          <w:sz w:val="22"/>
          <w:lang w:eastAsia="hu-HU"/>
        </w:rPr>
      </w:pPr>
      <w:del w:id="1525" w:author="laca" w:date="2015-06-25T07:58:00Z">
        <w:r w:rsidRPr="000633F1" w:rsidDel="000633F1">
          <w:rPr>
            <w:rPrChange w:id="1526" w:author="laca" w:date="2015-06-25T07:58:00Z">
              <w:rPr>
                <w:rStyle w:val="Hyperlink"/>
                <w:noProof/>
              </w:rPr>
            </w:rPrChange>
          </w:rPr>
          <w:delText>Kép. 4.6 Szorzó modul</w:delText>
        </w:r>
        <w:r w:rsidDel="000633F1">
          <w:rPr>
            <w:noProof/>
            <w:webHidden/>
          </w:rPr>
          <w:tab/>
          <w:delText>36</w:delText>
        </w:r>
      </w:del>
    </w:p>
    <w:p w14:paraId="246ABE85" w14:textId="77777777" w:rsidR="00D86AA1" w:rsidDel="000633F1" w:rsidRDefault="00D86AA1">
      <w:pPr>
        <w:pStyle w:val="TableofFigures"/>
        <w:tabs>
          <w:tab w:val="right" w:leader="dot" w:pos="8756"/>
        </w:tabs>
        <w:rPr>
          <w:del w:id="1527" w:author="laca" w:date="2015-06-25T07:58:00Z"/>
          <w:noProof/>
          <w:sz w:val="22"/>
          <w:lang w:eastAsia="hu-HU"/>
        </w:rPr>
      </w:pPr>
      <w:del w:id="1528" w:author="laca" w:date="2015-06-25T07:58:00Z">
        <w:r w:rsidRPr="000633F1" w:rsidDel="000633F1">
          <w:rPr>
            <w:rPrChange w:id="1529" w:author="laca" w:date="2015-06-25T07:58:00Z">
              <w:rPr>
                <w:rStyle w:val="Hyperlink"/>
                <w:noProof/>
              </w:rPr>
            </w:rPrChange>
          </w:rPr>
          <w:delText>Kép. 4.7 Multipexer modul és beállításai</w:delText>
        </w:r>
        <w:r w:rsidDel="000633F1">
          <w:rPr>
            <w:noProof/>
            <w:webHidden/>
          </w:rPr>
          <w:tab/>
          <w:delText>37</w:delText>
        </w:r>
      </w:del>
    </w:p>
    <w:p w14:paraId="2E1BC670" w14:textId="77777777" w:rsidR="00D86AA1" w:rsidDel="000633F1" w:rsidRDefault="00D86AA1">
      <w:pPr>
        <w:pStyle w:val="TableofFigures"/>
        <w:tabs>
          <w:tab w:val="right" w:leader="dot" w:pos="8756"/>
        </w:tabs>
        <w:rPr>
          <w:del w:id="1530" w:author="laca" w:date="2015-06-25T07:58:00Z"/>
          <w:noProof/>
          <w:sz w:val="22"/>
          <w:lang w:eastAsia="hu-HU"/>
        </w:rPr>
      </w:pPr>
      <w:del w:id="1531" w:author="laca" w:date="2015-06-25T07:58:00Z">
        <w:r w:rsidRPr="000633F1" w:rsidDel="000633F1">
          <w:rPr>
            <w:rPrChange w:id="1532" w:author="laca" w:date="2015-06-25T07:58:00Z">
              <w:rPr>
                <w:rStyle w:val="Hyperlink"/>
                <w:noProof/>
              </w:rPr>
            </w:rPrChange>
          </w:rPr>
          <w:delText>Kép. 4.8 Logikai műveletek modul, és beállításai</w:delText>
        </w:r>
        <w:r w:rsidDel="000633F1">
          <w:rPr>
            <w:noProof/>
            <w:webHidden/>
          </w:rPr>
          <w:tab/>
          <w:delText>37</w:delText>
        </w:r>
      </w:del>
    </w:p>
    <w:p w14:paraId="7A989385" w14:textId="77777777" w:rsidR="00D86AA1" w:rsidDel="000633F1" w:rsidRDefault="00D86AA1">
      <w:pPr>
        <w:pStyle w:val="TableofFigures"/>
        <w:tabs>
          <w:tab w:val="right" w:leader="dot" w:pos="8756"/>
        </w:tabs>
        <w:rPr>
          <w:del w:id="1533" w:author="laca" w:date="2015-06-25T07:58:00Z"/>
          <w:noProof/>
          <w:sz w:val="22"/>
          <w:lang w:eastAsia="hu-HU"/>
        </w:rPr>
      </w:pPr>
      <w:del w:id="1534" w:author="laca" w:date="2015-06-25T07:58:00Z">
        <w:r w:rsidRPr="000633F1" w:rsidDel="000633F1">
          <w:rPr>
            <w:rPrChange w:id="1535" w:author="laca" w:date="2015-06-25T07:58:00Z">
              <w:rPr>
                <w:rStyle w:val="Hyperlink"/>
                <w:noProof/>
              </w:rPr>
            </w:rPrChange>
          </w:rPr>
          <w:delText>Kép. 4.9 Simulink illesztő modulok</w:delText>
        </w:r>
        <w:r w:rsidDel="000633F1">
          <w:rPr>
            <w:noProof/>
            <w:webHidden/>
          </w:rPr>
          <w:tab/>
          <w:delText>38</w:delText>
        </w:r>
      </w:del>
    </w:p>
    <w:p w14:paraId="4A60578B" w14:textId="77777777" w:rsidR="00D86AA1" w:rsidDel="000633F1" w:rsidRDefault="00D86AA1">
      <w:pPr>
        <w:pStyle w:val="TableofFigures"/>
        <w:tabs>
          <w:tab w:val="right" w:leader="dot" w:pos="8756"/>
        </w:tabs>
        <w:rPr>
          <w:del w:id="1536" w:author="laca" w:date="2015-06-25T07:58:00Z"/>
          <w:noProof/>
          <w:sz w:val="22"/>
          <w:lang w:eastAsia="hu-HU"/>
        </w:rPr>
      </w:pPr>
      <w:del w:id="1537" w:author="laca" w:date="2015-06-25T07:58:00Z">
        <w:r w:rsidRPr="000633F1" w:rsidDel="000633F1">
          <w:rPr>
            <w:rPrChange w:id="1538" w:author="laca" w:date="2015-06-25T07:58:00Z">
              <w:rPr>
                <w:rStyle w:val="Hyperlink"/>
                <w:noProof/>
              </w:rPr>
            </w:rPrChange>
          </w:rPr>
          <w:delText>Kép. 5.1 a Pozíció és a sebesség szabályzási hurok elvi strukturális felépítése</w:delText>
        </w:r>
        <w:r w:rsidDel="000633F1">
          <w:rPr>
            <w:noProof/>
            <w:webHidden/>
          </w:rPr>
          <w:tab/>
          <w:delText>39</w:delText>
        </w:r>
      </w:del>
    </w:p>
    <w:p w14:paraId="6D0B3DA5" w14:textId="77777777" w:rsidR="00D86AA1" w:rsidDel="000633F1" w:rsidRDefault="00D86AA1">
      <w:pPr>
        <w:pStyle w:val="TableofFigures"/>
        <w:tabs>
          <w:tab w:val="right" w:leader="dot" w:pos="8756"/>
        </w:tabs>
        <w:rPr>
          <w:del w:id="1539" w:author="laca" w:date="2015-06-25T07:58:00Z"/>
          <w:noProof/>
          <w:sz w:val="22"/>
          <w:lang w:eastAsia="hu-HU"/>
        </w:rPr>
      </w:pPr>
      <w:del w:id="1540" w:author="laca" w:date="2015-06-25T07:58:00Z">
        <w:r w:rsidRPr="000633F1" w:rsidDel="000633F1">
          <w:rPr>
            <w:rPrChange w:id="1541" w:author="laca" w:date="2015-06-25T07:58:00Z">
              <w:rPr>
                <w:rStyle w:val="Hyperlink"/>
                <w:noProof/>
              </w:rPr>
            </w:rPrChange>
          </w:rPr>
          <w:delText>Kép. 5.2 Állapot automata, amely leírja a Diszkrét PID szabályózót</w:delText>
        </w:r>
        <w:r w:rsidDel="000633F1">
          <w:rPr>
            <w:noProof/>
            <w:webHidden/>
          </w:rPr>
          <w:tab/>
          <w:delText>40</w:delText>
        </w:r>
      </w:del>
    </w:p>
    <w:p w14:paraId="6348CE16" w14:textId="77777777" w:rsidR="00D86AA1" w:rsidDel="000633F1" w:rsidRDefault="00D86AA1">
      <w:pPr>
        <w:pStyle w:val="TableofFigures"/>
        <w:tabs>
          <w:tab w:val="right" w:leader="dot" w:pos="8756"/>
        </w:tabs>
        <w:rPr>
          <w:del w:id="1542" w:author="laca" w:date="2015-06-25T07:58:00Z"/>
          <w:noProof/>
          <w:sz w:val="22"/>
          <w:lang w:eastAsia="hu-HU"/>
        </w:rPr>
      </w:pPr>
      <w:del w:id="1543" w:author="laca" w:date="2015-06-25T07:58:00Z">
        <w:r w:rsidRPr="000633F1" w:rsidDel="000633F1">
          <w:rPr>
            <w:rPrChange w:id="1544" w:author="laca" w:date="2015-06-25T07:58:00Z">
              <w:rPr>
                <w:rStyle w:val="Hyperlink"/>
                <w:noProof/>
              </w:rPr>
            </w:rPrChange>
          </w:rPr>
          <w:delText>Kép. 5.3 A PID felépítése System Generatorban</w:delText>
        </w:r>
        <w:r w:rsidDel="000633F1">
          <w:rPr>
            <w:noProof/>
            <w:webHidden/>
          </w:rPr>
          <w:tab/>
          <w:delText>41</w:delText>
        </w:r>
      </w:del>
    </w:p>
    <w:p w14:paraId="7B17189A" w14:textId="77777777" w:rsidR="00D86AA1" w:rsidDel="000633F1" w:rsidRDefault="00D86AA1">
      <w:pPr>
        <w:pStyle w:val="TableofFigures"/>
        <w:tabs>
          <w:tab w:val="right" w:leader="dot" w:pos="8756"/>
        </w:tabs>
        <w:rPr>
          <w:del w:id="1545" w:author="laca" w:date="2015-06-25T07:58:00Z"/>
          <w:noProof/>
          <w:sz w:val="22"/>
          <w:lang w:eastAsia="hu-HU"/>
        </w:rPr>
      </w:pPr>
      <w:del w:id="1546" w:author="laca" w:date="2015-06-25T07:58:00Z">
        <w:r w:rsidRPr="000633F1" w:rsidDel="000633F1">
          <w:rPr>
            <w:rPrChange w:id="1547" w:author="laca" w:date="2015-06-25T07:58:00Z">
              <w:rPr>
                <w:rStyle w:val="Hyperlink"/>
                <w:noProof/>
              </w:rPr>
            </w:rPrChange>
          </w:rPr>
          <w:delText>Kép. 5.4 PID Simulink szimulációs model</w:delText>
        </w:r>
        <w:r w:rsidDel="000633F1">
          <w:rPr>
            <w:noProof/>
            <w:webHidden/>
          </w:rPr>
          <w:tab/>
          <w:delText>42</w:delText>
        </w:r>
      </w:del>
    </w:p>
    <w:p w14:paraId="4017BA64" w14:textId="77777777" w:rsidR="00D86AA1" w:rsidDel="000633F1" w:rsidRDefault="00D86AA1">
      <w:pPr>
        <w:pStyle w:val="TableofFigures"/>
        <w:tabs>
          <w:tab w:val="right" w:leader="dot" w:pos="8756"/>
        </w:tabs>
        <w:rPr>
          <w:del w:id="1548" w:author="laca" w:date="2015-06-25T07:58:00Z"/>
          <w:noProof/>
          <w:sz w:val="22"/>
          <w:lang w:eastAsia="hu-HU"/>
        </w:rPr>
      </w:pPr>
      <w:del w:id="1549" w:author="laca" w:date="2015-06-25T07:58:00Z">
        <w:r w:rsidRPr="000633F1" w:rsidDel="000633F1">
          <w:rPr>
            <w:rPrChange w:id="1550" w:author="laca" w:date="2015-06-25T07:58:00Z">
              <w:rPr>
                <w:rStyle w:val="Hyperlink"/>
                <w:noProof/>
              </w:rPr>
            </w:rPrChange>
          </w:rPr>
          <w:delText>Kép. 5.5 Szimulációs eredmény amely tükrözi a konstans bementre a számolási lépéseket</w:delText>
        </w:r>
        <w:r w:rsidDel="000633F1">
          <w:rPr>
            <w:noProof/>
            <w:webHidden/>
          </w:rPr>
          <w:tab/>
          <w:delText>42</w:delText>
        </w:r>
      </w:del>
    </w:p>
    <w:p w14:paraId="69565E46" w14:textId="77777777" w:rsidR="00D86AA1" w:rsidDel="000633F1" w:rsidRDefault="00D86AA1">
      <w:pPr>
        <w:pStyle w:val="TableofFigures"/>
        <w:tabs>
          <w:tab w:val="right" w:leader="dot" w:pos="8756"/>
        </w:tabs>
        <w:rPr>
          <w:del w:id="1551" w:author="laca" w:date="2015-06-25T07:58:00Z"/>
          <w:noProof/>
          <w:sz w:val="22"/>
          <w:lang w:eastAsia="hu-HU"/>
        </w:rPr>
      </w:pPr>
      <w:del w:id="1552" w:author="laca" w:date="2015-06-25T07:58:00Z">
        <w:r w:rsidRPr="000633F1" w:rsidDel="000633F1">
          <w:rPr>
            <w:rPrChange w:id="1553" w:author="laca" w:date="2015-06-25T07:58:00Z">
              <w:rPr>
                <w:rStyle w:val="Hyperlink"/>
                <w:noProof/>
              </w:rPr>
            </w:rPrChange>
          </w:rPr>
          <w:delText>Kép. 5.6 PID minimális periódusa</w:delText>
        </w:r>
        <w:r w:rsidDel="000633F1">
          <w:rPr>
            <w:noProof/>
            <w:webHidden/>
          </w:rPr>
          <w:tab/>
          <w:delText>43</w:delText>
        </w:r>
      </w:del>
    </w:p>
    <w:p w14:paraId="316B9C5D" w14:textId="77777777" w:rsidR="00D86AA1" w:rsidDel="000633F1" w:rsidRDefault="00D86AA1">
      <w:pPr>
        <w:pStyle w:val="TableofFigures"/>
        <w:tabs>
          <w:tab w:val="right" w:leader="dot" w:pos="8756"/>
        </w:tabs>
        <w:rPr>
          <w:del w:id="1554" w:author="laca" w:date="2015-06-25T07:58:00Z"/>
          <w:noProof/>
          <w:sz w:val="22"/>
          <w:lang w:eastAsia="hu-HU"/>
        </w:rPr>
      </w:pPr>
      <w:del w:id="1555" w:author="laca" w:date="2015-06-25T07:58:00Z">
        <w:r w:rsidRPr="000633F1" w:rsidDel="000633F1">
          <w:rPr>
            <w:rPrChange w:id="1556" w:author="laca" w:date="2015-06-25T07:58:00Z">
              <w:rPr>
                <w:rStyle w:val="Hyperlink"/>
                <w:noProof/>
              </w:rPr>
            </w:rPrChange>
          </w:rPr>
          <w:delText>Kép. 5.7 GUI pid paraméterek</w:delText>
        </w:r>
        <w:r w:rsidDel="000633F1">
          <w:rPr>
            <w:noProof/>
            <w:webHidden/>
          </w:rPr>
          <w:tab/>
          <w:delText>43</w:delText>
        </w:r>
      </w:del>
    </w:p>
    <w:p w14:paraId="085A7C12" w14:textId="77777777" w:rsidR="00D86AA1" w:rsidDel="000633F1" w:rsidRDefault="00D86AA1">
      <w:pPr>
        <w:pStyle w:val="TableofFigures"/>
        <w:tabs>
          <w:tab w:val="right" w:leader="dot" w:pos="8756"/>
        </w:tabs>
        <w:rPr>
          <w:del w:id="1557" w:author="laca" w:date="2015-06-25T07:58:00Z"/>
          <w:noProof/>
          <w:sz w:val="22"/>
          <w:lang w:eastAsia="hu-HU"/>
        </w:rPr>
      </w:pPr>
      <w:del w:id="1558" w:author="laca" w:date="2015-06-25T07:58:00Z">
        <w:r w:rsidRPr="000633F1" w:rsidDel="000633F1">
          <w:rPr>
            <w:rPrChange w:id="1559" w:author="laca" w:date="2015-06-25T07:58:00Z">
              <w:rPr>
                <w:rStyle w:val="Hyperlink"/>
                <w:noProof/>
              </w:rPr>
            </w:rPrChange>
          </w:rPr>
          <w:delText>Kép. 5.8 Mintavételi taktust generáló modul</w:delText>
        </w:r>
        <w:r w:rsidDel="000633F1">
          <w:rPr>
            <w:noProof/>
            <w:webHidden/>
          </w:rPr>
          <w:tab/>
          <w:delText>44</w:delText>
        </w:r>
      </w:del>
    </w:p>
    <w:p w14:paraId="125681AE" w14:textId="77777777" w:rsidR="00D86AA1" w:rsidDel="000633F1" w:rsidRDefault="00D86AA1">
      <w:pPr>
        <w:pStyle w:val="TableofFigures"/>
        <w:tabs>
          <w:tab w:val="right" w:leader="dot" w:pos="8756"/>
        </w:tabs>
        <w:rPr>
          <w:del w:id="1560" w:author="laca" w:date="2015-06-25T07:58:00Z"/>
          <w:noProof/>
          <w:sz w:val="22"/>
          <w:lang w:eastAsia="hu-HU"/>
        </w:rPr>
      </w:pPr>
      <w:del w:id="1561" w:author="laca" w:date="2015-06-25T07:58:00Z">
        <w:r w:rsidRPr="000633F1" w:rsidDel="000633F1">
          <w:rPr>
            <w:rPrChange w:id="1562" w:author="laca" w:date="2015-06-25T07:58:00Z">
              <w:rPr>
                <w:rStyle w:val="Hyperlink"/>
                <w:noProof/>
              </w:rPr>
            </w:rPrChange>
          </w:rPr>
          <w:delText>Kép. 5.9 Szimulációs eredmények mintavételi jelgenerátor.</w:delText>
        </w:r>
        <w:r w:rsidDel="000633F1">
          <w:rPr>
            <w:noProof/>
            <w:webHidden/>
          </w:rPr>
          <w:tab/>
          <w:delText>45</w:delText>
        </w:r>
      </w:del>
    </w:p>
    <w:p w14:paraId="1BB99A19" w14:textId="77777777" w:rsidR="00D86AA1" w:rsidDel="000633F1" w:rsidRDefault="00D86AA1">
      <w:pPr>
        <w:pStyle w:val="TableofFigures"/>
        <w:tabs>
          <w:tab w:val="right" w:leader="dot" w:pos="8756"/>
        </w:tabs>
        <w:rPr>
          <w:del w:id="1563" w:author="laca" w:date="2015-06-25T07:58:00Z"/>
          <w:noProof/>
          <w:sz w:val="22"/>
          <w:lang w:eastAsia="hu-HU"/>
        </w:rPr>
      </w:pPr>
      <w:del w:id="1564" w:author="laca" w:date="2015-06-25T07:58:00Z">
        <w:r w:rsidRPr="000633F1" w:rsidDel="000633F1">
          <w:rPr>
            <w:rPrChange w:id="1565" w:author="laca" w:date="2015-06-25T07:58:00Z">
              <w:rPr>
                <w:rStyle w:val="Hyperlink"/>
                <w:noProof/>
              </w:rPr>
            </w:rPrChange>
          </w:rPr>
          <w:delText>Kép. 5.10 A Pozíció szabályozó System generátoros felépítése</w:delText>
        </w:r>
        <w:r w:rsidDel="000633F1">
          <w:rPr>
            <w:noProof/>
            <w:webHidden/>
          </w:rPr>
          <w:tab/>
          <w:delText>46</w:delText>
        </w:r>
      </w:del>
    </w:p>
    <w:p w14:paraId="3A59792A" w14:textId="77777777" w:rsidR="00D86AA1" w:rsidDel="000633F1" w:rsidRDefault="00D86AA1">
      <w:pPr>
        <w:pStyle w:val="TableofFigures"/>
        <w:tabs>
          <w:tab w:val="right" w:leader="dot" w:pos="8756"/>
        </w:tabs>
        <w:rPr>
          <w:del w:id="1566" w:author="laca" w:date="2015-06-25T07:58:00Z"/>
          <w:noProof/>
          <w:sz w:val="22"/>
          <w:lang w:eastAsia="hu-HU"/>
        </w:rPr>
      </w:pPr>
      <w:del w:id="1567" w:author="laca" w:date="2015-06-25T07:58:00Z">
        <w:r w:rsidRPr="000633F1" w:rsidDel="000633F1">
          <w:rPr>
            <w:rPrChange w:id="1568" w:author="laca" w:date="2015-06-25T07:58:00Z">
              <w:rPr>
                <w:rStyle w:val="Hyperlink"/>
                <w:noProof/>
              </w:rPr>
            </w:rPrChange>
          </w:rPr>
          <w:delText>Kép. 5.11 A pozíció szabályzás moduláris felépítése System Generator környezetben</w:delText>
        </w:r>
        <w:r w:rsidDel="000633F1">
          <w:rPr>
            <w:noProof/>
            <w:webHidden/>
          </w:rPr>
          <w:tab/>
          <w:delText>47</w:delText>
        </w:r>
      </w:del>
    </w:p>
    <w:p w14:paraId="158A100F" w14:textId="77777777" w:rsidR="00D86AA1" w:rsidDel="000633F1" w:rsidRDefault="00D86AA1">
      <w:pPr>
        <w:pStyle w:val="TableofFigures"/>
        <w:tabs>
          <w:tab w:val="right" w:leader="dot" w:pos="8756"/>
        </w:tabs>
        <w:rPr>
          <w:del w:id="1569" w:author="laca" w:date="2015-06-25T07:58:00Z"/>
          <w:noProof/>
          <w:sz w:val="22"/>
          <w:lang w:eastAsia="hu-HU"/>
        </w:rPr>
      </w:pPr>
      <w:del w:id="1570" w:author="laca" w:date="2015-06-25T07:58:00Z">
        <w:r w:rsidRPr="000633F1" w:rsidDel="000633F1">
          <w:rPr>
            <w:rPrChange w:id="1571" w:author="laca" w:date="2015-06-25T07:58:00Z">
              <w:rPr>
                <w:rStyle w:val="Hyperlink"/>
                <w:noProof/>
              </w:rPr>
            </w:rPrChange>
          </w:rPr>
          <w:delText>Kép. 5.12 A pozíció szabályozó szimulálása</w:delText>
        </w:r>
        <w:r w:rsidDel="000633F1">
          <w:rPr>
            <w:noProof/>
            <w:webHidden/>
          </w:rPr>
          <w:tab/>
          <w:delText>47</w:delText>
        </w:r>
      </w:del>
    </w:p>
    <w:p w14:paraId="6C96D415" w14:textId="77777777" w:rsidR="00D86AA1" w:rsidDel="000633F1" w:rsidRDefault="00D86AA1">
      <w:pPr>
        <w:pStyle w:val="TableofFigures"/>
        <w:tabs>
          <w:tab w:val="right" w:leader="dot" w:pos="8756"/>
        </w:tabs>
        <w:rPr>
          <w:del w:id="1572" w:author="laca" w:date="2015-06-25T07:58:00Z"/>
          <w:noProof/>
          <w:sz w:val="22"/>
          <w:lang w:eastAsia="hu-HU"/>
        </w:rPr>
      </w:pPr>
      <w:del w:id="1573" w:author="laca" w:date="2015-06-25T07:58:00Z">
        <w:r w:rsidRPr="000633F1" w:rsidDel="000633F1">
          <w:rPr>
            <w:rPrChange w:id="1574" w:author="laca" w:date="2015-06-25T07:58:00Z">
              <w:rPr>
                <w:rStyle w:val="Hyperlink"/>
                <w:noProof/>
              </w:rPr>
            </w:rPrChange>
          </w:rPr>
          <w:delText>Kép. 5.13 Sebesség szabályozás PID szabályzóval.</w:delText>
        </w:r>
        <w:r w:rsidDel="000633F1">
          <w:rPr>
            <w:noProof/>
            <w:webHidden/>
          </w:rPr>
          <w:tab/>
          <w:delText>48</w:delText>
        </w:r>
      </w:del>
    </w:p>
    <w:p w14:paraId="71531227" w14:textId="77777777" w:rsidR="00D86AA1" w:rsidDel="000633F1" w:rsidRDefault="00D86AA1">
      <w:pPr>
        <w:pStyle w:val="TableofFigures"/>
        <w:tabs>
          <w:tab w:val="right" w:leader="dot" w:pos="8756"/>
        </w:tabs>
        <w:rPr>
          <w:del w:id="1575" w:author="laca" w:date="2015-06-25T07:58:00Z"/>
          <w:noProof/>
          <w:sz w:val="22"/>
          <w:lang w:eastAsia="hu-HU"/>
        </w:rPr>
      </w:pPr>
      <w:del w:id="1576" w:author="laca" w:date="2015-06-25T07:58:00Z">
        <w:r w:rsidRPr="000633F1" w:rsidDel="000633F1">
          <w:rPr>
            <w:rPrChange w:id="1577" w:author="laca" w:date="2015-06-25T07:58:00Z">
              <w:rPr>
                <w:rStyle w:val="Hyperlink"/>
                <w:noProof/>
              </w:rPr>
            </w:rPrChange>
          </w:rPr>
          <w:delText>Az IP magok az FPGA-ban hardveresen vannak összealítva logikai kapuk és egyéb digitális elemek segítségével, ezért a benne található modulok mind az FPGA 50Mhz órajelére működnek. Az alábbi  Kép. 5.14 a sebesség és pozíció szabályozást tartalmazó IP mag System generátoros felépítését mutatja be.</w:delText>
        </w:r>
        <w:r w:rsidDel="000633F1">
          <w:rPr>
            <w:noProof/>
            <w:webHidden/>
          </w:rPr>
          <w:tab/>
          <w:delText>50</w:delText>
        </w:r>
      </w:del>
    </w:p>
    <w:p w14:paraId="1AEC4AFF" w14:textId="77777777" w:rsidR="00D86AA1" w:rsidDel="000633F1" w:rsidRDefault="00D86AA1">
      <w:pPr>
        <w:pStyle w:val="TableofFigures"/>
        <w:tabs>
          <w:tab w:val="right" w:leader="dot" w:pos="8756"/>
        </w:tabs>
        <w:rPr>
          <w:del w:id="1578" w:author="laca" w:date="2015-06-25T07:58:00Z"/>
          <w:noProof/>
          <w:sz w:val="22"/>
          <w:lang w:eastAsia="hu-HU"/>
        </w:rPr>
      </w:pPr>
      <w:del w:id="1579" w:author="laca" w:date="2015-06-25T07:58:00Z">
        <w:r w:rsidRPr="000633F1" w:rsidDel="000633F1">
          <w:rPr>
            <w:rPrChange w:id="1580" w:author="laca" w:date="2015-06-25T07:58:00Z">
              <w:rPr>
                <w:rStyle w:val="Hyperlink"/>
                <w:noProof/>
              </w:rPr>
            </w:rPrChange>
          </w:rPr>
          <w:delText>Kép. 5.14 Sebesség és pozíció szabályózást tartalmazó IP mag System generátoros felépítése</w:delText>
        </w:r>
        <w:r w:rsidDel="000633F1">
          <w:rPr>
            <w:noProof/>
            <w:webHidden/>
          </w:rPr>
          <w:tab/>
          <w:delText>51</w:delText>
        </w:r>
      </w:del>
    </w:p>
    <w:p w14:paraId="7605D09B" w14:textId="77777777" w:rsidR="00D86AA1" w:rsidDel="000633F1" w:rsidRDefault="00D86AA1">
      <w:pPr>
        <w:pStyle w:val="TableofFigures"/>
        <w:tabs>
          <w:tab w:val="right" w:leader="dot" w:pos="8756"/>
        </w:tabs>
        <w:rPr>
          <w:del w:id="1581" w:author="laca" w:date="2015-06-25T07:58:00Z"/>
          <w:noProof/>
          <w:sz w:val="22"/>
          <w:lang w:eastAsia="hu-HU"/>
        </w:rPr>
      </w:pPr>
      <w:del w:id="1582" w:author="laca" w:date="2015-06-25T07:58:00Z">
        <w:r w:rsidRPr="000633F1" w:rsidDel="000633F1">
          <w:rPr>
            <w:rPrChange w:id="1583" w:author="laca" w:date="2015-06-25T07:58:00Z">
              <w:rPr>
                <w:rStyle w:val="Hyperlink"/>
                <w:noProof/>
              </w:rPr>
            </w:rPrChange>
          </w:rPr>
          <w:delText>Kép. 5.15 Pozíció szabályozó modul belső felépítése a Kép. 5.14</w:delText>
        </w:r>
        <w:r w:rsidDel="000633F1">
          <w:rPr>
            <w:noProof/>
            <w:webHidden/>
          </w:rPr>
          <w:tab/>
          <w:delText>52</w:delText>
        </w:r>
      </w:del>
    </w:p>
    <w:p w14:paraId="5820BE72" w14:textId="77777777" w:rsidR="00D86AA1" w:rsidDel="000633F1" w:rsidRDefault="00D86AA1">
      <w:pPr>
        <w:pStyle w:val="TableofFigures"/>
        <w:tabs>
          <w:tab w:val="right" w:leader="dot" w:pos="8756"/>
        </w:tabs>
        <w:rPr>
          <w:del w:id="1584" w:author="laca" w:date="2015-06-25T07:58:00Z"/>
          <w:noProof/>
          <w:sz w:val="22"/>
          <w:lang w:eastAsia="hu-HU"/>
        </w:rPr>
      </w:pPr>
      <w:del w:id="1585" w:author="laca" w:date="2015-06-25T07:58:00Z">
        <w:r w:rsidRPr="000633F1" w:rsidDel="000633F1">
          <w:rPr>
            <w:rPrChange w:id="1586" w:author="laca" w:date="2015-06-25T07:58:00Z">
              <w:rPr>
                <w:rStyle w:val="Hyperlink"/>
                <w:noProof/>
              </w:rPr>
            </w:rPrChange>
          </w:rPr>
          <w:delText>Kép. 5.16 Sebesség szabályozó modul felépítése a Kép. 5.14</w:delText>
        </w:r>
        <w:r w:rsidDel="000633F1">
          <w:rPr>
            <w:noProof/>
            <w:webHidden/>
          </w:rPr>
          <w:tab/>
          <w:delText>53</w:delText>
        </w:r>
      </w:del>
    </w:p>
    <w:p w14:paraId="7B370A3B" w14:textId="77777777" w:rsidR="00D86AA1" w:rsidDel="000633F1" w:rsidRDefault="00D86AA1">
      <w:pPr>
        <w:pStyle w:val="TableofFigures"/>
        <w:tabs>
          <w:tab w:val="right" w:leader="dot" w:pos="8756"/>
        </w:tabs>
        <w:rPr>
          <w:del w:id="1587" w:author="laca" w:date="2015-06-25T07:58:00Z"/>
          <w:noProof/>
          <w:sz w:val="22"/>
          <w:lang w:eastAsia="hu-HU"/>
        </w:rPr>
      </w:pPr>
      <w:del w:id="1588" w:author="laca" w:date="2015-06-25T07:58:00Z">
        <w:r w:rsidRPr="000633F1" w:rsidDel="000633F1">
          <w:rPr>
            <w:rPrChange w:id="1589" w:author="laca" w:date="2015-06-25T07:58:00Z">
              <w:rPr>
                <w:rStyle w:val="Hyperlink"/>
                <w:noProof/>
              </w:rPr>
            </w:rPrChange>
          </w:rPr>
          <w:delText>Kép. 5.17 Szabályzó körök összekapcsolásának elvi kialakítása</w:delText>
        </w:r>
        <w:r w:rsidDel="000633F1">
          <w:rPr>
            <w:noProof/>
            <w:webHidden/>
          </w:rPr>
          <w:tab/>
          <w:delText>53</w:delText>
        </w:r>
      </w:del>
    </w:p>
    <w:p w14:paraId="09906C14" w14:textId="77777777" w:rsidR="00D86AA1" w:rsidDel="000633F1" w:rsidRDefault="00D86AA1">
      <w:pPr>
        <w:pStyle w:val="TableofFigures"/>
        <w:tabs>
          <w:tab w:val="right" w:leader="dot" w:pos="8756"/>
        </w:tabs>
        <w:rPr>
          <w:del w:id="1590" w:author="laca" w:date="2015-06-25T07:58:00Z"/>
          <w:noProof/>
          <w:sz w:val="22"/>
          <w:lang w:eastAsia="hu-HU"/>
        </w:rPr>
      </w:pPr>
      <w:del w:id="1591" w:author="laca" w:date="2015-06-25T07:58:00Z">
        <w:r w:rsidRPr="000633F1" w:rsidDel="000633F1">
          <w:rPr>
            <w:rPrChange w:id="1592" w:author="laca" w:date="2015-06-25T07:58:00Z">
              <w:rPr>
                <w:rStyle w:val="Hyperlink"/>
                <w:noProof/>
              </w:rPr>
            </w:rPrChange>
          </w:rPr>
          <w:delText>Kép. 5.18 PID szabályozó a robot lánctalpának a sebességét szabályozva.</w:delText>
        </w:r>
        <w:r w:rsidDel="000633F1">
          <w:rPr>
            <w:noProof/>
            <w:webHidden/>
          </w:rPr>
          <w:tab/>
          <w:delText>55</w:delText>
        </w:r>
      </w:del>
    </w:p>
    <w:p w14:paraId="048EEB73" w14:textId="77777777" w:rsidR="00D86AA1" w:rsidDel="000633F1" w:rsidRDefault="00D86AA1">
      <w:pPr>
        <w:pStyle w:val="TableofFigures"/>
        <w:tabs>
          <w:tab w:val="right" w:leader="dot" w:pos="8756"/>
        </w:tabs>
        <w:rPr>
          <w:del w:id="1593" w:author="laca" w:date="2015-06-25T07:58:00Z"/>
          <w:noProof/>
          <w:sz w:val="22"/>
          <w:lang w:eastAsia="hu-HU"/>
        </w:rPr>
      </w:pPr>
      <w:del w:id="1594" w:author="laca" w:date="2015-06-25T07:58:00Z">
        <w:r w:rsidRPr="000633F1" w:rsidDel="000633F1">
          <w:rPr>
            <w:rPrChange w:id="1595" w:author="laca" w:date="2015-06-25T07:58:00Z">
              <w:rPr>
                <w:rStyle w:val="Hyperlink"/>
                <w:noProof/>
              </w:rPr>
            </w:rPrChange>
          </w:rPr>
          <w:delText>Kép. 5.19 DC motor és a Kup fogaskerék áttétel szögsebessége maximális vezérlőjelre.</w:delText>
        </w:r>
        <w:r w:rsidDel="000633F1">
          <w:rPr>
            <w:noProof/>
            <w:webHidden/>
          </w:rPr>
          <w:tab/>
          <w:delText>56</w:delText>
        </w:r>
      </w:del>
    </w:p>
    <w:p w14:paraId="79EB4662" w14:textId="77777777" w:rsidR="00D86AA1" w:rsidDel="000633F1" w:rsidRDefault="00D86AA1">
      <w:pPr>
        <w:pStyle w:val="TableofFigures"/>
        <w:tabs>
          <w:tab w:val="right" w:leader="dot" w:pos="8756"/>
        </w:tabs>
        <w:rPr>
          <w:del w:id="1596" w:author="laca" w:date="2015-06-25T07:58:00Z"/>
          <w:noProof/>
          <w:sz w:val="22"/>
          <w:lang w:eastAsia="hu-HU"/>
        </w:rPr>
      </w:pPr>
      <w:del w:id="1597" w:author="laca" w:date="2015-06-25T07:58:00Z">
        <w:r w:rsidRPr="000633F1" w:rsidDel="000633F1">
          <w:rPr>
            <w:rPrChange w:id="1598" w:author="laca" w:date="2015-06-25T07:58:00Z">
              <w:rPr>
                <w:rStyle w:val="Hyperlink"/>
                <w:noProof/>
              </w:rPr>
            </w:rPrChange>
          </w:rPr>
          <w:delText>Kép. 5.20 A rendszer egységugrásra adott válasza és megközelítése egyenesekkel.</w:delText>
        </w:r>
        <w:r w:rsidDel="000633F1">
          <w:rPr>
            <w:noProof/>
            <w:webHidden/>
          </w:rPr>
          <w:tab/>
          <w:delText>56</w:delText>
        </w:r>
      </w:del>
    </w:p>
    <w:p w14:paraId="51F812DD" w14:textId="77777777" w:rsidR="00D86AA1" w:rsidDel="000633F1" w:rsidRDefault="00D86AA1">
      <w:pPr>
        <w:pStyle w:val="TableofFigures"/>
        <w:tabs>
          <w:tab w:val="right" w:leader="dot" w:pos="8756"/>
        </w:tabs>
        <w:rPr>
          <w:del w:id="1599" w:author="laca" w:date="2015-06-25T07:58:00Z"/>
          <w:noProof/>
          <w:sz w:val="22"/>
          <w:lang w:eastAsia="hu-HU"/>
        </w:rPr>
      </w:pPr>
      <w:del w:id="1600" w:author="laca" w:date="2015-06-25T07:58:00Z">
        <w:r w:rsidRPr="000633F1" w:rsidDel="000633F1">
          <w:rPr>
            <w:rPrChange w:id="1601" w:author="laca" w:date="2015-06-25T07:58:00Z">
              <w:rPr>
                <w:rStyle w:val="Hyperlink"/>
                <w:noProof/>
              </w:rPr>
            </w:rPrChange>
          </w:rPr>
          <w:delText>Kép. 5.21 Sebesség szabályzása PID-del Oppelt hangolási módszer után</w:delText>
        </w:r>
        <w:r w:rsidDel="000633F1">
          <w:rPr>
            <w:noProof/>
            <w:webHidden/>
          </w:rPr>
          <w:tab/>
          <w:delText>57</w:delText>
        </w:r>
      </w:del>
    </w:p>
    <w:p w14:paraId="34F88C77" w14:textId="77777777" w:rsidR="00D86AA1" w:rsidDel="000633F1" w:rsidRDefault="00D86AA1">
      <w:pPr>
        <w:pStyle w:val="TableofFigures"/>
        <w:tabs>
          <w:tab w:val="right" w:leader="dot" w:pos="8756"/>
        </w:tabs>
        <w:rPr>
          <w:del w:id="1602" w:author="laca" w:date="2015-06-25T07:58:00Z"/>
          <w:noProof/>
          <w:sz w:val="22"/>
          <w:lang w:eastAsia="hu-HU"/>
        </w:rPr>
      </w:pPr>
      <w:del w:id="1603" w:author="laca" w:date="2015-06-25T07:58:00Z">
        <w:r w:rsidRPr="000633F1" w:rsidDel="000633F1">
          <w:rPr>
            <w:rPrChange w:id="1604" w:author="laca" w:date="2015-06-25T07:58:00Z">
              <w:rPr>
                <w:rStyle w:val="Hyperlink"/>
                <w:noProof/>
              </w:rPr>
            </w:rPrChange>
          </w:rPr>
          <w:delText>Kép. 5.22Pozicíó szabályozás csiga fogaskerék áttételen keresztül</w:delText>
        </w:r>
        <w:r w:rsidDel="000633F1">
          <w:rPr>
            <w:noProof/>
            <w:webHidden/>
          </w:rPr>
          <w:tab/>
          <w:delText>57</w:delText>
        </w:r>
      </w:del>
    </w:p>
    <w:p w14:paraId="3E318573" w14:textId="77777777" w:rsidR="00D86AA1" w:rsidDel="000633F1" w:rsidRDefault="00D86AA1">
      <w:pPr>
        <w:pStyle w:val="TableofFigures"/>
        <w:tabs>
          <w:tab w:val="right" w:leader="dot" w:pos="8756"/>
        </w:tabs>
        <w:rPr>
          <w:del w:id="1605" w:author="laca" w:date="2015-06-25T07:58:00Z"/>
          <w:noProof/>
          <w:sz w:val="22"/>
          <w:lang w:eastAsia="hu-HU"/>
        </w:rPr>
      </w:pPr>
      <w:del w:id="1606" w:author="laca" w:date="2015-06-25T07:58:00Z">
        <w:r w:rsidRPr="000633F1" w:rsidDel="000633F1">
          <w:rPr>
            <w:rPrChange w:id="1607" w:author="laca" w:date="2015-06-25T07:58:00Z">
              <w:rPr>
                <w:rStyle w:val="Hyperlink"/>
                <w:noProof/>
              </w:rPr>
            </w:rPrChange>
          </w:rPr>
          <w:delText>Kép. 5.23Forgotalp pozíciója szabályzás közben</w:delText>
        </w:r>
        <w:r w:rsidDel="000633F1">
          <w:rPr>
            <w:noProof/>
            <w:webHidden/>
          </w:rPr>
          <w:tab/>
          <w:delText>58</w:delText>
        </w:r>
      </w:del>
    </w:p>
    <w:p w14:paraId="0CD96CEA" w14:textId="77777777" w:rsidR="00D86AA1" w:rsidDel="000633F1" w:rsidRDefault="00D86AA1">
      <w:pPr>
        <w:pStyle w:val="TableofFigures"/>
        <w:tabs>
          <w:tab w:val="right" w:leader="dot" w:pos="8756"/>
        </w:tabs>
        <w:rPr>
          <w:del w:id="1608" w:author="laca" w:date="2015-06-25T07:58:00Z"/>
          <w:noProof/>
          <w:sz w:val="22"/>
          <w:lang w:eastAsia="hu-HU"/>
        </w:rPr>
      </w:pPr>
      <w:del w:id="1609" w:author="laca" w:date="2015-06-25T07:58:00Z">
        <w:r w:rsidRPr="000633F1" w:rsidDel="000633F1">
          <w:rPr>
            <w:rPrChange w:id="1610" w:author="laca" w:date="2015-06-25T07:58:00Z">
              <w:rPr>
                <w:rStyle w:val="Hyperlink"/>
                <w:noProof/>
              </w:rPr>
            </w:rPrChange>
          </w:rPr>
          <w:delText>Kép. 5.24 Optikai inkrementális vevő felépítése és elhelyezése</w:delText>
        </w:r>
        <w:r w:rsidDel="000633F1">
          <w:rPr>
            <w:noProof/>
            <w:webHidden/>
          </w:rPr>
          <w:tab/>
          <w:delText>59</w:delText>
        </w:r>
      </w:del>
    </w:p>
    <w:p w14:paraId="0C340236" w14:textId="77777777" w:rsidR="00D86AA1" w:rsidDel="000633F1" w:rsidRDefault="00D86AA1">
      <w:pPr>
        <w:pStyle w:val="TableofFigures"/>
        <w:tabs>
          <w:tab w:val="right" w:leader="dot" w:pos="8756"/>
        </w:tabs>
        <w:rPr>
          <w:del w:id="1611" w:author="laca" w:date="2015-06-25T07:58:00Z"/>
          <w:noProof/>
          <w:sz w:val="22"/>
          <w:lang w:eastAsia="hu-HU"/>
        </w:rPr>
      </w:pPr>
      <w:del w:id="1612" w:author="laca" w:date="2015-06-25T07:58:00Z">
        <w:r w:rsidRPr="000633F1" w:rsidDel="000633F1">
          <w:rPr>
            <w:rPrChange w:id="1613" w:author="laca" w:date="2015-06-25T07:58:00Z">
              <w:rPr>
                <w:rStyle w:val="Hyperlink"/>
                <w:noProof/>
              </w:rPr>
            </w:rPrChange>
          </w:rPr>
          <w:delText>Kép. 5.25 Érzékelő tranzisztorok elhelyezése</w:delText>
        </w:r>
        <w:r w:rsidDel="000633F1">
          <w:rPr>
            <w:noProof/>
            <w:webHidden/>
          </w:rPr>
          <w:tab/>
          <w:delText>59</w:delText>
        </w:r>
      </w:del>
    </w:p>
    <w:p w14:paraId="424583BF" w14:textId="77777777" w:rsidR="00D86AA1" w:rsidDel="000633F1" w:rsidRDefault="00D86AA1">
      <w:pPr>
        <w:pStyle w:val="TableofFigures"/>
        <w:tabs>
          <w:tab w:val="right" w:leader="dot" w:pos="8756"/>
        </w:tabs>
        <w:rPr>
          <w:del w:id="1614" w:author="laca" w:date="2015-06-25T07:58:00Z"/>
          <w:noProof/>
          <w:sz w:val="22"/>
          <w:lang w:eastAsia="hu-HU"/>
        </w:rPr>
      </w:pPr>
      <w:del w:id="1615" w:author="laca" w:date="2015-06-25T07:58:00Z">
        <w:r w:rsidRPr="000633F1" w:rsidDel="000633F1">
          <w:rPr>
            <w:rPrChange w:id="1616" w:author="laca" w:date="2015-06-25T07:58:00Z">
              <w:rPr>
                <w:rStyle w:val="Hyperlink"/>
                <w:noProof/>
              </w:rPr>
            </w:rPrChange>
          </w:rPr>
          <w:delText>Kép. 5.26 Rések és az éÉrzékelők közti kapcsolat</w:delText>
        </w:r>
        <w:r w:rsidDel="000633F1">
          <w:rPr>
            <w:noProof/>
            <w:webHidden/>
          </w:rPr>
          <w:tab/>
          <w:delText>60</w:delText>
        </w:r>
      </w:del>
    </w:p>
    <w:p w14:paraId="7FDBFDB7" w14:textId="77777777" w:rsidR="00D86AA1" w:rsidDel="000633F1" w:rsidRDefault="00D86AA1">
      <w:pPr>
        <w:pStyle w:val="TableofFigures"/>
        <w:tabs>
          <w:tab w:val="right" w:leader="dot" w:pos="8756"/>
        </w:tabs>
        <w:rPr>
          <w:del w:id="1617" w:author="laca" w:date="2015-06-25T07:58:00Z"/>
          <w:noProof/>
          <w:sz w:val="22"/>
          <w:lang w:eastAsia="hu-HU"/>
        </w:rPr>
      </w:pPr>
      <w:del w:id="1618" w:author="laca" w:date="2015-06-25T07:58:00Z">
        <w:r w:rsidRPr="000633F1" w:rsidDel="000633F1">
          <w:rPr>
            <w:rPrChange w:id="1619" w:author="laca" w:date="2015-06-25T07:58:00Z">
              <w:rPr>
                <w:rStyle w:val="Hyperlink"/>
                <w:noProof/>
              </w:rPr>
            </w:rPrChange>
          </w:rPr>
          <w:delText>Kép. 5.27 Idődiagram a Tárcsa paraméterei függvényében</w:delText>
        </w:r>
        <w:r w:rsidDel="000633F1">
          <w:rPr>
            <w:noProof/>
            <w:webHidden/>
          </w:rPr>
          <w:tab/>
          <w:delText>60</w:delText>
        </w:r>
      </w:del>
    </w:p>
    <w:p w14:paraId="35A152B0" w14:textId="77777777" w:rsidR="00D86AA1" w:rsidDel="000633F1" w:rsidRDefault="00D86AA1">
      <w:pPr>
        <w:pStyle w:val="TableofFigures"/>
        <w:tabs>
          <w:tab w:val="right" w:leader="dot" w:pos="8756"/>
        </w:tabs>
        <w:rPr>
          <w:del w:id="1620" w:author="laca" w:date="2015-06-25T07:58:00Z"/>
          <w:noProof/>
          <w:sz w:val="22"/>
          <w:lang w:eastAsia="hu-HU"/>
        </w:rPr>
      </w:pPr>
      <w:del w:id="1621" w:author="laca" w:date="2015-06-25T07:58:00Z">
        <w:r w:rsidRPr="000633F1" w:rsidDel="000633F1">
          <w:rPr>
            <w:rPrChange w:id="1622" w:author="laca" w:date="2015-06-25T07:58:00Z">
              <w:rPr>
                <w:rStyle w:val="Hyperlink"/>
                <w:noProof/>
              </w:rPr>
            </w:rPrChange>
          </w:rPr>
          <w:delText>Kép. 5.28 Inkrementális jelfeldolgozó modul1 érzékelő modul belső felépítése</w:delText>
        </w:r>
        <w:r w:rsidDel="000633F1">
          <w:rPr>
            <w:noProof/>
            <w:webHidden/>
          </w:rPr>
          <w:tab/>
          <w:delText>61</w:delText>
        </w:r>
      </w:del>
    </w:p>
    <w:p w14:paraId="08EDF17F" w14:textId="77777777" w:rsidR="00D86AA1" w:rsidDel="000633F1" w:rsidRDefault="00D86AA1">
      <w:pPr>
        <w:pStyle w:val="TableofFigures"/>
        <w:tabs>
          <w:tab w:val="right" w:leader="dot" w:pos="8756"/>
        </w:tabs>
        <w:rPr>
          <w:del w:id="1623" w:author="laca" w:date="2015-06-25T07:58:00Z"/>
          <w:noProof/>
          <w:sz w:val="22"/>
          <w:lang w:eastAsia="hu-HU"/>
        </w:rPr>
      </w:pPr>
      <w:del w:id="1624" w:author="laca" w:date="2015-06-25T07:58:00Z">
        <w:r w:rsidRPr="000633F1" w:rsidDel="000633F1">
          <w:rPr>
            <w:rPrChange w:id="1625" w:author="laca" w:date="2015-06-25T07:58:00Z">
              <w:rPr>
                <w:rStyle w:val="Hyperlink"/>
                <w:noProof/>
              </w:rPr>
            </w:rPrChange>
          </w:rPr>
          <w:delText>Kép. 5.29 Inkrementális érzékelőtől érkező jelek átalakító irány és impulzus jelekre</w:delText>
        </w:r>
        <w:r w:rsidDel="000633F1">
          <w:rPr>
            <w:noProof/>
            <w:webHidden/>
          </w:rPr>
          <w:tab/>
          <w:delText>61</w:delText>
        </w:r>
      </w:del>
    </w:p>
    <w:p w14:paraId="2B565A86" w14:textId="77777777" w:rsidR="00D86AA1" w:rsidDel="000633F1" w:rsidRDefault="00D86AA1">
      <w:pPr>
        <w:pStyle w:val="TableofFigures"/>
        <w:tabs>
          <w:tab w:val="right" w:leader="dot" w:pos="8756"/>
        </w:tabs>
        <w:rPr>
          <w:del w:id="1626" w:author="laca" w:date="2015-06-25T07:58:00Z"/>
          <w:noProof/>
          <w:sz w:val="22"/>
          <w:lang w:eastAsia="hu-HU"/>
        </w:rPr>
      </w:pPr>
      <w:del w:id="1627" w:author="laca" w:date="2015-06-25T07:58:00Z">
        <w:r w:rsidRPr="000633F1" w:rsidDel="000633F1">
          <w:rPr>
            <w:rPrChange w:id="1628" w:author="laca" w:date="2015-06-25T07:58:00Z">
              <w:rPr>
                <w:rStyle w:val="Hyperlink"/>
                <w:noProof/>
              </w:rPr>
            </w:rPrChange>
          </w:rPr>
          <w:delText>Kép. 5.30 Szimulációs eredmények a lehetséges bemenetekről az Black Box1 modulba</w:delText>
        </w:r>
        <w:r w:rsidDel="000633F1">
          <w:rPr>
            <w:noProof/>
            <w:webHidden/>
          </w:rPr>
          <w:tab/>
          <w:delText>62</w:delText>
        </w:r>
      </w:del>
    </w:p>
    <w:p w14:paraId="2ADB81CD" w14:textId="77777777" w:rsidR="00D86AA1" w:rsidDel="000633F1" w:rsidRDefault="00D86AA1">
      <w:pPr>
        <w:pStyle w:val="TableofFigures"/>
        <w:tabs>
          <w:tab w:val="right" w:leader="dot" w:pos="8756"/>
        </w:tabs>
        <w:rPr>
          <w:del w:id="1629" w:author="laca" w:date="2015-06-25T07:58:00Z"/>
          <w:noProof/>
          <w:sz w:val="22"/>
          <w:lang w:eastAsia="hu-HU"/>
        </w:rPr>
      </w:pPr>
      <w:del w:id="1630" w:author="laca" w:date="2015-06-25T07:58:00Z">
        <w:r w:rsidRPr="000633F1" w:rsidDel="000633F1">
          <w:rPr>
            <w:rPrChange w:id="1631" w:author="laca" w:date="2015-06-25T07:58:00Z">
              <w:rPr>
                <w:rStyle w:val="Hyperlink"/>
                <w:noProof/>
              </w:rPr>
            </w:rPrChange>
          </w:rPr>
          <w:delText>Kép. 5.31 Inkrementális adóval mért pozíció, szimulációs modellje SytemGeneratorban</w:delText>
        </w:r>
        <w:r w:rsidDel="000633F1">
          <w:rPr>
            <w:noProof/>
            <w:webHidden/>
          </w:rPr>
          <w:tab/>
          <w:delText>63</w:delText>
        </w:r>
      </w:del>
    </w:p>
    <w:p w14:paraId="420F5503" w14:textId="77777777" w:rsidR="00D86AA1" w:rsidDel="000633F1" w:rsidRDefault="00D86AA1">
      <w:pPr>
        <w:pStyle w:val="TableofFigures"/>
        <w:tabs>
          <w:tab w:val="right" w:leader="dot" w:pos="8756"/>
        </w:tabs>
        <w:rPr>
          <w:del w:id="1632" w:author="laca" w:date="2015-06-25T07:58:00Z"/>
          <w:noProof/>
          <w:sz w:val="22"/>
          <w:lang w:eastAsia="hu-HU"/>
        </w:rPr>
      </w:pPr>
      <w:del w:id="1633" w:author="laca" w:date="2015-06-25T07:58:00Z">
        <w:r w:rsidRPr="000633F1" w:rsidDel="000633F1">
          <w:rPr>
            <w:rPrChange w:id="1634" w:author="laca" w:date="2015-06-25T07:58:00Z">
              <w:rPr>
                <w:rStyle w:val="Hyperlink"/>
                <w:noProof/>
              </w:rPr>
            </w:rPrChange>
          </w:rPr>
          <w:delText>Kép. 5.32 Sebesség mérő modul felépítése</w:delText>
        </w:r>
        <w:r w:rsidDel="000633F1">
          <w:rPr>
            <w:noProof/>
            <w:webHidden/>
          </w:rPr>
          <w:tab/>
          <w:delText>64</w:delText>
        </w:r>
      </w:del>
    </w:p>
    <w:p w14:paraId="613D2F20" w14:textId="77777777" w:rsidR="00D86AA1" w:rsidDel="000633F1" w:rsidRDefault="00D86AA1">
      <w:pPr>
        <w:pStyle w:val="TableofFigures"/>
        <w:tabs>
          <w:tab w:val="right" w:leader="dot" w:pos="8756"/>
        </w:tabs>
        <w:rPr>
          <w:del w:id="1635" w:author="laca" w:date="2015-06-25T07:58:00Z"/>
          <w:noProof/>
          <w:sz w:val="22"/>
          <w:lang w:eastAsia="hu-HU"/>
        </w:rPr>
      </w:pPr>
      <w:del w:id="1636" w:author="laca" w:date="2015-06-25T07:58:00Z">
        <w:r w:rsidRPr="000633F1" w:rsidDel="000633F1">
          <w:rPr>
            <w:rPrChange w:id="1637" w:author="laca" w:date="2015-06-25T07:58:00Z">
              <w:rPr>
                <w:rStyle w:val="Hyperlink"/>
                <w:noProof/>
              </w:rPr>
            </w:rPrChange>
          </w:rPr>
          <w:delText>Kép. 5.33DC motor sebességének mérése FPGA lapon</w:delText>
        </w:r>
        <w:r w:rsidDel="000633F1">
          <w:rPr>
            <w:noProof/>
            <w:webHidden/>
          </w:rPr>
          <w:tab/>
          <w:delText>64</w:delText>
        </w:r>
      </w:del>
    </w:p>
    <w:p w14:paraId="0345D311" w14:textId="77777777" w:rsidR="00D86AA1" w:rsidDel="000633F1" w:rsidRDefault="00D86AA1">
      <w:pPr>
        <w:pStyle w:val="TableofFigures"/>
        <w:tabs>
          <w:tab w:val="right" w:leader="dot" w:pos="8756"/>
        </w:tabs>
        <w:rPr>
          <w:del w:id="1638" w:author="laca" w:date="2015-06-25T07:58:00Z"/>
          <w:noProof/>
          <w:sz w:val="22"/>
          <w:lang w:eastAsia="hu-HU"/>
        </w:rPr>
      </w:pPr>
      <w:del w:id="1639" w:author="laca" w:date="2015-06-25T07:58:00Z">
        <w:r w:rsidRPr="000633F1" w:rsidDel="000633F1">
          <w:rPr>
            <w:rPrChange w:id="1640" w:author="laca" w:date="2015-06-25T07:58:00Z">
              <w:rPr>
                <w:rStyle w:val="Hyperlink"/>
                <w:noProof/>
              </w:rPr>
            </w:rPrChange>
          </w:rPr>
          <w:delText>Kép. 5.34Dc motor Sebesség mérése FPGA rendszeren, System generatorban megvalósítva</w:delText>
        </w:r>
        <w:r w:rsidDel="000633F1">
          <w:rPr>
            <w:noProof/>
            <w:webHidden/>
          </w:rPr>
          <w:tab/>
          <w:delText>65</w:delText>
        </w:r>
      </w:del>
    </w:p>
    <w:p w14:paraId="28BEF0FE" w14:textId="77777777" w:rsidR="00D86AA1" w:rsidDel="000633F1" w:rsidRDefault="00D86AA1">
      <w:pPr>
        <w:pStyle w:val="TableofFigures"/>
        <w:tabs>
          <w:tab w:val="right" w:leader="dot" w:pos="8756"/>
        </w:tabs>
        <w:rPr>
          <w:del w:id="1641" w:author="laca" w:date="2015-06-25T07:58:00Z"/>
          <w:noProof/>
          <w:sz w:val="22"/>
          <w:lang w:eastAsia="hu-HU"/>
        </w:rPr>
      </w:pPr>
      <w:del w:id="1642" w:author="laca" w:date="2015-06-25T07:58:00Z">
        <w:r w:rsidRPr="000633F1" w:rsidDel="000633F1">
          <w:rPr>
            <w:rPrChange w:id="1643" w:author="laca" w:date="2015-06-25T07:58:00Z">
              <w:rPr>
                <w:rStyle w:val="Hyperlink"/>
                <w:noProof/>
              </w:rPr>
            </w:rPrChange>
          </w:rPr>
          <w:delText>Kép. 5.37.a</w:delText>
        </w:r>
        <m:oMath>
          <m:r>
            <m:rPr>
              <m:sty m:val="p"/>
            </m:rPr>
            <w:rPr>
              <w:rPrChange w:id="1644" w:author="laca" w:date="2015-06-25T07:58:00Z">
                <w:rPr>
                  <w:rStyle w:val="Hyperlink"/>
                  <w:rFonts w:ascii="Cambria Math" w:hAnsi="Cambria Math"/>
                  <w:noProof/>
                </w:rPr>
              </w:rPrChange>
            </w:rPr>
            <m:t xml:space="preserve"> Nm</m:t>
          </m:r>
          <m:r>
            <m:rPr>
              <m:sty m:val="p"/>
            </m:rPr>
            <w:rPr>
              <w:rFonts w:hint="eastAsia"/>
              <w:rPrChange w:id="1645" w:author="laca" w:date="2015-06-25T07:58:00Z">
                <w:rPr>
                  <w:rStyle w:val="Hyperlink"/>
                  <w:rFonts w:ascii="Cambria Math" w:hAnsi="Cambria Math" w:hint="eastAsia"/>
                  <w:noProof/>
                </w:rPr>
              </w:rPrChange>
            </w:rPr>
            <m:t>é</m:t>
          </m:r>
          <m:r>
            <m:rPr>
              <m:sty m:val="p"/>
            </m:rPr>
            <w:rPr>
              <w:rPrChange w:id="1646" w:author="laca" w:date="2015-06-25T07:58:00Z">
                <w:rPr>
                  <w:rStyle w:val="Hyperlink"/>
                  <w:rFonts w:ascii="Cambria Math" w:hAnsi="Cambria Math"/>
                  <w:noProof/>
                </w:rPr>
              </w:rPrChange>
            </w:rPr>
            <m:t>rt=65, Ts=</m:t>
          </m:r>
        </m:oMath>
        <w:r w:rsidRPr="000633F1" w:rsidDel="000633F1">
          <w:rPr>
            <w:rPrChange w:id="1647" w:author="laca" w:date="2015-06-25T07:58:00Z">
              <w:rPr>
                <w:rStyle w:val="Hyperlink"/>
                <w:noProof/>
              </w:rPr>
            </w:rPrChange>
          </w:rPr>
          <w:delText>8ms</w:delText>
        </w:r>
        <w:r w:rsidDel="000633F1">
          <w:rPr>
            <w:noProof/>
            <w:webHidden/>
          </w:rPr>
          <w:tab/>
          <w:delText>66</w:delText>
        </w:r>
      </w:del>
    </w:p>
    <w:p w14:paraId="4030147F" w14:textId="77777777" w:rsidR="00D86AA1" w:rsidDel="000633F1" w:rsidRDefault="00D86AA1">
      <w:pPr>
        <w:pStyle w:val="TableofFigures"/>
        <w:tabs>
          <w:tab w:val="right" w:leader="dot" w:pos="8756"/>
        </w:tabs>
        <w:rPr>
          <w:del w:id="1648" w:author="laca" w:date="2015-06-25T07:58:00Z"/>
          <w:noProof/>
          <w:sz w:val="22"/>
          <w:lang w:eastAsia="hu-HU"/>
        </w:rPr>
      </w:pPr>
      <w:del w:id="1649" w:author="laca" w:date="2015-06-25T07:58:00Z">
        <w:r w:rsidRPr="000633F1" w:rsidDel="000633F1">
          <w:rPr>
            <w:rPrChange w:id="1650" w:author="laca" w:date="2015-06-25T07:58:00Z">
              <w:rPr>
                <w:rStyle w:val="Hyperlink"/>
                <w:noProof/>
              </w:rPr>
            </w:rPrChange>
          </w:rPr>
          <w:delText>Kép. 5.37.c</w:delText>
        </w:r>
        <m:oMath>
          <m:r>
            <m:rPr>
              <m:sty m:val="p"/>
            </m:rPr>
            <w:rPr>
              <w:rPrChange w:id="1651" w:author="laca" w:date="2015-06-25T07:58:00Z">
                <w:rPr>
                  <w:rStyle w:val="Hyperlink"/>
                  <w:rFonts w:ascii="Cambria Math" w:hAnsi="Cambria Math"/>
                  <w:noProof/>
                </w:rPr>
              </w:rPrChange>
            </w:rPr>
            <m:t>Nm</m:t>
          </m:r>
          <m:r>
            <m:rPr>
              <m:sty m:val="p"/>
            </m:rPr>
            <w:rPr>
              <w:rFonts w:hint="eastAsia"/>
              <w:rPrChange w:id="1652" w:author="laca" w:date="2015-06-25T07:58:00Z">
                <w:rPr>
                  <w:rStyle w:val="Hyperlink"/>
                  <w:rFonts w:ascii="Cambria Math" w:hAnsi="Cambria Math" w:hint="eastAsia"/>
                  <w:noProof/>
                </w:rPr>
              </w:rPrChange>
            </w:rPr>
            <m:t>é</m:t>
          </m:r>
          <m:r>
            <m:rPr>
              <m:sty m:val="p"/>
            </m:rPr>
            <w:rPr>
              <w:rPrChange w:id="1653" w:author="laca" w:date="2015-06-25T07:58:00Z">
                <w:rPr>
                  <w:rStyle w:val="Hyperlink"/>
                  <w:rFonts w:ascii="Cambria Math" w:hAnsi="Cambria Math"/>
                  <w:noProof/>
                </w:rPr>
              </w:rPrChange>
            </w:rPr>
            <m:t>rt=32, Ts=</m:t>
          </m:r>
        </m:oMath>
        <w:r w:rsidRPr="000633F1" w:rsidDel="000633F1">
          <w:rPr>
            <w:rPrChange w:id="1654" w:author="laca" w:date="2015-06-25T07:58:00Z">
              <w:rPr>
                <w:rStyle w:val="Hyperlink"/>
                <w:noProof/>
              </w:rPr>
            </w:rPrChange>
          </w:rPr>
          <w:delText>4ms</w:delText>
        </w:r>
        <w:r w:rsidDel="000633F1">
          <w:rPr>
            <w:noProof/>
            <w:webHidden/>
          </w:rPr>
          <w:tab/>
          <w:delText>66</w:delText>
        </w:r>
      </w:del>
    </w:p>
    <w:p w14:paraId="0F8F1CEA" w14:textId="77777777" w:rsidR="00D86AA1" w:rsidDel="000633F1" w:rsidRDefault="00D86AA1">
      <w:pPr>
        <w:pStyle w:val="TableofFigures"/>
        <w:tabs>
          <w:tab w:val="right" w:leader="dot" w:pos="8756"/>
        </w:tabs>
        <w:rPr>
          <w:del w:id="1655" w:author="laca" w:date="2015-06-25T07:58:00Z"/>
          <w:noProof/>
          <w:sz w:val="22"/>
          <w:lang w:eastAsia="hu-HU"/>
        </w:rPr>
      </w:pPr>
      <w:del w:id="1656" w:author="laca" w:date="2015-06-25T07:58:00Z">
        <w:r w:rsidRPr="000633F1" w:rsidDel="000633F1">
          <w:rPr>
            <w:rPrChange w:id="1657" w:author="laca" w:date="2015-06-25T07:58:00Z">
              <w:rPr>
                <w:rStyle w:val="Hyperlink"/>
                <w:noProof/>
              </w:rPr>
            </w:rPrChange>
          </w:rPr>
          <w:delText>Kép. 5.37.b</w:delText>
        </w:r>
        <m:oMath>
          <m:r>
            <m:rPr>
              <m:sty m:val="p"/>
            </m:rPr>
            <w:rPr>
              <w:rPrChange w:id="1658" w:author="laca" w:date="2015-06-25T07:58:00Z">
                <w:rPr>
                  <w:rStyle w:val="Hyperlink"/>
                  <w:rFonts w:ascii="Cambria Math" w:hAnsi="Cambria Math"/>
                  <w:noProof/>
                </w:rPr>
              </w:rPrChange>
            </w:rPr>
            <m:t>Nm</m:t>
          </m:r>
          <m:r>
            <m:rPr>
              <m:sty m:val="p"/>
            </m:rPr>
            <w:rPr>
              <w:rFonts w:hint="eastAsia"/>
              <w:rPrChange w:id="1659" w:author="laca" w:date="2015-06-25T07:58:00Z">
                <w:rPr>
                  <w:rStyle w:val="Hyperlink"/>
                  <w:rFonts w:ascii="Cambria Math" w:hAnsi="Cambria Math" w:hint="eastAsia"/>
                  <w:noProof/>
                </w:rPr>
              </w:rPrChange>
            </w:rPr>
            <m:t>é</m:t>
          </m:r>
          <m:r>
            <m:rPr>
              <m:sty m:val="p"/>
            </m:rPr>
            <w:rPr>
              <w:rPrChange w:id="1660" w:author="laca" w:date="2015-06-25T07:58:00Z">
                <w:rPr>
                  <w:rStyle w:val="Hyperlink"/>
                  <w:rFonts w:ascii="Cambria Math" w:hAnsi="Cambria Math"/>
                  <w:noProof/>
                </w:rPr>
              </w:rPrChange>
            </w:rPr>
            <m:t>rt=650, Ts=</m:t>
          </m:r>
        </m:oMath>
        <w:r w:rsidRPr="000633F1" w:rsidDel="000633F1">
          <w:rPr>
            <w:rPrChange w:id="1661" w:author="laca" w:date="2015-06-25T07:58:00Z">
              <w:rPr>
                <w:rStyle w:val="Hyperlink"/>
                <w:noProof/>
              </w:rPr>
            </w:rPrChange>
          </w:rPr>
          <w:delText>80ms</w:delText>
        </w:r>
        <w:r w:rsidDel="000633F1">
          <w:rPr>
            <w:noProof/>
            <w:webHidden/>
          </w:rPr>
          <w:tab/>
          <w:delText>66</w:delText>
        </w:r>
      </w:del>
    </w:p>
    <w:p w14:paraId="0054E925" w14:textId="77777777" w:rsidR="00D86AA1" w:rsidDel="000633F1" w:rsidRDefault="00D86AA1">
      <w:pPr>
        <w:pStyle w:val="TableofFigures"/>
        <w:tabs>
          <w:tab w:val="right" w:leader="dot" w:pos="8756"/>
        </w:tabs>
        <w:rPr>
          <w:del w:id="1662" w:author="laca" w:date="2015-06-25T07:58:00Z"/>
          <w:noProof/>
          <w:sz w:val="22"/>
          <w:lang w:eastAsia="hu-HU"/>
        </w:rPr>
      </w:pPr>
      <w:del w:id="1663" w:author="laca" w:date="2015-06-25T07:58:00Z">
        <w:r w:rsidRPr="000633F1" w:rsidDel="000633F1">
          <w:rPr>
            <w:rPrChange w:id="1664" w:author="laca" w:date="2015-06-25T07:58:00Z">
              <w:rPr>
                <w:rStyle w:val="Hyperlink"/>
                <w:noProof/>
              </w:rPr>
            </w:rPrChange>
          </w:rPr>
          <w:delText>Kép. 5.38 Giroszkóp mért adatainak az ábrázolása a GUI program segítségével</w:delText>
        </w:r>
        <w:r w:rsidDel="000633F1">
          <w:rPr>
            <w:noProof/>
            <w:webHidden/>
          </w:rPr>
          <w:tab/>
          <w:delText>68</w:delText>
        </w:r>
      </w:del>
    </w:p>
    <w:p w14:paraId="5480E364" w14:textId="77777777" w:rsidR="00D86AA1" w:rsidDel="000633F1" w:rsidRDefault="00D86AA1">
      <w:pPr>
        <w:pStyle w:val="TableofFigures"/>
        <w:tabs>
          <w:tab w:val="right" w:leader="dot" w:pos="8756"/>
        </w:tabs>
        <w:rPr>
          <w:del w:id="1665" w:author="laca" w:date="2015-06-25T07:58:00Z"/>
          <w:noProof/>
          <w:sz w:val="22"/>
          <w:lang w:eastAsia="hu-HU"/>
        </w:rPr>
      </w:pPr>
      <w:del w:id="1666" w:author="laca" w:date="2015-06-25T07:58:00Z">
        <w:r w:rsidRPr="000633F1" w:rsidDel="000633F1">
          <w:rPr>
            <w:rPrChange w:id="1667" w:author="laca" w:date="2015-06-25T07:58:00Z">
              <w:rPr>
                <w:rStyle w:val="Hyperlink"/>
                <w:noProof/>
              </w:rPr>
            </w:rPrChange>
          </w:rPr>
          <w:delText>Kép. 5.39 A PWM generátor System Generátorban megvalósított szerkezete</w:delText>
        </w:r>
        <w:r w:rsidDel="000633F1">
          <w:rPr>
            <w:noProof/>
            <w:webHidden/>
          </w:rPr>
          <w:tab/>
          <w:delText>68</w:delText>
        </w:r>
      </w:del>
    </w:p>
    <w:p w14:paraId="6FA060F2" w14:textId="77777777" w:rsidR="00D86AA1" w:rsidDel="000633F1" w:rsidRDefault="00D86AA1">
      <w:pPr>
        <w:pStyle w:val="TableofFigures"/>
        <w:tabs>
          <w:tab w:val="right" w:leader="dot" w:pos="8756"/>
        </w:tabs>
        <w:rPr>
          <w:del w:id="1668" w:author="laca" w:date="2015-06-25T07:58:00Z"/>
          <w:noProof/>
          <w:sz w:val="22"/>
          <w:lang w:eastAsia="hu-HU"/>
        </w:rPr>
      </w:pPr>
      <w:del w:id="1669" w:author="laca" w:date="2015-06-25T07:58:00Z">
        <w:r w:rsidRPr="000633F1" w:rsidDel="000633F1">
          <w:rPr>
            <w:rPrChange w:id="1670" w:author="laca" w:date="2015-06-25T07:58:00Z">
              <w:rPr>
                <w:rStyle w:val="Hyperlink"/>
                <w:noProof/>
              </w:rPr>
            </w:rPrChange>
          </w:rPr>
          <w:delText>Kép. 5.40 a PWM generátor bemenő, kimenő illetve néhány belső jele (Scope1)</w:delText>
        </w:r>
        <w:r w:rsidDel="000633F1">
          <w:rPr>
            <w:noProof/>
            <w:webHidden/>
          </w:rPr>
          <w:tab/>
          <w:delText>69</w:delText>
        </w:r>
      </w:del>
    </w:p>
    <w:p w14:paraId="76B42889" w14:textId="77777777" w:rsidR="00D86AA1" w:rsidDel="000633F1" w:rsidRDefault="00D86AA1">
      <w:pPr>
        <w:pStyle w:val="TableofFigures"/>
        <w:tabs>
          <w:tab w:val="right" w:leader="dot" w:pos="8756"/>
        </w:tabs>
        <w:rPr>
          <w:del w:id="1671" w:author="laca" w:date="2015-06-25T07:58:00Z"/>
          <w:noProof/>
          <w:sz w:val="22"/>
          <w:lang w:eastAsia="hu-HU"/>
        </w:rPr>
      </w:pPr>
      <w:del w:id="1672" w:author="laca" w:date="2015-06-25T07:58:00Z">
        <w:r w:rsidRPr="000633F1" w:rsidDel="000633F1">
          <w:rPr>
            <w:rPrChange w:id="1673" w:author="laca" w:date="2015-06-25T07:58:00Z">
              <w:rPr>
                <w:rStyle w:val="Hyperlink"/>
                <w:noProof/>
              </w:rPr>
            </w:rPrChange>
          </w:rPr>
          <w:delText>Kép. 5.41 rendszer elvi felépítése</w:delText>
        </w:r>
        <w:r w:rsidDel="000633F1">
          <w:rPr>
            <w:noProof/>
            <w:webHidden/>
          </w:rPr>
          <w:tab/>
          <w:delText>70</w:delText>
        </w:r>
      </w:del>
    </w:p>
    <w:p w14:paraId="7883FD16" w14:textId="77777777" w:rsidR="00D86AA1" w:rsidDel="000633F1" w:rsidRDefault="00D86AA1">
      <w:pPr>
        <w:pStyle w:val="TableofFigures"/>
        <w:tabs>
          <w:tab w:val="right" w:leader="dot" w:pos="8756"/>
        </w:tabs>
        <w:rPr>
          <w:del w:id="1674" w:author="laca" w:date="2015-06-25T07:58:00Z"/>
          <w:noProof/>
          <w:sz w:val="22"/>
          <w:lang w:eastAsia="hu-HU"/>
        </w:rPr>
      </w:pPr>
      <w:del w:id="1675" w:author="laca" w:date="2015-06-25T07:58:00Z">
        <w:r w:rsidRPr="000633F1" w:rsidDel="000633F1">
          <w:rPr>
            <w:rPrChange w:id="1676" w:author="laca" w:date="2015-06-25T07:58:00Z">
              <w:rPr>
                <w:rStyle w:val="Hyperlink"/>
                <w:noProof/>
              </w:rPr>
            </w:rPrChange>
          </w:rPr>
          <w:delText>Kép. 5.42 Kommunikációs csomagok és az FPGA áramkörökbe programozott modulok elvi felépítése</w:delText>
        </w:r>
        <w:r w:rsidDel="000633F1">
          <w:rPr>
            <w:noProof/>
            <w:webHidden/>
          </w:rPr>
          <w:tab/>
          <w:delText>71</w:delText>
        </w:r>
      </w:del>
    </w:p>
    <w:p w14:paraId="7A9135CA" w14:textId="77777777" w:rsidR="00D86AA1" w:rsidDel="000633F1" w:rsidRDefault="00D86AA1">
      <w:pPr>
        <w:pStyle w:val="TableofFigures"/>
        <w:tabs>
          <w:tab w:val="right" w:leader="dot" w:pos="8756"/>
        </w:tabs>
        <w:rPr>
          <w:del w:id="1677" w:author="laca" w:date="2015-06-25T07:58:00Z"/>
          <w:noProof/>
          <w:sz w:val="22"/>
          <w:lang w:eastAsia="hu-HU"/>
        </w:rPr>
      </w:pPr>
      <w:del w:id="1678" w:author="laca" w:date="2015-06-25T07:58:00Z">
        <w:r w:rsidRPr="000633F1" w:rsidDel="000633F1">
          <w:rPr>
            <w:rPrChange w:id="1679" w:author="laca" w:date="2015-06-25T07:58:00Z">
              <w:rPr>
                <w:rStyle w:val="Hyperlink"/>
                <w:noProof/>
              </w:rPr>
            </w:rPrChange>
          </w:rPr>
          <w:delText>Kép. 5.43 ZYBO Core0 program folyamat árbája</w:delText>
        </w:r>
        <w:r w:rsidDel="000633F1">
          <w:rPr>
            <w:noProof/>
            <w:webHidden/>
          </w:rPr>
          <w:tab/>
          <w:delText>73</w:delText>
        </w:r>
      </w:del>
    </w:p>
    <w:p w14:paraId="2FC98FE1" w14:textId="77777777" w:rsidR="00D86AA1" w:rsidDel="000633F1" w:rsidRDefault="00D86AA1">
      <w:pPr>
        <w:pStyle w:val="TableofFigures"/>
        <w:tabs>
          <w:tab w:val="right" w:leader="dot" w:pos="8756"/>
        </w:tabs>
        <w:rPr>
          <w:del w:id="1680" w:author="laca" w:date="2015-06-25T07:58:00Z"/>
          <w:noProof/>
          <w:sz w:val="22"/>
          <w:lang w:eastAsia="hu-HU"/>
        </w:rPr>
      </w:pPr>
      <w:del w:id="1681" w:author="laca" w:date="2015-06-25T07:58:00Z">
        <w:r w:rsidRPr="000633F1" w:rsidDel="000633F1">
          <w:rPr>
            <w:rPrChange w:id="1682" w:author="laca" w:date="2015-06-25T07:58:00Z">
              <w:rPr>
                <w:rStyle w:val="Hyperlink"/>
                <w:noProof/>
              </w:rPr>
            </w:rPrChange>
          </w:rPr>
          <w:delText>Kép. 5.44 Spartan3e500, microblaze szoftver Folyamat ábrája</w:delText>
        </w:r>
        <w:r w:rsidDel="000633F1">
          <w:rPr>
            <w:noProof/>
            <w:webHidden/>
          </w:rPr>
          <w:tab/>
          <w:delText>73</w:delText>
        </w:r>
      </w:del>
    </w:p>
    <w:p w14:paraId="62A16A33" w14:textId="77777777" w:rsidR="00D86AA1" w:rsidDel="000633F1" w:rsidRDefault="00D86AA1">
      <w:pPr>
        <w:pStyle w:val="TableofFigures"/>
        <w:tabs>
          <w:tab w:val="right" w:leader="dot" w:pos="8756"/>
        </w:tabs>
        <w:rPr>
          <w:del w:id="1683" w:author="laca" w:date="2015-06-25T07:58:00Z"/>
          <w:noProof/>
          <w:sz w:val="22"/>
          <w:lang w:eastAsia="hu-HU"/>
        </w:rPr>
      </w:pPr>
      <w:del w:id="1684" w:author="laca" w:date="2015-06-25T07:58:00Z">
        <w:r w:rsidRPr="000633F1" w:rsidDel="000633F1">
          <w:rPr>
            <w:rPrChange w:id="1685" w:author="laca" w:date="2015-06-25T07:58:00Z">
              <w:rPr>
                <w:rStyle w:val="Hyperlink"/>
                <w:noProof/>
              </w:rPr>
            </w:rPrChange>
          </w:rPr>
          <w:delText>Kép. 5.45 Spartan3e500, MicroBlaze szoftver folyamat ábrája</w:delText>
        </w:r>
        <w:r w:rsidDel="000633F1">
          <w:rPr>
            <w:noProof/>
            <w:webHidden/>
          </w:rPr>
          <w:tab/>
          <w:delText>73</w:delText>
        </w:r>
      </w:del>
    </w:p>
    <w:p w14:paraId="657420F5" w14:textId="77777777" w:rsidR="00D86AA1" w:rsidDel="000633F1" w:rsidRDefault="00D86AA1">
      <w:pPr>
        <w:pStyle w:val="TableofFigures"/>
        <w:tabs>
          <w:tab w:val="right" w:leader="dot" w:pos="8756"/>
        </w:tabs>
        <w:rPr>
          <w:del w:id="1686" w:author="laca" w:date="2015-06-25T07:58:00Z"/>
          <w:noProof/>
          <w:sz w:val="22"/>
          <w:lang w:eastAsia="hu-HU"/>
        </w:rPr>
      </w:pPr>
      <w:del w:id="1687" w:author="laca" w:date="2015-06-25T07:58:00Z">
        <w:r w:rsidRPr="000633F1" w:rsidDel="000633F1">
          <w:rPr>
            <w:rPrChange w:id="1688" w:author="laca" w:date="2015-06-25T07:58:00Z">
              <w:rPr>
                <w:rStyle w:val="Hyperlink"/>
                <w:noProof/>
              </w:rPr>
            </w:rPrChange>
          </w:rPr>
          <w:delText>Kép. 5.46Hip4082 alkalmazása H híd kapcsolásban. Forrás: http://www.intersil.com/en/products/space-and-harsh-environment/harsh-environment/half--full-bridge-and-three-phase-drivers/HIP4082.html</w:delText>
        </w:r>
        <w:r w:rsidDel="000633F1">
          <w:rPr>
            <w:noProof/>
            <w:webHidden/>
          </w:rPr>
          <w:tab/>
          <w:delText>78</w:delText>
        </w:r>
      </w:del>
    </w:p>
    <w:p w14:paraId="33214F91" w14:textId="77777777" w:rsidR="00D86AA1" w:rsidDel="000633F1" w:rsidRDefault="00D86AA1">
      <w:pPr>
        <w:pStyle w:val="TableofFigures"/>
        <w:tabs>
          <w:tab w:val="right" w:leader="dot" w:pos="8756"/>
        </w:tabs>
        <w:rPr>
          <w:del w:id="1689" w:author="laca" w:date="2015-06-25T07:58:00Z"/>
          <w:noProof/>
          <w:sz w:val="22"/>
          <w:lang w:eastAsia="hu-HU"/>
        </w:rPr>
      </w:pPr>
      <w:del w:id="1690" w:author="laca" w:date="2015-06-25T07:58:00Z">
        <w:r w:rsidRPr="000633F1" w:rsidDel="000633F1">
          <w:rPr>
            <w:rPrChange w:id="1691" w:author="laca" w:date="2015-06-25T07:58:00Z">
              <w:rPr>
                <w:rStyle w:val="Hyperlink"/>
                <w:noProof/>
              </w:rPr>
            </w:rPrChange>
          </w:rPr>
          <w:delText>Kép. 5.47 Két hídvezérlő áramkör kapcsolási rajza HIP4082 integrált áramkörrel megvalósítva</w:delText>
        </w:r>
        <w:r w:rsidDel="000633F1">
          <w:rPr>
            <w:noProof/>
            <w:webHidden/>
          </w:rPr>
          <w:tab/>
          <w:delText>79</w:delText>
        </w:r>
      </w:del>
    </w:p>
    <w:p w14:paraId="1FF62B1F" w14:textId="77777777" w:rsidR="00D86AA1" w:rsidDel="000633F1" w:rsidRDefault="00D86AA1">
      <w:pPr>
        <w:pStyle w:val="TableofFigures"/>
        <w:tabs>
          <w:tab w:val="right" w:leader="dot" w:pos="8756"/>
        </w:tabs>
        <w:rPr>
          <w:del w:id="1692" w:author="laca" w:date="2015-06-25T07:58:00Z"/>
          <w:noProof/>
          <w:sz w:val="22"/>
          <w:lang w:eastAsia="hu-HU"/>
        </w:rPr>
      </w:pPr>
      <w:del w:id="1693" w:author="laca" w:date="2015-06-25T07:58:00Z">
        <w:r w:rsidRPr="000633F1" w:rsidDel="000633F1">
          <w:rPr>
            <w:rPrChange w:id="1694" w:author="laca" w:date="2015-06-25T07:58:00Z">
              <w:rPr>
                <w:rStyle w:val="Hyperlink"/>
                <w:noProof/>
              </w:rPr>
            </w:rPrChange>
          </w:rPr>
          <w:delText>Kép. 5.48 PWM és a tranzisztorok kapcsolása</w:delText>
        </w:r>
        <w:r w:rsidDel="000633F1">
          <w:rPr>
            <w:noProof/>
            <w:webHidden/>
          </w:rPr>
          <w:tab/>
          <w:delText>80</w:delText>
        </w:r>
      </w:del>
    </w:p>
    <w:p w14:paraId="41E0F5A4" w14:textId="77777777" w:rsidR="00D86AA1" w:rsidDel="000633F1" w:rsidRDefault="00D86AA1">
      <w:pPr>
        <w:pStyle w:val="TableofFigures"/>
        <w:tabs>
          <w:tab w:val="right" w:leader="dot" w:pos="8756"/>
        </w:tabs>
        <w:rPr>
          <w:del w:id="1695" w:author="laca" w:date="2015-06-25T07:58:00Z"/>
          <w:noProof/>
          <w:sz w:val="22"/>
          <w:lang w:eastAsia="hu-HU"/>
        </w:rPr>
      </w:pPr>
      <w:del w:id="1696" w:author="laca" w:date="2015-06-25T07:58:00Z">
        <w:r w:rsidRPr="000633F1" w:rsidDel="000633F1">
          <w:rPr>
            <w:rPrChange w:id="1697" w:author="laca" w:date="2015-06-25T07:58:00Z">
              <w:rPr>
                <w:rStyle w:val="Hyperlink"/>
                <w:noProof/>
              </w:rPr>
            </w:rPrChange>
          </w:rPr>
          <w:delText>Kép. 5.49 Nem invertáló erősítő forrás [15]</w:delText>
        </w:r>
        <w:r w:rsidDel="000633F1">
          <w:rPr>
            <w:noProof/>
            <w:webHidden/>
          </w:rPr>
          <w:tab/>
          <w:delText>81</w:delText>
        </w:r>
      </w:del>
    </w:p>
    <w:p w14:paraId="6E3C62F3" w14:textId="77777777" w:rsidR="00D86AA1" w:rsidDel="000633F1" w:rsidRDefault="00D86AA1">
      <w:pPr>
        <w:pStyle w:val="TableofFigures"/>
        <w:tabs>
          <w:tab w:val="right" w:leader="dot" w:pos="8756"/>
        </w:tabs>
        <w:rPr>
          <w:del w:id="1698" w:author="laca" w:date="2015-06-25T07:58:00Z"/>
          <w:noProof/>
          <w:sz w:val="22"/>
          <w:lang w:eastAsia="hu-HU"/>
        </w:rPr>
      </w:pPr>
      <w:del w:id="1699" w:author="laca" w:date="2015-06-25T07:58:00Z">
        <w:r w:rsidRPr="000633F1" w:rsidDel="000633F1">
          <w:rPr>
            <w:rPrChange w:id="1700" w:author="laca" w:date="2015-06-25T07:58:00Z">
              <w:rPr>
                <w:rStyle w:val="Hyperlink"/>
                <w:noProof/>
              </w:rPr>
            </w:rPrChange>
          </w:rPr>
          <w:delText>Kép. 5.50 Dupla hídvezérlő áramkor vezérlő jelei JP2 csatlakozó a Kép. 5.47-n.</w:delText>
        </w:r>
        <w:r w:rsidDel="000633F1">
          <w:rPr>
            <w:noProof/>
            <w:webHidden/>
          </w:rPr>
          <w:tab/>
          <w:delText>81</w:delText>
        </w:r>
      </w:del>
    </w:p>
    <w:p w14:paraId="1DAD0455" w14:textId="77777777" w:rsidR="00D86AA1" w:rsidDel="000633F1" w:rsidRDefault="00D86AA1">
      <w:pPr>
        <w:pStyle w:val="TableofFigures"/>
        <w:tabs>
          <w:tab w:val="right" w:leader="dot" w:pos="8756"/>
        </w:tabs>
        <w:rPr>
          <w:del w:id="1701" w:author="laca" w:date="2015-06-25T07:58:00Z"/>
          <w:noProof/>
          <w:sz w:val="22"/>
          <w:lang w:eastAsia="hu-HU"/>
        </w:rPr>
      </w:pPr>
      <w:del w:id="1702" w:author="laca" w:date="2015-06-25T07:58:00Z">
        <w:r w:rsidRPr="000633F1" w:rsidDel="000633F1">
          <w:rPr>
            <w:rPrChange w:id="1703" w:author="laca" w:date="2015-06-25T07:58:00Z">
              <w:rPr>
                <w:rStyle w:val="Hyperlink"/>
                <w:noProof/>
              </w:rPr>
            </w:rPrChange>
          </w:rPr>
          <w:delText>Kép. 5.51 H híd tranzisztorainak a Gate vezetékei</w:delText>
        </w:r>
        <w:r w:rsidDel="000633F1">
          <w:rPr>
            <w:noProof/>
            <w:webHidden/>
          </w:rPr>
          <w:tab/>
          <w:delText>81</w:delText>
        </w:r>
      </w:del>
    </w:p>
    <w:p w14:paraId="118BF4B1" w14:textId="77777777" w:rsidR="00D86AA1" w:rsidDel="000633F1" w:rsidRDefault="00D86AA1">
      <w:pPr>
        <w:pStyle w:val="TableofFigures"/>
        <w:tabs>
          <w:tab w:val="right" w:leader="dot" w:pos="8756"/>
        </w:tabs>
        <w:rPr>
          <w:del w:id="1704" w:author="laca" w:date="2015-06-25T07:58:00Z"/>
          <w:noProof/>
          <w:sz w:val="22"/>
          <w:lang w:eastAsia="hu-HU"/>
        </w:rPr>
      </w:pPr>
      <w:del w:id="1705" w:author="laca" w:date="2015-06-25T07:58:00Z">
        <w:r w:rsidRPr="000633F1" w:rsidDel="000633F1">
          <w:rPr>
            <w:rPrChange w:id="1706" w:author="laca" w:date="2015-06-25T07:58:00Z">
              <w:rPr>
                <w:rStyle w:val="Hyperlink"/>
                <w:noProof/>
              </w:rPr>
            </w:rPrChange>
          </w:rPr>
          <w:delText>Kép. 5.52 A négy Kép. 5.51 látható szalagvezeték jelenik meg a Buszvezetékben.</w:delText>
        </w:r>
        <w:r w:rsidDel="000633F1">
          <w:rPr>
            <w:noProof/>
            <w:webHidden/>
          </w:rPr>
          <w:tab/>
          <w:delText>82</w:delText>
        </w:r>
      </w:del>
    </w:p>
    <w:p w14:paraId="4136EC8A" w14:textId="77777777" w:rsidR="00D86AA1" w:rsidDel="000633F1" w:rsidRDefault="00D86AA1">
      <w:pPr>
        <w:pStyle w:val="TableofFigures"/>
        <w:tabs>
          <w:tab w:val="right" w:leader="dot" w:pos="8756"/>
        </w:tabs>
        <w:rPr>
          <w:del w:id="1707" w:author="laca" w:date="2015-06-25T07:58:00Z"/>
          <w:noProof/>
          <w:sz w:val="22"/>
          <w:lang w:eastAsia="hu-HU"/>
        </w:rPr>
      </w:pPr>
      <w:del w:id="1708" w:author="laca" w:date="2015-06-25T07:58:00Z">
        <w:r w:rsidRPr="000633F1" w:rsidDel="000633F1">
          <w:rPr>
            <w:rPrChange w:id="1709" w:author="laca" w:date="2015-06-25T07:58:00Z">
              <w:rPr>
                <w:rStyle w:val="Hyperlink"/>
                <w:noProof/>
              </w:rPr>
            </w:rPrChange>
          </w:rPr>
          <w:delText>Kép. 5.53 FPGA kimentének a védelme</w:delText>
        </w:r>
        <w:r w:rsidDel="000633F1">
          <w:rPr>
            <w:noProof/>
            <w:webHidden/>
          </w:rPr>
          <w:tab/>
          <w:delText>82</w:delText>
        </w:r>
      </w:del>
    </w:p>
    <w:p w14:paraId="731D337C" w14:textId="77777777" w:rsidR="00D86AA1" w:rsidDel="000633F1" w:rsidRDefault="00D86AA1">
      <w:pPr>
        <w:pStyle w:val="TableofFigures"/>
        <w:tabs>
          <w:tab w:val="right" w:leader="dot" w:pos="8756"/>
        </w:tabs>
        <w:rPr>
          <w:del w:id="1710" w:author="laca" w:date="2015-06-25T07:58:00Z"/>
          <w:noProof/>
          <w:sz w:val="22"/>
          <w:lang w:eastAsia="hu-HU"/>
        </w:rPr>
      </w:pPr>
      <w:del w:id="1711" w:author="laca" w:date="2015-06-25T07:58:00Z">
        <w:r w:rsidRPr="000633F1" w:rsidDel="000633F1">
          <w:rPr>
            <w:rPrChange w:id="1712" w:author="laca" w:date="2015-06-25T07:58:00Z">
              <w:rPr>
                <w:rStyle w:val="Hyperlink"/>
                <w:noProof/>
              </w:rPr>
            </w:rPrChange>
          </w:rPr>
          <w:delText>Kép. 5.54 A robot energia ellátása valamint a hűtő rendszer elvi felépítése</w:delText>
        </w:r>
        <w:r w:rsidDel="000633F1">
          <w:rPr>
            <w:noProof/>
            <w:webHidden/>
          </w:rPr>
          <w:tab/>
          <w:delText>83</w:delText>
        </w:r>
      </w:del>
    </w:p>
    <w:p w14:paraId="424D1595" w14:textId="77777777" w:rsidR="00D86AA1" w:rsidDel="000633F1" w:rsidRDefault="00D86AA1">
      <w:pPr>
        <w:pStyle w:val="TableofFigures"/>
        <w:tabs>
          <w:tab w:val="right" w:leader="dot" w:pos="8756"/>
        </w:tabs>
        <w:rPr>
          <w:del w:id="1713" w:author="laca" w:date="2015-06-25T07:58:00Z"/>
          <w:noProof/>
          <w:sz w:val="22"/>
          <w:lang w:eastAsia="hu-HU"/>
        </w:rPr>
      </w:pPr>
      <w:del w:id="1714" w:author="laca" w:date="2015-06-25T07:58:00Z">
        <w:r w:rsidRPr="000633F1" w:rsidDel="000633F1">
          <w:rPr>
            <w:rPrChange w:id="1715" w:author="laca" w:date="2015-06-25T07:58:00Z">
              <w:rPr>
                <w:rStyle w:val="Hyperlink"/>
                <w:noProof/>
              </w:rPr>
            </w:rPrChange>
          </w:rPr>
          <w:delText>Kép. 5.55 Vízpumpa és a ventilátor motorjának vezérlő teljesítmény elektronikai kapcsolása</w:delText>
        </w:r>
        <w:r w:rsidDel="000633F1">
          <w:rPr>
            <w:noProof/>
            <w:webHidden/>
          </w:rPr>
          <w:tab/>
          <w:delText>84</w:delText>
        </w:r>
      </w:del>
    </w:p>
    <w:p w14:paraId="2241C095" w14:textId="77777777" w:rsidR="00D86AA1" w:rsidDel="000633F1" w:rsidRDefault="00D86AA1">
      <w:pPr>
        <w:pStyle w:val="TableofFigures"/>
        <w:tabs>
          <w:tab w:val="right" w:leader="dot" w:pos="8756"/>
        </w:tabs>
        <w:rPr>
          <w:del w:id="1716" w:author="laca" w:date="2015-06-25T07:58:00Z"/>
          <w:noProof/>
          <w:sz w:val="22"/>
          <w:lang w:eastAsia="hu-HU"/>
        </w:rPr>
      </w:pPr>
      <w:del w:id="1717" w:author="laca" w:date="2015-06-25T07:58:00Z">
        <w:r w:rsidRPr="000633F1" w:rsidDel="000633F1">
          <w:rPr>
            <w:rPrChange w:id="1718" w:author="laca" w:date="2015-06-25T07:58:00Z">
              <w:rPr>
                <w:rStyle w:val="Hyperlink"/>
                <w:noProof/>
              </w:rPr>
            </w:rPrChange>
          </w:rPr>
          <w:delText>Kép. 5.56Bootstramp megoldás a felső tranzisztor Gate bemenetének a meghajtására</w:delText>
        </w:r>
        <w:r w:rsidDel="000633F1">
          <w:rPr>
            <w:noProof/>
            <w:webHidden/>
          </w:rPr>
          <w:tab/>
          <w:delText>85</w:delText>
        </w:r>
      </w:del>
    </w:p>
    <w:p w14:paraId="4F85EA98" w14:textId="77777777" w:rsidR="00D86AA1" w:rsidDel="000633F1" w:rsidRDefault="00D86AA1">
      <w:pPr>
        <w:pStyle w:val="TableofFigures"/>
        <w:tabs>
          <w:tab w:val="right" w:leader="dot" w:pos="8756"/>
        </w:tabs>
        <w:rPr>
          <w:del w:id="1719" w:author="laca" w:date="2015-06-25T07:58:00Z"/>
          <w:noProof/>
          <w:sz w:val="22"/>
          <w:lang w:eastAsia="hu-HU"/>
        </w:rPr>
      </w:pPr>
      <w:del w:id="1720" w:author="laca" w:date="2015-06-25T07:58:00Z">
        <w:r w:rsidRPr="000633F1" w:rsidDel="000633F1">
          <w:rPr>
            <w:rPrChange w:id="1721" w:author="laca" w:date="2015-06-25T07:58:00Z">
              <w:rPr>
                <w:rStyle w:val="Hyperlink"/>
                <w:noProof/>
              </w:rPr>
            </w:rPrChange>
          </w:rPr>
          <w:delText>Kép. 5.57Bootstramp kondenzátor feszültsége a W és W11 pontokban</w:delText>
        </w:r>
        <w:r w:rsidDel="000633F1">
          <w:rPr>
            <w:noProof/>
            <w:webHidden/>
          </w:rPr>
          <w:tab/>
          <w:delText>85</w:delText>
        </w:r>
      </w:del>
    </w:p>
    <w:p w14:paraId="5F85BA95" w14:textId="77777777" w:rsidR="00D86AA1" w:rsidDel="000633F1" w:rsidRDefault="00D86AA1">
      <w:pPr>
        <w:pStyle w:val="TableofFigures"/>
        <w:tabs>
          <w:tab w:val="right" w:leader="dot" w:pos="8756"/>
        </w:tabs>
        <w:rPr>
          <w:del w:id="1722" w:author="laca" w:date="2015-06-25T07:58:00Z"/>
          <w:noProof/>
          <w:sz w:val="22"/>
          <w:lang w:eastAsia="hu-HU"/>
        </w:rPr>
      </w:pPr>
      <w:del w:id="1723" w:author="laca" w:date="2015-06-25T07:58:00Z">
        <w:r w:rsidRPr="000633F1" w:rsidDel="000633F1">
          <w:rPr>
            <w:rPrChange w:id="1724" w:author="laca" w:date="2015-06-25T07:58:00Z">
              <w:rPr>
                <w:rStyle w:val="Hyperlink"/>
                <w:noProof/>
              </w:rPr>
            </w:rPrChange>
          </w:rPr>
          <w:delText>Kép. 5.58 Bootstramp működése, szimulációs modell MATLAB/SIMULINK környezetben</w:delText>
        </w:r>
        <w:r w:rsidDel="000633F1">
          <w:rPr>
            <w:noProof/>
            <w:webHidden/>
          </w:rPr>
          <w:tab/>
          <w:delText>86</w:delText>
        </w:r>
      </w:del>
    </w:p>
    <w:p w14:paraId="2853DF84" w14:textId="77777777" w:rsidR="00D86AA1" w:rsidDel="000633F1" w:rsidRDefault="00D86AA1">
      <w:pPr>
        <w:pStyle w:val="TableofFigures"/>
        <w:tabs>
          <w:tab w:val="right" w:leader="dot" w:pos="8756"/>
        </w:tabs>
        <w:rPr>
          <w:del w:id="1725" w:author="laca" w:date="2015-06-25T07:58:00Z"/>
          <w:noProof/>
          <w:sz w:val="22"/>
          <w:lang w:eastAsia="hu-HU"/>
        </w:rPr>
      </w:pPr>
      <w:del w:id="1726" w:author="laca" w:date="2015-06-25T07:58:00Z">
        <w:r w:rsidRPr="000633F1" w:rsidDel="000633F1">
          <w:rPr>
            <w:rPrChange w:id="1727" w:author="laca" w:date="2015-06-25T07:58:00Z">
              <w:rPr>
                <w:rStyle w:val="Hyperlink"/>
                <w:noProof/>
              </w:rPr>
            </w:rPrChange>
          </w:rPr>
          <w:delText>Kép. 5.59 Szimulációs eredmények Bootstramp</w:delText>
        </w:r>
        <w:r w:rsidDel="000633F1">
          <w:rPr>
            <w:noProof/>
            <w:webHidden/>
          </w:rPr>
          <w:tab/>
          <w:delText>86</w:delText>
        </w:r>
      </w:del>
    </w:p>
    <w:p w14:paraId="34B28852" w14:textId="77777777" w:rsidR="00D86AA1" w:rsidDel="000633F1" w:rsidRDefault="00D86AA1">
      <w:pPr>
        <w:pStyle w:val="TableofFigures"/>
        <w:tabs>
          <w:tab w:val="right" w:leader="dot" w:pos="8756"/>
        </w:tabs>
        <w:rPr>
          <w:del w:id="1728" w:author="laca" w:date="2015-06-25T07:58:00Z"/>
          <w:noProof/>
          <w:sz w:val="22"/>
          <w:lang w:eastAsia="hu-HU"/>
        </w:rPr>
      </w:pPr>
      <w:del w:id="1729" w:author="laca" w:date="2015-06-25T07:58:00Z">
        <w:r w:rsidRPr="000633F1" w:rsidDel="000633F1">
          <w:rPr>
            <w:rPrChange w:id="1730" w:author="laca" w:date="2015-06-25T07:58:00Z">
              <w:rPr>
                <w:rStyle w:val="Hyperlink"/>
                <w:noProof/>
              </w:rPr>
            </w:rPrChange>
          </w:rPr>
          <w:delText>Kép. 5.60 Robot kerekek sebsége és a robot mozgásának viszonya</w:delText>
        </w:r>
        <w:r w:rsidDel="000633F1">
          <w:rPr>
            <w:noProof/>
            <w:webHidden/>
          </w:rPr>
          <w:tab/>
          <w:delText>87</w:delText>
        </w:r>
      </w:del>
    </w:p>
    <w:p w14:paraId="40248290" w14:textId="77777777" w:rsidR="00D86AA1" w:rsidDel="000633F1" w:rsidRDefault="00D86AA1">
      <w:pPr>
        <w:pStyle w:val="TableofFigures"/>
        <w:tabs>
          <w:tab w:val="right" w:leader="dot" w:pos="8756"/>
        </w:tabs>
        <w:rPr>
          <w:del w:id="1731" w:author="laca" w:date="2015-06-25T07:58:00Z"/>
          <w:noProof/>
          <w:sz w:val="22"/>
          <w:lang w:eastAsia="hu-HU"/>
        </w:rPr>
      </w:pPr>
      <w:del w:id="1732" w:author="laca" w:date="2015-06-25T07:58:00Z">
        <w:r w:rsidRPr="000633F1" w:rsidDel="000633F1">
          <w:rPr>
            <w:rPrChange w:id="1733" w:author="laca" w:date="2015-06-25T07:58:00Z">
              <w:rPr>
                <w:rStyle w:val="Hyperlink"/>
                <w:noProof/>
              </w:rPr>
            </w:rPrChange>
          </w:rPr>
          <w:delText>Kép. 5.61 Robot 3D vektorábrája</w:delText>
        </w:r>
        <w:r w:rsidDel="000633F1">
          <w:rPr>
            <w:noProof/>
            <w:webHidden/>
          </w:rPr>
          <w:tab/>
          <w:delText>88</w:delText>
        </w:r>
      </w:del>
    </w:p>
    <w:p w14:paraId="53B1A0CF" w14:textId="77777777" w:rsidR="00D86AA1" w:rsidDel="000633F1" w:rsidRDefault="00D86AA1">
      <w:pPr>
        <w:pStyle w:val="TableofFigures"/>
        <w:tabs>
          <w:tab w:val="right" w:leader="dot" w:pos="8756"/>
        </w:tabs>
        <w:rPr>
          <w:del w:id="1734" w:author="laca" w:date="2015-06-25T07:58:00Z"/>
          <w:noProof/>
          <w:sz w:val="22"/>
          <w:lang w:eastAsia="hu-HU"/>
        </w:rPr>
      </w:pPr>
      <w:del w:id="1735" w:author="laca" w:date="2015-06-25T07:58:00Z">
        <w:r w:rsidRPr="000633F1" w:rsidDel="000633F1">
          <w:rPr>
            <w:rPrChange w:id="1736" w:author="laca" w:date="2015-06-25T07:58:00Z">
              <w:rPr>
                <w:rStyle w:val="Hyperlink"/>
                <w:noProof/>
              </w:rPr>
            </w:rPrChange>
          </w:rPr>
          <w:delText>Kép. 5.62 Oldalnézetek és felülnéztet, jelölések szemléltetése</w:delText>
        </w:r>
        <w:r w:rsidDel="000633F1">
          <w:rPr>
            <w:noProof/>
            <w:webHidden/>
          </w:rPr>
          <w:tab/>
          <w:delText>89</w:delText>
        </w:r>
      </w:del>
    </w:p>
    <w:p w14:paraId="6072FE83" w14:textId="77777777" w:rsidR="00D86AA1" w:rsidDel="000633F1" w:rsidRDefault="00D86AA1">
      <w:pPr>
        <w:pStyle w:val="TableofFigures"/>
        <w:tabs>
          <w:tab w:val="right" w:leader="dot" w:pos="8756"/>
        </w:tabs>
        <w:rPr>
          <w:del w:id="1737" w:author="laca" w:date="2015-06-25T07:58:00Z"/>
          <w:noProof/>
          <w:sz w:val="22"/>
          <w:lang w:eastAsia="hu-HU"/>
        </w:rPr>
      </w:pPr>
      <w:del w:id="1738" w:author="laca" w:date="2015-06-25T07:58:00Z">
        <w:r w:rsidRPr="000633F1" w:rsidDel="000633F1">
          <w:rPr>
            <w:rPrChange w:id="1739" w:author="laca" w:date="2015-06-25T07:58:00Z">
              <w:rPr>
                <w:rStyle w:val="Hyperlink"/>
                <w:noProof/>
              </w:rPr>
            </w:rPrChange>
          </w:rPr>
          <w:delText>Kép. 6.1 Átételek</w:delText>
        </w:r>
        <w:r w:rsidDel="000633F1">
          <w:rPr>
            <w:noProof/>
            <w:webHidden/>
          </w:rPr>
          <w:tab/>
          <w:delText>91</w:delText>
        </w:r>
      </w:del>
    </w:p>
    <w:p w14:paraId="369AD536" w14:textId="77777777" w:rsidR="00D86AA1" w:rsidDel="000633F1" w:rsidRDefault="00D86AA1">
      <w:pPr>
        <w:pStyle w:val="TableofFigures"/>
        <w:tabs>
          <w:tab w:val="right" w:leader="dot" w:pos="8756"/>
        </w:tabs>
        <w:rPr>
          <w:del w:id="1740" w:author="laca" w:date="2015-06-25T07:58:00Z"/>
          <w:noProof/>
          <w:sz w:val="22"/>
          <w:lang w:eastAsia="hu-HU"/>
        </w:rPr>
      </w:pPr>
      <w:del w:id="1741" w:author="laca" w:date="2015-06-25T07:58:00Z">
        <w:r w:rsidRPr="000633F1" w:rsidDel="000633F1">
          <w:rPr>
            <w:rPrChange w:id="1742" w:author="laca" w:date="2015-06-25T07:58:00Z">
              <w:rPr>
                <w:rStyle w:val="Hyperlink"/>
                <w:noProof/>
              </w:rPr>
            </w:rPrChange>
          </w:rPr>
          <w:delText>Kép. 6.2 Robot vázának Inventoros 3D Képe</w:delText>
        </w:r>
        <w:r w:rsidDel="000633F1">
          <w:rPr>
            <w:noProof/>
            <w:webHidden/>
          </w:rPr>
          <w:tab/>
          <w:delText>91</w:delText>
        </w:r>
      </w:del>
    </w:p>
    <w:p w14:paraId="6CF2487D" w14:textId="77777777" w:rsidR="00D86AA1" w:rsidDel="000633F1" w:rsidRDefault="00D86AA1">
      <w:pPr>
        <w:pStyle w:val="TableofFigures"/>
        <w:tabs>
          <w:tab w:val="right" w:leader="dot" w:pos="8756"/>
        </w:tabs>
        <w:rPr>
          <w:del w:id="1743" w:author="laca" w:date="2015-06-25T07:58:00Z"/>
          <w:noProof/>
          <w:sz w:val="22"/>
          <w:lang w:eastAsia="hu-HU"/>
        </w:rPr>
      </w:pPr>
      <w:del w:id="1744" w:author="laca" w:date="2015-06-25T07:58:00Z">
        <w:r w:rsidRPr="000633F1" w:rsidDel="000633F1">
          <w:rPr>
            <w:rPrChange w:id="1745" w:author="laca" w:date="2015-06-25T07:58:00Z">
              <w:rPr>
                <w:rStyle w:val="Hyperlink"/>
                <w:noProof/>
              </w:rPr>
            </w:rPrChange>
          </w:rPr>
          <w:delText>Kép. 10.1 A mechanikai rendszer műszaki rajza</w:delText>
        </w:r>
        <w:r w:rsidDel="000633F1">
          <w:rPr>
            <w:noProof/>
            <w:webHidden/>
          </w:rPr>
          <w:tab/>
          <w:delText>96</w:delText>
        </w:r>
      </w:del>
    </w:p>
    <w:p w14:paraId="520C3618" w14:textId="77777777" w:rsidR="000633F1" w:rsidRDefault="00ED22AB">
      <w:pPr>
        <w:pStyle w:val="TableofFigures"/>
        <w:tabs>
          <w:tab w:val="right" w:leader="dot" w:pos="8756"/>
        </w:tabs>
        <w:rPr>
          <w:ins w:id="1746" w:author="laca" w:date="2015-06-25T07:58:00Z"/>
          <w:noProof/>
          <w:sz w:val="22"/>
          <w:lang w:eastAsia="hu-HU"/>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ins w:id="1747" w:author="laca" w:date="2015-06-25T07:58:00Z">
        <w:r w:rsidR="000633F1" w:rsidRPr="00BA6568">
          <w:rPr>
            <w:rStyle w:val="Hyperlink"/>
            <w:noProof/>
          </w:rPr>
          <w:fldChar w:fldCharType="begin"/>
        </w:r>
        <w:r w:rsidR="000633F1" w:rsidRPr="00BA6568">
          <w:rPr>
            <w:rStyle w:val="Hyperlink"/>
            <w:noProof/>
          </w:rPr>
          <w:instrText xml:space="preserve"> </w:instrText>
        </w:r>
        <w:r w:rsidR="000633F1">
          <w:rPr>
            <w:noProof/>
          </w:rPr>
          <w:instrText>HYPERLINK \l "_Toc422982638"</w:instrText>
        </w:r>
        <w:r w:rsidR="000633F1" w:rsidRPr="00BA6568">
          <w:rPr>
            <w:rStyle w:val="Hyperlink"/>
            <w:noProof/>
          </w:rPr>
          <w:instrText xml:space="preserve"> </w:instrText>
        </w:r>
        <w:r w:rsidR="000633F1" w:rsidRPr="00BA6568">
          <w:rPr>
            <w:rStyle w:val="Hyperlink"/>
            <w:noProof/>
          </w:rPr>
          <w:fldChar w:fldCharType="separate"/>
        </w:r>
        <w:r w:rsidR="000633F1" w:rsidRPr="00BA6568">
          <w:rPr>
            <w:rStyle w:val="Hyperlink"/>
            <w:noProof/>
          </w:rPr>
          <w:t>Táblázat. 4</w:t>
        </w:r>
        <w:r w:rsidR="000633F1" w:rsidRPr="00BA6568">
          <w:rPr>
            <w:rStyle w:val="Hyperlink"/>
            <w:noProof/>
          </w:rPr>
          <w:noBreakHyphen/>
          <w:t>1 Ziegler-Nichols módszerrel történő PID hangolás</w:t>
        </w:r>
        <w:r w:rsidR="000633F1">
          <w:rPr>
            <w:noProof/>
            <w:webHidden/>
          </w:rPr>
          <w:tab/>
        </w:r>
        <w:r w:rsidR="000633F1">
          <w:rPr>
            <w:noProof/>
            <w:webHidden/>
          </w:rPr>
          <w:fldChar w:fldCharType="begin"/>
        </w:r>
        <w:r w:rsidR="000633F1">
          <w:rPr>
            <w:noProof/>
            <w:webHidden/>
          </w:rPr>
          <w:instrText xml:space="preserve"> PAGEREF _Toc422982638 \h </w:instrText>
        </w:r>
      </w:ins>
      <w:r w:rsidR="000633F1">
        <w:rPr>
          <w:noProof/>
          <w:webHidden/>
        </w:rPr>
      </w:r>
      <w:r w:rsidR="000633F1">
        <w:rPr>
          <w:noProof/>
          <w:webHidden/>
        </w:rPr>
        <w:fldChar w:fldCharType="separate"/>
      </w:r>
      <w:ins w:id="1748" w:author="laca" w:date="2015-06-26T10:03:00Z">
        <w:r w:rsidR="005D6C24">
          <w:rPr>
            <w:noProof/>
            <w:webHidden/>
          </w:rPr>
          <w:t>34</w:t>
        </w:r>
      </w:ins>
      <w:ins w:id="1749" w:author="laca" w:date="2015-06-25T07:58:00Z">
        <w:r w:rsidR="000633F1">
          <w:rPr>
            <w:noProof/>
            <w:webHidden/>
          </w:rPr>
          <w:fldChar w:fldCharType="end"/>
        </w:r>
        <w:r w:rsidR="000633F1" w:rsidRPr="00BA6568">
          <w:rPr>
            <w:rStyle w:val="Hyperlink"/>
            <w:noProof/>
          </w:rPr>
          <w:fldChar w:fldCharType="end"/>
        </w:r>
      </w:ins>
    </w:p>
    <w:p w14:paraId="39841042" w14:textId="77777777" w:rsidR="000633F1" w:rsidRDefault="000633F1">
      <w:pPr>
        <w:pStyle w:val="TableofFigures"/>
        <w:tabs>
          <w:tab w:val="right" w:leader="dot" w:pos="8756"/>
        </w:tabs>
        <w:rPr>
          <w:ins w:id="1750" w:author="laca" w:date="2015-06-25T07:58:00Z"/>
          <w:noProof/>
          <w:sz w:val="22"/>
          <w:lang w:eastAsia="hu-HU"/>
        </w:rPr>
      </w:pPr>
      <w:ins w:id="1751" w:author="laca" w:date="2015-06-25T07:58:00Z">
        <w:r w:rsidRPr="00BA6568">
          <w:rPr>
            <w:rStyle w:val="Hyperlink"/>
            <w:noProof/>
          </w:rPr>
          <w:fldChar w:fldCharType="begin"/>
        </w:r>
        <w:r w:rsidRPr="00BA6568">
          <w:rPr>
            <w:rStyle w:val="Hyperlink"/>
            <w:noProof/>
          </w:rPr>
          <w:instrText xml:space="preserve"> </w:instrText>
        </w:r>
        <w:r>
          <w:rPr>
            <w:noProof/>
          </w:rPr>
          <w:instrText>HYPERLINK \l "_Toc422982639"</w:instrText>
        </w:r>
        <w:r w:rsidRPr="00BA6568">
          <w:rPr>
            <w:rStyle w:val="Hyperlink"/>
            <w:noProof/>
          </w:rPr>
          <w:instrText xml:space="preserve"> </w:instrText>
        </w:r>
        <w:r w:rsidRPr="00BA6568">
          <w:rPr>
            <w:rStyle w:val="Hyperlink"/>
            <w:noProof/>
          </w:rPr>
          <w:fldChar w:fldCharType="separate"/>
        </w:r>
        <w:r w:rsidRPr="00BA6568">
          <w:rPr>
            <w:rStyle w:val="Hyperlink"/>
            <w:noProof/>
          </w:rPr>
          <w:t>Táblázat. 4</w:t>
        </w:r>
        <w:r w:rsidRPr="00BA6568">
          <w:rPr>
            <w:rStyle w:val="Hyperlink"/>
            <w:noProof/>
          </w:rPr>
          <w:noBreakHyphen/>
          <w:t>2 Oppelt módszer hangolás</w:t>
        </w:r>
        <w:r>
          <w:rPr>
            <w:noProof/>
            <w:webHidden/>
          </w:rPr>
          <w:tab/>
        </w:r>
        <w:r>
          <w:rPr>
            <w:noProof/>
            <w:webHidden/>
          </w:rPr>
          <w:fldChar w:fldCharType="begin"/>
        </w:r>
        <w:r>
          <w:rPr>
            <w:noProof/>
            <w:webHidden/>
          </w:rPr>
          <w:instrText xml:space="preserve"> PAGEREF _Toc422982639 \h </w:instrText>
        </w:r>
      </w:ins>
      <w:r>
        <w:rPr>
          <w:noProof/>
          <w:webHidden/>
        </w:rPr>
      </w:r>
      <w:r>
        <w:rPr>
          <w:noProof/>
          <w:webHidden/>
        </w:rPr>
        <w:fldChar w:fldCharType="separate"/>
      </w:r>
      <w:ins w:id="1752" w:author="laca" w:date="2015-06-26T10:03:00Z">
        <w:r w:rsidR="005D6C24">
          <w:rPr>
            <w:noProof/>
            <w:webHidden/>
          </w:rPr>
          <w:t>34</w:t>
        </w:r>
      </w:ins>
      <w:ins w:id="1753" w:author="laca" w:date="2015-06-25T07:58:00Z">
        <w:r>
          <w:rPr>
            <w:noProof/>
            <w:webHidden/>
          </w:rPr>
          <w:fldChar w:fldCharType="end"/>
        </w:r>
        <w:r w:rsidRPr="00BA6568">
          <w:rPr>
            <w:rStyle w:val="Hyperlink"/>
            <w:noProof/>
          </w:rPr>
          <w:fldChar w:fldCharType="end"/>
        </w:r>
      </w:ins>
    </w:p>
    <w:p w14:paraId="1A709024" w14:textId="77777777" w:rsidR="000633F1" w:rsidRDefault="000633F1">
      <w:pPr>
        <w:pStyle w:val="TableofFigures"/>
        <w:tabs>
          <w:tab w:val="right" w:leader="dot" w:pos="8756"/>
        </w:tabs>
        <w:rPr>
          <w:ins w:id="1754" w:author="laca" w:date="2015-06-25T07:58:00Z"/>
          <w:noProof/>
          <w:sz w:val="22"/>
          <w:lang w:eastAsia="hu-HU"/>
        </w:rPr>
      </w:pPr>
      <w:ins w:id="1755" w:author="laca" w:date="2015-06-25T07:58:00Z">
        <w:r w:rsidRPr="00BA6568">
          <w:rPr>
            <w:rStyle w:val="Hyperlink"/>
            <w:noProof/>
          </w:rPr>
          <w:lastRenderedPageBreak/>
          <w:fldChar w:fldCharType="begin"/>
        </w:r>
        <w:r w:rsidRPr="00BA6568">
          <w:rPr>
            <w:rStyle w:val="Hyperlink"/>
            <w:noProof/>
          </w:rPr>
          <w:instrText xml:space="preserve"> </w:instrText>
        </w:r>
        <w:r>
          <w:rPr>
            <w:noProof/>
          </w:rPr>
          <w:instrText>HYPERLINK \l "_Toc422982640"</w:instrText>
        </w:r>
        <w:r w:rsidRPr="00BA6568">
          <w:rPr>
            <w:rStyle w:val="Hyperlink"/>
            <w:noProof/>
          </w:rPr>
          <w:instrText xml:space="preserve"> </w:instrText>
        </w:r>
        <w:r w:rsidRPr="00BA6568">
          <w:rPr>
            <w:rStyle w:val="Hyperlink"/>
            <w:noProof/>
          </w:rPr>
          <w:fldChar w:fldCharType="separate"/>
        </w:r>
        <w:r w:rsidRPr="00BA6568">
          <w:rPr>
            <w:rStyle w:val="Hyperlink"/>
            <w:rFonts w:ascii="Times New Roman" w:hAnsi="Times New Roman"/>
            <w:noProof/>
          </w:rPr>
          <w:t>Táblázat. 5</w:t>
        </w:r>
        <w:r w:rsidRPr="00BA6568">
          <w:rPr>
            <w:rStyle w:val="Hyperlink"/>
            <w:rFonts w:ascii="Times New Roman" w:hAnsi="Times New Roman"/>
            <w:noProof/>
          </w:rPr>
          <w:noBreakHyphen/>
          <w:t>1 Manuálisan számolt értékek a szimuláció ellenőrzésére</w:t>
        </w:r>
        <w:r>
          <w:rPr>
            <w:noProof/>
            <w:webHidden/>
          </w:rPr>
          <w:tab/>
        </w:r>
        <w:r>
          <w:rPr>
            <w:noProof/>
            <w:webHidden/>
          </w:rPr>
          <w:fldChar w:fldCharType="begin"/>
        </w:r>
        <w:r>
          <w:rPr>
            <w:noProof/>
            <w:webHidden/>
          </w:rPr>
          <w:instrText xml:space="preserve"> PAGEREF _Toc422982640 \h </w:instrText>
        </w:r>
      </w:ins>
      <w:r>
        <w:rPr>
          <w:noProof/>
          <w:webHidden/>
        </w:rPr>
      </w:r>
      <w:r>
        <w:rPr>
          <w:noProof/>
          <w:webHidden/>
        </w:rPr>
        <w:fldChar w:fldCharType="separate"/>
      </w:r>
      <w:ins w:id="1756" w:author="laca" w:date="2015-06-26T10:03:00Z">
        <w:r w:rsidR="005D6C24">
          <w:rPr>
            <w:noProof/>
            <w:webHidden/>
          </w:rPr>
          <w:t>44</w:t>
        </w:r>
      </w:ins>
      <w:ins w:id="1757" w:author="laca" w:date="2015-06-25T07:58:00Z">
        <w:r>
          <w:rPr>
            <w:noProof/>
            <w:webHidden/>
          </w:rPr>
          <w:fldChar w:fldCharType="end"/>
        </w:r>
        <w:r w:rsidRPr="00BA6568">
          <w:rPr>
            <w:rStyle w:val="Hyperlink"/>
            <w:noProof/>
          </w:rPr>
          <w:fldChar w:fldCharType="end"/>
        </w:r>
      </w:ins>
    </w:p>
    <w:p w14:paraId="295C393A" w14:textId="77777777" w:rsidR="000633F1" w:rsidDel="000633F1" w:rsidRDefault="000633F1">
      <w:pPr>
        <w:pStyle w:val="TableofFigures"/>
        <w:tabs>
          <w:tab w:val="right" w:leader="dot" w:pos="8756"/>
        </w:tabs>
        <w:rPr>
          <w:del w:id="1758" w:author="laca" w:date="2015-06-25T07:58:00Z"/>
          <w:noProof/>
        </w:rPr>
      </w:pPr>
    </w:p>
    <w:p w14:paraId="2EE03453" w14:textId="77777777" w:rsidR="00FF5FBB" w:rsidDel="000633F1" w:rsidRDefault="00FF5FBB">
      <w:pPr>
        <w:pStyle w:val="TableofFigures"/>
        <w:tabs>
          <w:tab w:val="right" w:leader="dot" w:pos="8756"/>
        </w:tabs>
        <w:rPr>
          <w:del w:id="1759" w:author="laca" w:date="2015-06-25T07:58:00Z"/>
          <w:noProof/>
          <w:sz w:val="22"/>
          <w:lang w:eastAsia="hu-HU"/>
        </w:rPr>
      </w:pPr>
      <w:del w:id="1760" w:author="laca" w:date="2015-06-25T07:58:00Z">
        <w:r w:rsidRPr="000633F1" w:rsidDel="000633F1">
          <w:rPr>
            <w:rPrChange w:id="1761" w:author="laca" w:date="2015-06-25T07:58:00Z">
              <w:rPr>
                <w:rStyle w:val="Hyperlink"/>
                <w:noProof/>
              </w:rPr>
            </w:rPrChange>
          </w:rPr>
          <w:delText>Táblázat. 4</w:delText>
        </w:r>
        <w:r w:rsidRPr="000633F1" w:rsidDel="000633F1">
          <w:rPr>
            <w:rPrChange w:id="1762" w:author="laca" w:date="2015-06-25T07:58:00Z">
              <w:rPr>
                <w:rStyle w:val="Hyperlink"/>
                <w:noProof/>
              </w:rPr>
            </w:rPrChange>
          </w:rPr>
          <w:noBreakHyphen/>
          <w:delText>1 Ziegler-Nichols módszerrel történő PID hangolás</w:delText>
        </w:r>
        <w:r w:rsidDel="000633F1">
          <w:rPr>
            <w:noProof/>
            <w:webHidden/>
          </w:rPr>
          <w:tab/>
          <w:delText>35</w:delText>
        </w:r>
      </w:del>
    </w:p>
    <w:p w14:paraId="6A442539" w14:textId="77777777" w:rsidR="00FF5FBB" w:rsidDel="000633F1" w:rsidRDefault="00FF5FBB">
      <w:pPr>
        <w:pStyle w:val="TableofFigures"/>
        <w:tabs>
          <w:tab w:val="right" w:leader="dot" w:pos="8756"/>
        </w:tabs>
        <w:rPr>
          <w:del w:id="1763" w:author="laca" w:date="2015-06-25T07:58:00Z"/>
          <w:noProof/>
          <w:sz w:val="22"/>
          <w:lang w:eastAsia="hu-HU"/>
        </w:rPr>
      </w:pPr>
      <w:del w:id="1764" w:author="laca" w:date="2015-06-25T07:58:00Z">
        <w:r w:rsidRPr="000633F1" w:rsidDel="000633F1">
          <w:rPr>
            <w:rPrChange w:id="1765" w:author="laca" w:date="2015-06-25T07:58:00Z">
              <w:rPr>
                <w:rStyle w:val="Hyperlink"/>
                <w:noProof/>
              </w:rPr>
            </w:rPrChange>
          </w:rPr>
          <w:delText>Táblázat. 4</w:delText>
        </w:r>
        <w:r w:rsidRPr="000633F1" w:rsidDel="000633F1">
          <w:rPr>
            <w:rPrChange w:id="1766" w:author="laca" w:date="2015-06-25T07:58:00Z">
              <w:rPr>
                <w:rStyle w:val="Hyperlink"/>
                <w:noProof/>
              </w:rPr>
            </w:rPrChange>
          </w:rPr>
          <w:noBreakHyphen/>
          <w:delText>2 Oppelt módszer hangolás</w:delText>
        </w:r>
        <w:r w:rsidDel="000633F1">
          <w:rPr>
            <w:noProof/>
            <w:webHidden/>
          </w:rPr>
          <w:tab/>
          <w:delText>35</w:delText>
        </w:r>
      </w:del>
    </w:p>
    <w:p w14:paraId="5354EA13" w14:textId="77777777" w:rsidR="00FF5FBB" w:rsidDel="000633F1" w:rsidRDefault="00FF5FBB">
      <w:pPr>
        <w:pStyle w:val="TableofFigures"/>
        <w:tabs>
          <w:tab w:val="right" w:leader="dot" w:pos="8756"/>
        </w:tabs>
        <w:rPr>
          <w:del w:id="1767" w:author="laca" w:date="2015-06-25T07:58:00Z"/>
          <w:noProof/>
          <w:sz w:val="22"/>
          <w:lang w:eastAsia="hu-HU"/>
        </w:rPr>
      </w:pPr>
      <w:del w:id="1768" w:author="laca" w:date="2015-06-25T07:58:00Z">
        <w:r w:rsidRPr="000633F1" w:rsidDel="000633F1">
          <w:rPr>
            <w:rPrChange w:id="1769" w:author="laca" w:date="2015-06-25T07:58:00Z">
              <w:rPr>
                <w:rStyle w:val="Hyperlink"/>
                <w:rFonts w:ascii="Times New Roman" w:hAnsi="Times New Roman"/>
                <w:noProof/>
              </w:rPr>
            </w:rPrChange>
          </w:rPr>
          <w:delText>Táblázat. 5</w:delText>
        </w:r>
        <w:r w:rsidRPr="000633F1" w:rsidDel="000633F1">
          <w:rPr>
            <w:rPrChange w:id="1770" w:author="laca" w:date="2015-06-25T07:58:00Z">
              <w:rPr>
                <w:rStyle w:val="Hyperlink"/>
                <w:rFonts w:ascii="Times New Roman" w:hAnsi="Times New Roman"/>
                <w:noProof/>
              </w:rPr>
            </w:rPrChange>
          </w:rPr>
          <w:noBreakHyphen/>
          <w:delText>1 Manuálisan számolt értékek a szimuláció ellenőrzésére</w:delText>
        </w:r>
        <w:r w:rsidDel="000633F1">
          <w:rPr>
            <w:noProof/>
            <w:webHidden/>
          </w:rPr>
          <w:tab/>
          <w:delText>45</w:delText>
        </w:r>
      </w:del>
    </w:p>
    <w:p w14:paraId="137F3C54" w14:textId="77777777" w:rsidR="00950F00" w:rsidRPr="00BE4225" w:rsidRDefault="00ED22AB" w:rsidP="00C903C5">
      <w:pPr>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rPr>
          <w:rStyle w:val="IntenseEmphasis"/>
          <w:b/>
          <w:bCs/>
          <w:i w:val="0"/>
          <w:iCs w:val="0"/>
          <w:caps w:val="0"/>
        </w:rPr>
      </w:pPr>
      <w:bookmarkStart w:id="1771" w:name="_Toc422983756"/>
      <w:bookmarkStart w:id="1772" w:name="_Toc422984636"/>
      <w:r w:rsidRPr="00BE4225">
        <w:rPr>
          <w:rStyle w:val="IntenseEmphasis"/>
          <w:b/>
          <w:bCs/>
          <w:i w:val="0"/>
          <w:iCs w:val="0"/>
          <w:caps w:val="0"/>
        </w:rPr>
        <w:lastRenderedPageBreak/>
        <w:t>Bevevezető</w:t>
      </w:r>
      <w:bookmarkEnd w:id="1771"/>
      <w:bookmarkEnd w:id="1772"/>
    </w:p>
    <w:p w14:paraId="7A75C9F4" w14:textId="25922C4E" w:rsidR="003B2B67" w:rsidRPr="00B632B4" w:rsidRDefault="00ED22AB" w:rsidP="003B2B67">
      <w:pPr>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r w:rsidR="0061363E">
        <w:rPr>
          <w:rFonts w:ascii="Times New Roman" w:hAnsi="Times New Roman" w:cs="Times New Roman"/>
          <w:szCs w:val="24"/>
          <w:shd w:val="clear" w:color="auto" w:fill="FFFFFF"/>
        </w:rPr>
        <w:t xml:space="preserve">a </w:t>
      </w:r>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w:t>
      </w:r>
      <w:r w:rsidR="0030165A">
        <w:rPr>
          <w:rFonts w:ascii="Times New Roman" w:hAnsi="Times New Roman" w:cs="Times New Roman"/>
          <w:szCs w:val="24"/>
          <w:shd w:val="clear" w:color="auto" w:fill="FFFFFF"/>
        </w:rPr>
        <w:t>B</w:t>
      </w:r>
      <w:r w:rsidR="003B2B67" w:rsidRPr="00B632B4">
        <w:rPr>
          <w:rFonts w:ascii="Times New Roman" w:hAnsi="Times New Roman" w:cs="Times New Roman"/>
          <w:szCs w:val="24"/>
          <w:shd w:val="clear" w:color="auto" w:fill="FFFFFF"/>
        </w:rPr>
        <w:t>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396098E9"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 tervezést a mechanikai rendszerrel kezdtem. Autodesk</w:t>
      </w:r>
      <w:r w:rsidR="0030165A">
        <w:rPr>
          <w:rStyle w:val="Emphasis"/>
          <w:rFonts w:ascii="Times New Roman" w:hAnsi="Times New Roman" w:cs="Times New Roman"/>
          <w:i w:val="0"/>
          <w:szCs w:val="24"/>
        </w:rPr>
        <w:t xml:space="preserve"> </w:t>
      </w:r>
      <w:r w:rsidRPr="00B632B4">
        <w:rPr>
          <w:rStyle w:val="Emphasis"/>
          <w:rFonts w:ascii="Times New Roman" w:hAnsi="Times New Roman" w:cs="Times New Roman"/>
          <w:i w:val="0"/>
          <w:szCs w:val="24"/>
        </w:rPr>
        <w:t xml:space="preserve">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3BA7BE8"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w:t>
      </w:r>
      <w:r w:rsidR="00A37EC8">
        <w:rPr>
          <w:rStyle w:val="Emphasis"/>
          <w:rFonts w:ascii="Times New Roman" w:hAnsi="Times New Roman" w:cs="Times New Roman"/>
          <w:i w:val="0"/>
          <w:szCs w:val="24"/>
        </w:rPr>
        <w:t>PWM</w:t>
      </w:r>
      <w:r w:rsidRPr="00B632B4">
        <w:rPr>
          <w:rStyle w:val="Emphasis"/>
          <w:rFonts w:ascii="Times New Roman" w:hAnsi="Times New Roman" w:cs="Times New Roman"/>
          <w:i w:val="0"/>
          <w:szCs w:val="24"/>
        </w:rPr>
        <w:t xml:space="preserve"> generátor, PID szabályozó, pozíció szabályozó inkrementális érzékelő adatainak a feldolgozó modulját, a megvalósítását System Generátor környezetben, és a modulokkal végzett hardveres és szoftveres szimulációkat. </w:t>
      </w:r>
    </w:p>
    <w:p w14:paraId="1858FCC7" w14:textId="54306FBC" w:rsidR="003B2B67" w:rsidRPr="00B632B4" w:rsidRDefault="003B2B67" w:rsidP="003B2B67">
      <w:pPr>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 vázához rögzíteni lehet nagyobb tömegű kiegészítő tartozékokat pl.: robotkar, fűnyíró, stb. Alkalmazhatósága elképzelhet</w:t>
      </w:r>
      <w:r w:rsidR="009947D3">
        <w:rPr>
          <w:rStyle w:val="Emphasis"/>
          <w:rFonts w:ascii="Times New Roman" w:hAnsi="Times New Roman" w:cs="Times New Roman"/>
          <w:i w:val="0"/>
          <w:szCs w:val="24"/>
        </w:rPr>
        <w:t>ő</w:t>
      </w:r>
      <w:r w:rsidRPr="00B632B4">
        <w:rPr>
          <w:rStyle w:val="Emphasis"/>
          <w:rFonts w:ascii="Times New Roman" w:hAnsi="Times New Roman" w:cs="Times New Roman"/>
          <w:i w:val="0"/>
          <w:szCs w:val="24"/>
        </w:rPr>
        <w:t xml:space="preserve"> a mezőgazdaságban, mint gyomtalanító gép, vagy akár a biztonság technikában, mint beavatkozó eszköz.</w:t>
      </w:r>
    </w:p>
    <w:p w14:paraId="3AB75DDD" w14:textId="7732FF37" w:rsidR="00640226" w:rsidRPr="00BE4225" w:rsidRDefault="00640226" w:rsidP="003B2B67">
      <w:pPr>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rPr>
          <w:rStyle w:val="IntenseEmphasis"/>
          <w:rFonts w:ascii="Times New Roman" w:hAnsi="Times New Roman" w:cs="Times New Roman"/>
          <w:b/>
          <w:i w:val="0"/>
        </w:rPr>
      </w:pPr>
      <w:bookmarkStart w:id="1773" w:name="_Toc422983757"/>
      <w:bookmarkStart w:id="1774" w:name="_Toc422984637"/>
      <w:r w:rsidRPr="00BE4225">
        <w:rPr>
          <w:rStyle w:val="IntenseEmphasis"/>
          <w:rFonts w:ascii="Times New Roman" w:hAnsi="Times New Roman" w:cs="Times New Roman"/>
          <w:b/>
          <w:i w:val="0"/>
        </w:rPr>
        <w:lastRenderedPageBreak/>
        <w:t>BIBLIOGRÁFIAI TANULMÁNY</w:t>
      </w:r>
      <w:bookmarkEnd w:id="1773"/>
      <w:bookmarkEnd w:id="1774"/>
    </w:p>
    <w:p w14:paraId="1865B858" w14:textId="77777777" w:rsidR="00460A3D" w:rsidRPr="00BE4225" w:rsidRDefault="00460A3D" w:rsidP="007852B4">
      <w:pPr>
        <w:pStyle w:val="Heading2"/>
      </w:pPr>
      <w:bookmarkStart w:id="1775" w:name="_Toc422983758"/>
      <w:bookmarkStart w:id="1776" w:name="_Toc422984638"/>
      <w:commentRangeStart w:id="1777"/>
      <w:r w:rsidRPr="00BE4225">
        <w:t>Hasonló FPGA fejlesztőrendszeren megvalósított PID szabályzók</w:t>
      </w:r>
      <w:commentRangeEnd w:id="1777"/>
      <w:r w:rsidR="00E32CCD" w:rsidRPr="00BE4225">
        <w:rPr>
          <w:rStyle w:val="CommentReference"/>
          <w:rFonts w:asciiTheme="minorHAnsi" w:eastAsiaTheme="minorEastAsia" w:hAnsiTheme="minorHAnsi" w:cstheme="minorBidi"/>
          <w:b w:val="0"/>
          <w:bCs w:val="0"/>
          <w:smallCaps w:val="0"/>
          <w:color w:val="auto"/>
        </w:rPr>
        <w:commentReference w:id="1777"/>
      </w:r>
      <w:bookmarkEnd w:id="1775"/>
      <w:bookmarkEnd w:id="1776"/>
    </w:p>
    <w:p w14:paraId="37971959" w14:textId="2C5638FA" w:rsidR="003B2B67" w:rsidRPr="00B632B4" w:rsidRDefault="00ED22AB" w:rsidP="003B2B67">
      <w:pPr>
        <w:rPr>
          <w:szCs w:val="24"/>
        </w:rPr>
      </w:pPr>
      <w:r w:rsidRPr="00BE4225">
        <w:tab/>
      </w:r>
      <w:commentRangeStart w:id="1778"/>
      <w:commentRangeStart w:id="1779"/>
      <w:r w:rsidR="003B2B67" w:rsidRPr="00B632B4">
        <w:rPr>
          <w:szCs w:val="24"/>
        </w:rPr>
        <w:t xml:space="preserve">A </w:t>
      </w:r>
      <w:sdt>
        <w:sdtPr>
          <w:rPr>
            <w:szCs w:val="24"/>
          </w:rPr>
          <w:id w:val="-1408535499"/>
          <w:citation/>
        </w:sdtPr>
        <w:sdtEnd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ins w:id="1780" w:author="laca" w:date="2015-06-26T10:03:00Z">
            <w:r w:rsidR="005D6C24" w:rsidRPr="005D6C24">
              <w:rPr>
                <w:noProof/>
                <w:szCs w:val="24"/>
                <w:rPrChange w:id="1781" w:author="laca" w:date="2015-06-26T10:03:00Z">
                  <w:rPr/>
                </w:rPrChange>
              </w:rPr>
              <w:t>[</w:t>
            </w:r>
            <w:r w:rsidR="005D6C24" w:rsidRPr="005D6C24">
              <w:rPr>
                <w:noProof/>
                <w:szCs w:val="24"/>
                <w:rPrChange w:id="1782" w:author="laca" w:date="2015-06-26T10:03:00Z">
                  <w:rPr/>
                </w:rPrChange>
              </w:rPr>
              <w:fldChar w:fldCharType="begin"/>
            </w:r>
            <w:r w:rsidR="005D6C24" w:rsidRPr="005D6C24">
              <w:rPr>
                <w:noProof/>
                <w:szCs w:val="24"/>
                <w:rPrChange w:id="1783" w:author="laca" w:date="2015-06-26T10:03:00Z">
                  <w:rPr/>
                </w:rPrChange>
              </w:rPr>
              <w:instrText xml:space="preserve"> HYPERLINK "" \l "Pro13" </w:instrText>
            </w:r>
            <w:r w:rsidR="005D6C24" w:rsidRPr="005D6C24">
              <w:rPr>
                <w:noProof/>
                <w:szCs w:val="24"/>
                <w:rPrChange w:id="1784" w:author="laca" w:date="2015-06-26T10:03:00Z">
                  <w:rPr/>
                </w:rPrChange>
              </w:rPr>
              <w:fldChar w:fldCharType="separate"/>
            </w:r>
            <w:r w:rsidR="005D6C24" w:rsidRPr="005D6C24">
              <w:rPr>
                <w:noProof/>
                <w:szCs w:val="24"/>
                <w:rPrChange w:id="1785" w:author="laca" w:date="2015-06-26T10:03:00Z">
                  <w:rPr/>
                </w:rPrChange>
              </w:rPr>
              <w:t>2</w:t>
            </w:r>
            <w:r w:rsidR="005D6C24" w:rsidRPr="005D6C24">
              <w:rPr>
                <w:noProof/>
                <w:szCs w:val="24"/>
                <w:rPrChange w:id="1786" w:author="laca" w:date="2015-06-26T10:03:00Z">
                  <w:rPr/>
                </w:rPrChange>
              </w:rPr>
              <w:fldChar w:fldCharType="end"/>
            </w:r>
            <w:r w:rsidR="005D6C24" w:rsidRPr="005D6C24">
              <w:rPr>
                <w:noProof/>
                <w:szCs w:val="24"/>
                <w:rPrChange w:id="1787" w:author="laca" w:date="2015-06-26T10:03:00Z">
                  <w:rPr/>
                </w:rPrChange>
              </w:rPr>
              <w:t>]</w:t>
            </w:r>
          </w:ins>
          <w:del w:id="1788"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"Pro13" </w:delInstrText>
            </w:r>
            <w:r w:rsidR="00403E4C" w:rsidRPr="00403E4C" w:rsidDel="00D61BE9">
              <w:rPr>
                <w:noProof/>
                <w:szCs w:val="24"/>
              </w:rPr>
              <w:fldChar w:fldCharType="separate"/>
            </w:r>
          </w:del>
          <w:ins w:id="1789" w:author="laca" w:date="2015-06-26T10:03:00Z">
            <w:r w:rsidR="005D6C24">
              <w:rPr>
                <w:b/>
                <w:bCs/>
                <w:noProof/>
                <w:szCs w:val="24"/>
                <w:lang w:val="en-US"/>
              </w:rPr>
              <w:t>Error! Hyperlink reference not valid.</w:t>
            </w:r>
          </w:ins>
          <w:del w:id="1790" w:author="laca" w:date="2015-06-25T08:41:00Z">
            <w:r w:rsidR="00403E4C" w:rsidRPr="00403E4C" w:rsidDel="00D61BE9">
              <w:rPr>
                <w:noProof/>
                <w:szCs w:val="24"/>
              </w:rPr>
              <w:delText>2</w:delText>
            </w:r>
            <w:r w:rsidR="00403E4C" w:rsidRPr="00403E4C" w:rsidDel="00D61BE9">
              <w:rPr>
                <w:noProof/>
                <w:szCs w:val="24"/>
              </w:rPr>
              <w:fldChar w:fldCharType="end"/>
            </w:r>
            <w:r w:rsidR="00403E4C" w:rsidRPr="00403E4C" w:rsidDel="00D61BE9">
              <w:rPr>
                <w:noProof/>
                <w:szCs w:val="24"/>
              </w:rPr>
              <w:delText>]</w:delText>
            </w:r>
          </w:del>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1778"/>
      <w:r w:rsidR="003B2B67" w:rsidRPr="00B632B4">
        <w:rPr>
          <w:rStyle w:val="CommentReference"/>
          <w:sz w:val="24"/>
          <w:szCs w:val="24"/>
        </w:rPr>
        <w:commentReference w:id="1778"/>
      </w:r>
      <w:commentRangeEnd w:id="1779"/>
      <w:r w:rsidR="003B2B67" w:rsidRPr="00B632B4">
        <w:rPr>
          <w:rStyle w:val="CommentReference"/>
          <w:sz w:val="24"/>
          <w:szCs w:val="24"/>
        </w:rPr>
        <w:commentReference w:id="1779"/>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End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ins w:id="1791" w:author="laca" w:date="2015-06-26T10:03:00Z">
            <w:r w:rsidR="005D6C24" w:rsidRPr="005D6C24">
              <w:rPr>
                <w:noProof/>
                <w:szCs w:val="24"/>
                <w:rPrChange w:id="1792" w:author="laca" w:date="2015-06-26T10:03:00Z">
                  <w:rPr/>
                </w:rPrChange>
              </w:rPr>
              <w:t>[</w:t>
            </w:r>
            <w:r w:rsidR="005D6C24" w:rsidRPr="005D6C24">
              <w:rPr>
                <w:noProof/>
                <w:szCs w:val="24"/>
                <w:rPrChange w:id="1793" w:author="laca" w:date="2015-06-26T10:03:00Z">
                  <w:rPr/>
                </w:rPrChange>
              </w:rPr>
              <w:fldChar w:fldCharType="begin"/>
            </w:r>
            <w:r w:rsidR="005D6C24" w:rsidRPr="005D6C24">
              <w:rPr>
                <w:noProof/>
                <w:szCs w:val="24"/>
                <w:rPrChange w:id="1794" w:author="laca" w:date="2015-06-26T10:03:00Z">
                  <w:rPr/>
                </w:rPrChange>
              </w:rPr>
              <w:instrText xml:space="preserve"> HYPERLINK "" \l "Már09" </w:instrText>
            </w:r>
            <w:r w:rsidR="005D6C24" w:rsidRPr="005D6C24">
              <w:rPr>
                <w:noProof/>
                <w:szCs w:val="24"/>
                <w:rPrChange w:id="1795" w:author="laca" w:date="2015-06-26T10:03:00Z">
                  <w:rPr/>
                </w:rPrChange>
              </w:rPr>
              <w:fldChar w:fldCharType="separate"/>
            </w:r>
            <w:r w:rsidR="005D6C24" w:rsidRPr="005D6C24">
              <w:rPr>
                <w:noProof/>
                <w:szCs w:val="24"/>
                <w:rPrChange w:id="1796" w:author="laca" w:date="2015-06-26T10:03:00Z">
                  <w:rPr/>
                </w:rPrChange>
              </w:rPr>
              <w:t>1</w:t>
            </w:r>
            <w:r w:rsidR="005D6C24" w:rsidRPr="005D6C24">
              <w:rPr>
                <w:noProof/>
                <w:szCs w:val="24"/>
                <w:rPrChange w:id="1797" w:author="laca" w:date="2015-06-26T10:03:00Z">
                  <w:rPr/>
                </w:rPrChange>
              </w:rPr>
              <w:fldChar w:fldCharType="end"/>
            </w:r>
            <w:r w:rsidR="005D6C24" w:rsidRPr="005D6C24">
              <w:rPr>
                <w:noProof/>
                <w:szCs w:val="24"/>
                <w:rPrChange w:id="1798" w:author="laca" w:date="2015-06-26T10:03:00Z">
                  <w:rPr/>
                </w:rPrChange>
              </w:rPr>
              <w:t>]</w:t>
            </w:r>
          </w:ins>
          <w:del w:id="1799"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"Már09" </w:delInstrText>
            </w:r>
            <w:r w:rsidR="00403E4C" w:rsidRPr="00403E4C" w:rsidDel="00D61BE9">
              <w:rPr>
                <w:noProof/>
                <w:szCs w:val="24"/>
              </w:rPr>
              <w:fldChar w:fldCharType="separate"/>
            </w:r>
          </w:del>
          <w:ins w:id="1800" w:author="laca" w:date="2015-06-26T10:03:00Z">
            <w:r w:rsidR="005D6C24">
              <w:rPr>
                <w:b/>
                <w:bCs/>
                <w:noProof/>
                <w:szCs w:val="24"/>
                <w:lang w:val="en-US"/>
              </w:rPr>
              <w:t>Error! Hyperlink reference not valid.</w:t>
            </w:r>
          </w:ins>
          <w:del w:id="1801" w:author="laca" w:date="2015-06-25T08:41:00Z">
            <w:r w:rsidR="00403E4C" w:rsidRPr="00403E4C" w:rsidDel="00D61BE9">
              <w:rPr>
                <w:noProof/>
                <w:szCs w:val="24"/>
              </w:rPr>
              <w:delText>1</w:delText>
            </w:r>
            <w:r w:rsidR="00403E4C" w:rsidRPr="00403E4C" w:rsidDel="00D61BE9">
              <w:rPr>
                <w:noProof/>
                <w:szCs w:val="24"/>
              </w:rPr>
              <w:fldChar w:fldCharType="end"/>
            </w:r>
            <w:r w:rsidR="00403E4C" w:rsidRPr="00403E4C" w:rsidDel="00D61BE9">
              <w:rPr>
                <w:noProof/>
                <w:szCs w:val="24"/>
              </w:rPr>
              <w:delText>]</w:delText>
            </w:r>
          </w:del>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151C9A" w:rsidP="003B2B67">
      <w:pPr>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3DACFF4B" w:rsidR="00DA0E1F" w:rsidRPr="00BE4225" w:rsidRDefault="00151C9A" w:rsidP="00911B32">
      <w:pPr>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End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ins w:id="1802" w:author="laca" w:date="2015-06-26T10:03:00Z">
            <w:r w:rsidR="005D6C24" w:rsidRPr="005D6C24">
              <w:rPr>
                <w:rFonts w:ascii="Times New Roman" w:hAnsi="Times New Roman"/>
                <w:noProof/>
                <w:rPrChange w:id="1803" w:author="laca" w:date="2015-06-26T10:03:00Z">
                  <w:rPr/>
                </w:rPrChange>
              </w:rPr>
              <w:t>[</w:t>
            </w:r>
            <w:r w:rsidR="005D6C24" w:rsidRPr="005D6C24">
              <w:rPr>
                <w:rFonts w:ascii="Times New Roman" w:hAnsi="Times New Roman"/>
                <w:noProof/>
                <w:rPrChange w:id="1804" w:author="laca" w:date="2015-06-26T10:03:00Z">
                  <w:rPr/>
                </w:rPrChange>
              </w:rPr>
              <w:fldChar w:fldCharType="begin"/>
            </w:r>
            <w:r w:rsidR="005D6C24" w:rsidRPr="005D6C24">
              <w:rPr>
                <w:rFonts w:ascii="Times New Roman" w:hAnsi="Times New Roman"/>
                <w:noProof/>
                <w:rPrChange w:id="1805" w:author="laca" w:date="2015-06-26T10:03:00Z">
                  <w:rPr/>
                </w:rPrChange>
              </w:rPr>
              <w:instrText xml:space="preserve"> HYPERLINK "" \l "Már09" </w:instrText>
            </w:r>
            <w:r w:rsidR="005D6C24" w:rsidRPr="005D6C24">
              <w:rPr>
                <w:rFonts w:ascii="Times New Roman" w:hAnsi="Times New Roman"/>
                <w:noProof/>
                <w:rPrChange w:id="1806" w:author="laca" w:date="2015-06-26T10:03:00Z">
                  <w:rPr/>
                </w:rPrChange>
              </w:rPr>
              <w:fldChar w:fldCharType="separate"/>
            </w:r>
            <w:r w:rsidR="005D6C24" w:rsidRPr="005D6C24">
              <w:rPr>
                <w:rFonts w:ascii="Times New Roman" w:hAnsi="Times New Roman"/>
                <w:noProof/>
                <w:rPrChange w:id="1807" w:author="laca" w:date="2015-06-26T10:03:00Z">
                  <w:rPr/>
                </w:rPrChange>
              </w:rPr>
              <w:t>1</w:t>
            </w:r>
            <w:r w:rsidR="005D6C24" w:rsidRPr="005D6C24">
              <w:rPr>
                <w:rFonts w:ascii="Times New Roman" w:hAnsi="Times New Roman"/>
                <w:noProof/>
                <w:rPrChange w:id="1808" w:author="laca" w:date="2015-06-26T10:03:00Z">
                  <w:rPr/>
                </w:rPrChange>
              </w:rPr>
              <w:fldChar w:fldCharType="end"/>
            </w:r>
            <w:r w:rsidR="005D6C24" w:rsidRPr="005D6C24">
              <w:rPr>
                <w:rFonts w:ascii="Times New Roman" w:hAnsi="Times New Roman"/>
                <w:noProof/>
                <w:rPrChange w:id="1809" w:author="laca" w:date="2015-06-26T10:03:00Z">
                  <w:rPr/>
                </w:rPrChange>
              </w:rPr>
              <w:t>]</w:t>
            </w:r>
          </w:ins>
          <w:del w:id="1810"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"Már09" </w:delInstrText>
            </w:r>
            <w:r w:rsidR="00403E4C" w:rsidRPr="00403E4C" w:rsidDel="00D61BE9">
              <w:rPr>
                <w:rFonts w:ascii="Times New Roman" w:hAnsi="Times New Roman"/>
                <w:noProof/>
              </w:rPr>
              <w:fldChar w:fldCharType="separate"/>
            </w:r>
          </w:del>
          <w:ins w:id="1811" w:author="laca" w:date="2015-06-26T10:03:00Z">
            <w:r w:rsidR="005D6C24">
              <w:rPr>
                <w:rFonts w:ascii="Times New Roman" w:hAnsi="Times New Roman"/>
                <w:b/>
                <w:bCs/>
                <w:noProof/>
                <w:lang w:val="en-US"/>
              </w:rPr>
              <w:t>Error! Hyperlink reference not valid.</w:t>
            </w:r>
          </w:ins>
          <w:del w:id="1812" w:author="laca" w:date="2015-06-25T08:41:00Z">
            <w:r w:rsidR="00403E4C" w:rsidRPr="00403E4C" w:rsidDel="00D61BE9">
              <w:rPr>
                <w:rFonts w:ascii="Times New Roman" w:hAnsi="Times New Roman"/>
                <w:noProof/>
              </w:rPr>
              <w:delText>1</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ED22AB" w:rsidRPr="00BE4225">
            <w:rPr>
              <w:rFonts w:ascii="Times New Roman" w:hAnsi="Times New Roman"/>
            </w:rPr>
            <w:fldChar w:fldCharType="end"/>
          </w:r>
        </w:sdtContent>
      </w:sdt>
    </w:p>
    <w:p w14:paraId="158D8E81" w14:textId="2692B5EF" w:rsidR="00364F5C" w:rsidRPr="00BE4225" w:rsidRDefault="00DA0E1F" w:rsidP="00A05E75">
      <w:pPr>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1813"/>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End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ins w:id="1814" w:author="laca" w:date="2015-06-26T10:03:00Z">
            <w:r w:rsidR="005D6C24" w:rsidRPr="005D6C24">
              <w:rPr>
                <w:rFonts w:ascii="Times New Roman" w:hAnsi="Times New Roman"/>
                <w:noProof/>
                <w:szCs w:val="24"/>
                <w:rPrChange w:id="1815" w:author="laca" w:date="2015-06-26T10:03:00Z">
                  <w:rPr/>
                </w:rPrChange>
              </w:rPr>
              <w:t>[</w:t>
            </w:r>
            <w:r w:rsidR="005D6C24" w:rsidRPr="005D6C24">
              <w:rPr>
                <w:rFonts w:ascii="Times New Roman" w:hAnsi="Times New Roman"/>
                <w:noProof/>
                <w:szCs w:val="24"/>
                <w:rPrChange w:id="1816" w:author="laca" w:date="2015-06-26T10:03:00Z">
                  <w:rPr/>
                </w:rPrChange>
              </w:rPr>
              <w:fldChar w:fldCharType="begin"/>
            </w:r>
            <w:r w:rsidR="005D6C24" w:rsidRPr="005D6C24">
              <w:rPr>
                <w:rFonts w:ascii="Times New Roman" w:hAnsi="Times New Roman"/>
                <w:noProof/>
                <w:szCs w:val="24"/>
                <w:rPrChange w:id="1817" w:author="laca" w:date="2015-06-26T10:03:00Z">
                  <w:rPr/>
                </w:rPrChange>
              </w:rPr>
              <w:instrText xml:space="preserve"> HYPERLINK "" \l "xil15" </w:instrText>
            </w:r>
            <w:r w:rsidR="005D6C24" w:rsidRPr="005D6C24">
              <w:rPr>
                <w:rFonts w:ascii="Times New Roman" w:hAnsi="Times New Roman"/>
                <w:noProof/>
                <w:szCs w:val="24"/>
                <w:rPrChange w:id="1818" w:author="laca" w:date="2015-06-26T10:03:00Z">
                  <w:rPr/>
                </w:rPrChange>
              </w:rPr>
              <w:fldChar w:fldCharType="separate"/>
            </w:r>
            <w:r w:rsidR="005D6C24" w:rsidRPr="005D6C24">
              <w:rPr>
                <w:rFonts w:ascii="Times New Roman" w:hAnsi="Times New Roman"/>
                <w:noProof/>
                <w:szCs w:val="24"/>
                <w:rPrChange w:id="1819" w:author="laca" w:date="2015-06-26T10:03:00Z">
                  <w:rPr/>
                </w:rPrChange>
              </w:rPr>
              <w:t>3</w:t>
            </w:r>
            <w:r w:rsidR="005D6C24" w:rsidRPr="005D6C24">
              <w:rPr>
                <w:rFonts w:ascii="Times New Roman" w:hAnsi="Times New Roman"/>
                <w:noProof/>
                <w:szCs w:val="24"/>
                <w:rPrChange w:id="1820" w:author="laca" w:date="2015-06-26T10:03:00Z">
                  <w:rPr/>
                </w:rPrChange>
              </w:rPr>
              <w:fldChar w:fldCharType="end"/>
            </w:r>
            <w:r w:rsidR="005D6C24" w:rsidRPr="005D6C24">
              <w:rPr>
                <w:rFonts w:ascii="Times New Roman" w:hAnsi="Times New Roman"/>
                <w:noProof/>
                <w:szCs w:val="24"/>
                <w:rPrChange w:id="1821" w:author="laca" w:date="2015-06-26T10:03:00Z">
                  <w:rPr/>
                </w:rPrChange>
              </w:rPr>
              <w:t>]</w:t>
            </w:r>
          </w:ins>
          <w:del w:id="1822" w:author="laca" w:date="2015-06-25T08:41:00Z">
            <w:r w:rsidR="00403E4C" w:rsidRPr="00403E4C" w:rsidDel="00D61BE9">
              <w:rPr>
                <w:rFonts w:ascii="Times New Roman" w:hAnsi="Times New Roman"/>
                <w:noProof/>
                <w:szCs w:val="24"/>
              </w:rPr>
              <w:delText>[</w:delText>
            </w:r>
            <w:r w:rsidR="00403E4C" w:rsidRPr="00403E4C" w:rsidDel="00D61BE9">
              <w:rPr>
                <w:rFonts w:ascii="Times New Roman" w:hAnsi="Times New Roman"/>
                <w:noProof/>
                <w:szCs w:val="24"/>
              </w:rPr>
              <w:fldChar w:fldCharType="begin"/>
            </w:r>
            <w:r w:rsidR="00403E4C" w:rsidRPr="00403E4C" w:rsidDel="00D61BE9">
              <w:rPr>
                <w:rFonts w:ascii="Times New Roman" w:hAnsi="Times New Roman"/>
                <w:noProof/>
                <w:szCs w:val="24"/>
              </w:rPr>
              <w:delInstrText xml:space="preserve"> HYPERLINK "" \l "xil15" </w:delInstrText>
            </w:r>
            <w:r w:rsidR="00403E4C" w:rsidRPr="00403E4C" w:rsidDel="00D61BE9">
              <w:rPr>
                <w:rFonts w:ascii="Times New Roman" w:hAnsi="Times New Roman"/>
                <w:noProof/>
                <w:szCs w:val="24"/>
              </w:rPr>
              <w:fldChar w:fldCharType="separate"/>
            </w:r>
          </w:del>
          <w:ins w:id="1823" w:author="laca" w:date="2015-06-26T10:03:00Z">
            <w:r w:rsidR="005D6C24">
              <w:rPr>
                <w:rFonts w:ascii="Times New Roman" w:hAnsi="Times New Roman"/>
                <w:b/>
                <w:bCs/>
                <w:noProof/>
                <w:szCs w:val="24"/>
                <w:lang w:val="en-US"/>
              </w:rPr>
              <w:t>Error! Hyperlink reference not valid.</w:t>
            </w:r>
          </w:ins>
          <w:del w:id="1824" w:author="laca" w:date="2015-06-25T08:41:00Z">
            <w:r w:rsidR="00403E4C" w:rsidRPr="00403E4C" w:rsidDel="00D61BE9">
              <w:rPr>
                <w:rFonts w:ascii="Times New Roman" w:hAnsi="Times New Roman"/>
                <w:noProof/>
                <w:szCs w:val="24"/>
              </w:rPr>
              <w:delText>3</w:delText>
            </w:r>
            <w:r w:rsidR="00403E4C" w:rsidRPr="00403E4C" w:rsidDel="00D61BE9">
              <w:rPr>
                <w:rFonts w:ascii="Times New Roman" w:hAnsi="Times New Roman"/>
                <w:noProof/>
                <w:szCs w:val="24"/>
              </w:rPr>
              <w:fldChar w:fldCharType="end"/>
            </w:r>
            <w:r w:rsidR="00403E4C" w:rsidRPr="00403E4C" w:rsidDel="00D61BE9">
              <w:rPr>
                <w:rFonts w:ascii="Times New Roman" w:hAnsi="Times New Roman"/>
                <w:noProof/>
                <w:szCs w:val="24"/>
              </w:rPr>
              <w:delText>]</w:delText>
            </w:r>
          </w:del>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1813"/>
      <w:r w:rsidR="003B2B67" w:rsidRPr="00B632B4">
        <w:rPr>
          <w:rStyle w:val="CommentReference"/>
          <w:sz w:val="24"/>
          <w:szCs w:val="24"/>
        </w:rPr>
        <w:commentReference w:id="1813"/>
      </w:r>
      <w:r w:rsidR="003B2B67" w:rsidRPr="00B632B4">
        <w:rPr>
          <w:rFonts w:ascii="Times New Roman" w:hAnsi="Times New Roman"/>
          <w:szCs w:val="24"/>
        </w:rPr>
        <w:t xml:space="preserve"> </w:t>
      </w:r>
      <w:commentRangeStart w:id="1825"/>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End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ins w:id="1826" w:author="laca" w:date="2015-06-26T10:03:00Z">
            <w:r w:rsidR="005D6C24" w:rsidRPr="005D6C24">
              <w:rPr>
                <w:rFonts w:ascii="Times New Roman" w:hAnsi="Times New Roman"/>
                <w:noProof/>
                <w:color w:val="000000" w:themeColor="text1"/>
                <w:szCs w:val="24"/>
                <w:rPrChange w:id="1827" w:author="laca" w:date="2015-06-26T10:03:00Z">
                  <w:rPr/>
                </w:rPrChange>
              </w:rPr>
              <w:t>[</w:t>
            </w:r>
            <w:r w:rsidR="005D6C24" w:rsidRPr="005D6C24">
              <w:rPr>
                <w:rFonts w:ascii="Times New Roman" w:hAnsi="Times New Roman"/>
                <w:noProof/>
                <w:color w:val="000000" w:themeColor="text1"/>
                <w:szCs w:val="24"/>
                <w:rPrChange w:id="1828" w:author="laca" w:date="2015-06-26T10:03:00Z">
                  <w:rPr/>
                </w:rPrChange>
              </w:rPr>
              <w:fldChar w:fldCharType="begin"/>
            </w:r>
            <w:r w:rsidR="005D6C24" w:rsidRPr="005D6C24">
              <w:rPr>
                <w:rFonts w:ascii="Times New Roman" w:hAnsi="Times New Roman"/>
                <w:noProof/>
                <w:color w:val="000000" w:themeColor="text1"/>
                <w:szCs w:val="24"/>
                <w:rPrChange w:id="1829" w:author="laca" w:date="2015-06-26T10:03:00Z">
                  <w:rPr/>
                </w:rPrChange>
              </w:rPr>
              <w:instrText xml:space="preserve"> HYPERLINK "" \l "Raj13" </w:instrText>
            </w:r>
            <w:r w:rsidR="005D6C24" w:rsidRPr="005D6C24">
              <w:rPr>
                <w:rFonts w:ascii="Times New Roman" w:hAnsi="Times New Roman"/>
                <w:noProof/>
                <w:color w:val="000000" w:themeColor="text1"/>
                <w:szCs w:val="24"/>
                <w:rPrChange w:id="1830" w:author="laca" w:date="2015-06-26T10:03:00Z">
                  <w:rPr/>
                </w:rPrChange>
              </w:rPr>
              <w:fldChar w:fldCharType="separate"/>
            </w:r>
            <w:r w:rsidR="005D6C24" w:rsidRPr="005D6C24">
              <w:rPr>
                <w:rFonts w:ascii="Times New Roman" w:hAnsi="Times New Roman"/>
                <w:noProof/>
                <w:color w:val="000000" w:themeColor="text1"/>
                <w:szCs w:val="24"/>
                <w:rPrChange w:id="1831" w:author="laca" w:date="2015-06-26T10:03:00Z">
                  <w:rPr/>
                </w:rPrChange>
              </w:rPr>
              <w:t>4</w:t>
            </w:r>
            <w:r w:rsidR="005D6C24" w:rsidRPr="005D6C24">
              <w:rPr>
                <w:rFonts w:ascii="Times New Roman" w:hAnsi="Times New Roman"/>
                <w:noProof/>
                <w:color w:val="000000" w:themeColor="text1"/>
                <w:szCs w:val="24"/>
                <w:rPrChange w:id="1832" w:author="laca" w:date="2015-06-26T10:03:00Z">
                  <w:rPr/>
                </w:rPrChange>
              </w:rPr>
              <w:fldChar w:fldCharType="end"/>
            </w:r>
            <w:r w:rsidR="005D6C24" w:rsidRPr="005D6C24">
              <w:rPr>
                <w:rFonts w:ascii="Times New Roman" w:hAnsi="Times New Roman"/>
                <w:noProof/>
                <w:color w:val="000000" w:themeColor="text1"/>
                <w:szCs w:val="24"/>
                <w:rPrChange w:id="1833" w:author="laca" w:date="2015-06-26T10:03:00Z">
                  <w:rPr/>
                </w:rPrChange>
              </w:rPr>
              <w:t>]</w:t>
            </w:r>
          </w:ins>
          <w:del w:id="1834" w:author="laca" w:date="2015-06-25T08:41:00Z">
            <w:r w:rsidR="00403E4C" w:rsidRPr="00403E4C" w:rsidDel="00D61BE9">
              <w:rPr>
                <w:rFonts w:ascii="Times New Roman" w:hAnsi="Times New Roman"/>
                <w:noProof/>
                <w:color w:val="000000" w:themeColor="text1"/>
                <w:szCs w:val="24"/>
              </w:rPr>
              <w:delText>[</w:delText>
            </w:r>
            <w:r w:rsidR="00403E4C" w:rsidRPr="00403E4C" w:rsidDel="00D61BE9">
              <w:rPr>
                <w:rFonts w:ascii="Times New Roman" w:hAnsi="Times New Roman"/>
                <w:noProof/>
                <w:color w:val="000000" w:themeColor="text1"/>
                <w:szCs w:val="24"/>
              </w:rPr>
              <w:fldChar w:fldCharType="begin"/>
            </w:r>
            <w:r w:rsidR="00403E4C" w:rsidRPr="00403E4C" w:rsidDel="00D61BE9">
              <w:rPr>
                <w:rFonts w:ascii="Times New Roman" w:hAnsi="Times New Roman"/>
                <w:noProof/>
                <w:color w:val="000000" w:themeColor="text1"/>
                <w:szCs w:val="24"/>
              </w:rPr>
              <w:delInstrText xml:space="preserve"> HYPERLINK "" \l "Raj13" </w:delInstrText>
            </w:r>
            <w:r w:rsidR="00403E4C" w:rsidRPr="00403E4C" w:rsidDel="00D61BE9">
              <w:rPr>
                <w:rFonts w:ascii="Times New Roman" w:hAnsi="Times New Roman"/>
                <w:noProof/>
                <w:color w:val="000000" w:themeColor="text1"/>
                <w:szCs w:val="24"/>
              </w:rPr>
              <w:fldChar w:fldCharType="separate"/>
            </w:r>
          </w:del>
          <w:ins w:id="1835" w:author="laca" w:date="2015-06-26T10:03:00Z">
            <w:r w:rsidR="005D6C24">
              <w:rPr>
                <w:rFonts w:ascii="Times New Roman" w:hAnsi="Times New Roman"/>
                <w:b/>
                <w:bCs/>
                <w:noProof/>
                <w:color w:val="000000" w:themeColor="text1"/>
                <w:szCs w:val="24"/>
                <w:lang w:val="en-US"/>
              </w:rPr>
              <w:t>Error! Hyperlink reference not valid.</w:t>
            </w:r>
          </w:ins>
          <w:del w:id="1836" w:author="laca" w:date="2015-06-25T08:41:00Z">
            <w:r w:rsidR="00403E4C" w:rsidRPr="00403E4C" w:rsidDel="00D61BE9">
              <w:rPr>
                <w:rFonts w:ascii="Times New Roman" w:hAnsi="Times New Roman"/>
                <w:noProof/>
                <w:color w:val="000000" w:themeColor="text1"/>
                <w:szCs w:val="24"/>
              </w:rPr>
              <w:delText>4</w:delText>
            </w:r>
            <w:r w:rsidR="00403E4C" w:rsidRPr="00403E4C" w:rsidDel="00D61BE9">
              <w:rPr>
                <w:rFonts w:ascii="Times New Roman" w:hAnsi="Times New Roman"/>
                <w:noProof/>
                <w:color w:val="000000" w:themeColor="text1"/>
                <w:szCs w:val="24"/>
              </w:rPr>
              <w:fldChar w:fldCharType="end"/>
            </w:r>
            <w:r w:rsidR="00403E4C" w:rsidRPr="00403E4C" w:rsidDel="00D61BE9">
              <w:rPr>
                <w:rFonts w:ascii="Times New Roman" w:hAnsi="Times New Roman"/>
                <w:noProof/>
                <w:color w:val="000000" w:themeColor="text1"/>
                <w:szCs w:val="24"/>
              </w:rPr>
              <w:delText>]</w:delText>
            </w:r>
          </w:del>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1825"/>
      <w:r w:rsidR="003B2B67" w:rsidRPr="00B632B4">
        <w:rPr>
          <w:rStyle w:val="CommentReference"/>
          <w:color w:val="000000" w:themeColor="text1"/>
          <w:sz w:val="24"/>
          <w:szCs w:val="24"/>
        </w:rPr>
        <w:commentReference w:id="1825"/>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w:t>
      </w:r>
      <w:r w:rsidR="0030165A">
        <w:rPr>
          <w:rFonts w:ascii="Times New Roman" w:hAnsi="Times New Roman"/>
          <w:szCs w:val="24"/>
        </w:rPr>
        <w:t xml:space="preserve"> </w:t>
      </w:r>
      <w:r w:rsidR="003B2B67" w:rsidRPr="00B632B4">
        <w:rPr>
          <w:rFonts w:ascii="Times New Roman" w:hAnsi="Times New Roman"/>
          <w:szCs w:val="24"/>
        </w:rPr>
        <w:t>D,</w:t>
      </w:r>
      <w:r w:rsidR="0030165A">
        <w:rPr>
          <w:rFonts w:ascii="Times New Roman" w:hAnsi="Times New Roman"/>
          <w:szCs w:val="24"/>
        </w:rPr>
        <w:t xml:space="preserve"> </w:t>
      </w:r>
      <w:r w:rsidR="003B2B67" w:rsidRPr="00B632B4">
        <w:rPr>
          <w:rFonts w:ascii="Times New Roman" w:hAnsi="Times New Roman"/>
          <w:szCs w:val="24"/>
        </w:rPr>
        <w:t xml:space="preserve">I tagokból álló elrendezést, amelyek csővezetékszerűen vannak illesztve egymáshoz. A szabályozó kimenete közvetlenül illesztve van egy </w:t>
      </w:r>
      <w:r w:rsidR="00A37EC8">
        <w:rPr>
          <w:rFonts w:ascii="Times New Roman" w:hAnsi="Times New Roman"/>
          <w:szCs w:val="24"/>
        </w:rPr>
        <w:t>PWM</w:t>
      </w:r>
      <w:r w:rsidR="003B2B67" w:rsidRPr="00B632B4">
        <w:rPr>
          <w:rFonts w:ascii="Times New Roman" w:hAnsi="Times New Roman"/>
          <w:szCs w:val="24"/>
        </w:rPr>
        <w:t xml:space="preserve"> generátor modulhoz. A szabályozónak három órajelre van szüksége a műveletek elvégzéséhez. A generátor képes a kettes komplemens értéket </w:t>
      </w:r>
      <w:r w:rsidR="00A37EC8">
        <w:rPr>
          <w:rFonts w:ascii="Times New Roman" w:hAnsi="Times New Roman"/>
          <w:szCs w:val="24"/>
        </w:rPr>
        <w:t>PWM</w:t>
      </w:r>
      <w:r w:rsidR="003B2B67" w:rsidRPr="00B632B4">
        <w:rPr>
          <w:rFonts w:ascii="Times New Roman" w:hAnsi="Times New Roman"/>
          <w:szCs w:val="24"/>
        </w:rPr>
        <w:t xml:space="preserve">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rPr>
          <w:rFonts w:ascii="Times New Roman" w:hAnsi="Times New Roman"/>
        </w:rPr>
      </w:pPr>
      <w:bookmarkStart w:id="1837" w:name="_Toc422983759"/>
      <w:bookmarkStart w:id="1838" w:name="_Toc422984639"/>
      <w:r w:rsidRPr="00BE4225">
        <w:rPr>
          <w:rFonts w:ascii="Times New Roman" w:hAnsi="Times New Roman"/>
        </w:rPr>
        <w:t>Inkrementális érzékelő</w:t>
      </w:r>
      <w:bookmarkEnd w:id="1837"/>
      <w:bookmarkEnd w:id="1838"/>
    </w:p>
    <w:p w14:paraId="67D6C253" w14:textId="3D08F78F" w:rsidR="00A76A69" w:rsidRDefault="00A76A69" w:rsidP="003B2B67">
      <w:pPr>
        <w:keepNext/>
      </w:pPr>
      <w:r w:rsidRPr="00BE4225">
        <w:rPr>
          <w:rFonts w:ascii="Times New Roman" w:hAnsi="Times New Roman"/>
          <w:noProof/>
          <w:lang w:eastAsia="hu-HU"/>
        </w:rPr>
        <mc:AlternateContent>
          <mc:Choice Requires="wpg">
            <w:drawing>
              <wp:anchor distT="0" distB="0" distL="114300" distR="114300" simplePos="0" relativeHeight="251571712" behindDoc="0" locked="0" layoutInCell="1" allowOverlap="1" wp14:anchorId="3E105710" wp14:editId="1AD2008F">
                <wp:simplePos x="0" y="0"/>
                <wp:positionH relativeFrom="column">
                  <wp:posOffset>180975</wp:posOffset>
                </wp:positionH>
                <wp:positionV relativeFrom="paragraph">
                  <wp:posOffset>779780</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507B0D16" w:rsidR="008F5B81" w:rsidRDefault="008F5B81" w:rsidP="00D86AA1">
                              <w:pPr>
                                <w:pStyle w:val="Caption"/>
                                <w:rPr>
                                  <w:noProof/>
                                </w:rPr>
                              </w:pPr>
                              <w:bookmarkStart w:id="1839" w:name="_Toc422982563"/>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1</w:t>
                              </w:r>
                              <w:r>
                                <w:fldChar w:fldCharType="end"/>
                              </w:r>
                              <w:r w:rsidRPr="00E9062D">
                                <w:t>Inkrementális érzékelő jelek</w:t>
                              </w:r>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4" style="position:absolute;left:0;text-align:left;margin-left:14.25pt;margin-top:61.4pt;width:197.2pt;height:99.3pt;z-index:25157171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">
                <v:shape id="Picture 5" o:spid="_x0000_s1035"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34" o:title=""/>
                  <v:path arrowok="t"/>
                </v:shape>
                <v:shape id="Text Box 6" o:spid="_x0000_s1036"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507B0D16" w:rsidR="008F5B81" w:rsidRDefault="008F5B81" w:rsidP="00D86AA1">
                        <w:pPr>
                          <w:pStyle w:val="Caption"/>
                          <w:rPr>
                            <w:noProof/>
                          </w:rPr>
                        </w:pPr>
                        <w:bookmarkStart w:id="2250" w:name="_Toc422982563"/>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1</w:t>
                        </w:r>
                        <w:r>
                          <w:fldChar w:fldCharType="end"/>
                        </w:r>
                        <w:r w:rsidRPr="00E9062D">
                          <w:t>Inkrementális érzékelő jelek</w:t>
                        </w:r>
                        <w:bookmarkEnd w:id="2250"/>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rPr>
          <w:szCs w:val="24"/>
        </w:rPr>
      </w:pPr>
      <w:r w:rsidRPr="00B632B4">
        <w:rPr>
          <w:szCs w:val="24"/>
        </w:rPr>
        <w:t xml:space="preserve">A két jel időben 90 fokos késésben van egymáshoz viszonyítva. Az érzékelők </w:t>
      </w:r>
      <w:r w:rsidRPr="00B632B4">
        <w:rPr>
          <w:szCs w:val="24"/>
        </w:rPr>
        <w:lastRenderedPageBreak/>
        <w:t xml:space="preserve">alkalmasak szögsebesség, szögelfordulás mérésére. </w:t>
      </w:r>
    </w:p>
    <w:p w14:paraId="7B4D33BE" w14:textId="5923F954" w:rsidR="00A76A69" w:rsidRPr="00B632B4" w:rsidRDefault="00A76A69" w:rsidP="00A76A69">
      <w:pPr>
        <w:keepNext/>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EndPr/>
        <w:sdtContent>
          <w:r w:rsidRPr="00B632B4">
            <w:rPr>
              <w:szCs w:val="24"/>
            </w:rPr>
            <w:fldChar w:fldCharType="begin"/>
          </w:r>
          <w:r w:rsidRPr="00B632B4">
            <w:rPr>
              <w:szCs w:val="24"/>
            </w:rPr>
            <w:instrText xml:space="preserve"> CITATION htt \l 1038 </w:instrText>
          </w:r>
          <w:r w:rsidRPr="00B632B4">
            <w:rPr>
              <w:szCs w:val="24"/>
            </w:rPr>
            <w:fldChar w:fldCharType="separate"/>
          </w:r>
          <w:ins w:id="1840" w:author="laca" w:date="2015-06-26T10:03:00Z">
            <w:r w:rsidR="005D6C24">
              <w:rPr>
                <w:noProof/>
                <w:szCs w:val="24"/>
              </w:rPr>
              <w:t xml:space="preserve"> </w:t>
            </w:r>
            <w:r w:rsidR="005D6C24" w:rsidRPr="005D6C24">
              <w:rPr>
                <w:noProof/>
                <w:szCs w:val="24"/>
                <w:rPrChange w:id="1841" w:author="laca" w:date="2015-06-26T10:03:00Z">
                  <w:rPr/>
                </w:rPrChange>
              </w:rPr>
              <w:t>[</w:t>
            </w:r>
            <w:r w:rsidR="005D6C24" w:rsidRPr="005D6C24">
              <w:rPr>
                <w:noProof/>
                <w:szCs w:val="24"/>
                <w:rPrChange w:id="1842" w:author="laca" w:date="2015-06-26T10:03:00Z">
                  <w:rPr/>
                </w:rPrChange>
              </w:rPr>
              <w:fldChar w:fldCharType="begin"/>
            </w:r>
            <w:r w:rsidR="005D6C24" w:rsidRPr="005D6C24">
              <w:rPr>
                <w:noProof/>
                <w:szCs w:val="24"/>
                <w:rPrChange w:id="1843" w:author="laca" w:date="2015-06-26T10:03:00Z">
                  <w:rPr/>
                </w:rPrChange>
              </w:rPr>
              <w:instrText xml:space="preserve"> HYPERLINK "" \l "htt" </w:instrText>
            </w:r>
            <w:r w:rsidR="005D6C24" w:rsidRPr="005D6C24">
              <w:rPr>
                <w:noProof/>
                <w:szCs w:val="24"/>
                <w:rPrChange w:id="1844" w:author="laca" w:date="2015-06-26T10:03:00Z">
                  <w:rPr/>
                </w:rPrChange>
              </w:rPr>
              <w:fldChar w:fldCharType="separate"/>
            </w:r>
            <w:r w:rsidR="005D6C24" w:rsidRPr="005D6C24">
              <w:rPr>
                <w:noProof/>
                <w:szCs w:val="24"/>
                <w:rPrChange w:id="1845" w:author="laca" w:date="2015-06-26T10:03:00Z">
                  <w:rPr/>
                </w:rPrChange>
              </w:rPr>
              <w:t>5</w:t>
            </w:r>
            <w:r w:rsidR="005D6C24" w:rsidRPr="005D6C24">
              <w:rPr>
                <w:noProof/>
                <w:szCs w:val="24"/>
                <w:rPrChange w:id="1846" w:author="laca" w:date="2015-06-26T10:03:00Z">
                  <w:rPr/>
                </w:rPrChange>
              </w:rPr>
              <w:fldChar w:fldCharType="end"/>
            </w:r>
            <w:r w:rsidR="005D6C24" w:rsidRPr="005D6C24">
              <w:rPr>
                <w:noProof/>
                <w:szCs w:val="24"/>
                <w:rPrChange w:id="1847" w:author="laca" w:date="2015-06-26T10:03:00Z">
                  <w:rPr/>
                </w:rPrChange>
              </w:rPr>
              <w:t>]</w:t>
            </w:r>
          </w:ins>
          <w:del w:id="1848" w:author="laca" w:date="2015-06-25T08:41:00Z">
            <w:r w:rsidR="00403E4C" w:rsidDel="00D61BE9">
              <w:rPr>
                <w:noProof/>
                <w:szCs w:val="24"/>
              </w:rPr>
              <w:delText xml:space="preserve"> </w:delText>
            </w:r>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"htt" </w:delInstrText>
            </w:r>
            <w:r w:rsidR="00403E4C" w:rsidRPr="00403E4C" w:rsidDel="00D61BE9">
              <w:rPr>
                <w:noProof/>
                <w:szCs w:val="24"/>
              </w:rPr>
              <w:fldChar w:fldCharType="separate"/>
            </w:r>
          </w:del>
          <w:ins w:id="1849" w:author="laca" w:date="2015-06-26T10:03:00Z">
            <w:r w:rsidR="005D6C24">
              <w:rPr>
                <w:b/>
                <w:bCs/>
                <w:noProof/>
                <w:szCs w:val="24"/>
                <w:lang w:val="en-US"/>
              </w:rPr>
              <w:t>Error! Hyperlink reference not valid.</w:t>
            </w:r>
          </w:ins>
          <w:del w:id="1850" w:author="laca" w:date="2015-06-25T08:41:00Z">
            <w:r w:rsidR="00403E4C" w:rsidRPr="00403E4C" w:rsidDel="00D61BE9">
              <w:rPr>
                <w:noProof/>
                <w:szCs w:val="24"/>
              </w:rPr>
              <w:delText>5</w:delText>
            </w:r>
            <w:r w:rsidR="00403E4C" w:rsidRPr="00403E4C" w:rsidDel="00D61BE9">
              <w:rPr>
                <w:noProof/>
                <w:szCs w:val="24"/>
              </w:rPr>
              <w:fldChar w:fldCharType="end"/>
            </w:r>
            <w:r w:rsidR="00403E4C" w:rsidRPr="00403E4C" w:rsidDel="00D61BE9">
              <w:rPr>
                <w:noProof/>
                <w:szCs w:val="24"/>
              </w:rPr>
              <w:delText>]</w:delText>
            </w:r>
          </w:del>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rPr>
          <w:rFonts w:ascii="Times New Roman" w:hAnsi="Times New Roman"/>
        </w:rPr>
      </w:pPr>
      <w:bookmarkStart w:id="1851" w:name="_Toc422983760"/>
      <w:bookmarkStart w:id="1852" w:name="_Toc422984640"/>
      <w:r w:rsidRPr="00BE4225">
        <w:rPr>
          <w:rFonts w:ascii="Times New Roman" w:hAnsi="Times New Roman"/>
        </w:rPr>
        <w:t>Szögsebesség mérése FPGA segítségével</w:t>
      </w:r>
      <w:bookmarkEnd w:id="1851"/>
      <w:bookmarkEnd w:id="1852"/>
    </w:p>
    <w:p w14:paraId="47E42C24" w14:textId="6CEF9903" w:rsidR="00A76A69" w:rsidRPr="00B632B4" w:rsidRDefault="0026660E" w:rsidP="00A76A69">
      <w:pPr>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End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ins w:id="1853" w:author="laca" w:date="2015-06-26T10:03:00Z">
            <w:r w:rsidR="005D6C24" w:rsidRPr="005D6C24">
              <w:rPr>
                <w:rFonts w:ascii="Times New Roman" w:hAnsi="Times New Roman"/>
                <w:noProof/>
                <w:szCs w:val="24"/>
                <w:rPrChange w:id="1854" w:author="laca" w:date="2015-06-26T10:03:00Z">
                  <w:rPr/>
                </w:rPrChange>
              </w:rPr>
              <w:t>[</w:t>
            </w:r>
            <w:r w:rsidR="005D6C24" w:rsidRPr="005D6C24">
              <w:rPr>
                <w:rFonts w:ascii="Times New Roman" w:hAnsi="Times New Roman"/>
                <w:noProof/>
                <w:szCs w:val="24"/>
                <w:rPrChange w:id="1855" w:author="laca" w:date="2015-06-26T10:03:00Z">
                  <w:rPr/>
                </w:rPrChange>
              </w:rPr>
              <w:fldChar w:fldCharType="begin"/>
            </w:r>
            <w:r w:rsidR="005D6C24" w:rsidRPr="005D6C24">
              <w:rPr>
                <w:rFonts w:ascii="Times New Roman" w:hAnsi="Times New Roman"/>
                <w:noProof/>
                <w:szCs w:val="24"/>
                <w:rPrChange w:id="1856" w:author="laca" w:date="2015-06-26T10:03:00Z">
                  <w:rPr/>
                </w:rPrChange>
              </w:rPr>
              <w:instrText xml:space="preserve"> HYPERLINK "" \l "Kri13" </w:instrText>
            </w:r>
            <w:r w:rsidR="005D6C24" w:rsidRPr="005D6C24">
              <w:rPr>
                <w:rFonts w:ascii="Times New Roman" w:hAnsi="Times New Roman"/>
                <w:noProof/>
                <w:szCs w:val="24"/>
                <w:rPrChange w:id="1857" w:author="laca" w:date="2015-06-26T10:03:00Z">
                  <w:rPr/>
                </w:rPrChange>
              </w:rPr>
              <w:fldChar w:fldCharType="separate"/>
            </w:r>
            <w:r w:rsidR="005D6C24" w:rsidRPr="005D6C24">
              <w:rPr>
                <w:rFonts w:ascii="Times New Roman" w:hAnsi="Times New Roman"/>
                <w:noProof/>
                <w:szCs w:val="24"/>
                <w:rPrChange w:id="1858" w:author="laca" w:date="2015-06-26T10:03:00Z">
                  <w:rPr/>
                </w:rPrChange>
              </w:rPr>
              <w:t>6</w:t>
            </w:r>
            <w:r w:rsidR="005D6C24" w:rsidRPr="005D6C24">
              <w:rPr>
                <w:rFonts w:ascii="Times New Roman" w:hAnsi="Times New Roman"/>
                <w:noProof/>
                <w:szCs w:val="24"/>
                <w:rPrChange w:id="1859" w:author="laca" w:date="2015-06-26T10:03:00Z">
                  <w:rPr/>
                </w:rPrChange>
              </w:rPr>
              <w:fldChar w:fldCharType="end"/>
            </w:r>
            <w:r w:rsidR="005D6C24" w:rsidRPr="005D6C24">
              <w:rPr>
                <w:rFonts w:ascii="Times New Roman" w:hAnsi="Times New Roman"/>
                <w:noProof/>
                <w:szCs w:val="24"/>
                <w:rPrChange w:id="1860" w:author="laca" w:date="2015-06-26T10:03:00Z">
                  <w:rPr/>
                </w:rPrChange>
              </w:rPr>
              <w:t>]</w:t>
            </w:r>
          </w:ins>
          <w:del w:id="1861" w:author="laca" w:date="2015-06-25T08:41:00Z">
            <w:r w:rsidR="00403E4C" w:rsidRPr="00403E4C" w:rsidDel="00D61BE9">
              <w:rPr>
                <w:rFonts w:ascii="Times New Roman" w:hAnsi="Times New Roman"/>
                <w:noProof/>
                <w:szCs w:val="24"/>
              </w:rPr>
              <w:delText>[</w:delText>
            </w:r>
            <w:r w:rsidR="00403E4C" w:rsidRPr="00403E4C" w:rsidDel="00D61BE9">
              <w:rPr>
                <w:rFonts w:ascii="Times New Roman" w:hAnsi="Times New Roman"/>
                <w:noProof/>
                <w:szCs w:val="24"/>
              </w:rPr>
              <w:fldChar w:fldCharType="begin"/>
            </w:r>
            <w:r w:rsidR="00403E4C" w:rsidRPr="00403E4C" w:rsidDel="00D61BE9">
              <w:rPr>
                <w:rFonts w:ascii="Times New Roman" w:hAnsi="Times New Roman"/>
                <w:noProof/>
                <w:szCs w:val="24"/>
              </w:rPr>
              <w:delInstrText xml:space="preserve"> HYPERLINK "" \l "Kri13" </w:delInstrText>
            </w:r>
            <w:r w:rsidR="00403E4C" w:rsidRPr="00403E4C" w:rsidDel="00D61BE9">
              <w:rPr>
                <w:rFonts w:ascii="Times New Roman" w:hAnsi="Times New Roman"/>
                <w:noProof/>
                <w:szCs w:val="24"/>
              </w:rPr>
              <w:fldChar w:fldCharType="separate"/>
            </w:r>
          </w:del>
          <w:ins w:id="1862" w:author="laca" w:date="2015-06-26T10:03:00Z">
            <w:r w:rsidR="005D6C24">
              <w:rPr>
                <w:rFonts w:ascii="Times New Roman" w:hAnsi="Times New Roman"/>
                <w:b/>
                <w:bCs/>
                <w:noProof/>
                <w:szCs w:val="24"/>
                <w:lang w:val="en-US"/>
              </w:rPr>
              <w:t>Error! Hyperlink reference not valid.</w:t>
            </w:r>
          </w:ins>
          <w:del w:id="1863" w:author="laca" w:date="2015-06-25T08:41:00Z">
            <w:r w:rsidR="00403E4C" w:rsidRPr="00403E4C" w:rsidDel="00D61BE9">
              <w:rPr>
                <w:rFonts w:ascii="Times New Roman" w:hAnsi="Times New Roman"/>
                <w:noProof/>
                <w:szCs w:val="24"/>
              </w:rPr>
              <w:delText>6</w:delText>
            </w:r>
            <w:r w:rsidR="00403E4C" w:rsidRPr="00403E4C" w:rsidDel="00D61BE9">
              <w:rPr>
                <w:rFonts w:ascii="Times New Roman" w:hAnsi="Times New Roman"/>
                <w:noProof/>
                <w:szCs w:val="24"/>
              </w:rPr>
              <w:fldChar w:fldCharType="end"/>
            </w:r>
            <w:r w:rsidR="00403E4C" w:rsidRPr="00403E4C" w:rsidDel="00D61BE9">
              <w:rPr>
                <w:rFonts w:ascii="Times New Roman" w:hAnsi="Times New Roman"/>
                <w:noProof/>
                <w:szCs w:val="24"/>
              </w:rPr>
              <w:delText>]</w:delText>
            </w:r>
          </w:del>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1864" w:name="_Toc422983761"/>
      <w:bookmarkStart w:id="1865" w:name="_Toc422984641"/>
      <w:r w:rsidRPr="00BE4225">
        <w:t>Egyenáramú motorok</w:t>
      </w:r>
      <w:bookmarkEnd w:id="1864"/>
      <w:bookmarkEnd w:id="1865"/>
    </w:p>
    <w:p w14:paraId="44B11728" w14:textId="7EC83EAA" w:rsidR="00A76A69" w:rsidRPr="00B632B4" w:rsidRDefault="00ED22AB" w:rsidP="00A76A69">
      <w:pPr>
        <w:rPr>
          <w:szCs w:val="24"/>
        </w:rPr>
      </w:pPr>
      <w:r w:rsidRPr="00BE4225">
        <w:tab/>
      </w:r>
      <w:r w:rsidR="00A76A69" w:rsidRPr="00B632B4">
        <w:rPr>
          <w:szCs w:val="24"/>
        </w:rPr>
        <w:t>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kicsi az elektromos és a mechanikai időállandójuk. A</w:t>
      </w:r>
      <w:sdt>
        <w:sdtPr>
          <w:rPr>
            <w:szCs w:val="24"/>
          </w:rPr>
          <w:id w:val="-603493085"/>
          <w:citation/>
        </w:sdtPr>
        <w:sdtEnd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ins w:id="1866" w:author="laca" w:date="2015-06-26T10:03:00Z">
            <w:r w:rsidR="005D6C24">
              <w:rPr>
                <w:noProof/>
                <w:szCs w:val="24"/>
              </w:rPr>
              <w:t xml:space="preserve"> </w:t>
            </w:r>
            <w:r w:rsidR="005D6C24" w:rsidRPr="005D6C24">
              <w:rPr>
                <w:noProof/>
                <w:szCs w:val="24"/>
                <w:rPrChange w:id="1867" w:author="laca" w:date="2015-06-26T10:03:00Z">
                  <w:rPr/>
                </w:rPrChange>
              </w:rPr>
              <w:t>[</w:t>
            </w:r>
            <w:r w:rsidR="005D6C24" w:rsidRPr="005D6C24">
              <w:rPr>
                <w:noProof/>
                <w:szCs w:val="24"/>
                <w:rPrChange w:id="1868" w:author="laca" w:date="2015-06-26T10:03:00Z">
                  <w:rPr/>
                </w:rPrChange>
              </w:rPr>
              <w:fldChar w:fldCharType="begin"/>
            </w:r>
            <w:r w:rsidR="005D6C24" w:rsidRPr="005D6C24">
              <w:rPr>
                <w:noProof/>
                <w:szCs w:val="24"/>
                <w:rPrChange w:id="1869" w:author="laca" w:date="2015-06-26T10:03:00Z">
                  <w:rPr/>
                </w:rPrChange>
              </w:rPr>
              <w:instrText xml:space="preserve"> HYPERLINK "" \l "Már15" </w:instrText>
            </w:r>
            <w:r w:rsidR="005D6C24" w:rsidRPr="005D6C24">
              <w:rPr>
                <w:noProof/>
                <w:szCs w:val="24"/>
                <w:rPrChange w:id="1870" w:author="laca" w:date="2015-06-26T10:03:00Z">
                  <w:rPr/>
                </w:rPrChange>
              </w:rPr>
              <w:fldChar w:fldCharType="separate"/>
            </w:r>
            <w:r w:rsidR="005D6C24" w:rsidRPr="005D6C24">
              <w:rPr>
                <w:noProof/>
                <w:szCs w:val="24"/>
                <w:rPrChange w:id="1871" w:author="laca" w:date="2015-06-26T10:03:00Z">
                  <w:rPr/>
                </w:rPrChange>
              </w:rPr>
              <w:t>7</w:t>
            </w:r>
            <w:r w:rsidR="005D6C24" w:rsidRPr="005D6C24">
              <w:rPr>
                <w:noProof/>
                <w:szCs w:val="24"/>
                <w:rPrChange w:id="1872" w:author="laca" w:date="2015-06-26T10:03:00Z">
                  <w:rPr/>
                </w:rPrChange>
              </w:rPr>
              <w:fldChar w:fldCharType="end"/>
            </w:r>
            <w:r w:rsidR="005D6C24" w:rsidRPr="005D6C24">
              <w:rPr>
                <w:noProof/>
                <w:szCs w:val="24"/>
                <w:rPrChange w:id="1873" w:author="laca" w:date="2015-06-26T10:03:00Z">
                  <w:rPr/>
                </w:rPrChange>
              </w:rPr>
              <w:t>]</w:t>
            </w:r>
          </w:ins>
          <w:del w:id="1874" w:author="laca" w:date="2015-06-25T08:41:00Z">
            <w:r w:rsidR="00403E4C" w:rsidDel="00D61BE9">
              <w:rPr>
                <w:noProof/>
                <w:szCs w:val="24"/>
              </w:rPr>
              <w:delText xml:space="preserve"> </w:delText>
            </w:r>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"Már15" </w:delInstrText>
            </w:r>
            <w:r w:rsidR="00403E4C" w:rsidRPr="00403E4C" w:rsidDel="00D61BE9">
              <w:rPr>
                <w:noProof/>
                <w:szCs w:val="24"/>
              </w:rPr>
              <w:fldChar w:fldCharType="separate"/>
            </w:r>
          </w:del>
          <w:ins w:id="1875" w:author="laca" w:date="2015-06-26T10:03:00Z">
            <w:r w:rsidR="005D6C24">
              <w:rPr>
                <w:b/>
                <w:bCs/>
                <w:noProof/>
                <w:szCs w:val="24"/>
                <w:lang w:val="en-US"/>
              </w:rPr>
              <w:t>Error! Hyperlink reference not valid.</w:t>
            </w:r>
          </w:ins>
          <w:del w:id="1876" w:author="laca" w:date="2015-06-25T08:41:00Z">
            <w:r w:rsidR="00403E4C" w:rsidRPr="00403E4C" w:rsidDel="00D61BE9">
              <w:rPr>
                <w:noProof/>
                <w:szCs w:val="24"/>
              </w:rPr>
              <w:delText>7</w:delText>
            </w:r>
            <w:r w:rsidR="00403E4C" w:rsidRPr="00403E4C" w:rsidDel="00D61BE9">
              <w:rPr>
                <w:noProof/>
                <w:szCs w:val="24"/>
              </w:rPr>
              <w:fldChar w:fldCharType="end"/>
            </w:r>
            <w:r w:rsidR="00403E4C" w:rsidRPr="00403E4C" w:rsidDel="00D61BE9">
              <w:rPr>
                <w:noProof/>
                <w:szCs w:val="24"/>
              </w:rPr>
              <w:delText>]</w:delText>
            </w:r>
          </w:del>
          <w:r w:rsidR="00A76A69" w:rsidRPr="00B632B4">
            <w:rPr>
              <w:szCs w:val="24"/>
            </w:rPr>
            <w:fldChar w:fldCharType="end"/>
          </w:r>
        </w:sdtContent>
      </w:sdt>
      <w:r w:rsidR="00A76A69" w:rsidRPr="00B632B4">
        <w:rPr>
          <w:szCs w:val="24"/>
        </w:rPr>
        <w:t xml:space="preserve"> alapján a rotort egy sorba kötött L </w:t>
      </w:r>
      <w:r w:rsidR="00A76A69" w:rsidRPr="00B632B4">
        <w:rPr>
          <w:szCs w:val="24"/>
        </w:rPr>
        <w:lastRenderedPageBreak/>
        <w:t xml:space="preserve">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rPr>
          <w:szCs w:val="24"/>
        </w:rPr>
      </w:pPr>
      <w:r w:rsidRPr="00B632B4">
        <w:rPr>
          <w:szCs w:val="24"/>
        </w:rPr>
        <w:t>Az elektromos egyenlet mellé még felírja a mechanikai egyenleteket is:</w:t>
      </w:r>
    </w:p>
    <w:p w14:paraId="5245DB96" w14:textId="77777777" w:rsidR="00A76A69" w:rsidRPr="00B632B4" w:rsidRDefault="00151C9A" w:rsidP="00A76A69">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151C9A" w:rsidP="00A76A69">
      <w:pPr>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rPr>
          <w:szCs w:val="24"/>
        </w:rPr>
      </w:pPr>
      <w:r w:rsidRPr="00B632B4">
        <w:rPr>
          <w:szCs w:val="24"/>
        </w:rPr>
        <w:t>A motor dinamikus moteljéhez egyesíti a két egyenletet:</w:t>
      </w:r>
    </w:p>
    <w:p w14:paraId="28E2A532" w14:textId="77777777" w:rsidR="00A76A69" w:rsidRPr="00B632B4" w:rsidRDefault="00151C9A" w:rsidP="00A76A6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rPr>
          <w:szCs w:val="24"/>
        </w:rPr>
      </w:pPr>
      <w:r w:rsidRPr="00B632B4">
        <w:rPr>
          <w:szCs w:val="24"/>
        </w:rPr>
        <w:t xml:space="preserve">A motor állapotteres motelje, a választott állapotok: </w:t>
      </w:r>
    </w:p>
    <w:p w14:paraId="2E49F67E" w14:textId="77777777" w:rsidR="00A76A69" w:rsidRPr="00B632B4" w:rsidRDefault="00A76A69" w:rsidP="00A76A69">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1877" w:name="_Toc422983762"/>
      <w:bookmarkStart w:id="1878" w:name="_Toc422984642"/>
      <w:r>
        <w:t>PID szabályozó hangolása Ziegler-Nichols módszerrel</w:t>
      </w:r>
      <w:bookmarkEnd w:id="1877"/>
      <w:bookmarkEnd w:id="1878"/>
    </w:p>
    <w:p w14:paraId="2075114E" w14:textId="18C34B50" w:rsidR="001751C5" w:rsidRDefault="001751C5" w:rsidP="00436075">
      <w:r>
        <w:tab/>
      </w:r>
      <w:r w:rsidR="00A76A69" w:rsidRPr="00B632B4">
        <w:rPr>
          <w:szCs w:val="24"/>
        </w:rPr>
        <w:t xml:space="preserve">A </w:t>
      </w:r>
      <w:sdt>
        <w:sdtPr>
          <w:rPr>
            <w:szCs w:val="24"/>
          </w:rPr>
          <w:id w:val="1461535105"/>
          <w:citation/>
        </w:sdtPr>
        <w:sdtEnd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ins w:id="1879" w:author="laca" w:date="2015-06-26T10:03:00Z">
            <w:r w:rsidR="005D6C24" w:rsidRPr="005D6C24">
              <w:rPr>
                <w:noProof/>
                <w:szCs w:val="24"/>
                <w:rPrChange w:id="1880" w:author="laca" w:date="2015-06-26T10:03:00Z">
                  <w:rPr/>
                </w:rPrChange>
              </w:rPr>
              <w:t>[</w:t>
            </w:r>
            <w:r w:rsidR="005D6C24" w:rsidRPr="005D6C24">
              <w:rPr>
                <w:noProof/>
                <w:szCs w:val="24"/>
                <w:rPrChange w:id="1881" w:author="laca" w:date="2015-06-26T10:03:00Z">
                  <w:rPr/>
                </w:rPrChange>
              </w:rPr>
              <w:fldChar w:fldCharType="begin"/>
            </w:r>
            <w:r w:rsidR="005D6C24" w:rsidRPr="005D6C24">
              <w:rPr>
                <w:noProof/>
                <w:szCs w:val="24"/>
                <w:rPrChange w:id="1882" w:author="laca" w:date="2015-06-26T10:03:00Z">
                  <w:rPr/>
                </w:rPrChange>
              </w:rPr>
              <w:instrText xml:space="preserve"> HYPERLINK "" \l "Már151" </w:instrText>
            </w:r>
            <w:r w:rsidR="005D6C24" w:rsidRPr="005D6C24">
              <w:rPr>
                <w:noProof/>
                <w:szCs w:val="24"/>
                <w:rPrChange w:id="1883" w:author="laca" w:date="2015-06-26T10:03:00Z">
                  <w:rPr/>
                </w:rPrChange>
              </w:rPr>
              <w:fldChar w:fldCharType="separate"/>
            </w:r>
            <w:r w:rsidR="005D6C24" w:rsidRPr="005D6C24">
              <w:rPr>
                <w:noProof/>
                <w:szCs w:val="24"/>
                <w:rPrChange w:id="1884" w:author="laca" w:date="2015-06-26T10:03:00Z">
                  <w:rPr/>
                </w:rPrChange>
              </w:rPr>
              <w:t>8</w:t>
            </w:r>
            <w:r w:rsidR="005D6C24" w:rsidRPr="005D6C24">
              <w:rPr>
                <w:noProof/>
                <w:szCs w:val="24"/>
                <w:rPrChange w:id="1885" w:author="laca" w:date="2015-06-26T10:03:00Z">
                  <w:rPr/>
                </w:rPrChange>
              </w:rPr>
              <w:fldChar w:fldCharType="end"/>
            </w:r>
            <w:r w:rsidR="005D6C24" w:rsidRPr="005D6C24">
              <w:rPr>
                <w:noProof/>
                <w:szCs w:val="24"/>
                <w:rPrChange w:id="1886" w:author="laca" w:date="2015-06-26T10:03:00Z">
                  <w:rPr/>
                </w:rPrChange>
              </w:rPr>
              <w:t>]</w:t>
            </w:r>
          </w:ins>
          <w:del w:id="1887"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"Már151" </w:delInstrText>
            </w:r>
            <w:r w:rsidR="00403E4C" w:rsidRPr="00403E4C" w:rsidDel="00D61BE9">
              <w:rPr>
                <w:noProof/>
                <w:szCs w:val="24"/>
              </w:rPr>
              <w:fldChar w:fldCharType="separate"/>
            </w:r>
          </w:del>
          <w:ins w:id="1888" w:author="laca" w:date="2015-06-26T10:03:00Z">
            <w:r w:rsidR="005D6C24">
              <w:rPr>
                <w:b/>
                <w:bCs/>
                <w:noProof/>
                <w:szCs w:val="24"/>
                <w:lang w:val="en-US"/>
              </w:rPr>
              <w:t>Error! Hyperlink reference not valid.</w:t>
            </w:r>
          </w:ins>
          <w:del w:id="1889" w:author="laca" w:date="2015-06-25T08:41:00Z">
            <w:r w:rsidR="00403E4C" w:rsidRPr="00403E4C" w:rsidDel="00D61BE9">
              <w:rPr>
                <w:noProof/>
                <w:szCs w:val="24"/>
              </w:rPr>
              <w:delText>8</w:delText>
            </w:r>
            <w:r w:rsidR="00403E4C" w:rsidRPr="00403E4C" w:rsidDel="00D61BE9">
              <w:rPr>
                <w:noProof/>
                <w:szCs w:val="24"/>
              </w:rPr>
              <w:fldChar w:fldCharType="end"/>
            </w:r>
            <w:r w:rsidR="00403E4C" w:rsidRPr="00403E4C" w:rsidDel="00D61BE9">
              <w:rPr>
                <w:noProof/>
                <w:szCs w:val="24"/>
              </w:rPr>
              <w:delText>]</w:delText>
            </w:r>
          </w:del>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w:t>
      </w:r>
      <w:r w:rsidR="00A76A69" w:rsidRPr="00B632B4">
        <w:rPr>
          <w:szCs w:val="24"/>
        </w:rPr>
        <w:lastRenderedPageBreak/>
        <w:t xml:space="preserve">megmérve és ismerve a </w:t>
      </w:r>
      <w:r w:rsidR="00A76A69" w:rsidRPr="00B632B4">
        <w:rPr>
          <w:i/>
          <w:szCs w:val="24"/>
        </w:rPr>
        <w:t xml:space="preserve">Kp </w:t>
      </w:r>
      <w:r w:rsidR="00A76A69" w:rsidRPr="00B632B4">
        <w:rPr>
          <w:szCs w:val="24"/>
        </w:rPr>
        <w:t xml:space="preserve">erősítést, amelyen a lengések jelentkeznek, kiválaszthatjuk a 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30165A" w:rsidRPr="00A76A69">
        <w:rPr>
          <w:szCs w:val="24"/>
        </w:rPr>
        <w:t>választani</w:t>
      </w:r>
      <w:r w:rsidR="00A76A69" w:rsidRPr="00A76A69">
        <w:rPr>
          <w:szCs w:val="24"/>
        </w:rPr>
        <w:t>.</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151C9A"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151C9A"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1890" w:name="_Toc422982638"/>
      <w:r>
        <w:t xml:space="preserve">Táblázat. </w:t>
      </w:r>
      <w:r w:rsidR="00D402A0">
        <w:fldChar w:fldCharType="begin"/>
      </w:r>
      <w:r w:rsidR="00D402A0">
        <w:instrText xml:space="preserve"> STYLEREF 1 \s </w:instrText>
      </w:r>
      <w:r w:rsidR="00D402A0">
        <w:fldChar w:fldCharType="separate"/>
      </w:r>
      <w:r w:rsidR="005D6C24">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5D6C24">
        <w:rPr>
          <w:noProof/>
        </w:rPr>
        <w:t>1</w:t>
      </w:r>
      <w:r w:rsidR="00D402A0">
        <w:fldChar w:fldCharType="end"/>
      </w:r>
      <w:r>
        <w:t xml:space="preserve"> Ziegler-Nichols módszerrel történő PID hangolás</w:t>
      </w:r>
      <w:bookmarkEnd w:id="1890"/>
    </w:p>
    <w:p w14:paraId="635E3485" w14:textId="46A0025E" w:rsidR="0029608A" w:rsidRPr="0029608A" w:rsidRDefault="0029608A" w:rsidP="002A7B4A">
      <w:pPr>
        <w:pStyle w:val="Heading2"/>
        <w:rPr>
          <w:b w:val="0"/>
          <w:u w:val="single"/>
        </w:rPr>
      </w:pPr>
      <w:r>
        <w:tab/>
      </w:r>
      <w:bookmarkStart w:id="1891" w:name="_Toc422983763"/>
      <w:bookmarkStart w:id="1892" w:name="_Toc422984643"/>
      <w:r w:rsidR="002A7B4A">
        <w:t>PID szabályozó hangolása Oppelt módszerrel</w:t>
      </w:r>
      <w:bookmarkEnd w:id="1891"/>
      <w:bookmarkEnd w:id="1892"/>
    </w:p>
    <w:p w14:paraId="4356CCDD" w14:textId="77777777" w:rsidR="00A653AE" w:rsidRPr="00B632B4" w:rsidRDefault="004F3B28" w:rsidP="009C4177">
      <w:pPr>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151C9A"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bookmarkStart w:id="1893" w:name="_GoBack"/>
      <w:bookmarkEnd w:id="1893"/>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5F13F0">
      <w:pPr>
        <w:pStyle w:val="Caption"/>
        <w:framePr w:hSpace="180" w:wrap="around" w:vAnchor="text" w:hAnchor="page" w:x="6893" w:y="1839"/>
        <w:pPrChange w:id="1894" w:author="laca" w:date="2015-06-27T02:20:00Z">
          <w:pPr>
            <w:pStyle w:val="Caption"/>
            <w:framePr w:hSpace="180" w:wrap="around" w:vAnchor="text" w:hAnchor="page" w:x="6893" w:y="1240"/>
          </w:pPr>
        </w:pPrChange>
      </w:pPr>
      <w:bookmarkStart w:id="1895" w:name="_Ref422762809"/>
      <w:bookmarkStart w:id="1896" w:name="_Toc422982639"/>
      <w:r>
        <w:t xml:space="preserve">Táblázat. </w:t>
      </w:r>
      <w:r>
        <w:fldChar w:fldCharType="begin"/>
      </w:r>
      <w:r>
        <w:instrText xml:space="preserve"> STYLEREF 1 \s </w:instrText>
      </w:r>
      <w:r>
        <w:fldChar w:fldCharType="separate"/>
      </w:r>
      <w:r w:rsidR="005D6C24">
        <w:rPr>
          <w:noProof/>
        </w:rPr>
        <w:t>4</w:t>
      </w:r>
      <w:r>
        <w:fldChar w:fldCharType="end"/>
      </w:r>
      <w:r>
        <w:noBreakHyphen/>
      </w:r>
      <w:r>
        <w:fldChar w:fldCharType="begin"/>
      </w:r>
      <w:r>
        <w:instrText xml:space="preserve"> SEQ Táblázat. \* ARABIC \s 1 </w:instrText>
      </w:r>
      <w:r>
        <w:fldChar w:fldCharType="separate"/>
      </w:r>
      <w:r w:rsidR="005D6C24">
        <w:rPr>
          <w:noProof/>
        </w:rPr>
        <w:t>2</w:t>
      </w:r>
      <w:r>
        <w:fldChar w:fldCharType="end"/>
      </w:r>
      <w:bookmarkEnd w:id="1895"/>
      <w:r>
        <w:t xml:space="preserve"> Oppelt módszer hangolás</w:t>
      </w:r>
      <w:bookmarkEnd w:id="1896"/>
    </w:p>
    <w:p w14:paraId="077A9980" w14:textId="368CFC1D" w:rsidR="00A653AE" w:rsidRDefault="005A2C4C" w:rsidP="00436075">
      <w:r>
        <w:rPr>
          <w:noProof/>
          <w:lang w:eastAsia="hu-HU"/>
        </w:rPr>
        <mc:AlternateContent>
          <mc:Choice Requires="wps">
            <w:drawing>
              <wp:anchor distT="0" distB="0" distL="114300" distR="114300" simplePos="0" relativeHeight="251652096" behindDoc="0" locked="0" layoutInCell="1" allowOverlap="1" wp14:anchorId="3FFDCF07" wp14:editId="7B06DF1F">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24023AE4" w:rsidR="008F5B81" w:rsidRDefault="008F5B81" w:rsidP="00D402A0">
                            <w:pPr>
                              <w:pStyle w:val="Caption"/>
                            </w:pPr>
                            <w:bookmarkStart w:id="1897" w:name="_Toc422982564"/>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A rendszer egységugrásra adott válasza és megközelítése egyenesekkel.</w:t>
                            </w:r>
                            <w:bookmarkEnd w:id="1897"/>
                          </w:p>
                          <w:p w14:paraId="414FDE92" w14:textId="77777777" w:rsidR="008F5B81" w:rsidRPr="00D402A0" w:rsidRDefault="008F5B81"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7" type="#_x0000_t202" style="position:absolute;left:0;text-align:left;margin-left:-.3pt;margin-top:137.35pt;width:181.1pt;height:2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&#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FOgLIHwCAAAJ&#10;BQAADgAAAAAAAAAAAAAAAAAuAgAAZHJzL2Uyb0RvYy54bWxQSwECLQAUAAYACAAAACEAePQb0t8A&#10;AAAJAQAADwAAAAAAAAAAAAAAAADWBAAAZHJzL2Rvd25yZXYueG1sUEsFBgAAAAAEAAQA8wAAAOIF&#10;AAAAAA==&#10;" stroked="f">
                <v:textbox inset="0,0,0,0">
                  <w:txbxContent>
                    <w:p w14:paraId="06FC2839" w14:textId="24023AE4" w:rsidR="008F5B81" w:rsidRDefault="008F5B81" w:rsidP="00D402A0">
                      <w:pPr>
                        <w:pStyle w:val="Caption"/>
                      </w:pPr>
                      <w:bookmarkStart w:id="2311" w:name="_Toc422982564"/>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A rendszer egységugrásra adott válasza és megközelítése egyenesekkel.</w:t>
                      </w:r>
                      <w:bookmarkEnd w:id="2311"/>
                    </w:p>
                    <w:p w14:paraId="414FDE92" w14:textId="77777777" w:rsidR="008F5B81" w:rsidRPr="00D402A0" w:rsidRDefault="008F5B81" w:rsidP="00D402A0"/>
                  </w:txbxContent>
                </v:textbox>
                <w10:wrap type="square"/>
              </v:shape>
            </w:pict>
          </mc:Fallback>
        </mc:AlternateContent>
      </w:r>
      <w:r w:rsidR="004F3B28">
        <w:rPr>
          <w:noProof/>
          <w:lang w:eastAsia="hu-HU"/>
        </w:rPr>
        <w:drawing>
          <wp:anchor distT="0" distB="0" distL="114300" distR="114300" simplePos="0" relativeHeight="251639296" behindDoc="0" locked="0" layoutInCell="1" allowOverlap="1" wp14:anchorId="1577BC06" wp14:editId="51AAA9F6">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5">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2E94F060" w14:textId="7305371C" w:rsidR="000A7458" w:rsidRDefault="00A653AE" w:rsidP="00A653AE">
      <w:pPr>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22D66B38" w14:textId="7C8F32F8" w:rsidR="000A7458" w:rsidRDefault="000A7458" w:rsidP="00856813">
      <w:pPr>
        <w:pStyle w:val="Heading2"/>
        <w:rPr>
          <w:szCs w:val="24"/>
        </w:rPr>
      </w:pPr>
      <w:bookmarkStart w:id="1898" w:name="_Toc422983764"/>
      <w:bookmarkStart w:id="1899" w:name="_Toc422984644"/>
      <w:r>
        <w:rPr>
          <w:szCs w:val="24"/>
        </w:rPr>
        <w:t>System Generátoros modulok</w:t>
      </w:r>
      <w:bookmarkEnd w:id="1898"/>
      <w:bookmarkEnd w:id="1899"/>
    </w:p>
    <w:p w14:paraId="7E08699B" w14:textId="0C19E222" w:rsidR="00420F46" w:rsidRDefault="000A7458" w:rsidP="00422DC5">
      <w:r>
        <w:tab/>
        <w:t xml:space="preserve">A </w:t>
      </w:r>
      <w:r w:rsidR="00CC61C1">
        <w:t>System G</w:t>
      </w:r>
      <w:r>
        <w:t xml:space="preserve">enerator egy </w:t>
      </w:r>
      <w:r w:rsidR="006E471F">
        <w:t>S</w:t>
      </w:r>
      <w:r>
        <w:t xml:space="preserve">imulink eszköztár, amely segítségével Xilinx </w:t>
      </w:r>
      <w:r w:rsidR="006E471F">
        <w:t xml:space="preserve">cég </w:t>
      </w:r>
      <w:r>
        <w:t xml:space="preserve">által gyártott FPGA fejlesztőlapokra tudunk rendszereket tervezni és leszimulálni </w:t>
      </w:r>
      <w:r w:rsidR="009926B2">
        <w:t>szoftveresen és hardveresen</w:t>
      </w:r>
      <w:r>
        <w:t>. A tervet kigenerálva az eszközre is feltölthetjük és futathatjuk.</w:t>
      </w:r>
    </w:p>
    <w:p w14:paraId="77A6CD04" w14:textId="325297EA" w:rsidR="00420F46" w:rsidRPr="00856813" w:rsidRDefault="00420F46" w:rsidP="00856813">
      <w:pPr>
        <w:rPr>
          <w:b/>
        </w:rPr>
      </w:pPr>
      <w:r w:rsidRPr="00856813">
        <w:rPr>
          <w:b/>
        </w:rPr>
        <w:t>Sytem Generator modul</w:t>
      </w:r>
    </w:p>
    <w:p w14:paraId="15E34B79" w14:textId="3F8F58BE" w:rsidR="00420F46" w:rsidRDefault="000C58D3" w:rsidP="00422DC5">
      <w:r>
        <w:lastRenderedPageBreak/>
        <w:tab/>
        <w:t xml:space="preserve">Simulink </w:t>
      </w:r>
      <w:r w:rsidR="00CC61C1">
        <w:t>ablakhoz</w:t>
      </w:r>
      <w:r>
        <w:t xml:space="preserve"> kell </w:t>
      </w:r>
      <w:r w:rsidR="00CC61C1">
        <w:t>illeszteni</w:t>
      </w:r>
      <w:r>
        <w:t xml:space="preserve"> ez</w:t>
      </w:r>
      <w:r w:rsidR="006E471F">
        <w:t>t</w:t>
      </w:r>
      <w:r>
        <w:t xml:space="preserve"> a modul</w:t>
      </w:r>
      <w:r w:rsidR="006E471F">
        <w:t>t</w:t>
      </w:r>
      <w:r w:rsidR="009926B2">
        <w:t>,</w:t>
      </w:r>
      <w:r>
        <w:t xml:space="preserve"> jelzi és tartalmazza a szükséges beállításokat, amelyek szükségesek a </w:t>
      </w:r>
      <w:r w:rsidR="006E471F">
        <w:t>modell</w:t>
      </w:r>
      <w:r>
        <w:t xml:space="preserve"> a </w:t>
      </w:r>
      <w:r w:rsidR="00CC61C1">
        <w:t>működéshez</w:t>
      </w:r>
      <w:r>
        <w:t xml:space="preserve">. A modulban </w:t>
      </w:r>
      <w:r w:rsidR="00CC61C1">
        <w:t>állíthatjuk</w:t>
      </w:r>
      <w:r>
        <w:t xml:space="preserve"> be</w:t>
      </w:r>
      <w:r w:rsidR="006E471F">
        <w:t>,</w:t>
      </w:r>
      <w:r>
        <w:t xml:space="preserve"> hogy Hardveres-szoftveres </w:t>
      </w:r>
      <w:r w:rsidR="00CC61C1">
        <w:t>szimulációkat</w:t>
      </w:r>
      <w:r>
        <w:t xml:space="preserve"> (Co-szimulácíó) végzünk, vagy IP</w:t>
      </w:r>
      <w:r w:rsidR="006E471F">
        <w:t xml:space="preserve"> </w:t>
      </w:r>
      <w:r>
        <w:t>magot generálunk. A Co-szimulá</w:t>
      </w:r>
      <w:r w:rsidR="006E471F">
        <w:t>ció</w:t>
      </w:r>
      <w:r>
        <w:t xml:space="preserve"> esetében létrehozhatunk </w:t>
      </w:r>
      <w:r w:rsidR="00CC61C1">
        <w:t>új</w:t>
      </w:r>
      <w:r>
        <w:t xml:space="preserve"> </w:t>
      </w:r>
      <w:r w:rsidR="00CC61C1">
        <w:t>modellt</w:t>
      </w:r>
      <w:r>
        <w:t xml:space="preserve">, ahol megnevezzük az FPGA </w:t>
      </w:r>
      <w:r w:rsidR="00CC61C1">
        <w:t>órajelének</w:t>
      </w:r>
      <w:r>
        <w:t xml:space="preserve"> a kivezetését, a fejlesztőlapon megtalálható FPGA </w:t>
      </w:r>
      <w:r w:rsidR="00CC61C1">
        <w:t>csíp</w:t>
      </w:r>
      <w:r>
        <w:t xml:space="preserve"> típusát, és létrehozhatunk fizikai kivezetéseket, vagy bemeneteket. </w:t>
      </w:r>
    </w:p>
    <w:p w14:paraId="4C8519EF" w14:textId="77777777" w:rsidR="00922A00" w:rsidRDefault="002066E8" w:rsidP="00856813">
      <w:pPr>
        <w:keepNext/>
      </w:pPr>
      <w:r w:rsidRPr="00856813">
        <w:rPr>
          <w:noProof/>
          <w:szCs w:val="24"/>
          <w:lang w:eastAsia="hu-HU"/>
        </w:rPr>
        <mc:AlternateContent>
          <mc:Choice Requires="wpg">
            <w:drawing>
              <wp:inline distT="0" distB="0" distL="0" distR="0" wp14:anchorId="78859DDC" wp14:editId="5D5F7E9E">
                <wp:extent cx="5348162" cy="5218849"/>
                <wp:effectExtent l="0" t="0" r="24130" b="1270"/>
                <wp:docPr id="300" name="Group 300"/>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301" name="Picture 30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302" name="Rounded Rectangular Callout 302"/>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CE5A7" w14:textId="77777777" w:rsidR="008F5B81" w:rsidRDefault="008F5B81" w:rsidP="002066E8">
                              <w:pPr>
                                <w:jc w:val="center"/>
                              </w:pPr>
                              <w:r>
                                <w:t>System Generator mmodul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ular Callout 303"/>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D631ADF" w14:textId="77777777" w:rsidR="008F5B81" w:rsidRPr="005877D3" w:rsidRDefault="008F5B81" w:rsidP="002066E8">
                              <w:pPr>
                                <w:jc w:val="center"/>
                                <w:rPr>
                                  <w:color w:val="FFFFFF" w:themeColor="background1"/>
                                </w:rPr>
                              </w:pPr>
                              <w:r w:rsidRPr="005877D3">
                                <w:rPr>
                                  <w:color w:val="FFFFFF" w:themeColor="background1"/>
                                </w:rPr>
                                <w:t>Hardveres szimulálás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ounded Rectangular Callout 304"/>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9BB" w14:textId="77777777" w:rsidR="008F5B81" w:rsidRDefault="008F5B81" w:rsidP="002066E8">
                              <w:pPr>
                                <w:jc w:val="center"/>
                              </w:pPr>
                              <w:r>
                                <w:t>Fejlesztő</w:t>
                              </w:r>
                            </w:p>
                            <w:p w14:paraId="5EE9FA5A" w14:textId="77777777" w:rsidR="008F5B81" w:rsidRDefault="008F5B81" w:rsidP="002066E8">
                              <w:pPr>
                                <w:jc w:val="center"/>
                              </w:pPr>
                              <w:r>
                                <w:t>Lapok felépitési modelje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ular Callout 305"/>
                        <wps:cNvSpPr/>
                        <wps:spPr>
                          <a:xfrm>
                            <a:off x="1328468" y="103517"/>
                            <a:ext cx="1242204" cy="861695"/>
                          </a:xfrm>
                          <a:prstGeom prst="wedgeRoundRectCallout">
                            <a:avLst>
                              <a:gd name="adj1" fmla="val -24333"/>
                              <a:gd name="adj2" fmla="val 2029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62C5B" w14:textId="77777777" w:rsidR="008F5B81" w:rsidRDefault="008F5B81" w:rsidP="002066E8">
                              <w:pPr>
                                <w:jc w:val="center"/>
                              </w:pPr>
                              <w:r>
                                <w:t>IPmag generálása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859DDC" id="Group 300" o:spid="_x0000_s1038"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">
                <v:shape id="Picture 301" o:spid="_x0000_s1039"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eGnDAAAA3AAAAA8AAABkcnMvZG93bnJldi54bWxEj0FrAjEUhO8F/0N4greaVUuxq1FEEPRU&#10;d/XQ43Pzulm6eVk20U3/fVMo9DjMzDfMehttKx7U+8axgtk0A0FcOd1wreB6OTwvQfiArLF1TAq+&#10;ycN2M3paY67dwAU9ylCLBGGfowITQpdL6StDFv3UdcTJ+3S9xZBkX0vd45DgtpXzLHuVFhtOCwY7&#10;2huqvsq7VVDf9Xu8nT+KE76dK3wZotFlodRkHHcrEIFi+A//tY9awSKbwe+Zd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4acMAAADcAAAADwAAAAAAAAAAAAAAAACf&#10;AgAAZHJzL2Rvd25yZXYueG1sUEsFBgAAAAAEAAQA9wAAAI8DAAAAAA==&#10;">
                  <v:imagedata r:id="rId37" o:title=""/>
                  <v:path arrowok="t"/>
                </v:shape>
                <v:shape id="Rounded Rectangular Callout 302" o:spid="_x0000_s1040"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VgcQA&#10;AADcAAAADwAAAGRycy9kb3ducmV2LnhtbESP32rCMBTG7we+QziCN2Om6jZG11TcRBCEwbo9wKE5&#10;tmXNSWliU316Iwi7/Pj+/Piy9WhaMVDvGssKFvMEBHFpdcOVgt+f3dMbCOeRNbaWScGZHKzzyUOG&#10;qbaBv2kofCXiCLsUFdTed6mUrqzJoJvbjjh6R9sb9FH2ldQ9hjhuWrlMkldpsOFIqLGjz5rKv+Jk&#10;IvcUHr+GcX+Q22PzEcjal0t4Vmo2HTfvIDyN/j98b++1glWyhNu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1YHEAAAA3AAAAA8AAAAAAAAAAAAAAAAAmAIAAGRycy9k&#10;b3ducmV2LnhtbFBLBQYAAAAABAAEAPUAAACJAwAAAAA=&#10;" adj="19138,35444" fillcolor="#5b9bd5 [3204]" strokecolor="#1f4d78 [1604]" strokeweight="1pt">
                  <v:textbox>
                    <w:txbxContent>
                      <w:p w14:paraId="68DCE5A7" w14:textId="77777777" w:rsidR="008F5B81" w:rsidRDefault="008F5B81" w:rsidP="002066E8">
                        <w:pPr>
                          <w:jc w:val="center"/>
                        </w:pPr>
                        <w:r>
                          <w:t>System Generator mmodul</w:t>
                        </w:r>
                      </w:p>
                    </w:txbxContent>
                  </v:textbox>
                </v:shape>
                <v:shape id="Rounded Rectangular Callout 303" o:spid="_x0000_s1041"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MkMQA&#10;AADcAAAADwAAAGRycy9kb3ducmV2LnhtbESPQYvCMBSE7wv+h/AEb2uqBSnVKCLKyrIHq4LXR/Ns&#10;i81LabJt999vBMHjMDPfMKvNYGrRUesqywpm0wgEcW51xYWC6+XwmYBwHlljbZkU/JGDzXr0scJU&#10;254z6s6+EAHCLkUFpfdNKqXLSzLoprYhDt7dtgZ9kG0hdYt9gJtazqNoIQ1WHBZKbGhXUv44/xoF&#10;j1l23f90WTL/XvRDcjvFyY6/lJqMh+0ShKfBv8Ov9lEriKMY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jJDEAAAA3AAAAA8AAAAAAAAAAAAAAAAAmAIAAGRycy9k&#10;b3ducmV2LnhtbFBLBQYAAAAABAAEAPUAAACJAwAAAAA=&#10;" adj="-14582,83827" fillcolor="#5b9bd5" strokecolor="#41719c" strokeweight="1pt">
                  <v:textbox>
                    <w:txbxContent>
                      <w:p w14:paraId="7D631ADF" w14:textId="77777777" w:rsidR="008F5B81" w:rsidRPr="005877D3" w:rsidRDefault="008F5B81" w:rsidP="002066E8">
                        <w:pPr>
                          <w:jc w:val="center"/>
                          <w:rPr>
                            <w:color w:val="FFFFFF" w:themeColor="background1"/>
                          </w:rPr>
                        </w:pPr>
                        <w:r w:rsidRPr="005877D3">
                          <w:rPr>
                            <w:color w:val="FFFFFF" w:themeColor="background1"/>
                          </w:rPr>
                          <w:t>Hardveres szimulálás</w:t>
                        </w:r>
                      </w:p>
                    </w:txbxContent>
                  </v:textbox>
                </v:shape>
                <v:shape id="Rounded Rectangular Callout 304" o:spid="_x0000_s1042"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3gMQA&#10;AADcAAAADwAAAGRycy9kb3ducmV2LnhtbESPzWrDMBCE74G+g9hCbonUJE2LazmUQiHX/FDIbbE2&#10;tltrJSzFdvL0UaHQ4zAz3zD5ZrSt6KkLjWMNT3MFgrh0puFKw/HwOXsFESKywdYxabhSgE3xMMkx&#10;M27gHfX7WIkE4ZChhjpGn0kZyposhrnzxMk7u85iTLKrpOlwSHDbyoVSa2mx4bRQo6ePmsqf/cVq&#10;UF4Nz23vX85xbU7mq7n1p++D1tPH8f0NRKQx/of/2lujYalW8HsmHQ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N4DEAAAA3AAAAA8AAAAAAAAAAAAAAAAAmAIAAGRycy9k&#10;b3ducmV2LnhtbFBLBQYAAAAABAAEAPUAAACJAwAAAAA=&#10;" adj="-12591,62257" fillcolor="#5b9bd5 [3204]" strokecolor="#1f4d78 [1604]" strokeweight="1pt">
                  <v:textbox>
                    <w:txbxContent>
                      <w:p w14:paraId="5E0AC9BB" w14:textId="77777777" w:rsidR="008F5B81" w:rsidRDefault="008F5B81" w:rsidP="002066E8">
                        <w:pPr>
                          <w:jc w:val="center"/>
                        </w:pPr>
                        <w:r>
                          <w:t>Fejlesztő</w:t>
                        </w:r>
                      </w:p>
                      <w:p w14:paraId="5EE9FA5A" w14:textId="77777777" w:rsidR="008F5B81" w:rsidRDefault="008F5B81" w:rsidP="002066E8">
                        <w:pPr>
                          <w:jc w:val="center"/>
                        </w:pPr>
                        <w:r>
                          <w:t>Lapok felépitési modelje</w:t>
                        </w:r>
                      </w:p>
                    </w:txbxContent>
                  </v:textbox>
                </v:shape>
                <v:shape id="Rounded Rectangular Callout 305" o:spid="_x0000_s1043"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XesMA&#10;AADcAAAADwAAAGRycy9kb3ducmV2LnhtbESPQWuDQBSE74H8h+UFekvWWmzFukqQBKSXkqS9P9xX&#10;Fd234m4S+++7hUKPw8x8w+TlYkZxo9n1lhU87iIQxI3VPbcKPi7HbQrCeWSNo2VS8E0OymK9yjHT&#10;9s4nup19KwKEXYYKOu+nTErXdGTQ7exEHLwvOxv0Qc6t1DPeA9yMMo6iZ2mw57DQ4URVR81wvhoF&#10;7ctnhXGd9NK8p6d0OOBbNaBSD5tl/wrC0+L/w3/tWit4ihL4PROO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XesMAAADcAAAADwAAAAAAAAAAAAAAAACYAgAAZHJzL2Rv&#10;d25yZXYueG1sUEsFBgAAAAAEAAQA9QAAAIgDAAAAAA==&#10;" adj="5544,54640" fillcolor="#5b9bd5 [3204]" strokecolor="#1f4d78 [1604]" strokeweight="1pt">
                  <v:textbox>
                    <w:txbxContent>
                      <w:p w14:paraId="51362C5B" w14:textId="77777777" w:rsidR="008F5B81" w:rsidRDefault="008F5B81" w:rsidP="002066E8">
                        <w:pPr>
                          <w:jc w:val="center"/>
                        </w:pPr>
                        <w:r>
                          <w:t>IPmag generálása</w:t>
                        </w:r>
                      </w:p>
                    </w:txbxContent>
                  </v:textbox>
                </v:shape>
                <w10:anchorlock/>
              </v:group>
            </w:pict>
          </mc:Fallback>
        </mc:AlternateContent>
      </w:r>
    </w:p>
    <w:p w14:paraId="69FD2EF1" w14:textId="794C3CC6" w:rsidR="002066E8" w:rsidRPr="005E0719" w:rsidRDefault="00922A00" w:rsidP="00856813">
      <w:pPr>
        <w:pStyle w:val="Caption"/>
        <w:jc w:val="center"/>
        <w:rPr>
          <w:szCs w:val="24"/>
        </w:rPr>
      </w:pPr>
      <w:bookmarkStart w:id="1900" w:name="_Toc422982565"/>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3</w:t>
      </w:r>
      <w:r>
        <w:rPr>
          <w:sz w:val="24"/>
          <w:szCs w:val="24"/>
        </w:rPr>
        <w:fldChar w:fldCharType="end"/>
      </w:r>
      <w:r>
        <w:rPr>
          <w:sz w:val="24"/>
          <w:szCs w:val="24"/>
        </w:rPr>
        <w:t xml:space="preserve"> System </w:t>
      </w:r>
      <w:r w:rsidR="006E471F">
        <w:rPr>
          <w:sz w:val="24"/>
          <w:szCs w:val="24"/>
        </w:rPr>
        <w:t>Generator</w:t>
      </w:r>
      <w:r>
        <w:rPr>
          <w:sz w:val="24"/>
          <w:szCs w:val="24"/>
        </w:rPr>
        <w:t xml:space="preserve"> beállítása</w:t>
      </w:r>
      <w:bookmarkEnd w:id="1900"/>
    </w:p>
    <w:p w14:paraId="2C84494F" w14:textId="67680ECB" w:rsidR="002066E8" w:rsidRDefault="002066E8" w:rsidP="00422DC5">
      <w:r>
        <w:tab/>
        <w:t xml:space="preserve">Ha a „New Compilation Target” opciót válaszuk akkor létrehozunk egy </w:t>
      </w:r>
      <w:r w:rsidR="006E471F">
        <w:t>új</w:t>
      </w:r>
      <w:r>
        <w:t xml:space="preserve"> hardver </w:t>
      </w:r>
      <w:r w:rsidR="006E471F">
        <w:t>modellt</w:t>
      </w:r>
      <w:r>
        <w:t xml:space="preserve">. A </w:t>
      </w:r>
      <w:r w:rsidR="006E471F">
        <w:t>modellt</w:t>
      </w:r>
      <w:r>
        <w:t xml:space="preserve"> szüksége van egy egyedi névre, </w:t>
      </w:r>
      <w:r w:rsidR="006E471F">
        <w:t>meghatározzuk</w:t>
      </w:r>
      <w:r>
        <w:t xml:space="preserve"> az </w:t>
      </w:r>
      <w:r w:rsidR="006E471F">
        <w:t>órajel</w:t>
      </w:r>
      <w:r>
        <w:t xml:space="preserve"> </w:t>
      </w:r>
      <w:r w:rsidR="006E471F">
        <w:t>frekvenciáját</w:t>
      </w:r>
      <w:r>
        <w:t xml:space="preserve"> és a bevezetését a rendszerbe. A „Target Device” m</w:t>
      </w:r>
      <w:r w:rsidR="003B426B">
        <w:t>e</w:t>
      </w:r>
      <w:r>
        <w:t xml:space="preserve">zőnél beállítjuk a fejlesztőlapon megtalálható FPGA csipet, és a tokozását. A „Non-Memory- Mapped Ports” mezőbe létrehozhatunk </w:t>
      </w:r>
      <w:r w:rsidR="006E471F">
        <w:t>új</w:t>
      </w:r>
      <w:r>
        <w:t xml:space="preserve"> portokat, minden port </w:t>
      </w:r>
      <w:r w:rsidR="00A9674A">
        <w:t>rendelkezik,</w:t>
      </w:r>
      <w:r>
        <w:t xml:space="preserve"> egy egyedi n</w:t>
      </w:r>
      <w:r w:rsidR="00EB0BD1">
        <w:t>év</w:t>
      </w:r>
      <w:r>
        <w:t xml:space="preserve">vel és </w:t>
      </w:r>
      <w:r w:rsidR="00A9674A">
        <w:t>iránnyal,</w:t>
      </w:r>
      <w:r>
        <w:t xml:space="preserve"> amely </w:t>
      </w:r>
      <w:r w:rsidR="00A9674A">
        <w:t>meghatározza,</w:t>
      </w:r>
      <w:r>
        <w:t xml:space="preserve"> hogy az FPGA fizikai </w:t>
      </w:r>
      <w:r w:rsidR="006E471F">
        <w:t>kimenete</w:t>
      </w:r>
      <w:r>
        <w:t xml:space="preserve"> vagy bemente. A portoknak van egy </w:t>
      </w:r>
      <w:r w:rsidR="00A9674A">
        <w:lastRenderedPageBreak/>
        <w:t>szélessége,</w:t>
      </w:r>
      <w:r>
        <w:t xml:space="preserve"> amely </w:t>
      </w:r>
      <w:r w:rsidR="00A9674A">
        <w:t>megadja,</w:t>
      </w:r>
      <w:r>
        <w:t xml:space="preserve"> hogy hány bites. Minden bithez illesztenünk kell egy fizikai kivezetést.</w:t>
      </w:r>
    </w:p>
    <w:p w14:paraId="510B109F" w14:textId="6F5C0684" w:rsidR="009926B2" w:rsidRPr="00422DC5" w:rsidRDefault="009926B2"/>
    <w:p w14:paraId="6D314771" w14:textId="0AADEEB5" w:rsidR="000C58D3" w:rsidRDefault="002066E8" w:rsidP="00856813">
      <w:pPr>
        <w:keepNext/>
        <w:spacing w:after="200"/>
        <w:jc w:val="left"/>
      </w:pPr>
      <w:r>
        <w:rPr>
          <w:noProof/>
          <w:lang w:eastAsia="hu-HU"/>
        </w:rPr>
        <mc:AlternateContent>
          <mc:Choice Requires="wpg">
            <w:drawing>
              <wp:inline distT="0" distB="0" distL="0" distR="0" wp14:anchorId="4F283837" wp14:editId="72471883">
                <wp:extent cx="5566410" cy="6919970"/>
                <wp:effectExtent l="0" t="0" r="15240" b="0"/>
                <wp:docPr id="294" name="Group 294"/>
                <wp:cNvGraphicFramePr/>
                <a:graphic xmlns:a="http://schemas.openxmlformats.org/drawingml/2006/main">
                  <a:graphicData uri="http://schemas.microsoft.com/office/word/2010/wordprocessingGroup">
                    <wpg:wgp>
                      <wpg:cNvGrpSpPr/>
                      <wpg:grpSpPr>
                        <a:xfrm>
                          <a:off x="0" y="0"/>
                          <a:ext cx="5566410" cy="6919970"/>
                          <a:chOff x="0" y="0"/>
                          <a:chExt cx="6202045" cy="7710170"/>
                        </a:xfrm>
                      </wpg:grpSpPr>
                      <pic:pic xmlns:pic="http://schemas.openxmlformats.org/drawingml/2006/picture">
                        <pic:nvPicPr>
                          <pic:cNvPr id="295" name="Picture 29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96" name="Rounded Rectangular Callout 296"/>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F243C2D" w14:textId="77777777" w:rsidR="008F5B81" w:rsidRDefault="008F5B81" w:rsidP="002066E8">
                              <w:pPr>
                                <w:jc w:val="center"/>
                                <w:rPr>
                                  <w:color w:val="FFFFFF" w:themeColor="background1"/>
                                </w:rPr>
                              </w:pPr>
                              <w:r>
                                <w:rPr>
                                  <w:color w:val="FFFFFF" w:themeColor="background1"/>
                                </w:rPr>
                                <w:t xml:space="preserve">Külső orajel meghatározása: </w:t>
                              </w:r>
                            </w:p>
                            <w:p w14:paraId="4C254803" w14:textId="77777777" w:rsidR="008F5B81" w:rsidRDefault="008F5B81" w:rsidP="002066E8">
                              <w:pPr>
                                <w:jc w:val="center"/>
                                <w:rPr>
                                  <w:color w:val="FFFFFF" w:themeColor="background1"/>
                                </w:rPr>
                              </w:pPr>
                              <w:r>
                                <w:rPr>
                                  <w:color w:val="FFFFFF" w:themeColor="background1"/>
                                </w:rPr>
                                <w:t>-frekvencia</w:t>
                              </w:r>
                            </w:p>
                            <w:p w14:paraId="4D4887BC" w14:textId="77777777" w:rsidR="008F5B81" w:rsidRPr="006F3648" w:rsidRDefault="008F5B81" w:rsidP="002066E8">
                              <w:pPr>
                                <w:jc w:val="center"/>
                                <w:rPr>
                                  <w:color w:val="FFFFFF" w:themeColor="background1"/>
                                </w:rPr>
                              </w:pPr>
                              <w:r>
                                <w:rPr>
                                  <w:color w:val="FFFFFF" w:themeColor="background1"/>
                                </w:rPr>
                                <w:t>-bevezetése a rendszerbe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ular Callout 297"/>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04A7E44D" w14:textId="77777777" w:rsidR="008F5B81" w:rsidRPr="006F3648" w:rsidRDefault="008F5B81" w:rsidP="002066E8">
                              <w:pPr>
                                <w:jc w:val="center"/>
                                <w:rPr>
                                  <w:color w:val="FFFFFF" w:themeColor="background1"/>
                                </w:rPr>
                              </w:pPr>
                              <w:r>
                                <w:rPr>
                                  <w:color w:val="FFFFFF" w:themeColor="background1"/>
                                </w:rPr>
                                <w:t>FPGA csip meghatározása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ular Callout 298"/>
                        <wps:cNvSpPr/>
                        <wps:spPr>
                          <a:xfrm>
                            <a:off x="4438650" y="3178099"/>
                            <a:ext cx="1439545" cy="1231737"/>
                          </a:xfrm>
                          <a:prstGeom prst="wedgeRoundRectCallout">
                            <a:avLst>
                              <a:gd name="adj1" fmla="val -137360"/>
                              <a:gd name="adj2" fmla="val -1431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3FAB09F" w14:textId="77777777" w:rsidR="008F5B81" w:rsidRPr="006F3648" w:rsidRDefault="008F5B81" w:rsidP="002066E8">
                              <w:pPr>
                                <w:jc w:val="center"/>
                                <w:rPr>
                                  <w:color w:val="FFFFFF" w:themeColor="background1"/>
                                </w:rPr>
                              </w:pPr>
                              <w:r>
                                <w:rPr>
                                  <w:color w:val="FFFFFF" w:themeColor="background1"/>
                                </w:rPr>
                                <w:t>Fizikai ki és bemenetek meghatározása, elnevezése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ular Callout 299"/>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2BE63A42" w14:textId="77777777" w:rsidR="008F5B81" w:rsidRPr="006F3648" w:rsidRDefault="008F5B81" w:rsidP="002066E8">
                              <w:pPr>
                                <w:jc w:val="center"/>
                                <w:rPr>
                                  <w:color w:val="FFFFFF" w:themeColor="background1"/>
                                </w:rPr>
                              </w:pPr>
                              <w:r>
                                <w:rPr>
                                  <w:color w:val="FFFFFF" w:themeColor="background1"/>
                                </w:rPr>
                                <w:t>Elnevezésekhez társított kivezetések.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3837" id="Group 294" o:spid="_x0000_s1044" style="width:438.3pt;height:544.9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">
                <v:shape id="Picture 295" o:spid="_x0000_s1045"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OJXGAAAA3AAAAA8AAABkcnMvZG93bnJldi54bWxEj0FrwkAUhO8F/8PyBG+6MVjR6ColELSH&#10;tlTb0uMj+0xis29Ddmviv+8KQo/DzHzDrLe9qcWFWldZVjCdRCCIc6srLhR8HLPxAoTzyBpry6Tg&#10;Sg62m8HDGhNtO36ny8EXIkDYJaig9L5JpHR5SQbdxDbEwTvZ1qAPsi2kbrELcFPLOIrm0mDFYaHE&#10;htKS8p/Dr1GQGoevb8/Xl2z3PUu/lrY+y+5TqdGwf1qB8NT7//C9vdcK4uUj3M6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U4lcYAAADcAAAADwAAAAAAAAAAAAAA&#10;AACfAgAAZHJzL2Rvd25yZXYueG1sUEsFBgAAAAAEAAQA9wAAAJIDAAAAAA==&#10;">
                  <v:imagedata r:id="rId39" o:title=""/>
                  <v:path arrowok="t"/>
                </v:shape>
                <v:shape id="Rounded Rectangular Callout 296" o:spid="_x0000_s1046"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xvsUA&#10;AADcAAAADwAAAGRycy9kb3ducmV2LnhtbESPT2vCQBTE7wW/w/KE3upGD7bGbEQEbW9SFdTbI/tM&#10;gtm3MbvNn2/fLRQ8DjPzGyZZ9aYSLTWutKxgOolAEGdWl5wrOB23bx8gnEfWWFkmBQM5WKWjlwRj&#10;bTv+pvbgcxEg7GJUUHhfx1K6rCCDbmJr4uDdbGPQB9nkUjfYBbip5CyK5tJgyWGhwJo2BWX3w49R&#10;UO+H637n3/vHeao7c1mcdpvPSKnXcb9egvDU+2f4v/2lFcwW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nG+xQAAANwAAAAPAAAAAAAAAAAAAAAAAJgCAABkcnMv&#10;ZG93bnJldi54bWxQSwUGAAAAAAQABAD1AAAAigMAAAAA&#10;" adj="-33162,16574" fillcolor="#5b9bd5" strokecolor="#41719c" strokeweight="1pt">
                  <v:textbox>
                    <w:txbxContent>
                      <w:p w14:paraId="1F243C2D" w14:textId="77777777" w:rsidR="008F5B81" w:rsidRDefault="008F5B81" w:rsidP="002066E8">
                        <w:pPr>
                          <w:jc w:val="center"/>
                          <w:rPr>
                            <w:color w:val="FFFFFF" w:themeColor="background1"/>
                          </w:rPr>
                        </w:pPr>
                        <w:r>
                          <w:rPr>
                            <w:color w:val="FFFFFF" w:themeColor="background1"/>
                          </w:rPr>
                          <w:t xml:space="preserve">Külső orajel meghatározása: </w:t>
                        </w:r>
                      </w:p>
                      <w:p w14:paraId="4C254803" w14:textId="77777777" w:rsidR="008F5B81" w:rsidRDefault="008F5B81" w:rsidP="002066E8">
                        <w:pPr>
                          <w:jc w:val="center"/>
                          <w:rPr>
                            <w:color w:val="FFFFFF" w:themeColor="background1"/>
                          </w:rPr>
                        </w:pPr>
                        <w:r>
                          <w:rPr>
                            <w:color w:val="FFFFFF" w:themeColor="background1"/>
                          </w:rPr>
                          <w:t>-frekvencia</w:t>
                        </w:r>
                      </w:p>
                      <w:p w14:paraId="4D4887BC" w14:textId="77777777" w:rsidR="008F5B81" w:rsidRPr="006F3648" w:rsidRDefault="008F5B81" w:rsidP="002066E8">
                        <w:pPr>
                          <w:jc w:val="center"/>
                          <w:rPr>
                            <w:color w:val="FFFFFF" w:themeColor="background1"/>
                          </w:rPr>
                        </w:pPr>
                        <w:r>
                          <w:rPr>
                            <w:color w:val="FFFFFF" w:themeColor="background1"/>
                          </w:rPr>
                          <w:t>-bevezetése a rendszerbe</w:t>
                        </w:r>
                      </w:p>
                    </w:txbxContent>
                  </v:textbox>
                </v:shape>
                <v:shape id="Rounded Rectangular Callout 297" o:spid="_x0000_s1047"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O+sQA&#10;AADcAAAADwAAAGRycy9kb3ducmV2LnhtbESPQWvCQBSE74L/YXlCb7rRQxtTVxFFKL0lKvT4yD6T&#10;tNm3cXeN6b/vFgSPw8x8w6w2g2lFT843lhXMZwkI4tLqhisFp+NhmoLwAVlja5kU/JKHzXo8WmGm&#10;7Z1z6otQiQhhn6GCOoQuk9KXNRn0M9sRR+9incEQpaukdniPcNPKRZK8SoMNx4UaO9rVVP4UN6Mg&#10;7ZfF1aVf35f5/ppTfj525nOv1Mtk2L6DCDSEZ/jR/tAKFss3+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9zvrEAAAA3AAAAA8AAAAAAAAAAAAAAAAAmAIAAGRycy9k&#10;b3ducmV2LnhtbFBLBQYAAAAABAAEAPUAAACJAwAAAAA=&#10;" adj="-20299,2910" fillcolor="#5b9bd5" strokecolor="#41719c" strokeweight="1pt">
                  <v:textbox>
                    <w:txbxContent>
                      <w:p w14:paraId="04A7E44D" w14:textId="77777777" w:rsidR="008F5B81" w:rsidRPr="006F3648" w:rsidRDefault="008F5B81" w:rsidP="002066E8">
                        <w:pPr>
                          <w:jc w:val="center"/>
                          <w:rPr>
                            <w:color w:val="FFFFFF" w:themeColor="background1"/>
                          </w:rPr>
                        </w:pPr>
                        <w:r>
                          <w:rPr>
                            <w:color w:val="FFFFFF" w:themeColor="background1"/>
                          </w:rPr>
                          <w:t>FPGA csip meghatározása</w:t>
                        </w:r>
                      </w:p>
                    </w:txbxContent>
                  </v:textbox>
                </v:shape>
                <v:shape id="Rounded Rectangular Callout 298" o:spid="_x0000_s1048" type="#_x0000_t62" style="position:absolute;left:44386;top:31780;width:14395;height:1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ThcIA&#10;AADcAAAADwAAAGRycy9kb3ducmV2LnhtbERPy2oCMRTdF/oP4Rbc1aQufIxGsS0FNxYcFVxeJteZ&#10;0cnNNIk6/n2zEFweznu26GwjruRD7VjDR1+BIC6cqbnUsNv+vI9BhIhssHFMGu4UYDF/fZlhZtyN&#10;N3TNYylSCIcMNVQxtpmUoajIYui7ljhxR+ctxgR9KY3HWwq3jRwoNZQWa04NFbb0VVFxzi9WwwHN&#10;6M9Tfvrdq2+/vn8e1Giz0rr31i2nICJ18Sl+uFdGw2CS1qY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5OFwgAAANwAAAAPAAAAAAAAAAAAAAAAAJgCAABkcnMvZG93&#10;bnJldi54bWxQSwUGAAAAAAQABAD1AAAAhwMAAAAA&#10;" adj="-18870,7707" fillcolor="#5b9bd5" strokecolor="#41719c" strokeweight="1pt">
                  <v:textbox>
                    <w:txbxContent>
                      <w:p w14:paraId="43FAB09F" w14:textId="77777777" w:rsidR="008F5B81" w:rsidRPr="006F3648" w:rsidRDefault="008F5B81" w:rsidP="002066E8">
                        <w:pPr>
                          <w:jc w:val="center"/>
                          <w:rPr>
                            <w:color w:val="FFFFFF" w:themeColor="background1"/>
                          </w:rPr>
                        </w:pPr>
                        <w:r>
                          <w:rPr>
                            <w:color w:val="FFFFFF" w:themeColor="background1"/>
                          </w:rPr>
                          <w:t>Fizikai ki és bemenetek meghatározása, elnevezése</w:t>
                        </w:r>
                      </w:p>
                    </w:txbxContent>
                  </v:textbox>
                </v:shape>
                <v:shape id="Rounded Rectangular Callout 299" o:spid="_x0000_s1049"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28cMA&#10;AADcAAAADwAAAGRycy9kb3ducmV2LnhtbESP0WoCMRRE3wv+Q7iCbzWrFtHVKKIIgqWlqx9wSa67&#10;i5ubJYm6/r0pFPo4zMwZZrnubCPu5EPtWMFomIEg1s7UXCo4n/bvMxAhIhtsHJOCJwVYr3pvS8yN&#10;e/AP3YtYigThkKOCKsY2lzLoiiyGoWuJk3dx3mJM0pfSeHwkuG3kOMum0mLNaaHClrYV6Wtxswq+&#10;JtpPjpvj5/fN7vTU4KHY2w+lBv1uswARqYv/4b/2wSgYz+fwe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28cMAAADcAAAADwAAAAAAAAAAAAAAAACYAgAAZHJzL2Rv&#10;d25yZXYueG1sUEsFBgAAAAAEAAQA9QAAAIgDAAAAAA==&#10;" adj="-46310,25358" fillcolor="#5b9bd5" strokecolor="#41719c" strokeweight="1pt">
                  <v:textbox>
                    <w:txbxContent>
                      <w:p w14:paraId="2BE63A42" w14:textId="77777777" w:rsidR="008F5B81" w:rsidRPr="006F3648" w:rsidRDefault="008F5B81" w:rsidP="002066E8">
                        <w:pPr>
                          <w:jc w:val="center"/>
                          <w:rPr>
                            <w:color w:val="FFFFFF" w:themeColor="background1"/>
                          </w:rPr>
                        </w:pPr>
                        <w:r>
                          <w:rPr>
                            <w:color w:val="FFFFFF" w:themeColor="background1"/>
                          </w:rPr>
                          <w:t>Elnevezésekhez társított kivezetések.</w:t>
                        </w:r>
                      </w:p>
                    </w:txbxContent>
                  </v:textbox>
                </v:shape>
                <w10:anchorlock/>
              </v:group>
            </w:pict>
          </mc:Fallback>
        </mc:AlternateContent>
      </w:r>
    </w:p>
    <w:p w14:paraId="773A30F1" w14:textId="727BDE35" w:rsidR="000C58D3" w:rsidRDefault="000C58D3" w:rsidP="00856813">
      <w:pPr>
        <w:pStyle w:val="Caption"/>
        <w:jc w:val="center"/>
        <w:rPr>
          <w:szCs w:val="24"/>
        </w:rPr>
      </w:pPr>
      <w:bookmarkStart w:id="1901" w:name="_Toc422982566"/>
      <w:r>
        <w:t xml:space="preserve">Kép. </w:t>
      </w:r>
      <w:r w:rsidR="00922A00">
        <w:fldChar w:fldCharType="begin"/>
      </w:r>
      <w:r w:rsidR="00922A00">
        <w:instrText xml:space="preserve"> STYLEREF 1 \s </w:instrText>
      </w:r>
      <w:r w:rsidR="00922A00">
        <w:fldChar w:fldCharType="separate"/>
      </w:r>
      <w:r w:rsidR="005D6C24">
        <w:rPr>
          <w:noProof/>
        </w:rPr>
        <w:t>4</w:t>
      </w:r>
      <w:r w:rsidR="00922A00">
        <w:fldChar w:fldCharType="end"/>
      </w:r>
      <w:r w:rsidR="00922A00">
        <w:t>.</w:t>
      </w:r>
      <w:r w:rsidR="00922A00">
        <w:fldChar w:fldCharType="begin"/>
      </w:r>
      <w:r w:rsidR="00922A00">
        <w:instrText xml:space="preserve"> SEQ Kép. \* ARABIC \s 1 </w:instrText>
      </w:r>
      <w:r w:rsidR="00922A00">
        <w:fldChar w:fldCharType="separate"/>
      </w:r>
      <w:r w:rsidR="005D6C24">
        <w:rPr>
          <w:noProof/>
        </w:rPr>
        <w:t>4</w:t>
      </w:r>
      <w:r w:rsidR="00922A00">
        <w:fldChar w:fldCharType="end"/>
      </w:r>
      <w:r w:rsidR="00922A00">
        <w:t xml:space="preserve"> </w:t>
      </w:r>
      <w:r w:rsidR="00A9674A">
        <w:t>Új</w:t>
      </w:r>
      <w:r w:rsidR="00922A00">
        <w:t xml:space="preserve"> hardver profil létrehozása</w:t>
      </w:r>
      <w:bookmarkEnd w:id="1901"/>
    </w:p>
    <w:p w14:paraId="25445B55" w14:textId="1AD0453F" w:rsidR="000C58D3" w:rsidDel="00C13254" w:rsidRDefault="000C58D3">
      <w:pPr>
        <w:spacing w:after="200"/>
        <w:jc w:val="left"/>
        <w:rPr>
          <w:del w:id="1902" w:author="laca" w:date="2015-06-25T07:48:00Z"/>
          <w:szCs w:val="24"/>
        </w:rPr>
      </w:pPr>
    </w:p>
    <w:p w14:paraId="42FD50A3" w14:textId="77777777" w:rsidR="00C13254" w:rsidRDefault="00C13254">
      <w:pPr>
        <w:spacing w:after="200"/>
        <w:jc w:val="left"/>
        <w:rPr>
          <w:ins w:id="1903" w:author="laca" w:date="2015-06-25T07:48:00Z"/>
          <w:b/>
          <w:szCs w:val="24"/>
        </w:rPr>
      </w:pPr>
    </w:p>
    <w:p w14:paraId="0B0B5363" w14:textId="77777777" w:rsidR="00C13254" w:rsidRDefault="00C13254">
      <w:pPr>
        <w:spacing w:after="200"/>
        <w:jc w:val="left"/>
        <w:rPr>
          <w:ins w:id="1904" w:author="laca" w:date="2015-06-25T07:48:00Z"/>
          <w:b/>
          <w:szCs w:val="24"/>
        </w:rPr>
      </w:pPr>
    </w:p>
    <w:p w14:paraId="25B46C28" w14:textId="644A13C7" w:rsidR="000C58D3" w:rsidRPr="00856813" w:rsidRDefault="000C58D3">
      <w:pPr>
        <w:spacing w:after="200"/>
        <w:jc w:val="left"/>
        <w:rPr>
          <w:b/>
          <w:szCs w:val="24"/>
        </w:rPr>
      </w:pPr>
      <w:r w:rsidRPr="00856813">
        <w:rPr>
          <w:b/>
          <w:szCs w:val="24"/>
        </w:rPr>
        <w:lastRenderedPageBreak/>
        <w:t>AddSub modul</w:t>
      </w:r>
    </w:p>
    <w:p w14:paraId="1655B14A" w14:textId="22EE3876" w:rsidR="00740CAE" w:rsidRDefault="00740CAE" w:rsidP="005F04A8">
      <w:pPr>
        <w:rPr>
          <w:szCs w:val="24"/>
        </w:rPr>
      </w:pPr>
      <w:r>
        <w:rPr>
          <w:szCs w:val="24"/>
        </w:rPr>
        <w:tab/>
        <w:t xml:space="preserve">A modulnak két </w:t>
      </w:r>
      <w:r w:rsidR="00A9674A">
        <w:rPr>
          <w:szCs w:val="24"/>
        </w:rPr>
        <w:t>bemenete</w:t>
      </w:r>
      <w:r>
        <w:rPr>
          <w:szCs w:val="24"/>
        </w:rPr>
        <w:t xml:space="preserve"> van: a,b amelyek egy több</w:t>
      </w:r>
      <w:r w:rsidR="00A9674A">
        <w:rPr>
          <w:szCs w:val="24"/>
        </w:rPr>
        <w:t xml:space="preserve"> b</w:t>
      </w:r>
      <w:r>
        <w:rPr>
          <w:szCs w:val="24"/>
        </w:rPr>
        <w:t xml:space="preserve">ites adatot képviselnek. A két bemenő adatot a </w:t>
      </w:r>
      <w:r w:rsidR="00A9674A">
        <w:rPr>
          <w:szCs w:val="24"/>
        </w:rPr>
        <w:t>beállításoktól</w:t>
      </w:r>
      <w:r>
        <w:rPr>
          <w:szCs w:val="24"/>
        </w:rPr>
        <w:t xml:space="preserve"> </w:t>
      </w:r>
      <w:r w:rsidR="00A9674A">
        <w:rPr>
          <w:szCs w:val="24"/>
        </w:rPr>
        <w:t>függően</w:t>
      </w:r>
      <w:r>
        <w:rPr>
          <w:szCs w:val="24"/>
        </w:rPr>
        <w:t xml:space="preserve"> összeadja vagy kivonja egymásból, és az eredményt a </w:t>
      </w:r>
      <w:r w:rsidR="00A9674A">
        <w:rPr>
          <w:szCs w:val="24"/>
        </w:rPr>
        <w:t>kimenet</w:t>
      </w:r>
      <w:r w:rsidR="006E471F">
        <w:rPr>
          <w:szCs w:val="24"/>
        </w:rPr>
        <w:t>i portra kapcs</w:t>
      </w:r>
      <w:r w:rsidR="006E471F">
        <w:rPr>
          <w:szCs w:val="24"/>
          <w:lang w:val="ro-RO"/>
        </w:rPr>
        <w:t>olja</w:t>
      </w:r>
      <w:r>
        <w:rPr>
          <w:szCs w:val="24"/>
        </w:rPr>
        <w:t>. A</w:t>
      </w:r>
      <w:r w:rsidR="00A9674A">
        <w:rPr>
          <w:szCs w:val="24"/>
        </w:rPr>
        <w:t xml:space="preserve"> kimenti</w:t>
      </w:r>
      <w:r>
        <w:rPr>
          <w:szCs w:val="24"/>
        </w:rPr>
        <w:t xml:space="preserve"> port, nagyságát </w:t>
      </w:r>
      <w:r w:rsidR="00A9674A">
        <w:rPr>
          <w:szCs w:val="24"/>
        </w:rPr>
        <w:t>bealíthatjuk</w:t>
      </w:r>
      <w:r>
        <w:rPr>
          <w:szCs w:val="24"/>
        </w:rPr>
        <w:t xml:space="preserve"> tetszőlegesen. Fix-pontos számábrázolásra is képes. A két bemenetén kívül más kontroljeleket is </w:t>
      </w:r>
      <w:r w:rsidR="00A9674A">
        <w:rPr>
          <w:szCs w:val="24"/>
        </w:rPr>
        <w:t>megadhatunk</w:t>
      </w:r>
      <w:r>
        <w:rPr>
          <w:szCs w:val="24"/>
        </w:rPr>
        <w:t xml:space="preserve">: enable jel segítségével engedélyezhetjük a modult, logikai 1 re aktív. </w:t>
      </w:r>
      <w:r w:rsidR="00A9674A">
        <w:rPr>
          <w:szCs w:val="24"/>
        </w:rPr>
        <w:t>Túlcsordulás</w:t>
      </w:r>
      <w:r>
        <w:rPr>
          <w:szCs w:val="24"/>
        </w:rPr>
        <w:t xml:space="preserve"> (Carry) bitet vezethetünk be vagy ki a modulból, amely </w:t>
      </w:r>
      <w:r w:rsidR="002238AA">
        <w:rPr>
          <w:szCs w:val="24"/>
        </w:rPr>
        <w:t>jelzi,</w:t>
      </w:r>
      <w:r>
        <w:rPr>
          <w:szCs w:val="24"/>
        </w:rPr>
        <w:t xml:space="preserve"> ha a művelet eredménye nem f</w:t>
      </w:r>
      <w:r w:rsidR="00EB0BD1">
        <w:rPr>
          <w:szCs w:val="24"/>
        </w:rPr>
        <w:t>ér</w:t>
      </w:r>
      <w:r>
        <w:rPr>
          <w:szCs w:val="24"/>
        </w:rPr>
        <w:t xml:space="preserve"> bele a kívánt biteken ábrázolt regiszterbe. A </w:t>
      </w:r>
      <w:r w:rsidR="00A9674A">
        <w:rPr>
          <w:szCs w:val="24"/>
        </w:rPr>
        <w:t>modul a számítást elvégzi 1 órajelen</w:t>
      </w:r>
      <w:r w:rsidR="002238AA">
        <w:rPr>
          <w:szCs w:val="24"/>
        </w:rPr>
        <w:t xml:space="preserve"> belül, így az er</w:t>
      </w:r>
      <w:r w:rsidR="00A9674A">
        <w:rPr>
          <w:szCs w:val="24"/>
        </w:rPr>
        <w:t>edményt azonnal</w:t>
      </w:r>
      <w:r w:rsidR="002238AA">
        <w:rPr>
          <w:szCs w:val="24"/>
        </w:rPr>
        <w:t xml:space="preserve"> megkapjuk ugyanabban az </w:t>
      </w:r>
      <w:r w:rsidR="00A9674A">
        <w:rPr>
          <w:szCs w:val="24"/>
        </w:rPr>
        <w:t>órajel periódusban</w:t>
      </w:r>
      <w:r w:rsidR="002238AA">
        <w:rPr>
          <w:szCs w:val="24"/>
        </w:rPr>
        <w:t xml:space="preserve">, de ha szeretnénk, tudjuk késleltetni a „Latancy” mezőben megadott </w:t>
      </w:r>
      <w:r w:rsidR="00A9674A">
        <w:rPr>
          <w:szCs w:val="24"/>
        </w:rPr>
        <w:t xml:space="preserve">órajel </w:t>
      </w:r>
      <w:r w:rsidR="002238AA">
        <w:rPr>
          <w:szCs w:val="24"/>
        </w:rPr>
        <w:t>periódussal.</w:t>
      </w:r>
    </w:p>
    <w:p w14:paraId="70721986" w14:textId="563A9664" w:rsidR="000C58D3" w:rsidRDefault="002238AA" w:rsidP="00856813">
      <w:pPr>
        <w:spacing w:after="200"/>
        <w:rPr>
          <w:szCs w:val="24"/>
        </w:rPr>
      </w:pPr>
      <w:r>
        <w:rPr>
          <w:szCs w:val="24"/>
        </w:rPr>
        <w:tab/>
        <w:t xml:space="preserve">Abban az </w:t>
      </w:r>
      <w:r w:rsidR="00A9674A">
        <w:rPr>
          <w:szCs w:val="24"/>
        </w:rPr>
        <w:t>esetben,</w:t>
      </w:r>
      <w:r>
        <w:rPr>
          <w:szCs w:val="24"/>
        </w:rPr>
        <w:t xml:space="preserve"> ha az eredmény </w:t>
      </w:r>
      <w:r w:rsidR="00A9674A">
        <w:rPr>
          <w:szCs w:val="24"/>
        </w:rPr>
        <w:t>túlcsordulna</w:t>
      </w:r>
      <w:r>
        <w:rPr>
          <w:szCs w:val="24"/>
        </w:rPr>
        <w:t xml:space="preserve">, kiválaszthatjuk a „Saturate” </w:t>
      </w:r>
      <w:r w:rsidR="00A9674A">
        <w:rPr>
          <w:szCs w:val="24"/>
        </w:rPr>
        <w:t>tulajdonságot,</w:t>
      </w:r>
      <w:r>
        <w:rPr>
          <w:szCs w:val="24"/>
        </w:rPr>
        <w:t xml:space="preserve"> amely </w:t>
      </w:r>
      <w:r w:rsidR="00A9674A">
        <w:rPr>
          <w:szCs w:val="24"/>
        </w:rPr>
        <w:t>meggátolja</w:t>
      </w:r>
      <w:r>
        <w:rPr>
          <w:szCs w:val="24"/>
        </w:rPr>
        <w:t xml:space="preserve"> a </w:t>
      </w:r>
      <w:r w:rsidR="00A9674A">
        <w:rPr>
          <w:szCs w:val="24"/>
        </w:rPr>
        <w:t>túlcsordulást</w:t>
      </w:r>
      <w:r>
        <w:rPr>
          <w:szCs w:val="24"/>
        </w:rPr>
        <w:t xml:space="preserve"> negatív, és pozitív irányba. Az eredmény </w:t>
      </w:r>
      <w:r w:rsidR="00A9674A">
        <w:rPr>
          <w:szCs w:val="24"/>
        </w:rPr>
        <w:t>beszaturálódik</w:t>
      </w:r>
      <w:r>
        <w:rPr>
          <w:szCs w:val="24"/>
        </w:rPr>
        <w:t xml:space="preserve"> a </w:t>
      </w:r>
      <w:r w:rsidR="00A9674A">
        <w:rPr>
          <w:szCs w:val="24"/>
        </w:rPr>
        <w:t>beállított</w:t>
      </w:r>
      <w:r>
        <w:rPr>
          <w:szCs w:val="24"/>
        </w:rPr>
        <w:t xml:space="preserve"> </w:t>
      </w:r>
      <w:r w:rsidR="00A9674A">
        <w:rPr>
          <w:szCs w:val="24"/>
        </w:rPr>
        <w:t>bitszélességen</w:t>
      </w:r>
      <w:r>
        <w:rPr>
          <w:szCs w:val="24"/>
        </w:rPr>
        <w:t xml:space="preserve"> felírható maximális</w:t>
      </w:r>
      <w:r w:rsidR="003F5C0A">
        <w:rPr>
          <w:szCs w:val="24"/>
        </w:rPr>
        <w:t xml:space="preserve"> </w:t>
      </w:r>
      <w:r w:rsidR="00A9674A">
        <w:rPr>
          <w:szCs w:val="24"/>
        </w:rPr>
        <w:t>pozitív</w:t>
      </w:r>
      <w:r w:rsidR="003F5C0A">
        <w:rPr>
          <w:szCs w:val="24"/>
        </w:rPr>
        <w:t xml:space="preserve"> vagy </w:t>
      </w:r>
      <w:r w:rsidR="00A9674A">
        <w:rPr>
          <w:szCs w:val="24"/>
        </w:rPr>
        <w:t>negatív</w:t>
      </w:r>
      <w:r>
        <w:rPr>
          <w:szCs w:val="24"/>
        </w:rPr>
        <w:t xml:space="preserve"> értékre.</w:t>
      </w:r>
    </w:p>
    <w:p w14:paraId="5E24426B" w14:textId="77777777" w:rsidR="00922A00" w:rsidRDefault="002238AA" w:rsidP="00856813">
      <w:pPr>
        <w:keepNext/>
        <w:spacing w:after="200"/>
        <w:jc w:val="left"/>
      </w:pPr>
      <w:r>
        <w:rPr>
          <w:noProof/>
          <w:szCs w:val="24"/>
          <w:lang w:eastAsia="hu-HU"/>
        </w:rPr>
        <mc:AlternateContent>
          <mc:Choice Requires="wpg">
            <w:drawing>
              <wp:inline distT="0" distB="0" distL="0" distR="0" wp14:anchorId="0827AC6D" wp14:editId="60712BDE">
                <wp:extent cx="6038945" cy="2975023"/>
                <wp:effectExtent l="0" t="0" r="19050" b="0"/>
                <wp:docPr id="274" name="Group 274"/>
                <wp:cNvGraphicFramePr/>
                <a:graphic xmlns:a="http://schemas.openxmlformats.org/drawingml/2006/main">
                  <a:graphicData uri="http://schemas.microsoft.com/office/word/2010/wordprocessingGroup">
                    <wpg:wgp>
                      <wpg:cNvGrpSpPr/>
                      <wpg:grpSpPr>
                        <a:xfrm>
                          <a:off x="0" y="0"/>
                          <a:ext cx="6038945" cy="2975023"/>
                          <a:chOff x="0" y="0"/>
                          <a:chExt cx="6038945" cy="2975023"/>
                        </a:xfrm>
                      </wpg:grpSpPr>
                      <pic:pic xmlns:pic="http://schemas.openxmlformats.org/drawingml/2006/picture">
                        <pic:nvPicPr>
                          <pic:cNvPr id="273" name="Picture 27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452884" y="887105"/>
                            <a:ext cx="2068830" cy="2073910"/>
                          </a:xfrm>
                          <a:prstGeom prst="rect">
                            <a:avLst/>
                          </a:prstGeom>
                        </pic:spPr>
                      </pic:pic>
                      <pic:pic xmlns:pic="http://schemas.openxmlformats.org/drawingml/2006/picture">
                        <pic:nvPicPr>
                          <pic:cNvPr id="268" name="Picture 26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798394" y="777923"/>
                            <a:ext cx="2720975" cy="2197100"/>
                          </a:xfrm>
                          <a:prstGeom prst="rect">
                            <a:avLst/>
                          </a:prstGeom>
                        </pic:spPr>
                      </pic:pic>
                      <wps:wsp>
                        <wps:cNvPr id="272" name="Rounded Rectangular Callout 272"/>
                        <wps:cNvSpPr/>
                        <wps:spPr>
                          <a:xfrm>
                            <a:off x="4756245" y="0"/>
                            <a:ext cx="1282700" cy="861060"/>
                          </a:xfrm>
                          <a:prstGeom prst="wedgeRoundRectCallout">
                            <a:avLst>
                              <a:gd name="adj1" fmla="val -110377"/>
                              <a:gd name="adj2" fmla="val 8714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05A3A" w14:textId="293BFA60" w:rsidR="008F5B81" w:rsidRDefault="008F5B81" w:rsidP="00856813">
                              <w:pPr>
                                <w:jc w:val="center"/>
                              </w:pPr>
                              <w:r>
                                <w:t>Kimnet megválasztása, és viselkedése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ular Callout 271"/>
                        <wps:cNvSpPr/>
                        <wps:spPr>
                          <a:xfrm>
                            <a:off x="0" y="1583140"/>
                            <a:ext cx="1098010" cy="861060"/>
                          </a:xfrm>
                          <a:prstGeom prst="wedgeRoundRectCallout">
                            <a:avLst>
                              <a:gd name="adj1" fmla="val 99838"/>
                              <a:gd name="adj2" fmla="val 2295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D7269" w14:textId="1F99CD3A" w:rsidR="008F5B81" w:rsidRDefault="008F5B81" w:rsidP="00856813">
                              <w:pPr>
                                <w:jc w:val="center"/>
                              </w:pPr>
                              <w:r>
                                <w:t>Eredmény késleltetése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ular Callout 270"/>
                        <wps:cNvSpPr/>
                        <wps:spPr>
                          <a:xfrm>
                            <a:off x="1207827" y="150126"/>
                            <a:ext cx="1657985" cy="642620"/>
                          </a:xfrm>
                          <a:prstGeom prst="wedgeRoundRectCallout">
                            <a:avLst>
                              <a:gd name="adj1" fmla="val 5153"/>
                              <a:gd name="adj2" fmla="val 1321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B570" w14:textId="3E00F40F" w:rsidR="008F5B81" w:rsidRDefault="008F5B81" w:rsidP="00856813">
                              <w:pPr>
                                <w:jc w:val="center"/>
                              </w:pPr>
                              <w:r>
                                <w:t>Matematikai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7AC6D" id="Group 274" o:spid="_x0000_s1050" style="width:475.5pt;height:234.25pt;mso-position-horizontal-relative:char;mso-position-vertical-relative:line" coordsize="60389,297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">
                <v:shape id="Picture 273" o:spid="_x0000_s1051" type="#_x0000_t75" style="position:absolute;left:34528;top:8871;width:20689;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UI7EAAAA3AAAAA8AAABkcnMvZG93bnJldi54bWxEj91qwkAUhO8LfYflCN7VzQ80JboGKQhi&#10;6UWiD3CaPSbB7NmQ3Wj69t2C4OUwM98wm2I2vbjR6DrLCuJVBIK4trrjRsH5tH/7AOE8ssbeMin4&#10;JQfF9vVlg7m2dy7pVvlGBAi7HBW03g+5lK5uyaBb2YE4eBc7GvRBjo3UI94D3PQyiaJ3abDjsNDi&#10;QJ8t1ddqMgqq0l6+XerjydQ/8dFVX6lNMqWWi3m3BuFp9s/wo33QCpIshf8z4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UI7EAAAA3AAAAA8AAAAAAAAAAAAAAAAA&#10;nwIAAGRycy9kb3ducmV2LnhtbFBLBQYAAAAABAAEAPcAAACQAwAAAAA=&#10;">
                  <v:imagedata r:id="rId42" o:title=""/>
                  <v:path arrowok="t"/>
                </v:shape>
                <v:shape id="Picture 268" o:spid="_x0000_s1052" type="#_x0000_t75" style="position:absolute;left:7983;top:7779;width:27210;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DVnCAAAA3AAAAA8AAABkcnMvZG93bnJldi54bWxET7tqwzAU3QP9B3ELXUIjx4MJbpRQUoIL&#10;XZq43W+sG8vEujKW6ke/vhoKGQ/nvd1PthUD9b5xrGC9SkAQV043XCv4Ko/PGxA+IGtsHZOCmTzs&#10;dw+LLebajXyi4RxqEUPY56jAhNDlUvrKkEW/ch1x5K6utxgi7GupexxjuG1lmiSZtNhwbDDY0cFQ&#10;dTv/WAX+s3z7WBbXjfmuL/p3tIeiGWalnh6n1xcQgaZwF/+737WCNItr45l4BO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SQ1ZwgAAANwAAAAPAAAAAAAAAAAAAAAAAJ8C&#10;AABkcnMvZG93bnJldi54bWxQSwUGAAAAAAQABAD3AAAAjgMAAAAA&#10;">
                  <v:imagedata r:id="rId43" o:title=""/>
                  <v:path arrowok="t"/>
                </v:shape>
                <v:shape id="Rounded Rectangular Callout 272" o:spid="_x0000_s1053" type="#_x0000_t62" style="position:absolute;left:47562;width:12827;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QqsIA&#10;AADcAAAADwAAAGRycy9kb3ducmV2LnhtbESPQUsDMRSE74L/ITyhtzbbhbayNi1FEBZvVi/eXjfP&#10;zdLkZUme7fbfG0HwOMzMN8x2PwWvLpTyENnAclGBIu6iHbg38PH+Mn8ElQXZoo9MBm6UYb+7v9ti&#10;Y+OV3+hylF4VCOcGDTiRsdE6d44C5kUciYv3FVNAKTL12ia8Fnjwuq6qtQ44cFlwONKzo+58/A4G&#10;Vs7L+bVdL+3Bt6fPLOlG8WTM7GE6PIESmuQ//NdurYF6U8PvmXI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xCqwgAAANwAAAAPAAAAAAAAAAAAAAAAAJgCAABkcnMvZG93&#10;bnJldi54bWxQSwUGAAAAAAQABAD1AAAAhwMAAAAA&#10;" adj="-13041,29624" fillcolor="#5b9bd5 [3204]" strokecolor="#1f4d78 [1604]" strokeweight="1pt">
                  <v:textbox>
                    <w:txbxContent>
                      <w:p w14:paraId="11805A3A" w14:textId="293BFA60" w:rsidR="008F5B81" w:rsidRDefault="008F5B81" w:rsidP="00856813">
                        <w:pPr>
                          <w:jc w:val="center"/>
                        </w:pPr>
                        <w:r>
                          <w:t>Kimnet megválasztása, és viselkedése</w:t>
                        </w:r>
                      </w:p>
                    </w:txbxContent>
                  </v:textbox>
                </v:shape>
                <v:shape id="Rounded Rectangular Callout 271" o:spid="_x0000_s1054" type="#_x0000_t62" style="position:absolute;top:15831;width:10980;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3MQA&#10;AADcAAAADwAAAGRycy9kb3ducmV2LnhtbESPzYrCMBSF98K8Q7gDbmRMdaFDx7TIDKIuXKizcXdp&#10;rk2xuSlN1OrTG0FweTg/H2eWd7YWF2p95VjBaJiAIC6crrhU8L9ffH2D8AFZY+2YFNzIQ5599GaY&#10;anflLV12oRRxhH2KCkwITSqlLwxZ9EPXEEfv6FqLIcq2lLrFaxy3tRwnyURarDgSDDb0a6g47c42&#10;clfTu5ng4dDd6vlgsPxbb0q9Vqr/2c1/QATqwjv8aq+0gvF0BM8z8QjI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9zEAAAA3AAAAA8AAAAAAAAAAAAAAAAAmAIAAGRycy9k&#10;b3ducmV2LnhtbFBLBQYAAAAABAAEAPUAAACJAwAAAAA=&#10;" adj="32365,15758" fillcolor="#5b9bd5 [3204]" strokecolor="#1f4d78 [1604]" strokeweight="1pt">
                  <v:textbox>
                    <w:txbxContent>
                      <w:p w14:paraId="050D7269" w14:textId="1F99CD3A" w:rsidR="008F5B81" w:rsidRDefault="008F5B81" w:rsidP="00856813">
                        <w:pPr>
                          <w:jc w:val="center"/>
                        </w:pPr>
                        <w:r>
                          <w:t>Eredmény késleltetése</w:t>
                        </w:r>
                      </w:p>
                    </w:txbxContent>
                  </v:textbox>
                </v:shape>
                <v:shape id="Rounded Rectangular Callout 270" o:spid="_x0000_s1055" type="#_x0000_t62" style="position:absolute;left:12078;top:1501;width:16580;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ftsEA&#10;AADcAAAADwAAAGRycy9kb3ducmV2LnhtbERPy2rCQBTdF/oPwy24q5OmQSU6SgyVdiX4wPUlc01C&#10;M3fizGjSv+8sCl0eznu1GU0nHuR8a1nB2zQBQVxZ3XKt4HzavS5A+ICssbNMCn7Iw2b9/LTCXNuB&#10;D/Q4hlrEEPY5KmhC6HMpfdWQQT+1PXHkrtYZDBG6WmqHQww3nUyTZCYNthwbGuypbKj6Pt6Ngo/7&#10;pbil3J5cltXlwuI77refSk1exmIJItAY/sV/7i+tIJ3H+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Yn7bBAAAA3AAAAA8AAAAAAAAAAAAAAAAAmAIAAGRycy9kb3du&#10;cmV2LnhtbFBLBQYAAAAABAAEAPUAAACGAwAAAAA=&#10;" adj="11913,39347" fillcolor="#5b9bd5 [3204]" strokecolor="#1f4d78 [1604]" strokeweight="1pt">
                  <v:textbox>
                    <w:txbxContent>
                      <w:p w14:paraId="5E73B570" w14:textId="3E00F40F" w:rsidR="008F5B81" w:rsidRDefault="008F5B81" w:rsidP="00856813">
                        <w:pPr>
                          <w:jc w:val="center"/>
                        </w:pPr>
                        <w:r>
                          <w:t>Matematikai művelet kiválasztása</w:t>
                        </w:r>
                      </w:p>
                    </w:txbxContent>
                  </v:textbox>
                </v:shape>
                <w10:anchorlock/>
              </v:group>
            </w:pict>
          </mc:Fallback>
        </mc:AlternateContent>
      </w:r>
    </w:p>
    <w:p w14:paraId="25E684BE" w14:textId="44A808A4" w:rsidR="002238AA" w:rsidDel="00C13254" w:rsidRDefault="00922A00" w:rsidP="000633F1">
      <w:pPr>
        <w:pStyle w:val="Caption"/>
        <w:jc w:val="center"/>
        <w:rPr>
          <w:del w:id="1905" w:author="laca" w:date="2015-06-25T07:48:00Z"/>
          <w:szCs w:val="24"/>
        </w:rPr>
      </w:pPr>
      <w:bookmarkStart w:id="1906" w:name="_Toc422982567"/>
      <w:r w:rsidRPr="00856813">
        <w:rPr>
          <w:sz w:val="24"/>
          <w:szCs w:val="24"/>
        </w:rPr>
        <w:t xml:space="preserve">Kép. </w:t>
      </w:r>
      <w:r>
        <w:rPr>
          <w:i w:val="0"/>
          <w:iCs w:val="0"/>
          <w:szCs w:val="24"/>
        </w:rPr>
        <w:fldChar w:fldCharType="begin"/>
      </w:r>
      <w:r>
        <w:rPr>
          <w:sz w:val="24"/>
          <w:szCs w:val="24"/>
        </w:rPr>
        <w:instrText xml:space="preserve"> STYLEREF 1 \s </w:instrText>
      </w:r>
      <w:r>
        <w:rPr>
          <w:i w:val="0"/>
          <w:iCs w:val="0"/>
          <w:szCs w:val="24"/>
        </w:rPr>
        <w:fldChar w:fldCharType="separate"/>
      </w:r>
      <w:r w:rsidR="005D6C24">
        <w:rPr>
          <w:noProof/>
          <w:sz w:val="24"/>
          <w:szCs w:val="24"/>
        </w:rPr>
        <w:t>4</w:t>
      </w:r>
      <w:r>
        <w:rPr>
          <w:i w:val="0"/>
          <w:iCs w:val="0"/>
          <w:szCs w:val="24"/>
        </w:rPr>
        <w:fldChar w:fldCharType="end"/>
      </w:r>
      <w:r>
        <w:rPr>
          <w:sz w:val="24"/>
          <w:szCs w:val="24"/>
        </w:rPr>
        <w:t>.</w:t>
      </w:r>
      <w:r>
        <w:rPr>
          <w:i w:val="0"/>
          <w:iCs w:val="0"/>
          <w:szCs w:val="24"/>
        </w:rPr>
        <w:fldChar w:fldCharType="begin"/>
      </w:r>
      <w:r>
        <w:rPr>
          <w:sz w:val="24"/>
          <w:szCs w:val="24"/>
        </w:rPr>
        <w:instrText xml:space="preserve"> SEQ Kép. \* ARABIC \s 1 </w:instrText>
      </w:r>
      <w:r>
        <w:rPr>
          <w:i w:val="0"/>
          <w:iCs w:val="0"/>
          <w:szCs w:val="24"/>
        </w:rPr>
        <w:fldChar w:fldCharType="separate"/>
      </w:r>
      <w:r w:rsidR="005D6C24">
        <w:rPr>
          <w:noProof/>
          <w:sz w:val="24"/>
          <w:szCs w:val="24"/>
        </w:rPr>
        <w:t>5</w:t>
      </w:r>
      <w:r>
        <w:rPr>
          <w:i w:val="0"/>
          <w:iCs w:val="0"/>
          <w:szCs w:val="24"/>
        </w:rPr>
        <w:fldChar w:fldCharType="end"/>
      </w:r>
      <w:r w:rsidRPr="00856813">
        <w:rPr>
          <w:sz w:val="24"/>
          <w:szCs w:val="24"/>
        </w:rPr>
        <w:t xml:space="preserve"> Összeadó modul és beállítása</w:t>
      </w:r>
      <w:bookmarkEnd w:id="1906"/>
    </w:p>
    <w:p w14:paraId="5FC6461F" w14:textId="77777777" w:rsidR="00C13254" w:rsidDel="00C13254" w:rsidRDefault="00C13254">
      <w:pPr>
        <w:pStyle w:val="Caption"/>
        <w:jc w:val="center"/>
        <w:rPr>
          <w:ins w:id="1907" w:author="laca" w:date="2015-06-25T07:48:00Z"/>
          <w:szCs w:val="24"/>
        </w:rPr>
        <w:pPrChange w:id="1908" w:author="laca" w:date="2015-06-25T07:48:00Z">
          <w:pPr>
            <w:spacing w:after="200"/>
            <w:jc w:val="left"/>
          </w:pPr>
        </w:pPrChange>
      </w:pPr>
    </w:p>
    <w:p w14:paraId="7EF8F838" w14:textId="77777777" w:rsidR="00C13254" w:rsidRDefault="00C13254">
      <w:pPr>
        <w:pStyle w:val="Caption"/>
        <w:jc w:val="center"/>
        <w:pPrChange w:id="1909" w:author="laca" w:date="2015-06-25T07:48:00Z">
          <w:pPr>
            <w:spacing w:after="200"/>
            <w:jc w:val="left"/>
          </w:pPr>
        </w:pPrChange>
      </w:pPr>
    </w:p>
    <w:p w14:paraId="0A6485B9" w14:textId="547D006E" w:rsidR="002238AA" w:rsidRDefault="003F5C0A">
      <w:pPr>
        <w:spacing w:after="200"/>
        <w:jc w:val="left"/>
        <w:rPr>
          <w:b/>
          <w:szCs w:val="24"/>
        </w:rPr>
      </w:pPr>
      <w:r w:rsidRPr="00856813">
        <w:rPr>
          <w:b/>
          <w:szCs w:val="24"/>
        </w:rPr>
        <w:t>Mult</w:t>
      </w:r>
      <w:r w:rsidR="006E471F">
        <w:rPr>
          <w:b/>
          <w:szCs w:val="24"/>
        </w:rPr>
        <w:t xml:space="preserve"> </w:t>
      </w:r>
      <w:r w:rsidRPr="00856813">
        <w:rPr>
          <w:b/>
          <w:szCs w:val="24"/>
        </w:rPr>
        <w:t>(szorzás)</w:t>
      </w:r>
    </w:p>
    <w:p w14:paraId="30C08258" w14:textId="14AD41EA" w:rsidR="003F5C0A" w:rsidDel="00C13254" w:rsidRDefault="00922A00" w:rsidP="00856813">
      <w:pPr>
        <w:spacing w:after="200"/>
        <w:rPr>
          <w:del w:id="1910" w:author="laca" w:date="2015-06-25T07:49:00Z"/>
          <w:szCs w:val="24"/>
        </w:rPr>
      </w:pPr>
      <w:r>
        <w:rPr>
          <w:noProof/>
          <w:lang w:eastAsia="hu-HU"/>
        </w:rPr>
        <mc:AlternateContent>
          <mc:Choice Requires="wps">
            <w:drawing>
              <wp:anchor distT="0" distB="0" distL="114300" distR="114300" simplePos="0" relativeHeight="251789824" behindDoc="0" locked="0" layoutInCell="1" allowOverlap="1" wp14:anchorId="209861CD" wp14:editId="7051ABB8">
                <wp:simplePos x="0" y="0"/>
                <wp:positionH relativeFrom="column">
                  <wp:posOffset>243205</wp:posOffset>
                </wp:positionH>
                <wp:positionV relativeFrom="paragraph">
                  <wp:posOffset>1121410</wp:posOffset>
                </wp:positionV>
                <wp:extent cx="1038225" cy="635"/>
                <wp:effectExtent l="0" t="0" r="0" b="0"/>
                <wp:wrapSquare wrapText="bothSides"/>
                <wp:docPr id="306" name="Text Box 306"/>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a:effectLst/>
                      </wps:spPr>
                      <wps:txbx>
                        <w:txbxContent>
                          <w:p w14:paraId="73A3DD4B" w14:textId="68877A78" w:rsidR="008F5B81" w:rsidRPr="005E0719" w:rsidRDefault="008F5B81" w:rsidP="00856813">
                            <w:pPr>
                              <w:pStyle w:val="Caption"/>
                              <w:jc w:val="center"/>
                              <w:rPr>
                                <w:noProof/>
                                <w:szCs w:val="24"/>
                              </w:rPr>
                            </w:pPr>
                            <w:bookmarkStart w:id="1911" w:name="_Toc4229825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6</w:t>
                            </w:r>
                            <w:r>
                              <w:rPr>
                                <w:sz w:val="24"/>
                                <w:szCs w:val="24"/>
                              </w:rPr>
                              <w:fldChar w:fldCharType="end"/>
                            </w:r>
                            <w:r w:rsidRPr="00856813">
                              <w:rPr>
                                <w:sz w:val="24"/>
                                <w:szCs w:val="24"/>
                              </w:rPr>
                              <w:t xml:space="preserve"> Szorzó modul</w:t>
                            </w:r>
                            <w:bookmarkEnd w:id="1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61CD" id="Text Box 306" o:spid="_x0000_s1056" type="#_x0000_t202" style="position:absolute;left:0;text-align:left;margin-left:19.15pt;margin-top:88.3pt;width:81.7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" stroked="f">
                <v:textbox style="mso-fit-shape-to-text:t" inset="0,0,0,0">
                  <w:txbxContent>
                    <w:p w14:paraId="73A3DD4B" w14:textId="68877A78" w:rsidR="008F5B81" w:rsidRPr="005E0719" w:rsidRDefault="008F5B81" w:rsidP="00856813">
                      <w:pPr>
                        <w:pStyle w:val="Caption"/>
                        <w:jc w:val="center"/>
                        <w:rPr>
                          <w:noProof/>
                          <w:szCs w:val="24"/>
                        </w:rPr>
                      </w:pPr>
                      <w:bookmarkStart w:id="2326" w:name="_Toc4229825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6</w:t>
                      </w:r>
                      <w:r>
                        <w:rPr>
                          <w:sz w:val="24"/>
                          <w:szCs w:val="24"/>
                        </w:rPr>
                        <w:fldChar w:fldCharType="end"/>
                      </w:r>
                      <w:r w:rsidRPr="00856813">
                        <w:rPr>
                          <w:sz w:val="24"/>
                          <w:szCs w:val="24"/>
                        </w:rPr>
                        <w:t xml:space="preserve"> Szorzó modul</w:t>
                      </w:r>
                      <w:bookmarkEnd w:id="2326"/>
                    </w:p>
                  </w:txbxContent>
                </v:textbox>
                <w10:wrap type="square"/>
              </v:shape>
            </w:pict>
          </mc:Fallback>
        </mc:AlternateContent>
      </w:r>
      <w:r w:rsidR="003F5C0A" w:rsidRPr="00856813">
        <w:rPr>
          <w:noProof/>
          <w:szCs w:val="24"/>
          <w:lang w:eastAsia="hu-HU"/>
        </w:rPr>
        <w:drawing>
          <wp:anchor distT="0" distB="0" distL="114300" distR="114300" simplePos="0" relativeHeight="251787776" behindDoc="0" locked="0" layoutInCell="1" allowOverlap="1" wp14:anchorId="327E2635" wp14:editId="70ACDC6E">
            <wp:simplePos x="0" y="0"/>
            <wp:positionH relativeFrom="column">
              <wp:posOffset>243698</wp:posOffset>
            </wp:positionH>
            <wp:positionV relativeFrom="paragraph">
              <wp:posOffset>7052</wp:posOffset>
            </wp:positionV>
            <wp:extent cx="1038225" cy="10572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50B7CF.tmp"/>
                    <pic:cNvPicPr/>
                  </pic:nvPicPr>
                  <pic:blipFill>
                    <a:blip r:embed="rId44">
                      <a:extLst>
                        <a:ext uri="{28A0092B-C50C-407E-A947-70E740481C1C}">
                          <a14:useLocalDpi xmlns:a14="http://schemas.microsoft.com/office/drawing/2010/main" val="0"/>
                        </a:ext>
                      </a:extLst>
                    </a:blip>
                    <a:stretch>
                      <a:fillRect/>
                    </a:stretch>
                  </pic:blipFill>
                  <pic:spPr>
                    <a:xfrm>
                      <a:off x="0" y="0"/>
                      <a:ext cx="1038225" cy="1057275"/>
                    </a:xfrm>
                    <a:prstGeom prst="rect">
                      <a:avLst/>
                    </a:prstGeom>
                  </pic:spPr>
                </pic:pic>
              </a:graphicData>
            </a:graphic>
          </wp:anchor>
        </w:drawing>
      </w:r>
      <w:r w:rsidR="003F5C0A">
        <w:rPr>
          <w:b/>
          <w:szCs w:val="24"/>
        </w:rPr>
        <w:tab/>
      </w:r>
      <w:r w:rsidR="003F5C0A">
        <w:rPr>
          <w:szCs w:val="24"/>
        </w:rPr>
        <w:t xml:space="preserve">A modulnak a </w:t>
      </w:r>
      <w:r w:rsidR="00A9674A">
        <w:rPr>
          <w:szCs w:val="24"/>
        </w:rPr>
        <w:t>beállításai</w:t>
      </w:r>
      <w:r w:rsidR="003F5C0A">
        <w:rPr>
          <w:szCs w:val="24"/>
        </w:rPr>
        <w:t xml:space="preserve"> hasonlítnak az AddSub moduléra.</w:t>
      </w:r>
      <w:commentRangeStart w:id="1912"/>
      <w:r w:rsidR="003F5C0A">
        <w:rPr>
          <w:szCs w:val="24"/>
        </w:rPr>
        <w:t xml:space="preserve"> A modul a szorzás elvégzésére több </w:t>
      </w:r>
      <w:r w:rsidR="00A9674A">
        <w:rPr>
          <w:szCs w:val="24"/>
        </w:rPr>
        <w:t xml:space="preserve">órajel </w:t>
      </w:r>
      <w:r w:rsidR="003F5C0A">
        <w:rPr>
          <w:szCs w:val="24"/>
        </w:rPr>
        <w:t xml:space="preserve">periódust vesz igénybe, amely ott </w:t>
      </w:r>
      <w:r w:rsidR="00A9674A">
        <w:rPr>
          <w:szCs w:val="24"/>
        </w:rPr>
        <w:t>tükröződik,</w:t>
      </w:r>
      <w:r w:rsidR="003F5C0A">
        <w:rPr>
          <w:szCs w:val="24"/>
        </w:rPr>
        <w:t xml:space="preserve"> hogy az eredmény késleltetését </w:t>
      </w:r>
      <w:r w:rsidR="00A9674A">
        <w:rPr>
          <w:szCs w:val="24"/>
        </w:rPr>
        <w:t>nem tudjuk</w:t>
      </w:r>
      <w:r w:rsidR="003F5C0A">
        <w:rPr>
          <w:szCs w:val="24"/>
        </w:rPr>
        <w:t xml:space="preserve"> 3 </w:t>
      </w:r>
      <w:r w:rsidR="00A9674A">
        <w:rPr>
          <w:szCs w:val="24"/>
        </w:rPr>
        <w:t xml:space="preserve">órajel </w:t>
      </w:r>
      <w:r w:rsidR="003F5C0A">
        <w:rPr>
          <w:szCs w:val="24"/>
        </w:rPr>
        <w:t xml:space="preserve">periódus alá vinni. </w:t>
      </w:r>
      <w:commentRangeEnd w:id="1912"/>
      <w:r w:rsidR="006E471F">
        <w:rPr>
          <w:rStyle w:val="CommentReference"/>
        </w:rPr>
        <w:commentReference w:id="1912"/>
      </w:r>
      <w:r w:rsidR="003F5C0A">
        <w:rPr>
          <w:szCs w:val="24"/>
        </w:rPr>
        <w:t>Az „Implementation” ablakban kiválasz</w:t>
      </w:r>
      <w:r w:rsidR="00B65E69">
        <w:rPr>
          <w:szCs w:val="24"/>
        </w:rPr>
        <w:t xml:space="preserve">thatjuk a kivitelezés formáját: használhatunk előre </w:t>
      </w:r>
      <w:r w:rsidR="00A9674A">
        <w:rPr>
          <w:szCs w:val="24"/>
        </w:rPr>
        <w:lastRenderedPageBreak/>
        <w:t>megépített</w:t>
      </w:r>
      <w:r w:rsidR="00B65E69">
        <w:rPr>
          <w:szCs w:val="24"/>
        </w:rPr>
        <w:t xml:space="preserve"> szorzó áramkört, vagy létrehozhatunk az FPGA </w:t>
      </w:r>
      <w:r w:rsidR="006E471F">
        <w:rPr>
          <w:szCs w:val="24"/>
        </w:rPr>
        <w:t>áramkörben</w:t>
      </w:r>
      <w:r w:rsidR="00B65E69">
        <w:rPr>
          <w:szCs w:val="24"/>
        </w:rPr>
        <w:t xml:space="preserve"> </w:t>
      </w:r>
      <w:r w:rsidR="00A9674A">
        <w:rPr>
          <w:szCs w:val="24"/>
        </w:rPr>
        <w:t>új</w:t>
      </w:r>
      <w:r w:rsidR="006E471F">
        <w:rPr>
          <w:szCs w:val="24"/>
        </w:rPr>
        <w:t xml:space="preserve"> modult</w:t>
      </w:r>
      <w:r w:rsidR="00B65E69">
        <w:rPr>
          <w:szCs w:val="24"/>
        </w:rPr>
        <w:t xml:space="preserve">, amely sok </w:t>
      </w:r>
      <w:r w:rsidR="00A9674A">
        <w:rPr>
          <w:szCs w:val="24"/>
        </w:rPr>
        <w:t>erőforrást</w:t>
      </w:r>
      <w:r w:rsidR="00B65E69">
        <w:rPr>
          <w:szCs w:val="24"/>
        </w:rPr>
        <w:t xml:space="preserve"> </w:t>
      </w:r>
      <w:r w:rsidR="00A9674A">
        <w:rPr>
          <w:szCs w:val="24"/>
        </w:rPr>
        <w:t>igényel</w:t>
      </w:r>
      <w:r w:rsidR="00B65E69">
        <w:rPr>
          <w:szCs w:val="24"/>
        </w:rPr>
        <w:t>.</w:t>
      </w:r>
    </w:p>
    <w:p w14:paraId="75F2C9CF" w14:textId="55C6733E" w:rsidR="00D86AA1" w:rsidDel="00C13254" w:rsidRDefault="00D86AA1" w:rsidP="00856813">
      <w:pPr>
        <w:spacing w:after="200"/>
        <w:rPr>
          <w:del w:id="1913" w:author="laca" w:date="2015-06-25T07:49:00Z"/>
          <w:szCs w:val="24"/>
        </w:rPr>
      </w:pPr>
    </w:p>
    <w:p w14:paraId="612005BA" w14:textId="77777777" w:rsidR="00922A00" w:rsidRDefault="00922A00" w:rsidP="00856813">
      <w:pPr>
        <w:spacing w:after="200"/>
        <w:rPr>
          <w:szCs w:val="24"/>
        </w:rPr>
      </w:pPr>
    </w:p>
    <w:p w14:paraId="186651E4" w14:textId="7CD0D554" w:rsidR="003F5C0A" w:rsidRDefault="00B65E69">
      <w:pPr>
        <w:spacing w:after="200"/>
        <w:jc w:val="left"/>
        <w:rPr>
          <w:b/>
          <w:szCs w:val="24"/>
        </w:rPr>
      </w:pPr>
      <w:r w:rsidRPr="00856813">
        <w:rPr>
          <w:b/>
          <w:szCs w:val="24"/>
        </w:rPr>
        <w:t>Multiplexer modul</w:t>
      </w:r>
    </w:p>
    <w:p w14:paraId="5E6CA1CA" w14:textId="3D859752" w:rsidR="00922A00" w:rsidRDefault="00B41974" w:rsidP="00856813">
      <w:pPr>
        <w:spacing w:after="200"/>
      </w:pPr>
      <w:r>
        <w:rPr>
          <w:noProof/>
          <w:szCs w:val="24"/>
          <w:lang w:eastAsia="hu-HU"/>
        </w:rPr>
        <mc:AlternateContent>
          <mc:Choice Requires="wpg">
            <w:drawing>
              <wp:anchor distT="0" distB="0" distL="114300" distR="114300" simplePos="0" relativeHeight="251791872" behindDoc="0" locked="0" layoutInCell="1" allowOverlap="1" wp14:anchorId="643864F5" wp14:editId="57547B18">
                <wp:simplePos x="0" y="0"/>
                <wp:positionH relativeFrom="margin">
                  <wp:posOffset>1198880</wp:posOffset>
                </wp:positionH>
                <wp:positionV relativeFrom="paragraph">
                  <wp:posOffset>1236345</wp:posOffset>
                </wp:positionV>
                <wp:extent cx="3862070" cy="3534410"/>
                <wp:effectExtent l="0" t="0" r="5080" b="8890"/>
                <wp:wrapTopAndBottom/>
                <wp:docPr id="284" name="Group 284"/>
                <wp:cNvGraphicFramePr/>
                <a:graphic xmlns:a="http://schemas.openxmlformats.org/drawingml/2006/main">
                  <a:graphicData uri="http://schemas.microsoft.com/office/word/2010/wordprocessingGroup">
                    <wpg:wgp>
                      <wpg:cNvGrpSpPr/>
                      <wpg:grpSpPr>
                        <a:xfrm>
                          <a:off x="0" y="0"/>
                          <a:ext cx="3862070" cy="3534410"/>
                          <a:chOff x="0" y="0"/>
                          <a:chExt cx="3181350" cy="2485390"/>
                        </a:xfrm>
                      </wpg:grpSpPr>
                      <pic:pic xmlns:pic="http://schemas.openxmlformats.org/drawingml/2006/picture">
                        <pic:nvPicPr>
                          <pic:cNvPr id="278" name="Picture 27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81350" cy="2485390"/>
                          </a:xfrm>
                          <a:prstGeom prst="rect">
                            <a:avLst/>
                          </a:prstGeom>
                        </pic:spPr>
                      </pic:pic>
                      <wps:wsp>
                        <wps:cNvPr id="283" name="Rounded Rectangular Callout 283"/>
                        <wps:cNvSpPr/>
                        <wps:spPr>
                          <a:xfrm>
                            <a:off x="1552575" y="1209675"/>
                            <a:ext cx="1282065" cy="860425"/>
                          </a:xfrm>
                          <a:prstGeom prst="wedgeRoundRectCallout">
                            <a:avLst>
                              <a:gd name="adj1" fmla="val -58371"/>
                              <a:gd name="adj2" fmla="val -12871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7F74D" w14:textId="77777777" w:rsidR="008F5B81" w:rsidRDefault="008F5B81"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3864F5" id="Group 284" o:spid="_x0000_s1057" style="position:absolute;left:0;text-align:left;margin-left:94.4pt;margin-top:97.35pt;width:304.1pt;height:278.3pt;z-index:251791872;mso-position-horizontal-relative:margin;mso-position-vertical-relative:text;mso-width-relative:margin;mso-height-relative:margin" coordsize="31813,2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">
                <v:shape id="Picture 278" o:spid="_x0000_s1058" type="#_x0000_t75" style="position:absolute;width:31813;height:24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j0vEAAAA3AAAAA8AAABkcnMvZG93bnJldi54bWxEj8FqAjEQhu+FvkOYgrearQdbt0ZpK4II&#10;hbr2AYZk3A1uJssmuuvbO4dCj8M//zfzLddjaNWV+uQjG3iZFqCIbXSeawO/x+3zG6iUkR22kcnA&#10;jRKsV48PSyxdHPhA1yrXSiCcSjTQ5NyVWifbUMA0jR2xZKfYB8wy9rV2PQ4CD62eFcVcB/QsFxrs&#10;6Kshe64uQShpMXhnD3Y7Hzf43e1v/vOnMmbyNH68g8o05v/lv/bOGZi9yrciIyK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j0vEAAAA3AAAAA8AAAAAAAAAAAAAAAAA&#10;nwIAAGRycy9kb3ducmV2LnhtbFBLBQYAAAAABAAEAPcAAACQAwAAAAA=&#10;">
                  <v:imagedata r:id="rId46" o:title=""/>
                  <v:path arrowok="t"/>
                </v:shape>
                <v:shape id="Rounded Rectangular Callout 283" o:spid="_x0000_s1059" type="#_x0000_t62" style="position:absolute;left:15525;top:12096;width:12821;height:8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NMUA&#10;AADcAAAADwAAAGRycy9kb3ducmV2LnhtbESPT2vCQBDF70K/wzJCb7rxD5KmrlIKlYKHWhV6HbJj&#10;EszOht3RpN++Wyj0+Hjzfm/eeju4Vt0pxMazgdk0A0VcettwZeB8epvkoKIgW2w9k4FvirDdPIzW&#10;WFjf8yfdj1KpBOFYoIFapCu0jmVNDuPUd8TJu/jgUJIMlbYB+wR3rZ5n2Uo7bDg11NjRa03l9Xhz&#10;6Y3ZZblb0F7O4WsXDqfb00fWizGP4+HlGZTQIP/Hf+l3a2CeL+B3TCK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g0xQAAANwAAAAPAAAAAAAAAAAAAAAAAJgCAABkcnMv&#10;ZG93bnJldi54bWxQSwUGAAAAAAQABAD1AAAAigMAAAAA&#10;" adj="-1808,-17003" fillcolor="#5b9bd5 [3204]" strokecolor="#1f4d78 [1604]" strokeweight="1pt">
                  <v:textbox>
                    <w:txbxContent>
                      <w:p w14:paraId="04D7F74D" w14:textId="77777777" w:rsidR="008F5B81" w:rsidRDefault="008F5B81" w:rsidP="00856813">
                        <w:pPr>
                          <w:jc w:val="center"/>
                        </w:pPr>
                        <w:r>
                          <w:t>Bementek számának megadása</w:t>
                        </w:r>
                      </w:p>
                    </w:txbxContent>
                  </v:textbox>
                </v:shape>
                <w10:wrap type="topAndBottom" anchorx="margin"/>
              </v:group>
            </w:pict>
          </mc:Fallback>
        </mc:AlternateContent>
      </w:r>
      <w:r w:rsidR="00B65E69">
        <w:rPr>
          <w:b/>
          <w:szCs w:val="24"/>
        </w:rPr>
        <w:tab/>
      </w:r>
      <w:r w:rsidR="00B65E69" w:rsidRPr="00422DC5">
        <w:rPr>
          <w:szCs w:val="24"/>
        </w:rPr>
        <w:t xml:space="preserve">A </w:t>
      </w:r>
      <w:r w:rsidR="00A9674A" w:rsidRPr="00422DC5">
        <w:rPr>
          <w:szCs w:val="24"/>
        </w:rPr>
        <w:t>modulnak</w:t>
      </w:r>
      <w:r w:rsidR="00B65E69" w:rsidRPr="00422DC5">
        <w:rPr>
          <w:szCs w:val="24"/>
        </w:rPr>
        <w:t xml:space="preserve"> meghatározhatjuk a </w:t>
      </w:r>
      <w:r w:rsidR="00A9674A" w:rsidRPr="00422DC5">
        <w:rPr>
          <w:szCs w:val="24"/>
        </w:rPr>
        <w:t>bemeneteinek</w:t>
      </w:r>
      <w:r w:rsidR="00B65E69" w:rsidRPr="00422DC5">
        <w:rPr>
          <w:szCs w:val="24"/>
        </w:rPr>
        <w:t xml:space="preserve"> a </w:t>
      </w:r>
      <w:r w:rsidR="00A9674A" w:rsidRPr="00422DC5">
        <w:rPr>
          <w:szCs w:val="24"/>
        </w:rPr>
        <w:t>számát:</w:t>
      </w:r>
      <w:r w:rsidR="00B65E69" w:rsidRPr="00422DC5">
        <w:rPr>
          <w:szCs w:val="24"/>
        </w:rPr>
        <w:t xml:space="preserv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n-1</m:t>
            </m:r>
          </m:sub>
        </m:sSub>
      </m:oMath>
      <w:r w:rsidR="00B65E69" w:rsidRPr="00422DC5">
        <w:rPr>
          <w:szCs w:val="24"/>
        </w:rPr>
        <w:t xml:space="preserve"> </w:t>
      </w:r>
      <w:r w:rsidR="00B65E69">
        <w:rPr>
          <w:szCs w:val="24"/>
        </w:rPr>
        <w:t xml:space="preserve">ahol az n a </w:t>
      </w:r>
      <w:r w:rsidR="00A9674A">
        <w:rPr>
          <w:szCs w:val="24"/>
        </w:rPr>
        <w:t>bennetek</w:t>
      </w:r>
      <w:r w:rsidR="00B65E69">
        <w:rPr>
          <w:szCs w:val="24"/>
        </w:rPr>
        <w:t xml:space="preserve"> száma. A </w:t>
      </w:r>
      <w:r w:rsidR="00A9674A">
        <w:rPr>
          <w:szCs w:val="24"/>
        </w:rPr>
        <w:t>bementeknek</w:t>
      </w:r>
      <w:r w:rsidR="00B65E69">
        <w:rPr>
          <w:szCs w:val="24"/>
        </w:rPr>
        <w:t xml:space="preserve"> hasonlóképpen az AddSub modulnál </w:t>
      </w:r>
      <w:r w:rsidR="00A9674A">
        <w:rPr>
          <w:szCs w:val="24"/>
        </w:rPr>
        <w:t>megadhatjuk</w:t>
      </w:r>
      <w:r w:rsidR="00B65E69">
        <w:rPr>
          <w:szCs w:val="24"/>
        </w:rPr>
        <w:t xml:space="preserve"> a </w:t>
      </w:r>
      <w:r w:rsidR="00A9674A">
        <w:rPr>
          <w:szCs w:val="24"/>
        </w:rPr>
        <w:t>bitszélességét</w:t>
      </w:r>
      <w:r w:rsidR="00B65E69">
        <w:rPr>
          <w:szCs w:val="24"/>
        </w:rPr>
        <w:t xml:space="preserve">. A multipexer „sel” </w:t>
      </w:r>
      <w:r w:rsidR="00A9674A">
        <w:rPr>
          <w:szCs w:val="24"/>
        </w:rPr>
        <w:t>bemenetén,</w:t>
      </w:r>
      <w:r w:rsidR="00B65E69">
        <w:rPr>
          <w:szCs w:val="24"/>
        </w:rPr>
        <w:t xml:space="preserve"> </w:t>
      </w:r>
      <w:r w:rsidR="00A9674A">
        <w:rPr>
          <w:szCs w:val="24"/>
        </w:rPr>
        <w:t>amelynek</w:t>
      </w:r>
      <w:r w:rsidR="00B65E69">
        <w:rPr>
          <w:szCs w:val="24"/>
        </w:rPr>
        <w:t xml:space="preserve"> </w:t>
      </w:r>
      <w:r w:rsidR="00A9674A">
        <w:rPr>
          <w:szCs w:val="24"/>
        </w:rPr>
        <w:t>bitszélessége</w:t>
      </w:r>
      <w:r w:rsidR="00B65E69">
        <w:rPr>
          <w:szCs w:val="24"/>
        </w:rPr>
        <w:t xml:space="preserve"> függ a bemenetek számát</w:t>
      </w:r>
      <w:r w:rsidR="00BF5079">
        <w:rPr>
          <w:szCs w:val="24"/>
        </w:rPr>
        <w:t xml:space="preserve">ól </w:t>
      </w:r>
      <m:oMath>
        <m:r>
          <w:rPr>
            <w:rFonts w:ascii="Cambria Math" w:hAnsi="Cambria Math"/>
            <w:szCs w:val="24"/>
          </w:rPr>
          <m:t>n=</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k</m:t>
            </m:r>
          </m:sup>
        </m:sSup>
      </m:oMath>
      <w:r w:rsidR="00BF5079">
        <w:rPr>
          <w:szCs w:val="24"/>
        </w:rPr>
        <w:t xml:space="preserve"> ahol k a sel bemenet bitszélesége.</w:t>
      </w:r>
    </w:p>
    <w:p w14:paraId="0524CFAE" w14:textId="0F790800" w:rsidR="00BF5079" w:rsidRDefault="00922A00" w:rsidP="00856813">
      <w:pPr>
        <w:pStyle w:val="Caption"/>
        <w:jc w:val="center"/>
        <w:rPr>
          <w:szCs w:val="24"/>
        </w:rPr>
      </w:pPr>
      <w:bookmarkStart w:id="1914" w:name="_Toc422982569"/>
      <w:r>
        <w:t xml:space="preserve">Kép. </w:t>
      </w:r>
      <w:r>
        <w:fldChar w:fldCharType="begin"/>
      </w:r>
      <w:r>
        <w:instrText xml:space="preserve"> STYLEREF 1 \s </w:instrText>
      </w:r>
      <w:r>
        <w:fldChar w:fldCharType="separate"/>
      </w:r>
      <w:r w:rsidR="005D6C24">
        <w:rPr>
          <w:noProof/>
        </w:rPr>
        <w:t>4</w:t>
      </w:r>
      <w:r>
        <w:fldChar w:fldCharType="end"/>
      </w:r>
      <w:r>
        <w:t>.</w:t>
      </w:r>
      <w:r>
        <w:fldChar w:fldCharType="begin"/>
      </w:r>
      <w:r>
        <w:instrText xml:space="preserve"> SEQ Kép. \* ARABIC \s 1 </w:instrText>
      </w:r>
      <w:r>
        <w:fldChar w:fldCharType="separate"/>
      </w:r>
      <w:r w:rsidR="005D6C24">
        <w:rPr>
          <w:noProof/>
        </w:rPr>
        <w:t>7</w:t>
      </w:r>
      <w:r>
        <w:fldChar w:fldCharType="end"/>
      </w:r>
      <w:r>
        <w:t xml:space="preserve"> Multipexer modul és beállításai</w:t>
      </w:r>
      <w:bookmarkEnd w:id="1914"/>
    </w:p>
    <w:p w14:paraId="5989C06E" w14:textId="330E72D7" w:rsidR="00BF5079" w:rsidRDefault="00BF5079">
      <w:pPr>
        <w:spacing w:after="200"/>
        <w:jc w:val="left"/>
        <w:rPr>
          <w:b/>
          <w:szCs w:val="24"/>
        </w:rPr>
      </w:pPr>
      <w:r w:rsidRPr="00856813">
        <w:rPr>
          <w:b/>
          <w:szCs w:val="24"/>
        </w:rPr>
        <w:t>Logical modul</w:t>
      </w:r>
    </w:p>
    <w:p w14:paraId="1D6CD9B1" w14:textId="77777777" w:rsidR="00C13254" w:rsidRDefault="00922A00" w:rsidP="00422DC5">
      <w:pPr>
        <w:spacing w:after="200"/>
        <w:rPr>
          <w:ins w:id="1915" w:author="laca" w:date="2015-06-25T07:50:00Z"/>
          <w:szCs w:val="24"/>
        </w:rPr>
      </w:pPr>
      <w:del w:id="1916" w:author="laca" w:date="2015-06-25T07:50:00Z">
        <w:r w:rsidRPr="005D6C24" w:rsidDel="00C13254">
          <w:rPr>
            <w:noProof/>
            <w:szCs w:val="24"/>
            <w:lang w:eastAsia="hu-HU"/>
            <w:rPrChange w:id="1917" w:author="Unknown">
              <w:rPr>
                <w:noProof/>
                <w:lang w:eastAsia="hu-HU"/>
              </w:rPr>
            </w:rPrChange>
          </w:rPr>
          <mc:AlternateContent>
            <mc:Choice Requires="wpg">
              <w:drawing>
                <wp:inline distT="0" distB="0" distL="0" distR="0" wp14:anchorId="1DBCAD6A" wp14:editId="102927CC">
                  <wp:extent cx="3815715" cy="2788285"/>
                  <wp:effectExtent l="0" t="0" r="13335" b="0"/>
                  <wp:docPr id="282" name="Group 282"/>
                  <wp:cNvGraphicFramePr/>
                  <a:graphic xmlns:a="http://schemas.openxmlformats.org/drawingml/2006/main">
                    <a:graphicData uri="http://schemas.microsoft.com/office/word/2010/wordprocessingGroup">
                      <wpg:wgp>
                        <wpg:cNvGrpSpPr/>
                        <wpg:grpSpPr>
                          <a:xfrm>
                            <a:off x="0" y="0"/>
                            <a:ext cx="3815715" cy="2788285"/>
                            <a:chOff x="-133350" y="0"/>
                            <a:chExt cx="3815715" cy="2788285"/>
                          </a:xfrm>
                        </wpg:grpSpPr>
                        <pic:pic xmlns:pic="http://schemas.openxmlformats.org/drawingml/2006/picture">
                          <pic:nvPicPr>
                            <pic:cNvPr id="279" name="Picture 27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280" name="Rounded Rectangular Callout 280"/>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5CBB5" w14:textId="3A051F9D" w:rsidR="008F5B81" w:rsidRDefault="008F5B81" w:rsidP="00856813">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ular Callout 281"/>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3D76" w14:textId="69A57B65" w:rsidR="008F5B81" w:rsidRDefault="008F5B81"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BCAD6A" id="Group 282" o:spid="_x0000_s1060" style="width:300.45pt;height:219.55pt;mso-position-horizontal-relative:char;mso-position-vertical-relative:line"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">
                  <v:shape id="Picture 279" o:spid="_x0000_s1061"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l8SnFAAAA3AAAAA8AAABkcnMvZG93bnJldi54bWxEj0trwzAQhO+F/gexhd4aOWnJw4kSQqBu&#10;TiEvkutibW1Ta2Wsbez++ypQ6HGYmW+Yxap3tbpRGyrPBoaDBBRx7m3FhYHz6f1lCioIssXaMxn4&#10;oQCr5ePDAlPrOz7Q7SiFihAOKRooRZpU65CX5DAMfEMcvU/fOpQo20LbFrsId7UeJclYO6w4LpTY&#10;0Kak/Ov47QxchpLl50xs9sEz794u1263fzXm+alfz0EJ9fIf/mtvrYHRZAb3M/EI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fEpxQAAANwAAAAPAAAAAAAAAAAAAAAA&#10;AJ8CAABkcnMvZG93bnJldi54bWxQSwUGAAAAAAQABAD3AAAAkQMAAAAA&#10;">
                    <v:imagedata r:id="rId48" o:title=""/>
                    <v:path arrowok="t"/>
                  </v:shape>
                  <v:shape id="Rounded Rectangular Callout 280" o:spid="_x0000_s1062"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u6cIA&#10;AADcAAAADwAAAGRycy9kb3ducmV2LnhtbERPPW/CMBDdK/EfrEPq1jikqEQpBqFKhQwZSujAeIqv&#10;SdT4HMUGkn+PByTGp/e93o6mE1caXGtZwSKKQRBXVrdcK/g9fb+lIJxH1thZJgUTOdhuZi9rzLS9&#10;8ZGupa9FCGGXoYLG+z6T0lUNGXSR7YkD92cHgz7AoZZ6wFsIN51M4vhDGmw5NDTY01dD1X95MQqW&#10;PK3KM7/rZX4oyiI57398kSj1Oh93nyA8jf4pfrhzrSBJw/xwJhw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K7pwgAAANwAAAAPAAAAAAAAAAAAAAAAAJgCAABkcnMvZG93&#10;bnJldi54bWxQSwUGAAAAAAQABAD1AAAAhwMAAAAA&#10;" adj="-12399,-8156" fillcolor="#5b9bd5 [3204]" strokecolor="#1f4d78 [1604]" strokeweight="1pt">
                    <v:textbox>
                      <w:txbxContent>
                        <w:p w14:paraId="5B65CBB5" w14:textId="3A051F9D" w:rsidR="008F5B81" w:rsidRDefault="008F5B81" w:rsidP="00856813">
                          <w:pPr>
                            <w:jc w:val="center"/>
                          </w:pPr>
                          <w:r>
                            <w:t>Logikai művelet kiválasztása</w:t>
                          </w:r>
                        </w:p>
                      </w:txbxContent>
                    </v:textbox>
                  </v:shape>
                  <v:shape id="Rounded Rectangular Callout 281" o:spid="_x0000_s1063"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ZZMIA&#10;AADcAAAADwAAAGRycy9kb3ducmV2LnhtbESPQYvCMBSE78L+h/AW9iKa6EFKNcpSWPAmVn/As3m2&#10;1eal22Rr++83guBxmJlvmM1usI3oqfO1Yw2LuQJBXDhTc6nhfPqZJSB8QDbYOCYNI3nYbT8mG0yN&#10;e/CR+jyUIkLYp6ihCqFNpfRFRRb93LXE0bu6zmKIsiul6fAR4baRS6VW0mLNcaHClrKKinv+ZzVM&#10;VfYrk0tAmffJwd1o3Kts1Prrc/hegwg0hHf41d4bDctkAc8z8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lkwgAAANwAAAAPAAAAAAAAAAAAAAAAAJgCAABkcnMvZG93&#10;bnJldi54bWxQSwUGAAAAAAQABAD1AAAAhwMAAAAA&#10;" adj="25473,-15808" fillcolor="#5b9bd5 [3204]" strokecolor="#1f4d78 [1604]" strokeweight="1pt">
                    <v:textbox>
                      <w:txbxContent>
                        <w:p w14:paraId="6BE53D76" w14:textId="69A57B65" w:rsidR="008F5B81" w:rsidRDefault="008F5B81" w:rsidP="00856813">
                          <w:pPr>
                            <w:jc w:val="center"/>
                          </w:pPr>
                          <w:r>
                            <w:t>Bementek számának megadása</w:t>
                          </w:r>
                        </w:p>
                      </w:txbxContent>
                    </v:textbox>
                  </v:shape>
                  <w10:anchorlock/>
                </v:group>
              </w:pict>
            </mc:Fallback>
          </mc:AlternateContent>
        </w:r>
      </w:del>
      <w:r w:rsidR="00BF5079">
        <w:rPr>
          <w:b/>
          <w:szCs w:val="24"/>
        </w:rPr>
        <w:tab/>
      </w:r>
      <w:r w:rsidR="00BF5079">
        <w:rPr>
          <w:szCs w:val="24"/>
        </w:rPr>
        <w:t xml:space="preserve">A modul segítségével </w:t>
      </w:r>
      <w:r w:rsidR="00A9674A">
        <w:rPr>
          <w:szCs w:val="24"/>
        </w:rPr>
        <w:t>beépíthetünk</w:t>
      </w:r>
      <w:r w:rsidR="00BF5079">
        <w:rPr>
          <w:szCs w:val="24"/>
        </w:rPr>
        <w:t xml:space="preserve"> a rendszerbe </w:t>
      </w:r>
      <w:r w:rsidR="006E471F">
        <w:rPr>
          <w:szCs w:val="24"/>
        </w:rPr>
        <w:t>logikai</w:t>
      </w:r>
      <w:r w:rsidR="00BF5079">
        <w:rPr>
          <w:szCs w:val="24"/>
        </w:rPr>
        <w:t xml:space="preserve"> kapukat: AND, OR, XOR</w:t>
      </w:r>
      <w:r w:rsidR="00A9674A">
        <w:rPr>
          <w:szCs w:val="24"/>
        </w:rPr>
        <w:t>, NAND</w:t>
      </w:r>
      <w:r w:rsidR="00BF5079">
        <w:rPr>
          <w:szCs w:val="24"/>
        </w:rPr>
        <w:t xml:space="preserve">, NOR… </w:t>
      </w:r>
      <w:r w:rsidR="00A9674A">
        <w:rPr>
          <w:szCs w:val="24"/>
        </w:rPr>
        <w:t>amelyeknek</w:t>
      </w:r>
      <w:r w:rsidR="00BF5079">
        <w:rPr>
          <w:szCs w:val="24"/>
        </w:rPr>
        <w:t xml:space="preserve"> </w:t>
      </w:r>
      <w:r w:rsidR="00A9674A">
        <w:rPr>
          <w:szCs w:val="24"/>
        </w:rPr>
        <w:t>megválaszthatjuk</w:t>
      </w:r>
      <w:r w:rsidR="00BF5079">
        <w:rPr>
          <w:szCs w:val="24"/>
        </w:rPr>
        <w:t xml:space="preserve"> a bemeneteinek a számát. </w:t>
      </w:r>
      <w:r w:rsidR="00A9674A">
        <w:rPr>
          <w:szCs w:val="24"/>
        </w:rPr>
        <w:t>Egyszerre</w:t>
      </w:r>
      <w:r w:rsidR="00BF5079">
        <w:rPr>
          <w:szCs w:val="24"/>
        </w:rPr>
        <w:t xml:space="preserve"> több bitre is </w:t>
      </w:r>
      <w:r w:rsidR="00A9674A">
        <w:rPr>
          <w:szCs w:val="24"/>
        </w:rPr>
        <w:t>alkalmazhatjuk,</w:t>
      </w:r>
      <w:r w:rsidR="00BF5079">
        <w:rPr>
          <w:szCs w:val="24"/>
        </w:rPr>
        <w:t xml:space="preserve"> ha </w:t>
      </w:r>
      <w:r w:rsidR="00A9674A">
        <w:rPr>
          <w:szCs w:val="24"/>
        </w:rPr>
        <w:t>beálltjuk</w:t>
      </w:r>
      <w:r w:rsidR="00BF5079">
        <w:rPr>
          <w:szCs w:val="24"/>
        </w:rPr>
        <w:t xml:space="preserve"> a </w:t>
      </w:r>
      <w:r w:rsidR="00A9674A">
        <w:rPr>
          <w:szCs w:val="24"/>
        </w:rPr>
        <w:t>bitszélességet</w:t>
      </w:r>
      <w:r w:rsidR="00BF5079">
        <w:rPr>
          <w:szCs w:val="24"/>
        </w:rPr>
        <w:t xml:space="preserve">, </w:t>
      </w:r>
      <w:r w:rsidR="00A9674A">
        <w:rPr>
          <w:szCs w:val="24"/>
        </w:rPr>
        <w:t>különben</w:t>
      </w:r>
      <w:r w:rsidR="00BF5079">
        <w:rPr>
          <w:szCs w:val="24"/>
        </w:rPr>
        <w:t xml:space="preserve"> a bemenet </w:t>
      </w:r>
      <w:r w:rsidR="00A9674A">
        <w:rPr>
          <w:szCs w:val="24"/>
        </w:rPr>
        <w:t>bitszélességéhez</w:t>
      </w:r>
      <w:r w:rsidR="00BF5079">
        <w:rPr>
          <w:szCs w:val="24"/>
        </w:rPr>
        <w:t xml:space="preserve"> alkalmazkodik.</w:t>
      </w:r>
    </w:p>
    <w:p w14:paraId="393FE512" w14:textId="73E80AE1" w:rsidR="00C13254" w:rsidRPr="00C13254" w:rsidRDefault="00FB3681" w:rsidP="00422DC5">
      <w:pPr>
        <w:spacing w:after="200"/>
        <w:rPr>
          <w:noProof/>
          <w:szCs w:val="24"/>
          <w:lang w:val="en-US"/>
          <w:rPrChange w:id="1918" w:author="laca" w:date="2015-06-25T07:49:00Z">
            <w:rPr/>
          </w:rPrChange>
        </w:rPr>
      </w:pPr>
      <w:r w:rsidRPr="00FB3681">
        <w:rPr>
          <w:noProof/>
          <w:szCs w:val="24"/>
          <w:lang w:val="en-US"/>
        </w:rPr>
        <w:lastRenderedPageBreak/>
        <w:t xml:space="preserve"> </w:t>
      </w:r>
      <w:ins w:id="1919" w:author="laca" w:date="2015-06-25T07:50:00Z">
        <w:r w:rsidR="00C13254" w:rsidRPr="005D6C24">
          <w:rPr>
            <w:noProof/>
            <w:szCs w:val="24"/>
            <w:lang w:eastAsia="hu-HU"/>
            <w:rPrChange w:id="1920" w:author="Unknown">
              <w:rPr>
                <w:noProof/>
                <w:lang w:eastAsia="hu-HU"/>
              </w:rPr>
            </w:rPrChange>
          </w:rPr>
          <mc:AlternateContent>
            <mc:Choice Requires="wpg">
              <w:drawing>
                <wp:inline distT="0" distB="0" distL="0" distR="0" wp14:anchorId="5A32DDF5" wp14:editId="153C84ED">
                  <wp:extent cx="5008729" cy="3302758"/>
                  <wp:effectExtent l="0" t="0" r="20955" b="0"/>
                  <wp:docPr id="104" name="Group 104"/>
                  <wp:cNvGraphicFramePr/>
                  <a:graphic xmlns:a="http://schemas.openxmlformats.org/drawingml/2006/main">
                    <a:graphicData uri="http://schemas.microsoft.com/office/word/2010/wordprocessingGroup">
                      <wpg:wgp>
                        <wpg:cNvGrpSpPr/>
                        <wpg:grpSpPr>
                          <a:xfrm>
                            <a:off x="0" y="0"/>
                            <a:ext cx="5008729" cy="3302758"/>
                            <a:chOff x="-133350" y="0"/>
                            <a:chExt cx="3815715" cy="2788285"/>
                          </a:xfrm>
                        </wpg:grpSpPr>
                        <pic:pic xmlns:pic="http://schemas.openxmlformats.org/drawingml/2006/picture">
                          <pic:nvPicPr>
                            <pic:cNvPr id="152" name="Picture 1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153" name="Rounded Rectangular Callout 153"/>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407FB" w14:textId="77777777" w:rsidR="008F5B81" w:rsidRDefault="008F5B81" w:rsidP="00C13254">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ounded Rectangular Callout 154"/>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26DAA5" w14:textId="77777777" w:rsidR="008F5B81" w:rsidRDefault="008F5B81" w:rsidP="00C13254">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32DDF5" id="Group 104" o:spid="_x0000_s1064" style="width:394.4pt;height:260.05pt;mso-position-horizontal-relative:char;mso-position-vertical-relative:line"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">
                  <v:shape id="Picture 152" o:spid="_x0000_s1065"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XkTCAAAA3AAAAA8AAABkcnMvZG93bnJldi54bWxET01rwkAQvRf8D8sI3upGW6WNrlIKTT1J&#10;q6LXITtNQrOzITua+O9dodDbPN7nLNe9q9WF2lB5NjAZJ6CIc28rLgwc9h+PL6CCIFusPZOBKwVY&#10;rwYPS0yt7/ibLjspVAzhkKKBUqRJtQ55SQ7D2DfEkfvxrUOJsC20bbGL4a7W0ySZa4cVx4YSG3ov&#10;Kf/dnZ2B40Sy/JCJzT751bvn46nbfj0ZMxr2bwtQQr38i//cGxvnz6ZwfyZeo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0V5EwgAAANwAAAAPAAAAAAAAAAAAAAAAAJ8C&#10;AABkcnMvZG93bnJldi54bWxQSwUGAAAAAAQABAD3AAAAjgMAAAAA&#10;">
                    <v:imagedata r:id="rId48" o:title=""/>
                    <v:path arrowok="t"/>
                  </v:shape>
                  <v:shape id="Rounded Rectangular Callout 153" o:spid="_x0000_s1066"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9pcMA&#10;AADcAAAADwAAAGRycy9kb3ducmV2LnhtbERPTWvCQBC9C/0PyxS8mU1jbCV1lVLQesjBph5yHLLT&#10;JDQ7G7KrJv++Wyh4m8f7nM1uNJ240uBaywqeohgEcWV1y7WC89d+sQbhPLLGzjIpmMjBbvsw22Cm&#10;7Y0/6Vr4WoQQdhkqaLzvMyld1ZBBF9meOHDfdjDoAxxqqQe8hXDTySSOn6XBlkNDgz29N1T9FBej&#10;IOXppSh5qdPjR17kSXk4+TxRav44vr2C8DT6u/jffdRh/moJ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N9pcMAAADcAAAADwAAAAAAAAAAAAAAAACYAgAAZHJzL2Rv&#10;d25yZXYueG1sUEsFBgAAAAAEAAQA9QAAAIgDAAAAAA==&#10;" adj="-12399,-8156" fillcolor="#5b9bd5 [3204]" strokecolor="#1f4d78 [1604]" strokeweight="1pt">
                    <v:textbox>
                      <w:txbxContent>
                        <w:p w14:paraId="77C407FB" w14:textId="77777777" w:rsidR="008F5B81" w:rsidRDefault="008F5B81" w:rsidP="00C13254">
                          <w:pPr>
                            <w:jc w:val="center"/>
                          </w:pPr>
                          <w:r>
                            <w:t>Logikai művelet kiválasztása</w:t>
                          </w:r>
                        </w:p>
                      </w:txbxContent>
                    </v:textbox>
                  </v:shape>
                  <v:shape id="Rounded Rectangular Callout 154" o:spid="_x0000_s1067"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3x8EA&#10;AADcAAAADwAAAGRycy9kb3ducmV2LnhtbERPS2rDMBDdF3IHMYFsSiI1tMW4kU0wBLILcXuAiTW1&#10;3Vojx1Id+/ZRodDdPN53dvlkOzHS4FvHGp42CgRx5UzLtYaP98M6AeEDssHOMWmYyUOeLR52mBp3&#10;4zONZahFDGGfooYmhD6V0lcNWfQb1xNH7tMNFkOEQy3NgLcYbju5VepVWmw5NjTYU9FQ9V3+WA2P&#10;qrjK5BJQlmNycl80H1Uxa71aTvs3EIGm8C/+cx9NnP/yDL/PxAtk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898fBAAAA3AAAAA8AAAAAAAAAAAAAAAAAmAIAAGRycy9kb3du&#10;cmV2LnhtbFBLBQYAAAAABAAEAPUAAACGAwAAAAA=&#10;" adj="25473,-15808" fillcolor="#5b9bd5 [3204]" strokecolor="#1f4d78 [1604]" strokeweight="1pt">
                    <v:textbox>
                      <w:txbxContent>
                        <w:p w14:paraId="7726DAA5" w14:textId="77777777" w:rsidR="008F5B81" w:rsidRDefault="008F5B81" w:rsidP="00C13254">
                          <w:pPr>
                            <w:jc w:val="center"/>
                          </w:pPr>
                          <w:r>
                            <w:t>Bementek számának megadása</w:t>
                          </w:r>
                        </w:p>
                      </w:txbxContent>
                    </v:textbox>
                  </v:shape>
                  <w10:anchorlock/>
                </v:group>
              </w:pict>
            </mc:Fallback>
          </mc:AlternateContent>
        </w:r>
      </w:ins>
    </w:p>
    <w:p w14:paraId="23AB0C76" w14:textId="2795185B" w:rsidR="00BF5079" w:rsidRDefault="00922A00" w:rsidP="00856813">
      <w:pPr>
        <w:pStyle w:val="Caption"/>
        <w:jc w:val="center"/>
        <w:rPr>
          <w:szCs w:val="24"/>
        </w:rPr>
      </w:pPr>
      <w:bookmarkStart w:id="1921" w:name="_Toc422982570"/>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sidR="005D6C24">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sidR="005D6C24">
        <w:rPr>
          <w:noProof/>
          <w:sz w:val="24"/>
          <w:szCs w:val="24"/>
        </w:rPr>
        <w:t>8</w:t>
      </w:r>
      <w:r>
        <w:rPr>
          <w:sz w:val="24"/>
          <w:szCs w:val="24"/>
        </w:rPr>
        <w:fldChar w:fldCharType="end"/>
      </w:r>
      <w:r w:rsidRPr="00856813">
        <w:rPr>
          <w:sz w:val="24"/>
          <w:szCs w:val="24"/>
        </w:rPr>
        <w:t xml:space="preserve"> Logikai </w:t>
      </w:r>
      <w:r w:rsidR="00A9674A" w:rsidRPr="00856813">
        <w:rPr>
          <w:sz w:val="24"/>
          <w:szCs w:val="24"/>
        </w:rPr>
        <w:t>műveletek</w:t>
      </w:r>
      <w:r w:rsidRPr="00856813">
        <w:rPr>
          <w:sz w:val="24"/>
          <w:szCs w:val="24"/>
        </w:rPr>
        <w:t xml:space="preserve"> modul, és beállításai</w:t>
      </w:r>
      <w:bookmarkEnd w:id="1921"/>
    </w:p>
    <w:p w14:paraId="70D45D61" w14:textId="77777777" w:rsidR="00922A00" w:rsidRPr="00856813" w:rsidRDefault="00922A00" w:rsidP="00856813"/>
    <w:p w14:paraId="729501AE" w14:textId="432228A1" w:rsidR="00B65E69" w:rsidRDefault="00FB3681">
      <w:pPr>
        <w:spacing w:after="200"/>
        <w:jc w:val="left"/>
        <w:rPr>
          <w:b/>
          <w:szCs w:val="24"/>
        </w:rPr>
      </w:pPr>
      <w:r>
        <w:rPr>
          <w:b/>
          <w:szCs w:val="24"/>
        </w:rPr>
        <w:t>Gateway In és Gateway Out modulok</w:t>
      </w:r>
    </w:p>
    <w:p w14:paraId="0E1990B4" w14:textId="079E37FA" w:rsidR="00FB3681" w:rsidRPr="00422DC5" w:rsidRDefault="00922A00" w:rsidP="00856813">
      <w:pPr>
        <w:spacing w:after="200"/>
        <w:rPr>
          <w:szCs w:val="24"/>
        </w:rPr>
      </w:pPr>
      <w:r w:rsidRPr="00856813">
        <w:rPr>
          <w:noProof/>
          <w:szCs w:val="24"/>
          <w:lang w:eastAsia="hu-HU"/>
        </w:rPr>
        <w:drawing>
          <wp:anchor distT="0" distB="0" distL="114300" distR="114300" simplePos="0" relativeHeight="251792896" behindDoc="0" locked="0" layoutInCell="1" allowOverlap="1" wp14:anchorId="799020F3" wp14:editId="41B66F08">
            <wp:simplePos x="0" y="0"/>
            <wp:positionH relativeFrom="column">
              <wp:posOffset>354685</wp:posOffset>
            </wp:positionH>
            <wp:positionV relativeFrom="paragraph">
              <wp:posOffset>1437005</wp:posOffset>
            </wp:positionV>
            <wp:extent cx="4238625" cy="1945598"/>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50C913.tmp"/>
                    <pic:cNvPicPr/>
                  </pic:nvPicPr>
                  <pic:blipFill>
                    <a:blip r:embed="rId49">
                      <a:extLst>
                        <a:ext uri="{28A0092B-C50C-407E-A947-70E740481C1C}">
                          <a14:useLocalDpi xmlns:a14="http://schemas.microsoft.com/office/drawing/2010/main" val="0"/>
                        </a:ext>
                      </a:extLst>
                    </a:blip>
                    <a:stretch>
                      <a:fillRect/>
                    </a:stretch>
                  </pic:blipFill>
                  <pic:spPr>
                    <a:xfrm>
                      <a:off x="0" y="0"/>
                      <a:ext cx="4238625" cy="1945598"/>
                    </a:xfrm>
                    <a:prstGeom prst="rect">
                      <a:avLst/>
                    </a:prstGeom>
                  </pic:spPr>
                </pic:pic>
              </a:graphicData>
            </a:graphic>
          </wp:anchor>
        </w:drawing>
      </w:r>
      <w:r w:rsidR="00FB3681">
        <w:rPr>
          <w:szCs w:val="24"/>
        </w:rPr>
        <w:tab/>
        <w:t xml:space="preserve">A két modul teremt kapcsolatot a </w:t>
      </w:r>
      <w:r w:rsidR="006E471F">
        <w:rPr>
          <w:szCs w:val="24"/>
        </w:rPr>
        <w:t>S</w:t>
      </w:r>
      <w:r w:rsidR="00FB3681">
        <w:rPr>
          <w:szCs w:val="24"/>
        </w:rPr>
        <w:t xml:space="preserve">imulink elemek és a System Generator eszköztár között. Az IN modul </w:t>
      </w:r>
      <w:r w:rsidR="00A9674A">
        <w:rPr>
          <w:szCs w:val="24"/>
        </w:rPr>
        <w:t>segítségével</w:t>
      </w:r>
      <w:r w:rsidR="00FB3681">
        <w:rPr>
          <w:szCs w:val="24"/>
        </w:rPr>
        <w:t xml:space="preserve"> beállított </w:t>
      </w:r>
      <w:r w:rsidR="00A9674A">
        <w:rPr>
          <w:szCs w:val="24"/>
        </w:rPr>
        <w:t>bitszélességű</w:t>
      </w:r>
      <w:r w:rsidR="00FB3681">
        <w:rPr>
          <w:szCs w:val="24"/>
        </w:rPr>
        <w:t xml:space="preserve"> adatokat </w:t>
      </w:r>
      <w:r w:rsidR="00A9674A">
        <w:rPr>
          <w:szCs w:val="24"/>
        </w:rPr>
        <w:t>továbbíthatunk</w:t>
      </w:r>
      <w:r w:rsidR="00FB3681">
        <w:rPr>
          <w:szCs w:val="24"/>
        </w:rPr>
        <w:t xml:space="preserve"> a hardvernek vagy a </w:t>
      </w:r>
      <w:r w:rsidR="00A9674A">
        <w:rPr>
          <w:szCs w:val="24"/>
        </w:rPr>
        <w:t>szimulációnak</w:t>
      </w:r>
      <w:r w:rsidR="00FB3681">
        <w:rPr>
          <w:szCs w:val="24"/>
        </w:rPr>
        <w:t xml:space="preserve">. Az OUT modul segítségével adatokat olvashatunk ki a hardverből, az adatok </w:t>
      </w:r>
      <w:r w:rsidR="00A9674A">
        <w:rPr>
          <w:szCs w:val="24"/>
        </w:rPr>
        <w:t>bitszélessége</w:t>
      </w:r>
      <w:r w:rsidR="00FB3681">
        <w:rPr>
          <w:szCs w:val="24"/>
        </w:rPr>
        <w:t xml:space="preserve"> </w:t>
      </w:r>
      <w:r w:rsidR="00A9674A">
        <w:rPr>
          <w:szCs w:val="24"/>
        </w:rPr>
        <w:t>alkalmazkodik</w:t>
      </w:r>
      <w:r w:rsidR="00FB3681">
        <w:rPr>
          <w:szCs w:val="24"/>
        </w:rPr>
        <w:t xml:space="preserve"> a hozzá csatolt System Generátoros modul </w:t>
      </w:r>
      <w:r w:rsidR="00A9674A">
        <w:rPr>
          <w:szCs w:val="24"/>
        </w:rPr>
        <w:t>bitszélességéhez</w:t>
      </w:r>
      <w:r w:rsidR="009926B2">
        <w:rPr>
          <w:szCs w:val="24"/>
        </w:rPr>
        <w:t>.</w:t>
      </w:r>
    </w:p>
    <w:p w14:paraId="620F377E" w14:textId="5BD62598" w:rsidR="00B65E69" w:rsidRPr="005E0719" w:rsidRDefault="00922A00" w:rsidP="00856813">
      <w:pPr>
        <w:pStyle w:val="Caption"/>
        <w:jc w:val="center"/>
        <w:rPr>
          <w:szCs w:val="24"/>
        </w:rPr>
      </w:pPr>
      <w:bookmarkStart w:id="1922" w:name="_Toc422982571"/>
      <w:r w:rsidRPr="00856813">
        <w:rPr>
          <w:sz w:val="24"/>
          <w:szCs w:val="24"/>
        </w:rPr>
        <w:t xml:space="preserve">Kép.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005D6C24">
        <w:rPr>
          <w:noProof/>
          <w:sz w:val="24"/>
          <w:szCs w:val="24"/>
        </w:rPr>
        <w:t>4</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005D6C24">
        <w:rPr>
          <w:noProof/>
          <w:sz w:val="24"/>
          <w:szCs w:val="24"/>
        </w:rPr>
        <w:t>9</w:t>
      </w:r>
      <w:r w:rsidRPr="00856813">
        <w:rPr>
          <w:sz w:val="24"/>
          <w:szCs w:val="24"/>
        </w:rPr>
        <w:fldChar w:fldCharType="end"/>
      </w:r>
      <w:r w:rsidRPr="00856813">
        <w:rPr>
          <w:sz w:val="24"/>
          <w:szCs w:val="24"/>
        </w:rPr>
        <w:t xml:space="preserve"> Simulink illesztő modulok</w:t>
      </w:r>
      <w:bookmarkEnd w:id="1922"/>
    </w:p>
    <w:p w14:paraId="1397B8EF" w14:textId="65A27FCE"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pPr>
      <w:r w:rsidRPr="00BE4225">
        <w:lastRenderedPageBreak/>
        <w:t xml:space="preserve"> </w:t>
      </w:r>
      <w:bookmarkStart w:id="1923" w:name="_Toc422983765"/>
      <w:bookmarkStart w:id="1924" w:name="_Toc422984645"/>
      <w:r w:rsidRPr="00BE4225">
        <w:t>RENDSZER TERVEZÉSE</w:t>
      </w:r>
      <w:bookmarkEnd w:id="1923"/>
      <w:bookmarkEnd w:id="1924"/>
    </w:p>
    <w:p w14:paraId="5C57DCEC" w14:textId="77777777" w:rsidR="001929DC" w:rsidRPr="00BE4225" w:rsidRDefault="00ED22AB" w:rsidP="007852B4">
      <w:pPr>
        <w:pStyle w:val="Heading2"/>
        <w:rPr>
          <w:rStyle w:val="IntenseEmphasis"/>
          <w:b/>
          <w:bCs/>
          <w:i w:val="0"/>
          <w:iCs w:val="0"/>
          <w:caps w:val="0"/>
        </w:rPr>
      </w:pPr>
      <w:bookmarkStart w:id="1925" w:name="_Toc422983766"/>
      <w:bookmarkStart w:id="1926" w:name="_Toc422984646"/>
      <w:r w:rsidRPr="00BE4225">
        <w:rPr>
          <w:rStyle w:val="Heading1Char"/>
          <w:b/>
          <w:bCs/>
          <w:smallCaps/>
          <w:sz w:val="28"/>
          <w:szCs w:val="28"/>
        </w:rPr>
        <w:t>SZABÁLYOZÓK</w:t>
      </w:r>
      <w:r w:rsidRPr="00BE4225">
        <w:rPr>
          <w:rStyle w:val="IntenseEmphasis"/>
          <w:b/>
          <w:bCs/>
          <w:i w:val="0"/>
          <w:iCs w:val="0"/>
          <w:caps w:val="0"/>
        </w:rPr>
        <w:t>:</w:t>
      </w:r>
      <w:bookmarkEnd w:id="1925"/>
      <w:bookmarkEnd w:id="1926"/>
    </w:p>
    <w:p w14:paraId="31C33316" w14:textId="4EF5795C" w:rsidR="00972A1D" w:rsidRPr="00BE4225" w:rsidRDefault="00C81A1F" w:rsidP="0071433B">
      <w:pPr>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537920" behindDoc="0" locked="0" layoutInCell="1" allowOverlap="1" wp14:anchorId="13E8CAB2" wp14:editId="637A2A0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6DE9697A" w:rsidR="008F5B81" w:rsidRPr="00215AE9" w:rsidRDefault="008F5B81" w:rsidP="00972A1D">
                              <w:pPr>
                                <w:pStyle w:val="Caption"/>
                                <w:jc w:val="center"/>
                                <w:rPr>
                                  <w:rFonts w:ascii="Times New Roman" w:hAnsi="Times New Roman"/>
                                  <w:noProof/>
                                  <w:sz w:val="24"/>
                                  <w:szCs w:val="24"/>
                                </w:rPr>
                              </w:pPr>
                              <w:bookmarkStart w:id="1927" w:name="_Ref420502204"/>
                              <w:bookmarkStart w:id="1928" w:name="_Toc42298257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1</w:t>
                              </w:r>
                              <w:r>
                                <w:fldChar w:fldCharType="end"/>
                              </w:r>
                              <w:bookmarkEnd w:id="1927"/>
                              <w:r>
                                <w:t xml:space="preserve"> a Pozíció és a sebesség szabályzási hurok elvi strukturális felépítése</w:t>
                              </w:r>
                              <w:bookmarkEnd w:id="19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68" style="position:absolute;left:0;text-align:left;margin-left:16.15pt;margin-top:6.75pt;width:252.6pt;height:152.85pt;z-index:251537920;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">
                <v:shape id="Picture 2" o:spid="_x0000_s1069"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51" o:title=""/>
                  <v:path arrowok="t"/>
                </v:shape>
                <v:shape id="Text Box 23" o:spid="_x0000_s1070"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6DE9697A" w:rsidR="008F5B81" w:rsidRPr="00215AE9" w:rsidRDefault="008F5B81" w:rsidP="00972A1D">
                        <w:pPr>
                          <w:pStyle w:val="Caption"/>
                          <w:jc w:val="center"/>
                          <w:rPr>
                            <w:rFonts w:ascii="Times New Roman" w:hAnsi="Times New Roman"/>
                            <w:noProof/>
                            <w:sz w:val="24"/>
                            <w:szCs w:val="24"/>
                          </w:rPr>
                        </w:pPr>
                        <w:bookmarkStart w:id="2342" w:name="_Ref420502204"/>
                        <w:bookmarkStart w:id="2343" w:name="_Toc42298257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1</w:t>
                        </w:r>
                        <w:r>
                          <w:fldChar w:fldCharType="end"/>
                        </w:r>
                        <w:bookmarkEnd w:id="2342"/>
                        <w:r>
                          <w:t xml:space="preserve"> a Pozíció és a sebesség szabályzási hurok elvi strukturális felépítése</w:t>
                        </w:r>
                        <w:bookmarkEnd w:id="2343"/>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A DC motor valamin</w:t>
      </w:r>
      <w:r w:rsidR="009A6051">
        <w:rPr>
          <w:rFonts w:ascii="Times New Roman" w:hAnsi="Times New Roman"/>
          <w:szCs w:val="24"/>
        </w:rPr>
        <w:t>t</w:t>
      </w:r>
      <w:r w:rsidR="00A653AE" w:rsidRPr="00B632B4">
        <w:rPr>
          <w:rFonts w:ascii="Times New Roman" w:hAnsi="Times New Roman"/>
          <w:szCs w:val="24"/>
        </w:rPr>
        <w:t xml:space="preserve">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ins w:id="1929" w:author="laca" w:date="2015-06-26T10:03:00Z">
        <w:r w:rsidR="005D6C24" w:rsidRPr="005D6C24">
          <w:rPr>
            <w:rFonts w:ascii="Times New Roman" w:hAnsi="Times New Roman"/>
            <w:szCs w:val="24"/>
            <w:rPrChange w:id="1930" w:author="laca" w:date="2015-06-26T10:03:00Z">
              <w:rPr/>
            </w:rPrChange>
          </w:rPr>
          <w:t>Kép. 5.1</w:t>
        </w:r>
      </w:ins>
      <w:del w:id="1931" w:author="laca" w:date="2015-06-25T07:58:00Z">
        <w:r w:rsidR="00FF5FBB" w:rsidRPr="005F04A8" w:rsidDel="000633F1">
          <w:rPr>
            <w:rFonts w:ascii="Times New Roman" w:hAnsi="Times New Roman"/>
            <w:szCs w:val="24"/>
          </w:rPr>
          <w:delText>Kép. 5.1</w:delText>
        </w:r>
      </w:del>
      <w:r w:rsidR="00A653AE" w:rsidRPr="00B632B4">
        <w:rPr>
          <w:szCs w:val="24"/>
        </w:rPr>
        <w:fldChar w:fldCharType="end"/>
      </w:r>
      <w:r w:rsidR="00A653AE" w:rsidRPr="00B632B4">
        <w:rPr>
          <w:rFonts w:ascii="Times New Roman" w:hAnsi="Times New Roman"/>
          <w:szCs w:val="24"/>
        </w:rPr>
        <w:t xml:space="preserve">. A feszültségben vezérelt DC motorok beavatkozó jelét </w:t>
      </w:r>
      <w:r w:rsidR="00A37EC8">
        <w:rPr>
          <w:rFonts w:ascii="Times New Roman" w:hAnsi="Times New Roman"/>
          <w:szCs w:val="24"/>
        </w:rPr>
        <w:t>PWM</w:t>
      </w:r>
      <w:r w:rsidR="00A653AE" w:rsidRPr="00B632B4">
        <w:rPr>
          <w:rFonts w:ascii="Times New Roman" w:hAnsi="Times New Roman"/>
          <w:szCs w:val="24"/>
        </w:rPr>
        <w:t xml:space="preserve">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rPr>
          <w:rStyle w:val="IntenseEmphasis"/>
          <w:b/>
          <w:bCs/>
          <w:i w:val="0"/>
          <w:iCs w:val="0"/>
          <w:caps w:val="0"/>
        </w:rPr>
      </w:pPr>
      <w:bookmarkStart w:id="1932" w:name="_Toc422983767"/>
      <w:bookmarkStart w:id="1933" w:name="_Toc422984647"/>
      <w:r w:rsidRPr="00BE4225">
        <w:rPr>
          <w:rStyle w:val="IntenseEmphasis"/>
          <w:b/>
          <w:bCs/>
          <w:i w:val="0"/>
          <w:iCs w:val="0"/>
          <w:caps w:val="0"/>
        </w:rPr>
        <w:t>Diszkrét Hardveres PID szabályozó</w:t>
      </w:r>
      <w:bookmarkEnd w:id="1932"/>
      <w:bookmarkEnd w:id="1933"/>
    </w:p>
    <w:p w14:paraId="79307F08" w14:textId="77777777" w:rsidR="00A653AE" w:rsidRPr="00B632B4" w:rsidRDefault="007E071F"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151C9A" w:rsidP="00A653AE">
      <w:pPr>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54D91074" w:rsidR="00A653AE" w:rsidRPr="00B632B4" w:rsidRDefault="00151C9A" w:rsidP="00A653AE">
      <w:pPr>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End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ins w:id="1934" w:author="laca" w:date="2015-06-26T10:03:00Z">
            <w:r w:rsidR="005D6C24" w:rsidRPr="005D6C24">
              <w:rPr>
                <w:rFonts w:ascii="Times New Roman" w:hAnsi="Times New Roman"/>
                <w:noProof/>
                <w:rPrChange w:id="1935" w:author="laca" w:date="2015-06-26T10:03:00Z">
                  <w:rPr/>
                </w:rPrChange>
              </w:rPr>
              <w:t>[</w:t>
            </w:r>
            <w:r w:rsidR="005D6C24" w:rsidRPr="005D6C24">
              <w:rPr>
                <w:rFonts w:ascii="Times New Roman" w:hAnsi="Times New Roman"/>
                <w:noProof/>
                <w:rPrChange w:id="1936" w:author="laca" w:date="2015-06-26T10:03:00Z">
                  <w:rPr/>
                </w:rPrChange>
              </w:rPr>
              <w:fldChar w:fldCharType="begin"/>
            </w:r>
            <w:r w:rsidR="005D6C24" w:rsidRPr="005D6C24">
              <w:rPr>
                <w:rFonts w:ascii="Times New Roman" w:hAnsi="Times New Roman"/>
                <w:noProof/>
                <w:rPrChange w:id="1937" w:author="laca" w:date="2015-06-26T10:03:00Z">
                  <w:rPr/>
                </w:rPrChange>
              </w:rPr>
              <w:instrText xml:space="preserve"> HYPERLINK "" \l "Már09" </w:instrText>
            </w:r>
            <w:r w:rsidR="005D6C24" w:rsidRPr="005D6C24">
              <w:rPr>
                <w:rFonts w:ascii="Times New Roman" w:hAnsi="Times New Roman"/>
                <w:noProof/>
                <w:rPrChange w:id="1938" w:author="laca" w:date="2015-06-26T10:03:00Z">
                  <w:rPr/>
                </w:rPrChange>
              </w:rPr>
              <w:fldChar w:fldCharType="separate"/>
            </w:r>
            <w:r w:rsidR="005D6C24" w:rsidRPr="005D6C24">
              <w:rPr>
                <w:rFonts w:ascii="Times New Roman" w:hAnsi="Times New Roman"/>
                <w:noProof/>
                <w:rPrChange w:id="1939" w:author="laca" w:date="2015-06-26T10:03:00Z">
                  <w:rPr/>
                </w:rPrChange>
              </w:rPr>
              <w:t>1</w:t>
            </w:r>
            <w:r w:rsidR="005D6C24" w:rsidRPr="005D6C24">
              <w:rPr>
                <w:rFonts w:ascii="Times New Roman" w:hAnsi="Times New Roman"/>
                <w:noProof/>
                <w:rPrChange w:id="1940" w:author="laca" w:date="2015-06-26T10:03:00Z">
                  <w:rPr/>
                </w:rPrChange>
              </w:rPr>
              <w:fldChar w:fldCharType="end"/>
            </w:r>
            <w:r w:rsidR="005D6C24" w:rsidRPr="005D6C24">
              <w:rPr>
                <w:rFonts w:ascii="Times New Roman" w:hAnsi="Times New Roman"/>
                <w:noProof/>
                <w:rPrChange w:id="1941" w:author="laca" w:date="2015-06-26T10:03:00Z">
                  <w:rPr/>
                </w:rPrChange>
              </w:rPr>
              <w:t>]</w:t>
            </w:r>
          </w:ins>
          <w:del w:id="1942"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"Már09" </w:delInstrText>
            </w:r>
            <w:r w:rsidR="00403E4C" w:rsidRPr="00403E4C" w:rsidDel="00D61BE9">
              <w:rPr>
                <w:rFonts w:ascii="Times New Roman" w:hAnsi="Times New Roman"/>
                <w:noProof/>
              </w:rPr>
              <w:fldChar w:fldCharType="separate"/>
            </w:r>
          </w:del>
          <w:ins w:id="1943" w:author="laca" w:date="2015-06-26T10:03:00Z">
            <w:r w:rsidR="005D6C24">
              <w:rPr>
                <w:rFonts w:ascii="Times New Roman" w:hAnsi="Times New Roman"/>
                <w:b/>
                <w:bCs/>
                <w:noProof/>
                <w:lang w:val="en-US"/>
              </w:rPr>
              <w:t>Error! Hyperlink reference not valid.</w:t>
            </w:r>
          </w:ins>
          <w:del w:id="1944" w:author="laca" w:date="2015-06-25T08:41:00Z">
            <w:r w:rsidR="00403E4C" w:rsidRPr="00403E4C" w:rsidDel="00D61BE9">
              <w:rPr>
                <w:rFonts w:ascii="Times New Roman" w:hAnsi="Times New Roman"/>
                <w:noProof/>
              </w:rPr>
              <w:delText>1</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A653AE" w:rsidRPr="00B632B4">
            <w:rPr>
              <w:rFonts w:ascii="Times New Roman" w:hAnsi="Times New Roman"/>
            </w:rPr>
            <w:fldChar w:fldCharType="end"/>
          </w:r>
        </w:sdtContent>
      </w:sdt>
    </w:p>
    <w:p w14:paraId="1A6B75F1"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1945"/>
      <w:r w:rsidRPr="009A6051">
        <w:t>összefüggése</w:t>
      </w:r>
      <w:commentRangeEnd w:id="1945"/>
      <w:r w:rsidRPr="009A6051">
        <w:commentReference w:id="1945"/>
      </w:r>
      <w:r w:rsidRPr="009A6051">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114DD18F" w:rsidR="00692C70" w:rsidRPr="00BE4225" w:rsidRDefault="00A653AE" w:rsidP="00DB5C9B">
      <w:pPr>
        <w:ind w:firstLine="720"/>
        <w:rPr>
          <w:rFonts w:ascii="Times New Roman" w:hAnsi="Times New Roman"/>
        </w:rPr>
      </w:pPr>
      <w:r w:rsidRPr="00B632B4">
        <w:rPr>
          <w:rFonts w:ascii="Times New Roman" w:hAnsi="Times New Roman"/>
          <w:szCs w:val="24"/>
        </w:rPr>
        <w:t>Az 2,</w:t>
      </w:r>
      <w:r w:rsidR="009A6051">
        <w:rPr>
          <w:rFonts w:ascii="Times New Roman" w:hAnsi="Times New Roman"/>
          <w:szCs w:val="24"/>
        </w:rPr>
        <w:t xml:space="preserve"> </w:t>
      </w:r>
      <w:r w:rsidRPr="00B632B4">
        <w:rPr>
          <w:rFonts w:ascii="Times New Roman" w:hAnsi="Times New Roman"/>
          <w:szCs w:val="24"/>
        </w:rPr>
        <w:t>3,</w:t>
      </w:r>
      <w:r w:rsidR="009A6051">
        <w:rPr>
          <w:rFonts w:ascii="Times New Roman" w:hAnsi="Times New Roman"/>
          <w:szCs w:val="24"/>
        </w:rPr>
        <w:t xml:space="preserve"> </w:t>
      </w:r>
      <w:r w:rsidRPr="00B632B4">
        <w:rPr>
          <w:rFonts w:ascii="Times New Roman" w:hAnsi="Times New Roman"/>
          <w:szCs w:val="24"/>
        </w:rPr>
        <w:t>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ind w:firstLine="720"/>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26656" behindDoc="0" locked="0" layoutInCell="1" allowOverlap="1" wp14:anchorId="64B4C5E2" wp14:editId="60AB6E4A">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33DE5A67" w:rsidR="008F5B81" w:rsidRPr="00297076" w:rsidRDefault="008F5B81" w:rsidP="003C33E9">
                              <w:pPr>
                                <w:pStyle w:val="Caption"/>
                                <w:jc w:val="center"/>
                                <w:rPr>
                                  <w:rFonts w:ascii="Times New Roman" w:hAnsi="Times New Roman"/>
                                  <w:noProof/>
                                  <w:sz w:val="24"/>
                                  <w:szCs w:val="24"/>
                                </w:rPr>
                              </w:pPr>
                              <w:bookmarkStart w:id="1946" w:name="_Toc42298257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Állapot automata, amely leírja a Diszkrét PID szabályózót</w:t>
                              </w:r>
                              <w:bookmarkEnd w:id="19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71" style="position:absolute;left:0;text-align:left;margin-left:-8.65pt;margin-top:.3pt;width:192.85pt;height:425.4pt;z-index:251526656;mso-position-horizontal-relative:margin;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&#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">
                <v:shape id="Picture 4" o:spid="_x0000_s1072"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53" o:title=""/>
                  <v:path arrowok="t"/>
                </v:shape>
                <v:shape id="_x0000_s107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33DE5A67" w:rsidR="008F5B81" w:rsidRPr="00297076" w:rsidRDefault="008F5B81" w:rsidP="003C33E9">
                        <w:pPr>
                          <w:pStyle w:val="Caption"/>
                          <w:jc w:val="center"/>
                          <w:rPr>
                            <w:rFonts w:ascii="Times New Roman" w:hAnsi="Times New Roman"/>
                            <w:noProof/>
                            <w:sz w:val="24"/>
                            <w:szCs w:val="24"/>
                          </w:rPr>
                        </w:pPr>
                        <w:bookmarkStart w:id="2363" w:name="_Toc42298257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Állapot automata, amely leírja a Diszkrét PID szabályózót</w:t>
                        </w:r>
                        <w:bookmarkEnd w:id="2363"/>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rPr>
          <w:rFonts w:ascii="Times New Roman" w:hAnsi="Times New Roman"/>
          <w:szCs w:val="24"/>
        </w:rPr>
      </w:pPr>
      <w:r w:rsidRPr="00B632B4">
        <w:rPr>
          <w:rFonts w:ascii="Times New Roman" w:hAnsi="Times New Roman"/>
          <w:szCs w:val="24"/>
        </w:rPr>
        <w:t xml:space="preserve">3. állapotban, </w:t>
      </w:r>
      <w:commentRangeStart w:id="1947"/>
      <w:r w:rsidRPr="00B632B4">
        <w:rPr>
          <w:rFonts w:ascii="Times New Roman" w:hAnsi="Times New Roman"/>
          <w:szCs w:val="24"/>
        </w:rPr>
        <w:t>eltárolja a 2. állapotban elindított művelet eredményét</w:t>
      </w:r>
      <w:commentRangeEnd w:id="1947"/>
      <w:r w:rsidRPr="00B632B4">
        <w:rPr>
          <w:rStyle w:val="CommentReference"/>
          <w:rFonts w:ascii="Times New Roman" w:hAnsi="Times New Roman"/>
          <w:sz w:val="24"/>
          <w:szCs w:val="24"/>
        </w:rPr>
        <w:commentReference w:id="1947"/>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pPr>
      <w:bookmarkStart w:id="1948" w:name="_Toc422983768"/>
      <w:bookmarkStart w:id="1949" w:name="_Toc422984648"/>
      <w:r w:rsidRPr="00BE4225">
        <w:t>Megvalósítás System Generátorban</w:t>
      </w:r>
      <w:bookmarkEnd w:id="1948"/>
      <w:bookmarkEnd w:id="1949"/>
    </w:p>
    <w:p w14:paraId="04DACFCE" w14:textId="25431B0D" w:rsidR="00E91819" w:rsidRPr="00BE4225" w:rsidRDefault="00ED22AB" w:rsidP="00A653AE">
      <w:pPr>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Az adatút kiválasztására egy 2bit-es számlálót alkalmazunk (ADAT UT) amely, órajelre számol, ha az enable</w:t>
      </w:r>
      <w:r w:rsidR="00816FE5">
        <w:rPr>
          <w:rFonts w:ascii="Times New Roman" w:hAnsi="Times New Roman" w:cs="Times New Roman"/>
          <w:szCs w:val="24"/>
        </w:rPr>
        <w:t xml:space="preserve"> </w:t>
      </w:r>
      <w:r w:rsidR="00A653AE" w:rsidRPr="00B632B4">
        <w:rPr>
          <w:rFonts w:ascii="Times New Roman" w:hAnsi="Times New Roman" w:cs="Times New Roman"/>
          <w:szCs w:val="24"/>
        </w:rPr>
        <w:t xml:space="preserv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412C51B0" w:rsidR="00A653AE" w:rsidRPr="00B632B4" w:rsidRDefault="00A653AE" w:rsidP="00A653AE">
      <w:pPr>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1950" w:author="laca" w:date="2015-06-26T10:03:00Z">
        <w:r w:rsidR="005D6C24" w:rsidRPr="005D6C24">
          <w:rPr>
            <w:rFonts w:ascii="Times New Roman" w:hAnsi="Times New Roman"/>
            <w:szCs w:val="24"/>
            <w:rPrChange w:id="1951" w:author="laca" w:date="2015-06-26T10:03:00Z">
              <w:rPr/>
            </w:rPrChange>
          </w:rPr>
          <w:t xml:space="preserve">Kép. </w:t>
        </w:r>
        <w:r w:rsidR="005D6C24" w:rsidRPr="005D6C24">
          <w:rPr>
            <w:rFonts w:ascii="Times New Roman" w:hAnsi="Times New Roman"/>
            <w:szCs w:val="24"/>
            <w:rPrChange w:id="1952" w:author="laca" w:date="2015-06-26T10:03:00Z">
              <w:rPr>
                <w:noProof/>
              </w:rPr>
            </w:rPrChange>
          </w:rPr>
          <w:lastRenderedPageBreak/>
          <w:t>5.3</w:t>
        </w:r>
      </w:ins>
      <w:del w:id="1953" w:author="laca" w:date="2015-06-25T07:58:00Z">
        <w:r w:rsidR="00FF5FBB" w:rsidRPr="005F04A8" w:rsidDel="000633F1">
          <w:rPr>
            <w:rFonts w:ascii="Times New Roman" w:hAnsi="Times New Roman"/>
            <w:szCs w:val="24"/>
          </w:rPr>
          <w:delText>Kép. 5.3</w:delText>
        </w:r>
      </w:del>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5C4695FE" w:rsidR="00A653AE" w:rsidRPr="00B632B4" w:rsidRDefault="00A653AE" w:rsidP="00A653AE">
      <w:pPr>
        <w:keepNext/>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1954" w:author="laca" w:date="2015-06-26T10:03:00Z">
        <w:r w:rsidR="005D6C24" w:rsidRPr="005D6C24">
          <w:rPr>
            <w:rFonts w:ascii="Times New Roman" w:hAnsi="Times New Roman"/>
            <w:szCs w:val="24"/>
            <w:rPrChange w:id="1955" w:author="laca" w:date="2015-06-26T10:03:00Z">
              <w:rPr/>
            </w:rPrChange>
          </w:rPr>
          <w:t>Kép. 5.3</w:t>
        </w:r>
      </w:ins>
      <w:del w:id="1956" w:author="laca" w:date="2015-06-25T07:58:00Z">
        <w:r w:rsidR="00FF5FBB" w:rsidRPr="005F04A8" w:rsidDel="000633F1">
          <w:rPr>
            <w:rFonts w:ascii="Times New Roman" w:hAnsi="Times New Roman"/>
            <w:szCs w:val="24"/>
          </w:rPr>
          <w:delText>Kép. 5.3</w:delText>
        </w:r>
      </w:del>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rPr>
          <w:rFonts w:ascii="Times New Roman" w:hAnsi="Times New Roman"/>
          <w:szCs w:val="24"/>
        </w:rPr>
      </w:pPr>
      <w:r w:rsidRPr="00BE4225">
        <w:rPr>
          <w:rFonts w:ascii="Times New Roman" w:hAnsi="Times New Roman"/>
          <w:noProof/>
          <w:lang w:eastAsia="hu-HU"/>
        </w:rPr>
        <mc:AlternateContent>
          <mc:Choice Requires="wpg">
            <w:drawing>
              <wp:inline distT="0" distB="0" distL="0" distR="0" wp14:anchorId="71B23DAB" wp14:editId="2BB2F09D">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45C28880" w:rsidR="008F5B81" w:rsidRPr="00153356" w:rsidRDefault="008F5B81" w:rsidP="00601F81">
                              <w:pPr>
                                <w:pStyle w:val="Caption"/>
                                <w:jc w:val="center"/>
                                <w:rPr>
                                  <w:rFonts w:ascii="Times New Roman" w:hAnsi="Times New Roman"/>
                                  <w:sz w:val="24"/>
                                  <w:szCs w:val="24"/>
                                </w:rPr>
                              </w:pPr>
                              <w:bookmarkStart w:id="1957" w:name="_Ref420502757"/>
                              <w:bookmarkStart w:id="1958" w:name="_Toc42298257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3</w:t>
                              </w:r>
                              <w:r>
                                <w:fldChar w:fldCharType="end"/>
                              </w:r>
                              <w:bookmarkEnd w:id="1957"/>
                              <w:r>
                                <w:t xml:space="preserve"> A PID felépítése System Generatorban</w:t>
                              </w:r>
                              <w:bookmarkEnd w:id="19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74"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2dP5AMAAOQ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HitnT+QDAADk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75"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45C28880" w:rsidR="008F5B81" w:rsidRPr="00153356" w:rsidRDefault="008F5B81" w:rsidP="00601F81">
                        <w:pPr>
                          <w:pStyle w:val="Caption"/>
                          <w:jc w:val="center"/>
                          <w:rPr>
                            <w:rFonts w:ascii="Times New Roman" w:hAnsi="Times New Roman"/>
                            <w:sz w:val="24"/>
                            <w:szCs w:val="24"/>
                          </w:rPr>
                        </w:pPr>
                        <w:bookmarkStart w:id="2376" w:name="_Ref420502757"/>
                        <w:bookmarkStart w:id="2377" w:name="_Toc42298257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3</w:t>
                        </w:r>
                        <w:r>
                          <w:fldChar w:fldCharType="end"/>
                        </w:r>
                        <w:bookmarkEnd w:id="2376"/>
                        <w:r>
                          <w:t xml:space="preserve"> A PID felépítése System Generatorban</w:t>
                        </w:r>
                        <w:bookmarkEnd w:id="2377"/>
                      </w:p>
                    </w:txbxContent>
                  </v:textbox>
                </v:shape>
                <v:shape id="Picture 76" o:spid="_x0000_s1076"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55"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pPr>
      <w:bookmarkStart w:id="1959" w:name="_Toc422983769"/>
      <w:bookmarkStart w:id="1960" w:name="_Toc422984649"/>
      <w:r w:rsidRPr="00BE4225">
        <w:lastRenderedPageBreak/>
        <w:t>Simulink</w:t>
      </w:r>
      <w:r w:rsidR="00F61364" w:rsidRPr="00BE4225">
        <w:t xml:space="preserve"> </w:t>
      </w:r>
      <w:r w:rsidRPr="00BE4225">
        <w:t>szimulációs eredmények</w:t>
      </w:r>
      <w:bookmarkEnd w:id="1959"/>
      <w:bookmarkEnd w:id="1960"/>
    </w:p>
    <w:p w14:paraId="499A06C5" w14:textId="1AF50EF0" w:rsidR="00A653AE" w:rsidRPr="00B632B4" w:rsidRDefault="00C81A1F" w:rsidP="00A653AE">
      <w:pPr>
        <w:ind w:firstLine="720"/>
      </w:pPr>
      <w:r w:rsidRPr="00BE4225">
        <w:rPr>
          <w:noProof/>
          <w:lang w:eastAsia="hu-HU"/>
        </w:rPr>
        <mc:AlternateContent>
          <mc:Choice Requires="wpg">
            <w:drawing>
              <wp:anchor distT="0" distB="0" distL="114300" distR="114300" simplePos="0" relativeHeight="251651584" behindDoc="0" locked="0" layoutInCell="1" allowOverlap="1" wp14:anchorId="5DF4D071" wp14:editId="0AC587D0">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6469C588" w:rsidR="008F5B81" w:rsidRDefault="008F5B81" w:rsidP="004E6435">
                              <w:pPr>
                                <w:pStyle w:val="Caption"/>
                                <w:rPr>
                                  <w:noProof/>
                                </w:rPr>
                              </w:pPr>
                              <w:bookmarkStart w:id="1961" w:name="_Ref422252875"/>
                              <w:bookmarkStart w:id="1962" w:name="_Toc42298257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4</w:t>
                              </w:r>
                              <w:r>
                                <w:fldChar w:fldCharType="end"/>
                              </w:r>
                              <w:r>
                                <w:t xml:space="preserve"> PID Simulink szimulációs model</w:t>
                              </w:r>
                              <w:bookmarkEnd w:id="1961"/>
                              <w:bookmarkEnd w:id="19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77" style="position:absolute;left:0;text-align:left;margin-left:.1pt;margin-top:9.15pt;width:206.15pt;height:109.35pt;z-index:25165158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ipqwQMAAOg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asOTHpOlXj0CEquRVowuZ/i1xPO3zPk7ZjGlsInJ6z/jUzV6N6O6kyip&#10;tf37tf2gj/TilJIdpt6Mur82LHSz5qNC4sOI7AXbC8teUJt2oVEaKGF4E0UYWN/0YmV1+wW8mIdX&#10;cMQUx1sz6ntx4dPsxUDnYj6PSqkp3qp7g1ZaRPIGmB/2X5g1Ha090vtJ99Ri5RG7k24sSTPfeAAf&#10;qR+ATSiC+mEBmkcpjtNY1d3oD/P6+TpqPf1AufgP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AqqKmrBAwAA6A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78"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57" o:title=""/>
                  <v:path arrowok="t"/>
                </v:shape>
                <v:shapetype id="_x0000_t202" coordsize="21600,21600" o:spt="202" path="m,l,21600r21600,l21600,xe">
                  <v:stroke joinstyle="miter"/>
                  <v:path gradientshapeok="t" o:connecttype="rect"/>
                </v:shapetype>
                <v:shape id="Text Box 179" o:spid="_x0000_s1079"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6469C588" w:rsidR="008F5B81" w:rsidRDefault="008F5B81" w:rsidP="004E6435">
                        <w:pPr>
                          <w:pStyle w:val="Caption"/>
                          <w:rPr>
                            <w:noProof/>
                          </w:rPr>
                        </w:pPr>
                        <w:bookmarkStart w:id="1963" w:name="_Ref422252875"/>
                        <w:bookmarkStart w:id="1964" w:name="_Toc42298257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4</w:t>
                        </w:r>
                        <w:r>
                          <w:fldChar w:fldCharType="end"/>
                        </w:r>
                        <w:r>
                          <w:t xml:space="preserve"> PID Simulink szimulációs model</w:t>
                        </w:r>
                        <w:bookmarkEnd w:id="1963"/>
                        <w:bookmarkEnd w:id="1964"/>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ins w:id="1965" w:author="laca" w:date="2015-06-26T10:03:00Z">
        <w:r w:rsidR="005D6C24" w:rsidRPr="005D6C24">
          <w:rPr>
            <w:rFonts w:ascii="Times New Roman" w:hAnsi="Times New Roman"/>
            <w:szCs w:val="24"/>
            <w:rPrChange w:id="1966" w:author="laca" w:date="2015-06-26T10:03:00Z">
              <w:rPr/>
            </w:rPrChange>
          </w:rPr>
          <w:t>Kép. 5.3</w:t>
        </w:r>
      </w:ins>
      <w:del w:id="1967" w:author="laca" w:date="2015-06-25T07:58:00Z">
        <w:r w:rsidR="00FF5FBB" w:rsidRPr="005F04A8" w:rsidDel="000633F1">
          <w:rPr>
            <w:rFonts w:ascii="Times New Roman" w:hAnsi="Times New Roman"/>
            <w:szCs w:val="24"/>
          </w:rPr>
          <w:delText>Kép. 5.3</w:delText>
        </w:r>
      </w:del>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w:t>
      </w:r>
      <w:r w:rsidR="00816FE5">
        <w:rPr>
          <w:rFonts w:ascii="Times New Roman" w:hAnsi="Times New Roman"/>
          <w:szCs w:val="24"/>
        </w:rPr>
        <w:t xml:space="preserve"> </w:t>
      </w:r>
      <w:r w:rsidR="00A653AE" w:rsidRPr="00B632B4">
        <w:rPr>
          <w:rFonts w:ascii="Times New Roman" w:hAnsi="Times New Roman"/>
          <w:szCs w:val="24"/>
        </w:rPr>
        <w:t>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3D18C811" w:rsidR="00A653AE" w:rsidRPr="00B632B4" w:rsidRDefault="00A653AE" w:rsidP="00A653AE">
      <w:pPr>
        <w:ind w:firstLine="720"/>
        <w:rPr>
          <w:rFonts w:ascii="Times New Roman" w:hAnsi="Times New Roman"/>
          <w:szCs w:val="24"/>
        </w:rPr>
      </w:pPr>
      <w:r w:rsidRPr="00B632B4">
        <w:rPr>
          <w:rFonts w:ascii="Times New Roman" w:hAnsi="Times New Roman"/>
          <w:szCs w:val="24"/>
        </w:rPr>
        <w:t xml:space="preserve">A szimulációk során a számítások eredményét ellenőriztem le, amelyeket </w:t>
      </w:r>
      <w:r w:rsidR="00816FE5">
        <w:rPr>
          <w:rFonts w:ascii="Times New Roman" w:hAnsi="Times New Roman"/>
          <w:szCs w:val="24"/>
        </w:rPr>
        <w:t>System Generatorb</w:t>
      </w:r>
      <w:r w:rsidRPr="00B632B4">
        <w:rPr>
          <w:rFonts w:ascii="Times New Roman" w:hAnsi="Times New Roman"/>
          <w:szCs w:val="24"/>
        </w:rPr>
        <w:t>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ins w:id="1968" w:author="laca" w:date="2015-06-26T10:03:00Z">
        <w:r w:rsidR="005D6C24" w:rsidRPr="00BE4225">
          <w:rPr>
            <w:rFonts w:ascii="Times New Roman" w:hAnsi="Times New Roman"/>
            <w:szCs w:val="24"/>
          </w:rPr>
          <w:t xml:space="preserve">Táblázat. </w:t>
        </w:r>
        <w:r w:rsidR="005D6C24">
          <w:rPr>
            <w:rFonts w:ascii="Times New Roman" w:hAnsi="Times New Roman"/>
            <w:szCs w:val="24"/>
          </w:rPr>
          <w:t>5</w:t>
        </w:r>
        <w:r w:rsidR="005D6C24">
          <w:rPr>
            <w:rFonts w:ascii="Times New Roman" w:hAnsi="Times New Roman"/>
            <w:szCs w:val="24"/>
          </w:rPr>
          <w:noBreakHyphen/>
          <w:t>1</w:t>
        </w:r>
      </w:ins>
      <w:del w:id="1969" w:author="laca" w:date="2015-06-25T07:58:00Z">
        <w:r w:rsidR="00FF5FBB" w:rsidRPr="00BE4225" w:rsidDel="000633F1">
          <w:rPr>
            <w:rFonts w:ascii="Times New Roman" w:hAnsi="Times New Roman"/>
            <w:szCs w:val="24"/>
          </w:rPr>
          <w:delText xml:space="preserve">Táblázat. </w:delText>
        </w:r>
        <w:r w:rsidR="00FF5FBB" w:rsidDel="000633F1">
          <w:rPr>
            <w:rFonts w:ascii="Times New Roman" w:hAnsi="Times New Roman"/>
            <w:szCs w:val="24"/>
          </w:rPr>
          <w:delText>5</w:delText>
        </w:r>
        <w:r w:rsidR="00FF5FBB" w:rsidDel="000633F1">
          <w:rPr>
            <w:rFonts w:ascii="Times New Roman" w:hAnsi="Times New Roman"/>
            <w:szCs w:val="24"/>
          </w:rPr>
          <w:noBreakHyphen/>
          <w:delText>1</w:delText>
        </w:r>
      </w:del>
      <w:r w:rsidRPr="00B632B4">
        <w:rPr>
          <w:szCs w:val="24"/>
        </w:rPr>
        <w:fldChar w:fldCharType="end"/>
      </w:r>
      <w:r w:rsidRPr="00B632B4">
        <w:rPr>
          <w:rFonts w:ascii="Times New Roman" w:hAnsi="Times New Roman"/>
          <w:szCs w:val="24"/>
        </w:rPr>
        <w:t>).</w:t>
      </w:r>
    </w:p>
    <w:p w14:paraId="3FF75712" w14:textId="0BFEBBDD" w:rsidR="00A653AE" w:rsidRDefault="00A653AE" w:rsidP="00A653AE">
      <w:pPr>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7A0AA994" w14:textId="3605F431" w:rsidR="00471980" w:rsidRPr="00BE4225" w:rsidRDefault="005A2C4C" w:rsidP="00FC7AEB">
      <w:pPr>
        <w:rPr>
          <w:rFonts w:ascii="Times New Roman" w:hAnsi="Times New Roman"/>
        </w:rPr>
      </w:pPr>
      <w:r>
        <w:rPr>
          <w:noProof/>
          <w:lang w:eastAsia="hu-HU"/>
        </w:rPr>
        <mc:AlternateContent>
          <mc:Choice Requires="wpg">
            <w:drawing>
              <wp:inline distT="0" distB="0" distL="0" distR="0" wp14:anchorId="5313E87E" wp14:editId="16D6C51A">
                <wp:extent cx="5191125" cy="2571750"/>
                <wp:effectExtent l="0" t="0" r="9525"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1125" cy="2571750"/>
                          <a:chOff x="-48847" y="201926"/>
                          <a:chExt cx="5888611" cy="2772352"/>
                        </a:xfrm>
                      </wpg:grpSpPr>
                      <pic:pic xmlns:pic="http://schemas.openxmlformats.org/drawingml/2006/picture">
                        <pic:nvPicPr>
                          <pic:cNvPr id="238" name="Picture 1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8847" y="201926"/>
                            <a:ext cx="5872405" cy="2549745"/>
                          </a:xfrm>
                          <a:prstGeom prst="rect">
                            <a:avLst/>
                          </a:prstGeom>
                        </pic:spPr>
                      </pic:pic>
                      <wps:wsp>
                        <wps:cNvPr id="239" name="Text Box 86"/>
                        <wps:cNvSpPr txBox="1"/>
                        <wps:spPr>
                          <a:xfrm>
                            <a:off x="175978" y="2764845"/>
                            <a:ext cx="5663786" cy="209433"/>
                          </a:xfrm>
                          <a:prstGeom prst="rect">
                            <a:avLst/>
                          </a:prstGeom>
                          <a:solidFill>
                            <a:prstClr val="white"/>
                          </a:solidFill>
                          <a:ln>
                            <a:noFill/>
                          </a:ln>
                          <a:effectLst/>
                        </wps:spPr>
                        <wps:txbx>
                          <w:txbxContent>
                            <w:p w14:paraId="3013C8C6" w14:textId="3A10971C" w:rsidR="008F5B81" w:rsidRPr="00115F37" w:rsidRDefault="008F5B81" w:rsidP="00FF5FBB">
                              <w:pPr>
                                <w:pStyle w:val="Caption"/>
                                <w:jc w:val="center"/>
                                <w:rPr>
                                  <w:rFonts w:ascii="Times New Roman" w:hAnsi="Times New Roman"/>
                                  <w:noProof/>
                                  <w:sz w:val="24"/>
                                  <w:szCs w:val="24"/>
                                </w:rPr>
                              </w:pPr>
                              <w:bookmarkStart w:id="1970" w:name="_Toc42298257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5</w:t>
                              </w:r>
                              <w:r>
                                <w:fldChar w:fldCharType="end"/>
                              </w:r>
                              <w:r>
                                <w:t xml:space="preserve"> Szimulációs eredmény amely tükrözi a konstans bementre a számolási lépéseket</w:t>
                              </w:r>
                              <w:bookmarkEnd w:id="19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80" style="width:408.75pt;height:202.5pt;mso-position-horizontal-relative:char;mso-position-vertical-relative:line" coordorigin="-488,2019" coordsize="58886,277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n/8AhBPB/wD0Kmh/+C6H/wCJo/4Q&#10;Twf/ANCpof8A4Lof/ia6CigDn/8AhBPB/wD0Kmh/+C6H/wCJo/4QTwf/ANCpof8A4Lof/ia6CigD&#10;n/8AhBPB/wD0Kmh/+C6H/wCJo/4QTwf/ANCpof8A4Lof/ia6CigDg/Cfgvwrc6PcPP4a0aVxqd+g&#10;Z7CJiFW7mVRyvQKAAOwAFbn/AAgng/8A6FTQ/wDwXQ//ABNHg3/kB3P/AGFdS/8AS2aug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4PQvB&#10;fhWbWPE6S+GtGdIdTRIlawiIRfslu2F+XgbmY4Hck963P+EE8H/9Cpof/guh/wDiaPD3/Ic8Wf8A&#10;YVj/APSK1ro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DuvBfhVfHWk26+GtGED6Zeu8YsItrMstqFJG3BIDMAe24+tbn/&#10;AAgng/8A6FTQ/wDwXQ//ABNF5/yUPRv+wVf/APo20ro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D13wX4Vh1jwwkXhrRk&#10;SbU3SVVsIgHX7JcNhvl5G5VOD3APatz/AIQTwf8A9Cpof/guh/8AiaPEP/Ic8J/9hWT/ANIrqug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">
                <v:shape id="Picture 15" o:spid="_x0000_s1081" type="#_x0000_t75" style="position:absolute;left:-488;top:2019;width:58723;height:2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59" o:title=""/>
                  <v:path arrowok="t"/>
                </v:shape>
                <v:shape id="Text Box 86" o:spid="_x0000_s1082" type="#_x0000_t202" style="position:absolute;left:1759;top:27648;width:56638;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3A10971C" w:rsidR="008F5B81" w:rsidRPr="00115F37" w:rsidRDefault="008F5B81" w:rsidP="00FF5FBB">
                        <w:pPr>
                          <w:pStyle w:val="Caption"/>
                          <w:jc w:val="center"/>
                          <w:rPr>
                            <w:rFonts w:ascii="Times New Roman" w:hAnsi="Times New Roman"/>
                            <w:noProof/>
                            <w:sz w:val="24"/>
                            <w:szCs w:val="24"/>
                          </w:rPr>
                        </w:pPr>
                        <w:bookmarkStart w:id="1971" w:name="_Toc42298257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5</w:t>
                        </w:r>
                        <w:r>
                          <w:fldChar w:fldCharType="end"/>
                        </w:r>
                        <w:r>
                          <w:t xml:space="preserve"> Szimulációs eredmény amely tükrözi a konstans bementre a számolási lépéseket</w:t>
                        </w:r>
                        <w:bookmarkEnd w:id="1971"/>
                      </w:p>
                    </w:txbxContent>
                  </v:textbox>
                </v:shape>
                <w10:anchorlock/>
              </v:group>
            </w:pict>
          </mc:Fallback>
        </mc:AlternateContent>
      </w:r>
      <w:r w:rsidR="00D27194" w:rsidRPr="00BE4225">
        <w:rPr>
          <w:rStyle w:val="CommentReference"/>
        </w:rPr>
        <w:commentReference w:id="1972"/>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ins w:id="1973" w:author="laca" w:date="2015-06-26T10:03:00Z">
        <w:r w:rsidR="005D6C24" w:rsidRPr="005D6C24">
          <w:rPr>
            <w:szCs w:val="24"/>
          </w:rPr>
          <w:t xml:space="preserve">Kép. </w:t>
        </w:r>
        <w:r w:rsidR="005D6C24" w:rsidRPr="005D6C24">
          <w:rPr>
            <w:szCs w:val="24"/>
            <w:rPrChange w:id="1974" w:author="laca" w:date="2015-06-26T10:03:00Z">
              <w:rPr>
                <w:noProof/>
              </w:rPr>
            </w:rPrChange>
          </w:rPr>
          <w:t>5.6</w:t>
        </w:r>
      </w:ins>
      <w:del w:id="1975" w:author="laca" w:date="2015-06-25T07:58:00Z">
        <w:r w:rsidR="00FF5FBB" w:rsidRPr="005F04A8" w:rsidDel="000633F1">
          <w:rPr>
            <w:szCs w:val="24"/>
          </w:rPr>
          <w:delText>Kép. 5.6</w:delText>
        </w:r>
      </w:del>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tblInd w:w="1702" w:type="dxa"/>
        <w:tblLook w:val="04A0" w:firstRow="1" w:lastRow="0" w:firstColumn="1" w:lastColumn="0" w:noHBand="0" w:noVBand="1"/>
      </w:tblPr>
      <w:tblGrid>
        <w:gridCol w:w="1190"/>
        <w:gridCol w:w="504"/>
        <w:gridCol w:w="504"/>
        <w:gridCol w:w="504"/>
        <w:gridCol w:w="462"/>
        <w:gridCol w:w="688"/>
        <w:gridCol w:w="688"/>
        <w:gridCol w:w="576"/>
      </w:tblGrid>
      <w:tr w:rsidR="000C424E" w:rsidRPr="005F04A8" w14:paraId="2838D47D" w14:textId="77777777" w:rsidTr="005F04A8">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5F04A8" w:rsidRDefault="00ED22AB" w:rsidP="00BC64C7">
            <w:pPr>
              <w:spacing w:after="200"/>
              <w:rPr>
                <w:rFonts w:ascii="Times New Roman" w:eastAsia="Calibri" w:hAnsi="Times New Roman"/>
                <w:b w:val="0"/>
                <w:szCs w:val="24"/>
              </w:rPr>
            </w:pPr>
            <w:r w:rsidRPr="005F04A8">
              <w:rPr>
                <w:rFonts w:ascii="Times New Roman" w:eastAsia="Calibri" w:hAnsi="Times New Roman"/>
                <w:szCs w:val="24"/>
              </w:rPr>
              <w:t>Órajel</w:t>
            </w:r>
          </w:p>
        </w:tc>
        <w:tc>
          <w:tcPr>
            <w:tcW w:w="0" w:type="auto"/>
          </w:tcPr>
          <w:p w14:paraId="755B41FA" w14:textId="77777777" w:rsidR="00796699" w:rsidRPr="005F04A8" w:rsidRDefault="00151C9A"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0</m:t>
                    </m:r>
                  </m:sub>
                </m:sSub>
              </m:oMath>
            </m:oMathPara>
          </w:p>
        </w:tc>
        <w:tc>
          <w:tcPr>
            <w:tcW w:w="0" w:type="auto"/>
          </w:tcPr>
          <w:p w14:paraId="48FF070F" w14:textId="77777777" w:rsidR="00796699" w:rsidRPr="005F04A8" w:rsidRDefault="00151C9A"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1</m:t>
                    </m:r>
                  </m:sub>
                </m:sSub>
              </m:oMath>
            </m:oMathPara>
          </w:p>
        </w:tc>
        <w:tc>
          <w:tcPr>
            <w:tcW w:w="0" w:type="auto"/>
          </w:tcPr>
          <w:p w14:paraId="7ABEB25F" w14:textId="77777777" w:rsidR="00796699" w:rsidRPr="005F04A8" w:rsidRDefault="00151C9A"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Q</m:t>
                    </m:r>
                  </m:e>
                  <m:sub>
                    <m:r>
                      <m:rPr>
                        <m:sty m:val="bi"/>
                      </m:rPr>
                      <w:rPr>
                        <w:rFonts w:ascii="Cambria Math" w:hAnsi="Cambria Math"/>
                        <w:szCs w:val="24"/>
                      </w:rPr>
                      <m:t>2</m:t>
                    </m:r>
                  </m:sub>
                </m:sSub>
              </m:oMath>
            </m:oMathPara>
          </w:p>
        </w:tc>
        <w:tc>
          <w:tcPr>
            <w:tcW w:w="0" w:type="auto"/>
          </w:tcPr>
          <w:p w14:paraId="00CDE43F" w14:textId="77777777" w:rsidR="00796699" w:rsidRPr="005F04A8" w:rsidRDefault="00151C9A" w:rsidP="00BC64C7">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m:t>
                    </m:r>
                  </m:sub>
                </m:sSub>
              </m:oMath>
            </m:oMathPara>
          </w:p>
        </w:tc>
        <w:tc>
          <w:tcPr>
            <w:tcW w:w="0" w:type="auto"/>
          </w:tcPr>
          <w:p w14:paraId="75B9F091" w14:textId="77777777" w:rsidR="00796699" w:rsidRPr="005F04A8" w:rsidRDefault="00151C9A" w:rsidP="00FC3556">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k-1</m:t>
                    </m:r>
                  </m:sub>
                </m:sSub>
              </m:oMath>
            </m:oMathPara>
          </w:p>
        </w:tc>
        <w:tc>
          <w:tcPr>
            <w:tcW w:w="0" w:type="auto"/>
          </w:tcPr>
          <w:p w14:paraId="794EE6E8" w14:textId="77777777" w:rsidR="00796699" w:rsidRPr="005F04A8" w:rsidRDefault="00151C9A" w:rsidP="001F5941">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e</m:t>
                    </m:r>
                  </m:e>
                  <m:sub>
                    <m:r>
                      <m:rPr>
                        <m:sty m:val="bi"/>
                      </m:rPr>
                      <w:rPr>
                        <w:rFonts w:ascii="Cambria Math" w:hAnsi="Cambria Math"/>
                        <w:szCs w:val="24"/>
                      </w:rPr>
                      <m:t>k-2</m:t>
                    </m:r>
                  </m:sub>
                </m:sSub>
              </m:oMath>
            </m:oMathPara>
          </w:p>
        </w:tc>
        <w:tc>
          <w:tcPr>
            <w:tcW w:w="0" w:type="auto"/>
          </w:tcPr>
          <w:p w14:paraId="62FD3DCD" w14:textId="77777777" w:rsidR="00796699" w:rsidRPr="005F04A8" w:rsidRDefault="00151C9A" w:rsidP="001F5941">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Cs w:val="24"/>
              </w:rPr>
            </w:pPr>
            <m:oMathPara>
              <m:oMath>
                <m:sSub>
                  <m:sSubPr>
                    <m:ctrlPr>
                      <w:rPr>
                        <w:rFonts w:ascii="Cambria Math" w:hAnsi="Cambria Math"/>
                        <w:b w:val="0"/>
                        <w:i/>
                        <w:szCs w:val="24"/>
                      </w:rPr>
                    </m:ctrlPr>
                  </m:sSubPr>
                  <m:e>
                    <m:r>
                      <m:rPr>
                        <m:sty m:val="bi"/>
                      </m:rPr>
                      <w:rPr>
                        <w:rFonts w:ascii="Cambria Math" w:hAnsi="Cambria Math"/>
                        <w:szCs w:val="24"/>
                      </w:rPr>
                      <m:t>U</m:t>
                    </m:r>
                  </m:e>
                  <m:sub>
                    <m:r>
                      <m:rPr>
                        <m:sty m:val="bi"/>
                      </m:rPr>
                      <w:rPr>
                        <w:rFonts w:ascii="Cambria Math" w:hAnsi="Cambria Math"/>
                        <w:szCs w:val="24"/>
                      </w:rPr>
                      <m:t>k</m:t>
                    </m:r>
                  </m:sub>
                </m:sSub>
              </m:oMath>
            </m:oMathPara>
          </w:p>
        </w:tc>
      </w:tr>
      <w:tr w:rsidR="000C424E" w:rsidRPr="005F04A8" w14:paraId="69F5AA79"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1</w:t>
            </w:r>
          </w:p>
        </w:tc>
        <w:tc>
          <w:tcPr>
            <w:tcW w:w="0" w:type="auto"/>
          </w:tcPr>
          <w:p w14:paraId="59C4A9F3"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68B8A84A"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0F1D16FF"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A07EEA1"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4D5A86F5"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24F83122"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6081ADC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6</w:t>
            </w:r>
          </w:p>
        </w:tc>
      </w:tr>
      <w:tr w:rsidR="000C424E" w:rsidRPr="005F04A8" w14:paraId="684BD27D"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2</w:t>
            </w:r>
          </w:p>
        </w:tc>
        <w:tc>
          <w:tcPr>
            <w:tcW w:w="0" w:type="auto"/>
          </w:tcPr>
          <w:p w14:paraId="7A4E9083"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330AEF19"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45834F26"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59804011"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2826AF2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F1A695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0</w:t>
            </w:r>
          </w:p>
        </w:tc>
        <w:tc>
          <w:tcPr>
            <w:tcW w:w="0" w:type="auto"/>
          </w:tcPr>
          <w:p w14:paraId="634850AC"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22</w:t>
            </w:r>
          </w:p>
        </w:tc>
      </w:tr>
      <w:tr w:rsidR="000C424E" w:rsidRPr="005F04A8" w14:paraId="3819EE11"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3</w:t>
            </w:r>
          </w:p>
        </w:tc>
        <w:tc>
          <w:tcPr>
            <w:tcW w:w="0" w:type="auto"/>
          </w:tcPr>
          <w:p w14:paraId="34C8E32F"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19C061AF"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047047BA"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27C532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568FF6C8"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BFB4626"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21BF0470"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58</w:t>
            </w:r>
          </w:p>
        </w:tc>
      </w:tr>
      <w:tr w:rsidR="000C424E" w:rsidRPr="005F04A8" w14:paraId="58A5375F"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4</w:t>
            </w:r>
          </w:p>
        </w:tc>
        <w:tc>
          <w:tcPr>
            <w:tcW w:w="0" w:type="auto"/>
          </w:tcPr>
          <w:p w14:paraId="7A238AE9"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4094F6BE"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2DCAB8A8"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551AD282"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10A9807"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E76ED02"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36F1C81"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94</w:t>
            </w:r>
          </w:p>
        </w:tc>
      </w:tr>
      <w:tr w:rsidR="000C424E" w:rsidRPr="005F04A8" w14:paraId="3FA73ADF" w14:textId="77777777" w:rsidTr="005F04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t>5</w:t>
            </w:r>
          </w:p>
        </w:tc>
        <w:tc>
          <w:tcPr>
            <w:tcW w:w="0" w:type="auto"/>
          </w:tcPr>
          <w:p w14:paraId="193BA0CB" w14:textId="77777777" w:rsidR="00796699" w:rsidRPr="005F04A8" w:rsidRDefault="00ED22AB" w:rsidP="00911B3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1F945973" w14:textId="77777777" w:rsidR="00796699" w:rsidRPr="005F04A8" w:rsidRDefault="00ED22AB" w:rsidP="00A05E75">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1938521E"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20B30B5D"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FC7A6AF"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79524E61"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6595D207" w14:textId="77777777" w:rsidR="00796699" w:rsidRPr="005F04A8" w:rsidRDefault="00ED22AB" w:rsidP="00BC64C7">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130</w:t>
            </w:r>
          </w:p>
        </w:tc>
      </w:tr>
      <w:tr w:rsidR="000C424E" w:rsidRPr="005F04A8" w14:paraId="3692A23C" w14:textId="77777777" w:rsidTr="005F04A8">
        <w:trPr>
          <w:trHeight w:val="576"/>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5F04A8" w:rsidRDefault="00ED22AB" w:rsidP="0071433B">
            <w:pPr>
              <w:spacing w:after="200"/>
              <w:rPr>
                <w:rFonts w:ascii="Times New Roman" w:hAnsi="Times New Roman"/>
                <w:szCs w:val="24"/>
              </w:rPr>
            </w:pPr>
            <w:r w:rsidRPr="005F04A8">
              <w:rPr>
                <w:rFonts w:ascii="Times New Roman" w:hAnsi="Times New Roman"/>
                <w:szCs w:val="24"/>
              </w:rPr>
              <w:lastRenderedPageBreak/>
              <w:t>6</w:t>
            </w:r>
          </w:p>
        </w:tc>
        <w:tc>
          <w:tcPr>
            <w:tcW w:w="0" w:type="auto"/>
          </w:tcPr>
          <w:p w14:paraId="1071CC84" w14:textId="77777777" w:rsidR="00796699" w:rsidRPr="005F04A8" w:rsidRDefault="00ED22AB" w:rsidP="00911B3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3</w:t>
            </w:r>
          </w:p>
        </w:tc>
        <w:tc>
          <w:tcPr>
            <w:tcW w:w="0" w:type="auto"/>
          </w:tcPr>
          <w:p w14:paraId="78BF99E6" w14:textId="77777777" w:rsidR="00796699" w:rsidRPr="005F04A8" w:rsidRDefault="00ED22AB" w:rsidP="00A05E75">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5</w:t>
            </w:r>
          </w:p>
        </w:tc>
        <w:tc>
          <w:tcPr>
            <w:tcW w:w="0" w:type="auto"/>
          </w:tcPr>
          <w:p w14:paraId="6980045D"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10</w:t>
            </w:r>
          </w:p>
        </w:tc>
        <w:tc>
          <w:tcPr>
            <w:tcW w:w="0" w:type="auto"/>
          </w:tcPr>
          <w:p w14:paraId="6F344EB5"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44BC5750"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86E5EB9" w14:textId="77777777" w:rsidR="00796699" w:rsidRPr="005F04A8" w:rsidRDefault="00ED22AB" w:rsidP="00BC64C7">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F04A8">
              <w:rPr>
                <w:rFonts w:ascii="Times New Roman" w:hAnsi="Times New Roman"/>
                <w:szCs w:val="24"/>
              </w:rPr>
              <w:t>2</w:t>
            </w:r>
          </w:p>
        </w:tc>
        <w:tc>
          <w:tcPr>
            <w:tcW w:w="0" w:type="auto"/>
          </w:tcPr>
          <w:p w14:paraId="0D349DB3" w14:textId="77777777" w:rsidR="00796699" w:rsidRPr="005F04A8" w:rsidRDefault="00ED22AB" w:rsidP="00BC64C7">
            <w:pPr>
              <w:keepNext/>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F04A8">
              <w:rPr>
                <w:rFonts w:ascii="Times New Roman" w:hAnsi="Times New Roman"/>
                <w:b/>
                <w:szCs w:val="24"/>
              </w:rPr>
              <w:t>166</w:t>
            </w:r>
          </w:p>
        </w:tc>
      </w:tr>
    </w:tbl>
    <w:p w14:paraId="3266B934" w14:textId="620701A7" w:rsidR="004B4880" w:rsidRPr="00BE4225" w:rsidRDefault="00ED22AB" w:rsidP="005F04A8">
      <w:pPr>
        <w:pStyle w:val="Caption"/>
        <w:spacing w:line="360" w:lineRule="auto"/>
        <w:jc w:val="center"/>
        <w:rPr>
          <w:rFonts w:ascii="Times New Roman" w:hAnsi="Times New Roman"/>
          <w:sz w:val="24"/>
          <w:szCs w:val="24"/>
        </w:rPr>
      </w:pPr>
      <w:bookmarkStart w:id="1976" w:name="_Ref420505351"/>
      <w:bookmarkStart w:id="1977" w:name="_Ref420505333"/>
      <w:bookmarkStart w:id="1978" w:name="_Toc422982640"/>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5D6C24">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5D6C24">
        <w:rPr>
          <w:rFonts w:ascii="Times New Roman" w:hAnsi="Times New Roman"/>
          <w:noProof/>
          <w:sz w:val="24"/>
          <w:szCs w:val="24"/>
        </w:rPr>
        <w:t>1</w:t>
      </w:r>
      <w:r w:rsidR="00D402A0">
        <w:rPr>
          <w:rFonts w:ascii="Times New Roman" w:hAnsi="Times New Roman"/>
          <w:sz w:val="24"/>
          <w:szCs w:val="24"/>
        </w:rPr>
        <w:fldChar w:fldCharType="end"/>
      </w:r>
      <w:bookmarkEnd w:id="1976"/>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1977"/>
      <w:bookmarkEnd w:id="1978"/>
    </w:p>
    <w:p w14:paraId="21A4F0FF" w14:textId="1EA994DF" w:rsidR="00FC7AEB" w:rsidRPr="00BE4225" w:rsidRDefault="00C81A1F" w:rsidP="0071433B">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A559CEB" wp14:editId="7EC09FFA">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385043A6" w:rsidR="008F5B81" w:rsidRPr="00C71E39" w:rsidRDefault="008F5B81" w:rsidP="00B11FC7">
                              <w:pPr>
                                <w:pStyle w:val="Caption"/>
                                <w:jc w:val="center"/>
                                <w:rPr>
                                  <w:rFonts w:ascii="Times New Roman" w:hAnsi="Times New Roman"/>
                                  <w:noProof/>
                                  <w:sz w:val="24"/>
                                  <w:szCs w:val="24"/>
                                </w:rPr>
                              </w:pPr>
                              <w:bookmarkStart w:id="1979" w:name="_Ref421900677"/>
                              <w:bookmarkStart w:id="1980" w:name="_Ref421900665"/>
                              <w:bookmarkStart w:id="1981" w:name="_Toc42298257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6</w:t>
                              </w:r>
                              <w:r>
                                <w:fldChar w:fldCharType="end"/>
                              </w:r>
                              <w:bookmarkEnd w:id="1979"/>
                              <w:r>
                                <w:t xml:space="preserve"> PID minimális periódusa</w:t>
                              </w:r>
                              <w:bookmarkEnd w:id="1980"/>
                              <w:bookmarkEnd w:id="19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83"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CyxVD5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84"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385043A6" w:rsidR="008F5B81" w:rsidRPr="00C71E39" w:rsidRDefault="008F5B81" w:rsidP="00B11FC7">
                        <w:pPr>
                          <w:pStyle w:val="Caption"/>
                          <w:jc w:val="center"/>
                          <w:rPr>
                            <w:rFonts w:ascii="Times New Roman" w:hAnsi="Times New Roman"/>
                            <w:noProof/>
                            <w:sz w:val="24"/>
                            <w:szCs w:val="24"/>
                          </w:rPr>
                        </w:pPr>
                        <w:bookmarkStart w:id="1982" w:name="_Ref421900677"/>
                        <w:bookmarkStart w:id="1983" w:name="_Ref421900665"/>
                        <w:bookmarkStart w:id="1984" w:name="_Toc42298257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6</w:t>
                        </w:r>
                        <w:r>
                          <w:fldChar w:fldCharType="end"/>
                        </w:r>
                        <w:bookmarkEnd w:id="1982"/>
                        <w:r>
                          <w:t xml:space="preserve"> PID minimális periódusa</w:t>
                        </w:r>
                        <w:bookmarkEnd w:id="1983"/>
                        <w:bookmarkEnd w:id="1984"/>
                      </w:p>
                    </w:txbxContent>
                  </v:textbox>
                </v:shape>
                <v:shape id="Picture 90" o:spid="_x0000_s1085"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61"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bookmarkStart w:id="1985" w:name="_Toc422983770"/>
    <w:bookmarkStart w:id="1986" w:name="_Toc422984650"/>
    <w:p w14:paraId="730023CF" w14:textId="2786CF7E" w:rsidR="00CC251F" w:rsidRPr="00BE4225" w:rsidRDefault="005A2C4C" w:rsidP="007852B4">
      <w:pPr>
        <w:pStyle w:val="Heading4"/>
      </w:pPr>
      <w:r>
        <w:rPr>
          <w:noProof/>
          <w:lang w:eastAsia="hu-HU"/>
        </w:rPr>
        <mc:AlternateContent>
          <mc:Choice Requires="wpg">
            <w:drawing>
              <wp:anchor distT="0" distB="0" distL="114300" distR="114300" simplePos="0" relativeHeight="251654144" behindDoc="0" locked="0" layoutInCell="1" allowOverlap="1" wp14:anchorId="77270117" wp14:editId="3EC6277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00E922EE" w:rsidR="008F5B81" w:rsidRPr="00F43289" w:rsidRDefault="008F5B81" w:rsidP="00FC7AEB">
                              <w:pPr>
                                <w:pStyle w:val="Caption"/>
                                <w:rPr>
                                  <w:rFonts w:ascii="Times New Roman" w:hAnsi="Times New Roman"/>
                                  <w:noProof/>
                                  <w:sz w:val="24"/>
                                  <w:szCs w:val="24"/>
                                </w:rPr>
                              </w:pPr>
                              <w:bookmarkStart w:id="1987" w:name="_Ref422685619"/>
                              <w:bookmarkStart w:id="1988" w:name="_Toc42298257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7</w:t>
                              </w:r>
                              <w:r>
                                <w:fldChar w:fldCharType="end"/>
                              </w:r>
                              <w:bookmarkEnd w:id="1987"/>
                              <w:r>
                                <w:t xml:space="preserve"> GUI pid paraméterek</w:t>
                              </w:r>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86" style="position:absolute;left:0;text-align:left;margin-left:-13.8pt;margin-top:34.05pt;width:192.95pt;height:249.95pt;z-index:25165414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">
                <v:shape id="Text Box 241" o:spid="_x0000_s1087"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00E922EE" w:rsidR="008F5B81" w:rsidRPr="00F43289" w:rsidRDefault="008F5B81" w:rsidP="00FC7AEB">
                        <w:pPr>
                          <w:pStyle w:val="Caption"/>
                          <w:rPr>
                            <w:rFonts w:ascii="Times New Roman" w:hAnsi="Times New Roman"/>
                            <w:noProof/>
                            <w:sz w:val="24"/>
                            <w:szCs w:val="24"/>
                          </w:rPr>
                        </w:pPr>
                        <w:bookmarkStart w:id="2408" w:name="_Ref422685619"/>
                        <w:bookmarkStart w:id="2409" w:name="_Toc42298257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7</w:t>
                        </w:r>
                        <w:r>
                          <w:fldChar w:fldCharType="end"/>
                        </w:r>
                        <w:bookmarkEnd w:id="2408"/>
                        <w:r>
                          <w:t xml:space="preserve"> GUI pid paraméterek</w:t>
                        </w:r>
                        <w:bookmarkEnd w:id="2409"/>
                      </w:p>
                    </w:txbxContent>
                  </v:textbox>
                </v:shape>
                <v:shape id="Picture 244" o:spid="_x0000_s1088"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63"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1985"/>
      <w:bookmarkEnd w:id="1986"/>
    </w:p>
    <w:p w14:paraId="0CE705AE" w14:textId="44104842" w:rsidR="00FC7AEB" w:rsidRPr="00B632B4" w:rsidRDefault="00FC7AEB" w:rsidP="00FC7AEB">
      <w:pPr>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1989"/>
      <m:oMath>
        <m:r>
          <w:rPr>
            <w:rFonts w:ascii="Cambria Math" w:hAnsi="Cambria Math"/>
            <w:szCs w:val="24"/>
          </w:rPr>
          <m:t>Ts</m:t>
        </m:r>
        <w:commentRangeEnd w:id="1989"/>
        <m:r>
          <m:rPr>
            <m:sty m:val="p"/>
          </m:rPr>
          <w:rPr>
            <w:rStyle w:val="CommentReference"/>
            <w:rFonts w:ascii="Cambria Math" w:hAnsi="Cambria Math"/>
            <w:sz w:val="24"/>
            <w:szCs w:val="24"/>
          </w:rPr>
          <w:commentReference w:id="1989"/>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rPr>
          <w:rFonts w:ascii="Times New Roman" w:hAnsi="Times New Roman"/>
          <w:szCs w:val="24"/>
        </w:rPr>
      </w:pPr>
      <w:r w:rsidRPr="00B632B4">
        <w:rPr>
          <w:rFonts w:ascii="Times New Roman" w:hAnsi="Times New Roman"/>
          <w:szCs w:val="24"/>
        </w:rPr>
        <w:lastRenderedPageBreak/>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5D6C24">
        <w:t xml:space="preserve">Kép. </w:t>
      </w:r>
      <w:r w:rsidR="005D6C24">
        <w:rPr>
          <w:noProof/>
        </w:rPr>
        <w:t>5</w:t>
      </w:r>
      <w:r w:rsidR="005D6C24">
        <w:t>.</w:t>
      </w:r>
      <w:r w:rsidR="005D6C24">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1990" w:name="_Toc422983771"/>
      <w:bookmarkStart w:id="1991" w:name="_Toc422984651"/>
      <w:r w:rsidRPr="00BE4225">
        <w:t>Mintavétel</w:t>
      </w:r>
      <w:r w:rsidR="00A641F9" w:rsidRPr="00BE4225">
        <w:t>ezési</w:t>
      </w:r>
      <w:r w:rsidRPr="00BE4225">
        <w:t xml:space="preserve"> periódus jelének generálása</w:t>
      </w:r>
      <w:bookmarkEnd w:id="1990"/>
      <w:bookmarkEnd w:id="1991"/>
    </w:p>
    <w:p w14:paraId="5541FAEC" w14:textId="77777777" w:rsidR="009C4177" w:rsidRPr="00B632B4" w:rsidRDefault="00C81A1F" w:rsidP="009C4177">
      <w:pPr>
        <w:ind w:firstLine="576"/>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60448" behindDoc="0" locked="0" layoutInCell="1" allowOverlap="1" wp14:anchorId="7171CDB1" wp14:editId="52E3EA00">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28A0B411" w:rsidR="008F5B81" w:rsidRPr="00A072A0" w:rsidRDefault="008F5B81" w:rsidP="000A571F">
                              <w:pPr>
                                <w:pStyle w:val="Caption"/>
                                <w:jc w:val="center"/>
                                <w:rPr>
                                  <w:noProof/>
                                </w:rPr>
                              </w:pPr>
                              <w:bookmarkStart w:id="1992" w:name="_Ref420526046"/>
                              <w:bookmarkStart w:id="1993" w:name="_Ref420508771"/>
                              <w:bookmarkStart w:id="1994" w:name="_Toc42298257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8</w:t>
                              </w:r>
                              <w:r>
                                <w:fldChar w:fldCharType="end"/>
                              </w:r>
                              <w:bookmarkEnd w:id="1992"/>
                              <w:r>
                                <w:t xml:space="preserve"> Mintavételi taktust </w:t>
                              </w:r>
                              <w:r w:rsidRPr="001073F2">
                                <w:t>generáló</w:t>
                              </w:r>
                              <w:r>
                                <w:t xml:space="preserve"> modul</w:t>
                              </w:r>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89" style="position:absolute;left:0;text-align:left;margin-left:0;margin-top:63.6pt;width:254.25pt;height:146.25pt;z-index:25156044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FMq4g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4vw1p+taz4V0jVLjxhrKz3tlDcSLHBZBQzoGIGbcnGT6mtT/hHtU/6HPX&#10;P+/Nl/8AI9HgT/knnhr/ALBVr/6KW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">
                <v:shape id="Text Box 10" o:spid="_x0000_s1090"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28A0B411" w:rsidR="008F5B81" w:rsidRPr="00A072A0" w:rsidRDefault="008F5B81" w:rsidP="000A571F">
                        <w:pPr>
                          <w:pStyle w:val="Caption"/>
                          <w:jc w:val="center"/>
                          <w:rPr>
                            <w:noProof/>
                          </w:rPr>
                        </w:pPr>
                        <w:bookmarkStart w:id="2416" w:name="_Ref420526046"/>
                        <w:bookmarkStart w:id="2417" w:name="_Ref420508771"/>
                        <w:bookmarkStart w:id="2418" w:name="_Toc42298257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r w:rsidR="005D6C24">
                          <w:rPr>
                            <w:noProof/>
                          </w:rPr>
                          <w:t>8</w:t>
                        </w:r>
                        <w:r>
                          <w:fldChar w:fldCharType="end"/>
                        </w:r>
                        <w:bookmarkEnd w:id="2416"/>
                        <w:r>
                          <w:t xml:space="preserve"> Mintavételi taktust </w:t>
                        </w:r>
                        <w:r w:rsidRPr="001073F2">
                          <w:t>generáló</w:t>
                        </w:r>
                        <w:r>
                          <w:t xml:space="preserve"> modul</w:t>
                        </w:r>
                        <w:bookmarkEnd w:id="2417"/>
                        <w:bookmarkEnd w:id="2418"/>
                      </w:p>
                    </w:txbxContent>
                  </v:textbox>
                </v:shape>
                <v:shape id="Picture 11" o:spid="_x0000_s1091"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65"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5D6C24">
        <w:t xml:space="preserve">Kép. </w:t>
      </w:r>
      <w:r w:rsidR="005D6C24">
        <w:rPr>
          <w:noProof/>
        </w:rPr>
        <w:t>5</w:t>
      </w:r>
      <w:r w:rsidR="005D6C24">
        <w:t>.</w:t>
      </w:r>
      <w:r w:rsidR="005D6C24">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027E3909" w:rsidR="009C4177" w:rsidRPr="00B632B4" w:rsidRDefault="00ED22AB" w:rsidP="009C4177">
      <w:pPr>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ins w:id="1995" w:author="laca" w:date="2015-06-26T10:03:00Z">
        <w:r w:rsidR="005D6C24">
          <w:rPr>
            <w:b/>
            <w:bCs/>
            <w:lang w:val="en-US"/>
          </w:rPr>
          <w:t>Error! Reference source not found.</w:t>
        </w:r>
      </w:ins>
      <w:del w:id="1996" w:author="laca" w:date="2015-06-25T07:58:00Z">
        <w:r w:rsidR="00FF5FBB" w:rsidRPr="005F04A8" w:rsidDel="000633F1">
          <w:rPr>
            <w:rFonts w:ascii="Times New Roman" w:hAnsi="Times New Roman"/>
          </w:rPr>
          <w:delText>Kép. 5.9</w:delText>
        </w:r>
      </w:del>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6802EBCA" w14:textId="31DF66B1" w:rsidR="00A34DE3" w:rsidRPr="00BE4225" w:rsidRDefault="00D27922" w:rsidP="005F04A8">
      <w:pPr>
        <w:ind w:firstLine="576"/>
        <w:rPr>
          <w:rFonts w:ascii="Times New Roman" w:hAnsi="Times New Roman"/>
          <w:szCs w:val="24"/>
          <w:lang w:eastAsia="hu-HU"/>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1CAF21DD" w14:textId="5890C463" w:rsidR="00D27922" w:rsidRPr="00BE4225" w:rsidRDefault="00D27922" w:rsidP="00D27922">
      <w:pPr>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F0D55BD" w14:textId="77777777" w:rsidR="00D65661" w:rsidRDefault="00D27922" w:rsidP="007852B4">
      <w:pPr>
        <w:rPr>
          <w:rFonts w:ascii="Times New Roman" w:hAnsi="Times New Roman"/>
          <w:noProof/>
          <w:szCs w:val="24"/>
          <w:lang w:eastAsia="hu-HU"/>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r w:rsidR="00D65661" w:rsidRPr="00D65661">
        <w:rPr>
          <w:rFonts w:ascii="Times New Roman" w:hAnsi="Times New Roman"/>
          <w:noProof/>
          <w:szCs w:val="24"/>
          <w:lang w:eastAsia="hu-HU"/>
        </w:rPr>
        <w:t xml:space="preserve"> </w:t>
      </w:r>
    </w:p>
    <w:p w14:paraId="21EF0AF3" w14:textId="2D9EF36D" w:rsidR="00D27922" w:rsidRPr="00BE4225" w:rsidRDefault="00D65661" w:rsidP="007852B4">
      <w:pPr>
        <w:rPr>
          <w:rFonts w:ascii="Times New Roman" w:hAnsi="Times New Roman"/>
          <w:szCs w:val="24"/>
        </w:rPr>
      </w:pPr>
      <w:r w:rsidRPr="00BE4225">
        <w:rPr>
          <w:rFonts w:ascii="Times New Roman" w:hAnsi="Times New Roman"/>
          <w:noProof/>
          <w:szCs w:val="24"/>
          <w:lang w:eastAsia="hu-HU"/>
        </w:rPr>
        <w:lastRenderedPageBreak/>
        <mc:AlternateContent>
          <mc:Choice Requires="wpg">
            <w:drawing>
              <wp:inline distT="0" distB="0" distL="0" distR="0" wp14:anchorId="7F5608E3" wp14:editId="229FEB65">
                <wp:extent cx="5509895" cy="2600960"/>
                <wp:effectExtent l="0" t="0" r="0" b="889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42" name="Picture 14"/>
                          <pic:cNvPicPr>
                            <a:picLocks noChangeAspect="1"/>
                          </pic:cNvPicPr>
                        </pic:nvPicPr>
                        <pic:blipFill rotWithShape="1">
                          <a:blip r:embed="rId66"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57" name="Text Box 16"/>
                        <wps:cNvSpPr txBox="1"/>
                        <wps:spPr>
                          <a:xfrm>
                            <a:off x="0" y="2644783"/>
                            <a:ext cx="5566410" cy="272415"/>
                          </a:xfrm>
                          <a:prstGeom prst="rect">
                            <a:avLst/>
                          </a:prstGeom>
                          <a:solidFill>
                            <a:prstClr val="white"/>
                          </a:solidFill>
                          <a:ln>
                            <a:noFill/>
                          </a:ln>
                          <a:effectLst/>
                        </wps:spPr>
                        <wps:txbx>
                          <w:txbxContent>
                            <w:p w14:paraId="08B3037D" w14:textId="42C8D060" w:rsidR="008F5B81" w:rsidRDefault="008F5B81" w:rsidP="00D65661">
                              <w:pPr>
                                <w:pStyle w:val="Caption"/>
                                <w:jc w:val="center"/>
                                <w:rPr>
                                  <w:noProof/>
                                </w:rPr>
                              </w:pPr>
                              <w:bookmarkStart w:id="1997" w:name="_Toc42298258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1998" w:author="laca" w:date="2015-06-26T10:03:00Z">
                                <w:r w:rsidR="005D6C24">
                                  <w:rPr>
                                    <w:noProof/>
                                  </w:rPr>
                                  <w:t>9</w:t>
                                </w:r>
                              </w:ins>
                              <w:del w:id="1999" w:author="laca" w:date="2015-06-25T07:52:00Z">
                                <w:r w:rsidDel="007B0A6A">
                                  <w:rPr>
                                    <w:noProof/>
                                  </w:rPr>
                                  <w:delText>10</w:delText>
                                </w:r>
                              </w:del>
                              <w:r>
                                <w:fldChar w:fldCharType="end"/>
                              </w:r>
                              <w:r>
                                <w:t xml:space="preserve"> Szimulációs eredmények mintavételi jelgenerátor.</w:t>
                              </w:r>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F5608E3" id="Group 17" o:spid="_x0000_s1092"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uX1bx1&#10;pegeLYND1k/YIbq08+21CdtkEjhmDxFjgKwAU8nndjg7d1fwz8Q9O8Ya5NZ6HZX1xpsETM+qvA0c&#10;DSDy8RrkZLYckg7SNvAIOQAdhRRXN+FBdxXniO1u9Su9QNvqapHNdFNwU2tu+AEVVAyx4CjqTySS&#10;QDpKKw7nxbpVrf3Nky6lNPauEm+y6XczqjFFcAtHGy52upxnuKj/AO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Rtfib4Wvr6axtLq/uLyDd5tvFpN28ke07W3KIsjB4Oehq9&#10;/wAJlpf/AD665/4Ir3/4zTcXHdAdBRXP/wDCZaX/AM+uuf8Agivf/jNH/CZaX/z665/4Ir3/AOM0&#10;g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kU+JvhaS+jsUur9ryTfst&#10;xpN2ZG2llbC+Vk4KOD6FT6Gr3/CZaX/z665/4Ir3/wCM03Fq11uB0FFc/wD8Jlpf/Prrn/givf8A&#10;4zR/wmWl/wDPrrn/AIIr3/4zS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l7Pxfd6hA01r4R1ySNZZISfMsxh&#10;43aNxzcdmVh7444qx/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l7Dxfd6np1tf2fhHXJL&#10;W6iSaF/MsxuRgCpwbjIyCOtW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y9h4vu9T0&#10;62v7PwjrklrdRJNC/mWY3IwBU4NxkZBHWr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ew8X3ep6dbX9n4R1yS1uokmhfzLMbkYAqcG4yMgjrV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">
                <v:shape id="Picture 14" o:spid="_x0000_s1093"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0Q3rCAAAA2wAAAA8AAABkcnMvZG93bnJldi54bWxEj0FrwkAUhO8F/8PyBG91o4jU6CoiCHqz&#10;tvX8zD6TaPZt3F2T9N+7QqHHYWa+YRarzlSiIedLywpGwwQEcWZ1ybmC76/t+wcIH5A1VpZJwS95&#10;WC17bwtMtW35k5pjyEWEsE9RQRFCnUrps4IM+qGtiaN3sc5giNLlUjtsI9xUcpwkU2mw5LhQYE2b&#10;grLb8WEUTM/Ntf3Z35PT4faYGSltcJeJUoN+t56DCNSF//Bfe6cVTMbw+h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NEN6wgAAANsAAAAPAAAAAAAAAAAAAAAAAJ8C&#10;AABkcnMvZG93bnJldi54bWxQSwUGAAAAAAQABAD3AAAAjgMAAAAA&#10;">
                  <v:imagedata r:id="rId67" o:title="" croptop="6295f" cropbottom="477f" cropleft="2140f" cropright="4112f"/>
                  <v:path arrowok="t"/>
                </v:shape>
                <v:shape id="_x0000_s1094"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14:paraId="08B3037D" w14:textId="42C8D060" w:rsidR="008F5B81" w:rsidRDefault="008F5B81" w:rsidP="00D65661">
                        <w:pPr>
                          <w:pStyle w:val="Caption"/>
                          <w:jc w:val="center"/>
                          <w:rPr>
                            <w:noProof/>
                          </w:rPr>
                        </w:pPr>
                        <w:bookmarkStart w:id="2000" w:name="_Toc42298258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01" w:author="laca" w:date="2015-06-26T10:03:00Z">
                          <w:r w:rsidR="005D6C24">
                            <w:rPr>
                              <w:noProof/>
                            </w:rPr>
                            <w:t>9</w:t>
                          </w:r>
                        </w:ins>
                        <w:del w:id="2002" w:author="laca" w:date="2015-06-25T07:52:00Z">
                          <w:r w:rsidDel="007B0A6A">
                            <w:rPr>
                              <w:noProof/>
                            </w:rPr>
                            <w:delText>10</w:delText>
                          </w:r>
                        </w:del>
                        <w:r>
                          <w:fldChar w:fldCharType="end"/>
                        </w:r>
                        <w:r>
                          <w:t xml:space="preserve"> Szimulációs eredmények mintavételi jelgenerátor.</w:t>
                        </w:r>
                        <w:bookmarkEnd w:id="2000"/>
                      </w:p>
                    </w:txbxContent>
                  </v:textbox>
                </v:shape>
                <w10:anchorlock/>
              </v:group>
            </w:pict>
          </mc:Fallback>
        </mc:AlternateContent>
      </w:r>
    </w:p>
    <w:p w14:paraId="531C9107" w14:textId="77777777" w:rsidR="00C01170" w:rsidRPr="00BE4225" w:rsidRDefault="00ED22AB" w:rsidP="007852B4">
      <w:pPr>
        <w:pStyle w:val="Heading3"/>
      </w:pPr>
      <w:bookmarkStart w:id="2003" w:name="_Toc422983772"/>
      <w:bookmarkStart w:id="2004" w:name="_Toc422984652"/>
      <w:r w:rsidRPr="00BE4225">
        <w:t>Pozíció Szabályzása</w:t>
      </w:r>
      <w:bookmarkEnd w:id="2003"/>
      <w:bookmarkEnd w:id="2004"/>
    </w:p>
    <w:p w14:paraId="07AC4475" w14:textId="6441E22D" w:rsidR="009C4177" w:rsidRPr="00B632B4" w:rsidRDefault="00ED22AB" w:rsidP="009C4177">
      <w:pPr>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w:t>
      </w:r>
      <w:r w:rsidR="00A66F70">
        <w:rPr>
          <w:rFonts w:ascii="Times New Roman" w:hAnsi="Times New Roman" w:cs="Times New Roman"/>
          <w:szCs w:val="24"/>
        </w:rPr>
        <w:t>C</w:t>
      </w:r>
      <w:r w:rsidR="009C4177" w:rsidRPr="00B632B4">
        <w:rPr>
          <w:rFonts w:ascii="Times New Roman" w:hAnsi="Times New Roman" w:cs="Times New Roman"/>
          <w:szCs w:val="24"/>
        </w:rPr>
        <w:t xml:space="preserve">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151C9A" w:rsidP="009C4177">
      <w:pPr>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151C9A" w:rsidP="00BC64C7">
      <w:pPr>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6363F644" w:rsidR="009C4177" w:rsidRPr="00B632B4" w:rsidRDefault="009C4177" w:rsidP="009C4177">
      <w:pPr>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07E16DC7" wp14:editId="44ABC552">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2005" w:author="laca" w:date="2015-06-26T10:03:00Z">
        <w:r w:rsidR="005D6C24" w:rsidRPr="00B632B4">
          <w:rPr>
            <w:noProof/>
            <w:szCs w:val="24"/>
            <w:lang w:eastAsia="hu-HU"/>
            <w:rPrChange w:id="2006" w:author="Unknown">
              <w:rPr>
                <w:noProof/>
                <w:lang w:eastAsia="hu-HU"/>
              </w:rPr>
            </w:rPrChange>
          </w:rPr>
          <w:drawing>
            <wp:inline distT="0" distB="0" distL="0" distR="0" wp14:anchorId="07E16DC7" wp14:editId="44ABC552">
              <wp:extent cx="203200" cy="146050"/>
              <wp:effectExtent l="0" t="0" r="0" b="0"/>
              <wp:docPr id="254"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ins>
      <w:del w:id="2007" w:author="laca" w:date="2015-06-25T07:58:00Z">
        <w:r w:rsidR="00FF5FBB" w:rsidRPr="005D6C24" w:rsidDel="000633F1">
          <w:rPr>
            <w:noProof/>
            <w:szCs w:val="24"/>
            <w:lang w:eastAsia="hu-HU"/>
            <w:rPrChange w:id="2008" w:author="Unknown">
              <w:rPr>
                <w:noProof/>
                <w:lang w:eastAsia="hu-HU"/>
              </w:rPr>
            </w:rPrChange>
          </w:rPr>
          <w:drawing>
            <wp:inline distT="0" distB="0" distL="0" distR="0" wp14:anchorId="07E16DC7" wp14:editId="44ABC552">
              <wp:extent cx="203200" cy="146050"/>
              <wp:effectExtent l="0" t="0" r="0" b="0"/>
              <wp:docPr id="75"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21A5D1FC" wp14:editId="67201B21">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2009" w:author="laca" w:date="2015-06-26T10:03:00Z">
        <w:r w:rsidR="005D6C24" w:rsidRPr="00B632B4">
          <w:rPr>
            <w:noProof/>
            <w:szCs w:val="24"/>
            <w:lang w:eastAsia="hu-HU"/>
            <w:rPrChange w:id="2010" w:author="Unknown">
              <w:rPr>
                <w:noProof/>
                <w:lang w:eastAsia="hu-HU"/>
              </w:rPr>
            </w:rPrChange>
          </w:rPr>
          <w:drawing>
            <wp:inline distT="0" distB="0" distL="0" distR="0" wp14:anchorId="21A5D1FC" wp14:editId="67201B21">
              <wp:extent cx="469900" cy="146050"/>
              <wp:effectExtent l="0" t="0" r="0" b="0"/>
              <wp:docPr id="255"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ins>
      <w:del w:id="2011" w:author="laca" w:date="2015-06-25T07:58:00Z">
        <w:r w:rsidR="00FF5FBB" w:rsidRPr="005D6C24" w:rsidDel="000633F1">
          <w:rPr>
            <w:noProof/>
            <w:szCs w:val="24"/>
            <w:lang w:eastAsia="hu-HU"/>
            <w:rPrChange w:id="2012" w:author="Unknown">
              <w:rPr>
                <w:noProof/>
                <w:lang w:eastAsia="hu-HU"/>
              </w:rPr>
            </w:rPrChange>
          </w:rPr>
          <w:drawing>
            <wp:inline distT="0" distB="0" distL="0" distR="0" wp14:anchorId="21A5D1FC" wp14:editId="67201B21">
              <wp:extent cx="469900" cy="146050"/>
              <wp:effectExtent l="0" t="0" r="0" b="0"/>
              <wp:docPr id="77"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37C70A72" wp14:editId="6900051F">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ins w:id="2013" w:author="laca" w:date="2015-06-26T10:03:00Z">
        <w:r w:rsidR="005D6C24" w:rsidRPr="00B632B4">
          <w:rPr>
            <w:noProof/>
            <w:szCs w:val="24"/>
            <w:lang w:eastAsia="hu-HU"/>
            <w:rPrChange w:id="2014" w:author="Unknown">
              <w:rPr>
                <w:noProof/>
                <w:lang w:eastAsia="hu-HU"/>
              </w:rPr>
            </w:rPrChange>
          </w:rPr>
          <w:drawing>
            <wp:inline distT="0" distB="0" distL="0" distR="0" wp14:anchorId="37C70A72" wp14:editId="6900051F">
              <wp:extent cx="127000" cy="171450"/>
              <wp:effectExtent l="0" t="0" r="0" b="0"/>
              <wp:docPr id="259"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ins>
      <w:del w:id="2015" w:author="laca" w:date="2015-06-25T07:58:00Z">
        <w:r w:rsidR="00FF5FBB" w:rsidRPr="005D6C24" w:rsidDel="000633F1">
          <w:rPr>
            <w:noProof/>
            <w:szCs w:val="24"/>
            <w:lang w:eastAsia="hu-HU"/>
            <w:rPrChange w:id="2016" w:author="Unknown">
              <w:rPr>
                <w:noProof/>
                <w:lang w:eastAsia="hu-HU"/>
              </w:rPr>
            </w:rPrChange>
          </w:rPr>
          <w:drawing>
            <wp:inline distT="0" distB="0" distL="0" distR="0" wp14:anchorId="37C70A72" wp14:editId="6900051F">
              <wp:extent cx="127000" cy="171450"/>
              <wp:effectExtent l="0" t="0" r="0" b="0"/>
              <wp:docPr id="79"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del>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pPr>
      <w:bookmarkStart w:id="2017" w:name="_Toc422983773"/>
      <w:bookmarkStart w:id="2018" w:name="_Toc422984653"/>
      <w:r w:rsidRPr="00BE4225">
        <w:t>A szabályozó felépítése:</w:t>
      </w:r>
      <w:bookmarkEnd w:id="2017"/>
      <w:bookmarkEnd w:id="2018"/>
    </w:p>
    <w:p w14:paraId="6615EB5C" w14:textId="77777777" w:rsidR="009C4177" w:rsidRPr="00B632B4" w:rsidRDefault="00ED22AB" w:rsidP="009C4177">
      <w:pPr>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485219FC" w:rsidR="009C4177" w:rsidRPr="00B632B4" w:rsidRDefault="009C4177" w:rsidP="009C4177">
      <w:pPr>
        <w:rPr>
          <w:rFonts w:ascii="Times New Roman" w:hAnsi="Times New Roman"/>
          <w:szCs w:val="24"/>
        </w:rPr>
      </w:pPr>
      <w:r w:rsidRPr="00B632B4">
        <w:rPr>
          <w:rFonts w:ascii="Times New Roman" w:hAnsi="Times New Roman"/>
          <w:szCs w:val="24"/>
        </w:rPr>
        <w:lastRenderedPageBreak/>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r w:rsidR="00816FE5">
        <w:rPr>
          <w:rFonts w:ascii="Times New Roman" w:hAnsi="Times New Roman" w:cs="Times New Roman"/>
          <w:szCs w:val="24"/>
        </w:rPr>
        <w:t>.</w:t>
      </w:r>
    </w:p>
    <w:p w14:paraId="15E390E6" w14:textId="77777777" w:rsidR="009C4177" w:rsidRPr="00B632B4" w:rsidRDefault="009C4177" w:rsidP="009C4177">
      <w:pPr>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1D66ABE" wp14:editId="3B8D0981">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24FFD95F" w:rsidR="008F5B81" w:rsidRPr="00471710" w:rsidRDefault="008F5B81" w:rsidP="00C01170">
                              <w:pPr>
                                <w:pStyle w:val="Caption"/>
                                <w:jc w:val="center"/>
                                <w:rPr>
                                  <w:rFonts w:ascii="Times New Roman" w:hAnsi="Times New Roman"/>
                                  <w:noProof/>
                                  <w:sz w:val="24"/>
                                  <w:szCs w:val="24"/>
                                </w:rPr>
                              </w:pPr>
                              <w:bookmarkStart w:id="2019" w:name="_Ref420513713"/>
                              <w:bookmarkStart w:id="2020" w:name="_Toc42298258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21" w:author="laca" w:date="2015-06-26T10:03:00Z">
                                <w:r w:rsidR="005D6C24">
                                  <w:rPr>
                                    <w:noProof/>
                                  </w:rPr>
                                  <w:t>10</w:t>
                                </w:r>
                              </w:ins>
                              <w:del w:id="2022" w:author="laca" w:date="2015-06-25T07:52:00Z">
                                <w:r w:rsidDel="007B0A6A">
                                  <w:rPr>
                                    <w:noProof/>
                                  </w:rPr>
                                  <w:delText>11</w:delText>
                                </w:r>
                              </w:del>
                              <w:r>
                                <w:fldChar w:fldCharType="end"/>
                              </w:r>
                              <w:bookmarkEnd w:id="2019"/>
                              <w:r>
                                <w:t xml:space="preserve"> A Pozíció szabályozó System generátoros felépítése</w:t>
                              </w:r>
                              <w:bookmarkEnd w:id="20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95"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F4l8Mr4lggj/trWtLaFiwk0u8MDOCOjcE&#10;EdO2R+Jp/hfwxYeEtI/s6we4lVpWmlnuZN8s0jHJZ2wMnp27UUULTYHqbV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">
                <v:shape id="Picture 94" o:spid="_x0000_s1096"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69" o:title=""/>
                  <v:path arrowok="t"/>
                </v:shape>
                <v:shape id="Text Box 31" o:spid="_x0000_s1097"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24FFD95F" w:rsidR="008F5B81" w:rsidRPr="00471710" w:rsidRDefault="008F5B81" w:rsidP="00C01170">
                        <w:pPr>
                          <w:pStyle w:val="Caption"/>
                          <w:jc w:val="center"/>
                          <w:rPr>
                            <w:rFonts w:ascii="Times New Roman" w:hAnsi="Times New Roman"/>
                            <w:noProof/>
                            <w:sz w:val="24"/>
                            <w:szCs w:val="24"/>
                          </w:rPr>
                        </w:pPr>
                        <w:bookmarkStart w:id="2441" w:name="_Ref420513713"/>
                        <w:bookmarkStart w:id="2442" w:name="_Toc42298258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43" w:author="laca" w:date="2015-06-26T10:03:00Z">
                          <w:r w:rsidR="005D6C24">
                            <w:rPr>
                              <w:noProof/>
                            </w:rPr>
                            <w:t>10</w:t>
                          </w:r>
                        </w:ins>
                        <w:del w:id="2444" w:author="laca" w:date="2015-06-25T07:52:00Z">
                          <w:r w:rsidDel="007B0A6A">
                            <w:rPr>
                              <w:noProof/>
                            </w:rPr>
                            <w:delText>11</w:delText>
                          </w:r>
                        </w:del>
                        <w:r>
                          <w:fldChar w:fldCharType="end"/>
                        </w:r>
                        <w:bookmarkEnd w:id="2441"/>
                        <w:r>
                          <w:t xml:space="preserve"> A Pozíció szabályozó System generátoros felépítése</w:t>
                        </w:r>
                        <w:bookmarkEnd w:id="2442"/>
                      </w:p>
                    </w:txbxContent>
                  </v:textbox>
                </v:shape>
                <w10:anchorlock/>
              </v:group>
            </w:pict>
          </mc:Fallback>
        </mc:AlternateContent>
      </w:r>
    </w:p>
    <w:p w14:paraId="51F5EA48" w14:textId="3441937D" w:rsidR="00C01170" w:rsidRPr="00BE4225" w:rsidRDefault="00C01170" w:rsidP="007852B4">
      <w:pPr>
        <w:pStyle w:val="Heading4"/>
        <w:rPr>
          <w:rFonts w:ascii="Times New Roman" w:hAnsi="Times New Roman"/>
        </w:rPr>
      </w:pPr>
      <w:bookmarkStart w:id="2023" w:name="_Toc422983774"/>
      <w:bookmarkStart w:id="2024" w:name="_Toc422984654"/>
      <w:r w:rsidRPr="00BE4225">
        <w:t>Szabály</w:t>
      </w:r>
      <w:r w:rsidR="00E63D34" w:rsidRPr="00BE4225">
        <w:t>o</w:t>
      </w:r>
      <w:r w:rsidR="00ED22AB" w:rsidRPr="00BE4225">
        <w:t>zó szimulálása</w:t>
      </w:r>
      <w:bookmarkEnd w:id="2023"/>
      <w:bookmarkEnd w:id="2024"/>
    </w:p>
    <w:p w14:paraId="699269AF" w14:textId="4083523C" w:rsidR="009C4177" w:rsidRPr="00B632B4" w:rsidRDefault="009C4177" w:rsidP="009C4177">
      <w:pPr>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ins w:id="2025" w:author="laca" w:date="2015-06-26T10:03:00Z">
        <w:r w:rsidR="005D6C24" w:rsidRPr="005D6C24">
          <w:rPr>
            <w:szCs w:val="24"/>
          </w:rPr>
          <w:t xml:space="preserve">Kép. </w:t>
        </w:r>
        <w:r w:rsidR="005D6C24" w:rsidRPr="005D6C24">
          <w:rPr>
            <w:szCs w:val="24"/>
            <w:rPrChange w:id="2026" w:author="laca" w:date="2015-06-26T10:03:00Z">
              <w:rPr>
                <w:noProof/>
              </w:rPr>
            </w:rPrChange>
          </w:rPr>
          <w:t>5.11</w:t>
        </w:r>
      </w:ins>
      <w:del w:id="2027" w:author="laca" w:date="2015-06-25T07:58:00Z">
        <w:r w:rsidR="00FF5FBB" w:rsidRPr="005F04A8" w:rsidDel="000633F1">
          <w:rPr>
            <w:szCs w:val="24"/>
          </w:rPr>
          <w:delText>Kép. 5.12</w:delText>
        </w:r>
      </w:del>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ins w:id="2028" w:author="laca" w:date="2015-06-26T10:03:00Z">
        <w:r w:rsidR="005D6C24" w:rsidRPr="005D6C24">
          <w:rPr>
            <w:szCs w:val="24"/>
          </w:rPr>
          <w:t xml:space="preserve">Kép. </w:t>
        </w:r>
        <w:r w:rsidR="005D6C24" w:rsidRPr="005D6C24">
          <w:rPr>
            <w:szCs w:val="24"/>
            <w:rPrChange w:id="2029" w:author="laca" w:date="2015-06-26T10:03:00Z">
              <w:rPr>
                <w:noProof/>
              </w:rPr>
            </w:rPrChange>
          </w:rPr>
          <w:t>5.10</w:t>
        </w:r>
      </w:ins>
      <w:del w:id="2030" w:author="laca" w:date="2015-06-25T07:58:00Z">
        <w:r w:rsidR="00FF5FBB" w:rsidRPr="005F04A8" w:rsidDel="000633F1">
          <w:rPr>
            <w:szCs w:val="24"/>
          </w:rPr>
          <w:delText>Kép. 5.11</w:delText>
        </w:r>
      </w:del>
      <w:r w:rsidRPr="00B632B4">
        <w:rPr>
          <w:szCs w:val="24"/>
        </w:rPr>
        <w:fldChar w:fldCharType="end"/>
      </w:r>
      <w:r w:rsidRPr="00B632B4">
        <w:rPr>
          <w:rFonts w:ascii="Times New Roman" w:hAnsi="Times New Roman"/>
          <w:szCs w:val="24"/>
        </w:rPr>
        <w:t xml:space="preserve"> alapján. </w:t>
      </w:r>
    </w:p>
    <w:p w14:paraId="30ED5EC7" w14:textId="23D4458E" w:rsidR="009C4177" w:rsidRDefault="009C4177" w:rsidP="009C4177">
      <w:pPr>
        <w:ind w:firstLine="720"/>
        <w:rPr>
          <w:rFonts w:ascii="Times New Roman" w:hAnsi="Times New Roman"/>
          <w:szCs w:val="24"/>
        </w:rPr>
      </w:pPr>
      <w:r w:rsidRPr="00B632B4">
        <w:rPr>
          <w:rFonts w:ascii="Times New Roman" w:hAnsi="Times New Roman"/>
          <w:szCs w:val="24"/>
        </w:rPr>
        <w:lastRenderedPageBreak/>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ins w:id="2031" w:author="laca" w:date="2015-06-26T10:03:00Z">
        <w:r w:rsidR="005D6C24">
          <w:t xml:space="preserve">Kép. </w:t>
        </w:r>
        <w:r w:rsidR="005D6C24">
          <w:rPr>
            <w:noProof/>
          </w:rPr>
          <w:t>5</w:t>
        </w:r>
        <w:r w:rsidR="005D6C24">
          <w:t>.</w:t>
        </w:r>
        <w:r w:rsidR="005D6C24">
          <w:rPr>
            <w:noProof/>
          </w:rPr>
          <w:t>12</w:t>
        </w:r>
      </w:ins>
      <w:del w:id="2032"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13</w:delText>
        </w:r>
      </w:del>
      <w:r>
        <w:rPr>
          <w:szCs w:val="24"/>
        </w:rPr>
        <w:fldChar w:fldCharType="end"/>
      </w:r>
      <w:r>
        <w:rPr>
          <w:szCs w:val="24"/>
        </w:rPr>
        <w:t xml:space="preserve"> </w:t>
      </w:r>
      <w:r w:rsidRPr="00B632B4">
        <w:rPr>
          <w:rFonts w:ascii="Times New Roman" w:hAnsi="Times New Roman"/>
          <w:szCs w:val="24"/>
        </w:rPr>
        <w:t xml:space="preserve">megfigyelhető hogy a kimeneti jel miként változik a hiba függvényében. Látható, ha a hiba 0 környékén van a szabályozó kimenete 0 lesz, és csak akkor mozdul ki, amikor a hiba kilép a sávból.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 kilépést.</w:t>
      </w:r>
    </w:p>
    <w:p w14:paraId="50F58F89" w14:textId="76F75310" w:rsidR="00AC2DFF" w:rsidRPr="00B632B4" w:rsidRDefault="00AC2DFF" w:rsidP="009C4177">
      <w:pPr>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51CF333D" wp14:editId="2CB25C40">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0642DD91" w:rsidR="008F5B81" w:rsidRPr="00D67C22" w:rsidRDefault="008F5B81" w:rsidP="00FB2E76">
                              <w:pPr>
                                <w:pStyle w:val="Caption"/>
                                <w:jc w:val="center"/>
                                <w:rPr>
                                  <w:rFonts w:ascii="Times New Roman" w:hAnsi="Times New Roman"/>
                                  <w:noProof/>
                                  <w:sz w:val="24"/>
                                  <w:szCs w:val="24"/>
                                </w:rPr>
                              </w:pPr>
                              <w:bookmarkStart w:id="2033" w:name="_Ref420513631"/>
                              <w:bookmarkStart w:id="2034" w:name="_Toc42298258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35" w:author="laca" w:date="2015-06-26T10:03:00Z">
                                <w:r w:rsidR="005D6C24">
                                  <w:rPr>
                                    <w:noProof/>
                                  </w:rPr>
                                  <w:t>11</w:t>
                                </w:r>
                              </w:ins>
                              <w:del w:id="2036" w:author="laca" w:date="2015-06-25T07:52:00Z">
                                <w:r w:rsidDel="007B0A6A">
                                  <w:rPr>
                                    <w:noProof/>
                                  </w:rPr>
                                  <w:delText>12</w:delText>
                                </w:r>
                              </w:del>
                              <w:r>
                                <w:fldChar w:fldCharType="end"/>
                              </w:r>
                              <w:bookmarkEnd w:id="2033"/>
                              <w:r>
                                <w:t xml:space="preserve"> A pozíció szabályzás moduláris felépítése System Generator környezetben</w:t>
                              </w:r>
                              <w:bookmarkEnd w:id="2034"/>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98"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AW0q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">
                <v:shape id="Text Box 29" o:spid="_x0000_s1099"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0642DD91" w:rsidR="008F5B81" w:rsidRPr="00D67C22" w:rsidRDefault="008F5B81" w:rsidP="00FB2E76">
                        <w:pPr>
                          <w:pStyle w:val="Caption"/>
                          <w:jc w:val="center"/>
                          <w:rPr>
                            <w:rFonts w:ascii="Times New Roman" w:hAnsi="Times New Roman"/>
                            <w:noProof/>
                            <w:sz w:val="24"/>
                            <w:szCs w:val="24"/>
                          </w:rPr>
                        </w:pPr>
                        <w:bookmarkStart w:id="2459" w:name="_Ref420513631"/>
                        <w:bookmarkStart w:id="2460" w:name="_Toc42298258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61" w:author="laca" w:date="2015-06-26T10:03:00Z">
                          <w:r w:rsidR="005D6C24">
                            <w:rPr>
                              <w:noProof/>
                            </w:rPr>
                            <w:t>11</w:t>
                          </w:r>
                        </w:ins>
                        <w:del w:id="2462" w:author="laca" w:date="2015-06-25T07:52:00Z">
                          <w:r w:rsidDel="007B0A6A">
                            <w:rPr>
                              <w:noProof/>
                            </w:rPr>
                            <w:delText>12</w:delText>
                          </w:r>
                        </w:del>
                        <w:r>
                          <w:fldChar w:fldCharType="end"/>
                        </w:r>
                        <w:bookmarkEnd w:id="2459"/>
                        <w:r>
                          <w:t xml:space="preserve"> A pozíció szabályzás moduláris felépítése System Generator környezetben</w:t>
                        </w:r>
                        <w:bookmarkEnd w:id="2460"/>
                      </w:p>
                    </w:txbxContent>
                  </v:textbox>
                </v:shape>
                <v:shape id="Picture 96" o:spid="_x0000_s1100"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71" o:title=""/>
                  <v:path arrowok="t"/>
                </v:shape>
                <w10:anchorlock/>
              </v:group>
            </w:pict>
          </mc:Fallback>
        </mc:AlternateContent>
      </w:r>
    </w:p>
    <w:p w14:paraId="14B485CA" w14:textId="540D71DD" w:rsidR="006220E8" w:rsidRPr="00BE4225" w:rsidRDefault="005A2C4C" w:rsidP="00911B32">
      <w:pPr>
        <w:ind w:firstLine="720"/>
        <w:rPr>
          <w:rFonts w:ascii="Times New Roman" w:hAnsi="Times New Roman"/>
        </w:rPr>
      </w:pPr>
      <w:r>
        <w:rPr>
          <w:noProof/>
          <w:lang w:eastAsia="hu-HU"/>
        </w:rPr>
        <mc:AlternateContent>
          <mc:Choice Requires="wpg">
            <w:drawing>
              <wp:inline distT="0" distB="0" distL="0" distR="0" wp14:anchorId="7E5F2146" wp14:editId="5189DA8A">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72"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8F5B81" w:rsidRDefault="008F5B81"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4E3AC52A" w:rsidR="008F5B81" w:rsidRPr="00044E91" w:rsidRDefault="008F5B81" w:rsidP="009C4177">
                              <w:pPr>
                                <w:pStyle w:val="Caption"/>
                                <w:jc w:val="center"/>
                                <w:rPr>
                                  <w:rFonts w:ascii="Times New Roman" w:hAnsi="Times New Roman"/>
                                  <w:sz w:val="24"/>
                                </w:rPr>
                              </w:pPr>
                              <w:bookmarkStart w:id="2037" w:name="_Ref422686972"/>
                              <w:bookmarkStart w:id="2038" w:name="_Toc42298258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39" w:author="laca" w:date="2015-06-26T10:03:00Z">
                                <w:r w:rsidR="005D6C24">
                                  <w:rPr>
                                    <w:noProof/>
                                  </w:rPr>
                                  <w:t>12</w:t>
                                </w:r>
                              </w:ins>
                              <w:del w:id="2040" w:author="laca" w:date="2015-06-25T07:51:00Z">
                                <w:r w:rsidDel="007B0A6A">
                                  <w:rPr>
                                    <w:noProof/>
                                  </w:rPr>
                                  <w:delText>13</w:delText>
                                </w:r>
                              </w:del>
                              <w:r>
                                <w:fldChar w:fldCharType="end"/>
                              </w:r>
                              <w:bookmarkEnd w:id="2037"/>
                              <w:r>
                                <w:t xml:space="preserve"> A pozíció szabályozó szimulálása</w:t>
                              </w:r>
                              <w:bookmarkEnd w:id="20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101"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n61qyaJphvZLae5/exQpDBt3u8kixqBuZV+846kUAa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L2/i+7u57uGDwjrjyWkohnHmWY2OUWQDm45+V1PHr65qx/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wDF93pmnXN/eeEdcjtbWJ5p&#10;n8yzO1FBLHAuMnAB6VY/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rp4vu5NRmsF8I64bqGKOaRPMs/lRy4U5+0Y5Mb/l&#10;7igDq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r3vi+70+BZrrwjrkcbSxwg+ZZnLyOsaDi47sy&#10;j2zzxQB1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L2/i+7u57uGDwjrjyWkohnHmWY2OUWQDm45+V1PHr65qx/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Xv/F93pmnXN/e&#10;eEdcjtbWJ5pn8yzO1FBLHAuMnAB6VY/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HiH/kOeE/8AsKyf&#10;+kV1XQVweu+NPCs2seGHi8S6M6Q6m7yst/EQi/ZLhct83A3Moye5A71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Vh+E55rnR7h&#10;55ZJXGp36BnYsQq3cyqOewUAAdgAKj/4Tvwf/wBDXof/AIMYf/iqw/CfjTwrbaPcJP4l0aJzqd+4&#10;V7+JSVa7mZTy3QqQQe4INAHe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91f2dj5H2y7gt/PlWCHzpAnmSN91Fz1Y4OAOTQBYooqvDf2&#10;dxeXNnDdwSXVrt+0QpIC8W4ZXco5XI5GetAFiiq8N/Z3F5c2cN3BJdWu37RCkgLxbhldyjlcjkZ6&#10;1YoAKKKz7jXdHtPtn2nVbGH7Ds+1+ZcIv2ff9zzMn5d3bOM9qA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P/&#10;AGPxh/0HdD/8E03/AMlUfY/GH/Qd0P8A8E03/wAlV0FFAHH6FceMNb8PaZq39r6HD9utIrnyv7Im&#10;bZvQNtz9pGcZxnArQ+x+MP8AoO6H/wCCab/5Ko8Cf8k88Nf9gq1/9FLXQ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z7P7QzFTqcFzNFKovFWIAIfKGUQBsx5JWT5y&#10;5wxGcFSLDpeGK6Ec8CyNn7MzQkiP5QBvG4b/AJsngrwQOo3GSMzF5hLHGqB8RFXLFl2jlhgbTu3D&#10;AzwAc84El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Y79Ek065jls/tsbROGtcKfOBBymHIU56fMQOeTirFAFfZee&#10;Rjz4PO83O7yTt8vfnbjd97Z8u7ON3zbcfLUgE32h2aSMwFFCIEIYNk7iWzggjbgYGMHk54kooAro&#10;l4IrUSTwNIuPtLLCQJPlIOwbjs+bB5LcAjqdwHS8MV0I54FkbP2ZmhJEfygDeNw3/Nk8FeCB1G42&#10;K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1wNSy6NJaAB1ZJQjHK+YSy&#10;FM8ER7QH3HLEnaANpuVXTyv7Rmx5/neVHu3b/L25fG3Pybs7s4+bG3dxtoAk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CvsnN5qAin23TRJ5DPDKYY1wwXI3BXbfvLbSrbSgPRWOhUYE32h2aSMwFFCIEIYNk7i&#10;WzggjbgYGMHk54AAib7QjLJGIAjB0KEsWyNpDZwABuyMHORyMcx7LzyMefB53m53eSdvl787cbvv&#10;bPl3Zxu+bbj5asUUARgTfaHZpIzAUUIgQhg2TuJbOCCNuBgYweTniNEvBFaiSeBpFx9pZYSBJ8pB&#10;2DcdnzYPJbgEdTuFi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P8Agnwx/wAId4QsdA+2fbPsvmfv/K8vdukZ/u5OMbsde1FFAFfxJ4Z1nU9Rj1HQ/Ft9ot0sQgaP&#10;yUubZkyWJ8p+BISR8+egxjmjwd4O/wCEX/tG8vNTn1XWdTlEt7fzLs8zbkIqoCQiqCQAPXsAACig&#10;DqKKKKACiiigAooooAKKKKACiiigAooooAKKKKACiiigAooooAKKKKACiiigAooooAKKKKACiiig&#10;AooooAKKKKACiiigAooooAKKKKACiiigAooooAKKKKACiiig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">
                <v:group id="Group 100" o:spid="_x0000_s1102"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103"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73" o:title="" cropleft="5182f"/>
                    <v:path arrowok="t"/>
                  </v:shape>
                  <v:shape id="Text Box 34" o:spid="_x0000_s1104"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8F5B81" w:rsidRDefault="008F5B81" w:rsidP="009C4177"/>
                      </w:txbxContent>
                    </v:textbox>
                  </v:shape>
                </v:group>
                <v:shape id="Text Box 246" o:spid="_x0000_s1105"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4E3AC52A" w:rsidR="008F5B81" w:rsidRPr="00044E91" w:rsidRDefault="008F5B81" w:rsidP="009C4177">
                        <w:pPr>
                          <w:pStyle w:val="Caption"/>
                          <w:jc w:val="center"/>
                          <w:rPr>
                            <w:rFonts w:ascii="Times New Roman" w:hAnsi="Times New Roman"/>
                            <w:sz w:val="24"/>
                          </w:rPr>
                        </w:pPr>
                        <w:bookmarkStart w:id="2041" w:name="_Ref422686972"/>
                        <w:bookmarkStart w:id="2042" w:name="_Toc42298258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43" w:author="laca" w:date="2015-06-26T10:03:00Z">
                          <w:r w:rsidR="005D6C24">
                            <w:rPr>
                              <w:noProof/>
                            </w:rPr>
                            <w:t>12</w:t>
                          </w:r>
                        </w:ins>
                        <w:del w:id="2044" w:author="laca" w:date="2015-06-25T07:51:00Z">
                          <w:r w:rsidDel="007B0A6A">
                            <w:rPr>
                              <w:noProof/>
                            </w:rPr>
                            <w:delText>13</w:delText>
                          </w:r>
                        </w:del>
                        <w:r>
                          <w:fldChar w:fldCharType="end"/>
                        </w:r>
                        <w:bookmarkEnd w:id="2041"/>
                        <w:r>
                          <w:t xml:space="preserve"> A pozíció szabályozó szimulálása</w:t>
                        </w:r>
                        <w:bookmarkEnd w:id="2042"/>
                      </w:p>
                    </w:txbxContent>
                  </v:textbox>
                </v:shape>
                <w10:anchorlock/>
              </v:group>
            </w:pict>
          </mc:Fallback>
        </mc:AlternateContent>
      </w:r>
    </w:p>
    <w:p w14:paraId="2B516A6F" w14:textId="77777777" w:rsidR="004A400F" w:rsidRPr="00BE4225" w:rsidRDefault="004A400F" w:rsidP="007852B4">
      <w:pPr>
        <w:pStyle w:val="Heading3"/>
      </w:pPr>
      <w:bookmarkStart w:id="2045" w:name="_Toc422983775"/>
      <w:bookmarkStart w:id="2046" w:name="_Toc422984655"/>
      <w:r w:rsidRPr="00BE4225">
        <w:t>Hardveres mérések</w:t>
      </w:r>
      <w:bookmarkEnd w:id="2045"/>
      <w:bookmarkEnd w:id="2046"/>
    </w:p>
    <w:p w14:paraId="6D6CDC12" w14:textId="4E8ECDE9" w:rsidR="002152DC" w:rsidRPr="00BE4225" w:rsidRDefault="00ED22AB" w:rsidP="007852B4">
      <w:pPr>
        <w:pStyle w:val="Heading4"/>
      </w:pPr>
      <w:bookmarkStart w:id="2047" w:name="_Toc422983776"/>
      <w:bookmarkStart w:id="2048" w:name="_Toc422984656"/>
      <w:r w:rsidRPr="00BE4225">
        <w:t>D</w:t>
      </w:r>
      <w:r w:rsidR="00A66F70">
        <w:t>C</w:t>
      </w:r>
      <w:r w:rsidRPr="00BE4225">
        <w:t xml:space="preserve"> motor sebesség szabályzása mérőstandon</w:t>
      </w:r>
      <w:bookmarkEnd w:id="2047"/>
      <w:bookmarkEnd w:id="2048"/>
    </w:p>
    <w:p w14:paraId="035185B3" w14:textId="77777777" w:rsidR="009C4177" w:rsidRPr="00B632B4" w:rsidRDefault="009C4177" w:rsidP="009C4177">
      <w:pPr>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 xml:space="preserve">-ben, vagyis impulzus per mintavételben mérjük, így a </w:t>
      </w:r>
      <w:r w:rsidRPr="00B632B4">
        <w:rPr>
          <w:rFonts w:ascii="Times New Roman" w:hAnsi="Times New Roman"/>
          <w:szCs w:val="24"/>
        </w:rPr>
        <w:lastRenderedPageBreak/>
        <w:t>referencia sebességet is ebben a mértékegységben kell megadnunk. Ezért átalakítást kell végezünk a következő összefüggés szerint:</w:t>
      </w:r>
    </w:p>
    <w:p w14:paraId="5DC8880F" w14:textId="77777777" w:rsidR="009C4177" w:rsidRPr="00B632B4" w:rsidRDefault="009C4177" w:rsidP="009C4177">
      <w:pPr>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151C9A" w:rsidP="009C4177">
      <w:pPr>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151C9A" w:rsidP="009C4177">
      <w:pPr>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58D97743" wp14:editId="3091D16D">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74"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3FAAACA8" w:rsidR="008F5B81" w:rsidRPr="00EA356E" w:rsidRDefault="008F5B81" w:rsidP="003B4403">
                              <w:pPr>
                                <w:pStyle w:val="Caption"/>
                                <w:jc w:val="center"/>
                                <w:rPr>
                                  <w:rFonts w:ascii="Times New Roman" w:hAnsi="Times New Roman"/>
                                  <w:noProof/>
                                </w:rPr>
                              </w:pPr>
                              <w:bookmarkStart w:id="2049" w:name="_Toc42298258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50" w:author="laca" w:date="2015-06-26T10:03:00Z">
                                <w:r w:rsidR="005D6C24">
                                  <w:rPr>
                                    <w:noProof/>
                                  </w:rPr>
                                  <w:t>13</w:t>
                                </w:r>
                              </w:ins>
                              <w:del w:id="2051" w:author="laca" w:date="2015-06-25T07:51:00Z">
                                <w:r w:rsidDel="007B0A6A">
                                  <w:rPr>
                                    <w:noProof/>
                                  </w:rPr>
                                  <w:delText>14</w:delText>
                                </w:r>
                              </w:del>
                              <w:r>
                                <w:fldChar w:fldCharType="end"/>
                              </w:r>
                              <w:r>
                                <w:t xml:space="preserve"> Sebesség szabályozás PID szabályzóval.</w:t>
                              </w:r>
                              <w:bookmarkEnd w:id="20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106"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P45/Ar4PftM/CbXPgV8ffh1pfizwj4jtPs+taDrFuJILlAyuhx1&#10;V0kVJEkUh45ER0ZWVWHkv7FH/BKH/gnp/wAE7NW1XxF+x1+zFo/hDVtagNvqWuNfXeo6hJblkZrd&#10;bq+mmmjgZ4o3aFHWNnjVipZQR9D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">
                <v:shape id="Picture 73" o:spid="_x0000_s1107"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75" o:title="" croptop="-1f" cropbottom="6f" cropleft="957f" cropright="10302f"/>
                  <v:path arrowok="t"/>
                </v:shape>
                <v:shape id="Text Box 74" o:spid="_x0000_s1108"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3FAAACA8" w:rsidR="008F5B81" w:rsidRPr="00EA356E" w:rsidRDefault="008F5B81" w:rsidP="003B4403">
                        <w:pPr>
                          <w:pStyle w:val="Caption"/>
                          <w:jc w:val="center"/>
                          <w:rPr>
                            <w:rFonts w:ascii="Times New Roman" w:hAnsi="Times New Roman"/>
                            <w:noProof/>
                          </w:rPr>
                        </w:pPr>
                        <w:bookmarkStart w:id="2478" w:name="_Toc42298258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479" w:author="laca" w:date="2015-06-26T10:03:00Z">
                          <w:r w:rsidR="005D6C24">
                            <w:rPr>
                              <w:noProof/>
                            </w:rPr>
                            <w:t>13</w:t>
                          </w:r>
                        </w:ins>
                        <w:del w:id="2480" w:author="laca" w:date="2015-06-25T07:51:00Z">
                          <w:r w:rsidDel="007B0A6A">
                            <w:rPr>
                              <w:noProof/>
                            </w:rPr>
                            <w:delText>14</w:delText>
                          </w:r>
                        </w:del>
                        <w:r>
                          <w:fldChar w:fldCharType="end"/>
                        </w:r>
                        <w:r>
                          <w:t xml:space="preserve"> Sebesség szabályozás PID szabályzóval.</w:t>
                        </w:r>
                        <w:bookmarkEnd w:id="2478"/>
                      </w:p>
                    </w:txbxContent>
                  </v:textbox>
                </v:shape>
                <w10:anchorlock/>
              </v:group>
            </w:pict>
          </mc:Fallback>
        </mc:AlternateContent>
      </w:r>
    </w:p>
    <w:p w14:paraId="11EF6C46" w14:textId="6D4E0060" w:rsidR="00A81986" w:rsidRPr="00BE4225" w:rsidRDefault="003C5BF2" w:rsidP="00FC3556">
      <w:pPr>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End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ins w:id="2052" w:author="laca" w:date="2015-06-26T10:03:00Z">
            <w:r w:rsidR="005D6C24" w:rsidRPr="005D6C24">
              <w:rPr>
                <w:rFonts w:ascii="Times New Roman" w:hAnsi="Times New Roman"/>
                <w:noProof/>
                <w:rPrChange w:id="2053" w:author="laca" w:date="2015-06-26T10:03:00Z">
                  <w:rPr/>
                </w:rPrChange>
              </w:rPr>
              <w:t>[</w:t>
            </w:r>
            <w:r w:rsidR="005D6C24" w:rsidRPr="005D6C24">
              <w:rPr>
                <w:rFonts w:ascii="Times New Roman" w:hAnsi="Times New Roman"/>
                <w:noProof/>
                <w:rPrChange w:id="2054" w:author="laca" w:date="2015-06-26T10:03:00Z">
                  <w:rPr/>
                </w:rPrChange>
              </w:rPr>
              <w:fldChar w:fldCharType="begin"/>
            </w:r>
            <w:r w:rsidR="005D6C24" w:rsidRPr="005D6C24">
              <w:rPr>
                <w:rFonts w:ascii="Times New Roman" w:hAnsi="Times New Roman"/>
                <w:noProof/>
                <w:rPrChange w:id="2055" w:author="laca" w:date="2015-06-26T10:03:00Z">
                  <w:rPr/>
                </w:rPrChange>
              </w:rPr>
              <w:instrText xml:space="preserve"> HYPERLINK "" \l "Kri13" </w:instrText>
            </w:r>
            <w:r w:rsidR="005D6C24" w:rsidRPr="005D6C24">
              <w:rPr>
                <w:rFonts w:ascii="Times New Roman" w:hAnsi="Times New Roman"/>
                <w:noProof/>
                <w:rPrChange w:id="2056" w:author="laca" w:date="2015-06-26T10:03:00Z">
                  <w:rPr/>
                </w:rPrChange>
              </w:rPr>
              <w:fldChar w:fldCharType="separate"/>
            </w:r>
            <w:r w:rsidR="005D6C24" w:rsidRPr="005D6C24">
              <w:rPr>
                <w:rFonts w:ascii="Times New Roman" w:hAnsi="Times New Roman"/>
                <w:noProof/>
                <w:rPrChange w:id="2057" w:author="laca" w:date="2015-06-26T10:03:00Z">
                  <w:rPr/>
                </w:rPrChange>
              </w:rPr>
              <w:t>6</w:t>
            </w:r>
            <w:r w:rsidR="005D6C24" w:rsidRPr="005D6C24">
              <w:rPr>
                <w:rFonts w:ascii="Times New Roman" w:hAnsi="Times New Roman"/>
                <w:noProof/>
                <w:rPrChange w:id="2058" w:author="laca" w:date="2015-06-26T10:03:00Z">
                  <w:rPr/>
                </w:rPrChange>
              </w:rPr>
              <w:fldChar w:fldCharType="end"/>
            </w:r>
            <w:r w:rsidR="005D6C24" w:rsidRPr="005D6C24">
              <w:rPr>
                <w:rFonts w:ascii="Times New Roman" w:hAnsi="Times New Roman"/>
                <w:noProof/>
                <w:rPrChange w:id="2059" w:author="laca" w:date="2015-06-26T10:03:00Z">
                  <w:rPr/>
                </w:rPrChange>
              </w:rPr>
              <w:t>]</w:t>
            </w:r>
          </w:ins>
          <w:del w:id="2060"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"Kri13" </w:delInstrText>
            </w:r>
            <w:r w:rsidR="00403E4C" w:rsidRPr="00403E4C" w:rsidDel="00D61BE9">
              <w:rPr>
                <w:rFonts w:ascii="Times New Roman" w:hAnsi="Times New Roman"/>
                <w:noProof/>
              </w:rPr>
              <w:fldChar w:fldCharType="separate"/>
            </w:r>
          </w:del>
          <w:ins w:id="2061" w:author="laca" w:date="2015-06-26T10:03:00Z">
            <w:r w:rsidR="005D6C24">
              <w:rPr>
                <w:rFonts w:ascii="Times New Roman" w:hAnsi="Times New Roman"/>
                <w:b/>
                <w:bCs/>
                <w:noProof/>
                <w:lang w:val="en-US"/>
              </w:rPr>
              <w:t>Error! Hyperlink reference not valid.</w:t>
            </w:r>
          </w:ins>
          <w:del w:id="2062" w:author="laca" w:date="2015-06-25T08:41:00Z">
            <w:r w:rsidR="00403E4C" w:rsidRPr="00403E4C" w:rsidDel="00D61BE9">
              <w:rPr>
                <w:rFonts w:ascii="Times New Roman" w:hAnsi="Times New Roman"/>
                <w:noProof/>
              </w:rPr>
              <w:delText>6</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pPr>
      <w:bookmarkStart w:id="2063" w:name="_Toc422983777"/>
      <w:bookmarkStart w:id="2064" w:name="_Toc422984657"/>
      <w:r w:rsidRPr="00BE4225">
        <w:t>Sebesség és pozíció szabályozót tartalmazó IP mag generálása System Generator-ban</w:t>
      </w:r>
      <w:bookmarkEnd w:id="2063"/>
      <w:bookmarkEnd w:id="2064"/>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1A19A81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Kimenetek: „</w:t>
      </w:r>
      <w:r w:rsidRPr="00B632B4">
        <w:rPr>
          <w:i/>
          <w:lang w:val="hu-HU"/>
        </w:rPr>
        <w:t>Speed</w:t>
      </w:r>
      <w:r w:rsidR="00A37EC8">
        <w:rPr>
          <w:i/>
          <w:lang w:val="hu-HU"/>
        </w:rPr>
        <w:t>PWM</w:t>
      </w:r>
      <w:r w:rsidRPr="00B632B4">
        <w:rPr>
          <w:lang w:val="hu-HU"/>
        </w:rPr>
        <w:t>”, „</w:t>
      </w:r>
      <w:r w:rsidRPr="00B632B4">
        <w:rPr>
          <w:i/>
          <w:lang w:val="hu-HU"/>
        </w:rPr>
        <w:t>SpeedDir</w:t>
      </w:r>
      <w:r w:rsidRPr="00B632B4">
        <w:rPr>
          <w:lang w:val="hu-HU"/>
        </w:rPr>
        <w:t>”, „</w:t>
      </w:r>
      <w:r w:rsidRPr="00B632B4">
        <w:rPr>
          <w:i/>
          <w:lang w:val="hu-HU"/>
        </w:rPr>
        <w:t>Pos</w:t>
      </w:r>
      <w:r w:rsidR="00A37EC8">
        <w:rPr>
          <w:i/>
          <w:lang w:val="hu-HU"/>
        </w:rPr>
        <w:t>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2065"/>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ins w:id="2066" w:author="laca" w:date="2015-06-26T10:03:00Z">
        <w:r w:rsidR="005D6C24">
          <w:t xml:space="preserve">Kép. </w:t>
        </w:r>
        <w:r w:rsidR="005D6C24">
          <w:rPr>
            <w:noProof/>
          </w:rPr>
          <w:t>5</w:t>
        </w:r>
        <w:r w:rsidR="005D6C24">
          <w:t>.</w:t>
        </w:r>
        <w:r w:rsidR="005D6C24">
          <w:rPr>
            <w:noProof/>
          </w:rPr>
          <w:t>16</w:t>
        </w:r>
      </w:ins>
      <w:del w:id="2067"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15</w:delText>
        </w:r>
      </w:del>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ins w:id="2068" w:author="laca" w:date="2015-06-26T10:03:00Z">
        <w:r w:rsidR="005D6C24">
          <w:t xml:space="preserve">Kép. </w:t>
        </w:r>
        <w:r w:rsidR="005D6C24">
          <w:rPr>
            <w:noProof/>
          </w:rPr>
          <w:t>5</w:t>
        </w:r>
        <w:r w:rsidR="005D6C24">
          <w:t>.</w:t>
        </w:r>
        <w:r w:rsidR="005D6C24">
          <w:rPr>
            <w:noProof/>
          </w:rPr>
          <w:t>25</w:t>
        </w:r>
      </w:ins>
      <w:del w:id="2069"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24</w:delText>
        </w:r>
      </w:del>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ins w:id="2070" w:author="laca" w:date="2015-06-26T10:03:00Z">
        <w:r w:rsidR="005D6C24">
          <w:t xml:space="preserve">Kép. </w:t>
        </w:r>
        <w:r w:rsidR="005D6C24">
          <w:rPr>
            <w:noProof/>
          </w:rPr>
          <w:t>5</w:t>
        </w:r>
        <w:r w:rsidR="005D6C24">
          <w:t>.</w:t>
        </w:r>
        <w:r w:rsidR="005D6C24">
          <w:rPr>
            <w:noProof/>
          </w:rPr>
          <w:t>16</w:t>
        </w:r>
      </w:ins>
      <w:del w:id="2071"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15</w:delText>
        </w:r>
      </w:del>
      <w:r w:rsidR="00766A74">
        <w:rPr>
          <w:lang w:val="hu-HU"/>
        </w:rPr>
        <w:fldChar w:fldCharType="end"/>
      </w:r>
      <w:r w:rsidR="00766A74">
        <w:rPr>
          <w:lang w:val="hu-HU"/>
        </w:rPr>
        <w:t xml:space="preserve"> </w:t>
      </w:r>
      <w:r w:rsidRPr="0042025B">
        <w:rPr>
          <w:lang w:val="hu-HU"/>
        </w:rPr>
        <w:t>látható modulokat és a pozíció szabályzózására hivatott.</w:t>
      </w:r>
      <w:commentRangeEnd w:id="2065"/>
      <w:r w:rsidRPr="0042025B">
        <w:rPr>
          <w:rStyle w:val="CommentReference"/>
          <w:rFonts w:asciiTheme="minorHAnsi" w:eastAsiaTheme="minorEastAsia" w:hAnsiTheme="minorHAnsi" w:cstheme="minorBidi"/>
          <w:lang w:val="hu-HU"/>
        </w:rPr>
        <w:commentReference w:id="2065"/>
      </w:r>
    </w:p>
    <w:p w14:paraId="4BD6C26B" w14:textId="65529EE5"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szabályozók referencia bemeneteit osztott regiszterekkel írjuk elő a MicroBlaze processzorból. Mindkét szabályozó tartalmazza a </w:t>
      </w:r>
      <w:r w:rsidR="00A37EC8">
        <w:rPr>
          <w:lang w:val="hu-HU"/>
        </w:rPr>
        <w:t>PWM</w:t>
      </w:r>
      <w:r w:rsidRPr="00B632B4">
        <w:rPr>
          <w:lang w:val="hu-HU"/>
        </w:rPr>
        <w:t xml:space="preserve"> generátort, és a sebesség mérő modult (</w:t>
      </w:r>
      <w:r w:rsidRPr="00B632B4">
        <w:rPr>
          <w:i/>
          <w:lang w:val="hu-HU"/>
        </w:rPr>
        <w:t>counter Sebesseg</w:t>
      </w:r>
      <w:r w:rsidRPr="00B632B4">
        <w:rPr>
          <w:lang w:val="hu-HU"/>
        </w:rPr>
        <w:t>). A két inkrementális érzékelő jeleit egyetlen modul segítségével dolgoztam fel „</w:t>
      </w:r>
      <w:r w:rsidRPr="00B632B4">
        <w:rPr>
          <w:i/>
          <w:lang w:val="hu-HU"/>
        </w:rPr>
        <w:t>Inkrementális Jelfeldolgozó 2</w:t>
      </w:r>
      <w:r w:rsidRPr="00B632B4">
        <w:rPr>
          <w:lang w:val="hu-HU"/>
        </w:rPr>
        <w:t xml:space="preserve">”, amely látható a. </w:t>
      </w:r>
      <w:r>
        <w:rPr>
          <w:lang w:val="hu-HU"/>
        </w:rPr>
        <w:fldChar w:fldCharType="begin"/>
      </w:r>
      <w:r>
        <w:rPr>
          <w:lang w:val="hu-HU"/>
        </w:rPr>
        <w:instrText xml:space="preserve"> REF _Ref420518210 \h </w:instrText>
      </w:r>
      <w:r>
        <w:rPr>
          <w:lang w:val="hu-HU"/>
        </w:rPr>
      </w:r>
      <w:r>
        <w:rPr>
          <w:lang w:val="hu-HU"/>
        </w:rPr>
        <w:fldChar w:fldCharType="separate"/>
      </w:r>
      <w:ins w:id="2072" w:author="laca" w:date="2015-06-26T10:03:00Z">
        <w:r w:rsidR="005D6C24">
          <w:t xml:space="preserve">Kép. </w:t>
        </w:r>
        <w:r w:rsidR="005D6C24">
          <w:rPr>
            <w:noProof/>
          </w:rPr>
          <w:t>5</w:t>
        </w:r>
        <w:r w:rsidR="005D6C24">
          <w:t>.</w:t>
        </w:r>
        <w:r w:rsidR="005D6C24">
          <w:rPr>
            <w:noProof/>
          </w:rPr>
          <w:t>29</w:t>
        </w:r>
      </w:ins>
      <w:del w:id="2073"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28</w:delText>
        </w:r>
      </w:del>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2DA6B2E6"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 </w:t>
      </w:r>
      <w:r w:rsidR="00A37EC8">
        <w:rPr>
          <w:lang w:val="hu-HU"/>
        </w:rPr>
        <w:t>PWM</w:t>
      </w:r>
      <w:r w:rsidRPr="00B632B4">
        <w:rPr>
          <w:lang w:val="hu-HU"/>
        </w:rPr>
        <w:t xml:space="preserve">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6F29F71F"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 xml:space="preserve">Pozíció </w:t>
            </w:r>
            <w:r w:rsidR="00A37EC8">
              <w:rPr>
                <w:sz w:val="20"/>
                <w:szCs w:val="20"/>
                <w:lang w:val="hu-HU"/>
              </w:rPr>
              <w:t>PWM</w:t>
            </w:r>
            <w:r w:rsidRPr="00BE4225">
              <w:rPr>
                <w:sz w:val="20"/>
                <w:szCs w:val="20"/>
                <w:lang w:val="hu-HU"/>
              </w:rPr>
              <w:t xml:space="preserve">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37FA4ABC"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 xml:space="preserve">Sebesség </w:t>
            </w:r>
            <w:r w:rsidR="00A37EC8">
              <w:rPr>
                <w:sz w:val="20"/>
                <w:szCs w:val="20"/>
                <w:lang w:val="hu-HU"/>
              </w:rPr>
              <w:t>PWM</w:t>
            </w:r>
            <w:r w:rsidRPr="00BE4225">
              <w:rPr>
                <w:sz w:val="20"/>
                <w:szCs w:val="20"/>
                <w:lang w:val="hu-HU"/>
              </w:rPr>
              <w:t xml:space="preserve">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5D6C24">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robot forgó talpa, 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ins w:id="2074" w:author="laca" w:date="2015-06-26T10:03:00Z">
        <w:r w:rsidR="005D6C24" w:rsidRPr="005D6C24">
          <w:rPr>
            <w:lang w:val="hu-HU"/>
            <w:rPrChange w:id="2075" w:author="laca" w:date="2015-06-26T10:03:00Z">
              <w:rPr/>
            </w:rPrChange>
          </w:rPr>
          <w:t>Kép. 5.63</w:t>
        </w:r>
      </w:ins>
      <w:del w:id="2076" w:author="laca" w:date="2015-06-25T07:58:00Z">
        <w:r w:rsidR="00DB5C9B" w:rsidRPr="00DB5C9B" w:rsidDel="000633F1">
          <w:rPr>
            <w:lang w:val="hu-HU"/>
          </w:rPr>
          <w:delText>Kép. 5.62</w:delText>
        </w:r>
      </w:del>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151C9A"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ins w:id="2077" w:author="laca" w:date="2015-06-26T10:03:00Z">
        <w:r w:rsidR="005D6C24" w:rsidRPr="005D6C24">
          <w:rPr>
            <w:lang w:val="hu-HU"/>
            <w:rPrChange w:id="2078" w:author="laca" w:date="2015-06-26T10:03:00Z">
              <w:rPr/>
            </w:rPrChange>
          </w:rPr>
          <w:t>Kép. 5.17</w:t>
        </w:r>
      </w:ins>
      <w:del w:id="2079" w:author="laca" w:date="2015-06-25T07:58:00Z">
        <w:r w:rsidR="00DB5C9B" w:rsidRPr="00DB5C9B" w:rsidDel="000633F1">
          <w:rPr>
            <w:lang w:val="hu-HU"/>
          </w:rPr>
          <w:delText>Kép. 5.16</w:delText>
        </w:r>
      </w:del>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1F759AE8"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Abban az esetben, ha az összekapcsolást létre szeretnénk hozni a </w:t>
      </w:r>
      <w:r w:rsidRPr="00B632B4">
        <w:rPr>
          <w:i/>
          <w:lang w:val="hu-HU"/>
        </w:rPr>
        <w:t>MUX</w:t>
      </w:r>
      <w:r w:rsidRPr="00B632B4">
        <w:rPr>
          <w:lang w:val="hu-HU"/>
        </w:rPr>
        <w:t xml:space="preserve"> elnevezésű modul szelekciós bementére </w:t>
      </w:r>
      <w:r w:rsidR="007567BF">
        <w:rPr>
          <w:lang w:val="hu-HU"/>
        </w:rPr>
        <w:t xml:space="preserve">logikai </w:t>
      </w:r>
      <w:r w:rsidRPr="00B632B4">
        <w:rPr>
          <w:lang w:val="hu-HU"/>
        </w:rPr>
        <w:t>1</w:t>
      </w:r>
      <w:r w:rsidR="007567BF">
        <w:rPr>
          <w:lang w:val="hu-HU"/>
        </w:rPr>
        <w:t>-</w:t>
      </w:r>
      <w:r w:rsidRPr="00B632B4">
        <w:rPr>
          <w:lang w:val="hu-HU"/>
        </w:rPr>
        <w:t xml:space="preserve">t adunk így kiválasztva a szorzó modultól érkező 16 bites 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1811EC7C"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lastRenderedPageBreak/>
        <w:t xml:space="preserve">Következésképpen, ha a Forgótalpak pozícióját változtatjuk, miközben a rajta levő lánctalp konstans sebességgel halad a földhöz képest, a lánctalp sebességét nem tudjuk konstanson tartani csak a sebesség szabályzóval. </w:t>
      </w:r>
      <w:r w:rsidR="00AD078E" w:rsidRPr="00B632B4">
        <w:rPr>
          <w:lang w:val="hu-HU"/>
        </w:rPr>
        <w:t>Ezért</w:t>
      </w:r>
      <w:r w:rsidRPr="00B632B4">
        <w:rPr>
          <w:lang w:val="hu-HU"/>
        </w:rPr>
        <w:t xml:space="preserve">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 vagyis adatokat tudunk felvinni a szoftvernek,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3182A90F"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w:t>
      </w:r>
      <w:r w:rsidR="00926C02">
        <w:rPr>
          <w:lang w:val="hu-HU"/>
        </w:rPr>
        <w:t xml:space="preserve"> ír a </w:t>
      </w:r>
      <w:r w:rsidRPr="00B632B4">
        <w:rPr>
          <w:lang w:val="hu-HU"/>
        </w:rPr>
        <w:t xml:space="preserve"> </w:t>
      </w:r>
      <w:r w:rsidR="00926C02" w:rsidRPr="00B632B4">
        <w:rPr>
          <w:lang w:val="hu-HU"/>
        </w:rPr>
        <w:t>megadott változób</w:t>
      </w:r>
      <w:r w:rsidR="00926C02">
        <w:rPr>
          <w:lang w:val="hu-HU"/>
        </w:rPr>
        <w:t xml:space="preserve">ól </w:t>
      </w:r>
      <w:r w:rsidRPr="00B632B4">
        <w:rPr>
          <w:lang w:val="hu-HU"/>
        </w:rPr>
        <w:t xml:space="preserve"> a megadott </w:t>
      </w:r>
      <w:r w:rsidR="00926C02">
        <w:rPr>
          <w:lang w:val="hu-HU"/>
        </w:rPr>
        <w:t xml:space="preserve">memória </w:t>
      </w:r>
      <w:r w:rsidRPr="00B632B4">
        <w:rPr>
          <w:lang w:val="hu-HU"/>
        </w:rPr>
        <w:t>címr</w:t>
      </w:r>
      <w:r w:rsidR="00926C02">
        <w:rPr>
          <w:lang w:val="hu-HU"/>
        </w:rPr>
        <w:t>e.</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C9C6110" w:rsidR="009C4177" w:rsidRPr="00B632B4" w:rsidRDefault="009C4177" w:rsidP="009C4177">
      <w:pPr>
        <w:rPr>
          <w:szCs w:val="24"/>
        </w:rPr>
      </w:pPr>
      <w:r w:rsidRPr="00B632B4">
        <w:tab/>
      </w:r>
      <w:r w:rsidRPr="00B632B4">
        <w:rPr>
          <w:szCs w:val="24"/>
        </w:rPr>
        <w:t xml:space="preserve">Az </w:t>
      </w:r>
      <w:r w:rsidR="00AD078E" w:rsidRPr="00B632B4">
        <w:rPr>
          <w:szCs w:val="24"/>
        </w:rPr>
        <w:t>IP mag</w:t>
      </w:r>
      <w:r w:rsidRPr="00B632B4">
        <w:rPr>
          <w:szCs w:val="24"/>
        </w:rPr>
        <w:t xml:space="preserve"> modul erőforrás igénye az FPGA rendszerben: Flip-Flops=760, LUTs=579 rendelkezésre álló erőforrások : Flip-Flops=9,312, LUTs=9,312.</w:t>
      </w:r>
    </w:p>
    <w:p w14:paraId="4101568F" w14:textId="1A62FD6A" w:rsidR="009C4177" w:rsidRPr="00B632B4" w:rsidRDefault="009C4177" w:rsidP="009C4177">
      <w:pPr>
        <w:rPr>
          <w:szCs w:val="24"/>
        </w:rPr>
      </w:pPr>
      <w:r w:rsidRPr="00B632B4">
        <w:rPr>
          <w:szCs w:val="24"/>
        </w:rPr>
        <w:tab/>
      </w:r>
      <w:bookmarkStart w:id="2080" w:name="_Toc422982585"/>
      <w:r w:rsidRPr="00B632B4">
        <w:rPr>
          <w:szCs w:val="24"/>
        </w:rPr>
        <w:t xml:space="preserve">Az </w:t>
      </w:r>
      <w:r w:rsidR="00AD078E" w:rsidRPr="00B632B4">
        <w:rPr>
          <w:szCs w:val="24"/>
        </w:rPr>
        <w:t>IP magok</w:t>
      </w:r>
      <w:r w:rsidRPr="00B632B4">
        <w:rPr>
          <w:szCs w:val="24"/>
        </w:rPr>
        <w:t xml:space="preserve"> az FPGA-ba</w:t>
      </w:r>
      <w:r w:rsidR="00AD078E">
        <w:rPr>
          <w:szCs w:val="24"/>
        </w:rPr>
        <w:t>n</w:t>
      </w:r>
      <w:r w:rsidRPr="00B632B4">
        <w:rPr>
          <w:szCs w:val="24"/>
        </w:rPr>
        <w:t xml:space="preserve"> hardveresen vannak összealítva logikai kapuk és egyéb digitális elemek segítségével, ezért a benne található modulok mind az FPGA 50Mhz órajelére működnek.</w:t>
      </w:r>
      <w:r w:rsidR="00926C02">
        <w:rPr>
          <w:szCs w:val="24"/>
        </w:rPr>
        <w:t xml:space="preserve"> Az alábbi  </w:t>
      </w:r>
      <w:r w:rsidR="00926C02" w:rsidRPr="00926C02">
        <w:rPr>
          <w:szCs w:val="24"/>
        </w:rPr>
        <w:t xml:space="preserve">Kép. </w:t>
      </w:r>
      <w:r w:rsidR="00926C02" w:rsidRPr="00926C02">
        <w:rPr>
          <w:szCs w:val="24"/>
        </w:rPr>
        <w:fldChar w:fldCharType="begin"/>
      </w:r>
      <w:r w:rsidR="00926C02" w:rsidRPr="00926C02">
        <w:rPr>
          <w:szCs w:val="24"/>
        </w:rPr>
        <w:instrText xml:space="preserve"> STYLEREF 1 \s </w:instrText>
      </w:r>
      <w:r w:rsidR="00926C02" w:rsidRPr="00926C02">
        <w:rPr>
          <w:szCs w:val="24"/>
        </w:rPr>
        <w:fldChar w:fldCharType="separate"/>
      </w:r>
      <w:r w:rsidR="005D6C24">
        <w:rPr>
          <w:noProof/>
          <w:szCs w:val="24"/>
        </w:rPr>
        <w:t>5</w:t>
      </w:r>
      <w:r w:rsidR="00926C02" w:rsidRPr="00926C02">
        <w:rPr>
          <w:szCs w:val="24"/>
        </w:rPr>
        <w:fldChar w:fldCharType="end"/>
      </w:r>
      <w:r w:rsidR="00926C02" w:rsidRPr="00926C02">
        <w:rPr>
          <w:szCs w:val="24"/>
        </w:rPr>
        <w:t>.</w:t>
      </w:r>
      <w:r w:rsidR="00926C02" w:rsidRPr="00926C02">
        <w:rPr>
          <w:szCs w:val="24"/>
        </w:rPr>
        <w:fldChar w:fldCharType="begin"/>
      </w:r>
      <w:r w:rsidR="00926C02" w:rsidRPr="00926C02">
        <w:rPr>
          <w:szCs w:val="24"/>
        </w:rPr>
        <w:instrText xml:space="preserve"> SEQ Kép. \* ARABIC \s 1 </w:instrText>
      </w:r>
      <w:r w:rsidR="00926C02" w:rsidRPr="00926C02">
        <w:rPr>
          <w:szCs w:val="24"/>
        </w:rPr>
        <w:fldChar w:fldCharType="separate"/>
      </w:r>
      <w:ins w:id="2081" w:author="laca" w:date="2015-06-26T10:03:00Z">
        <w:r w:rsidR="005D6C24">
          <w:rPr>
            <w:noProof/>
            <w:szCs w:val="24"/>
          </w:rPr>
          <w:t>14</w:t>
        </w:r>
      </w:ins>
      <w:del w:id="2082" w:author="laca" w:date="2015-06-25T07:58:00Z">
        <w:r w:rsidR="00FF5FBB" w:rsidDel="000633F1">
          <w:rPr>
            <w:noProof/>
            <w:szCs w:val="24"/>
          </w:rPr>
          <w:delText>15</w:delText>
        </w:r>
      </w:del>
      <w:r w:rsidR="00926C02" w:rsidRPr="00926C02">
        <w:rPr>
          <w:szCs w:val="24"/>
        </w:rPr>
        <w:fldChar w:fldCharType="end"/>
      </w:r>
      <w:r w:rsidR="00926C02" w:rsidRPr="00926C02">
        <w:rPr>
          <w:szCs w:val="24"/>
        </w:rPr>
        <w:t xml:space="preserve"> </w:t>
      </w:r>
      <w:r w:rsidR="00926C02">
        <w:rPr>
          <w:szCs w:val="24"/>
        </w:rPr>
        <w:t>a s</w:t>
      </w:r>
      <w:r w:rsidR="00926C02" w:rsidRPr="00926C02">
        <w:rPr>
          <w:szCs w:val="24"/>
        </w:rPr>
        <w:t xml:space="preserve">ebesség és pozíció </w:t>
      </w:r>
      <w:r w:rsidR="00AD078E" w:rsidRPr="00926C02">
        <w:rPr>
          <w:szCs w:val="24"/>
        </w:rPr>
        <w:t>szabályozást</w:t>
      </w:r>
      <w:r w:rsidR="00926C02" w:rsidRPr="00926C02">
        <w:rPr>
          <w:szCs w:val="24"/>
        </w:rPr>
        <w:t xml:space="preserve"> tartalmazó IP mag System generátoros felépítés</w:t>
      </w:r>
      <w:r w:rsidR="00926C02">
        <w:rPr>
          <w:szCs w:val="24"/>
        </w:rPr>
        <w:t>ét mutatja be.</w:t>
      </w:r>
      <w:bookmarkEnd w:id="2080"/>
    </w:p>
    <w:p w14:paraId="192CA9C4" w14:textId="29999C48" w:rsidR="001F6D44" w:rsidRPr="00BE4225" w:rsidRDefault="00D65661" w:rsidP="005F04A8">
      <w:r w:rsidRPr="00BE4225">
        <w:rPr>
          <w:noProof/>
          <w:lang w:eastAsia="hu-HU"/>
        </w:rPr>
        <w:lastRenderedPageBreak/>
        <w:drawing>
          <wp:anchor distT="0" distB="0" distL="114300" distR="114300" simplePos="0" relativeHeight="251549184" behindDoc="0" locked="0" layoutInCell="1" allowOverlap="1" wp14:anchorId="0898D6A6" wp14:editId="20903400">
            <wp:simplePos x="0" y="0"/>
            <wp:positionH relativeFrom="column">
              <wp:posOffset>-1032510</wp:posOffset>
            </wp:positionH>
            <wp:positionV relativeFrom="paragraph">
              <wp:posOffset>1212850</wp:posOffset>
            </wp:positionV>
            <wp:extent cx="7919720" cy="5674360"/>
            <wp:effectExtent l="0" t="1270"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7919720" cy="567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1A1F" w:rsidRPr="00BE4225">
        <w:rPr>
          <w:noProof/>
          <w:lang w:eastAsia="hu-HU"/>
        </w:rPr>
        <mc:AlternateContent>
          <mc:Choice Requires="wps">
            <w:drawing>
              <wp:anchor distT="0" distB="0" distL="114300" distR="114300" simplePos="0" relativeHeight="251674112" behindDoc="0" locked="0" layoutInCell="1" allowOverlap="1" wp14:anchorId="72028463" wp14:editId="26404292">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11AE7F0D" w:rsidR="008F5B81" w:rsidRDefault="008F5B81" w:rsidP="007852B4">
                            <w:pPr>
                              <w:pStyle w:val="Caption"/>
                              <w:jc w:val="center"/>
                              <w:rPr>
                                <w:noProof/>
                              </w:rPr>
                            </w:pPr>
                            <w:bookmarkStart w:id="2083" w:name="_Ref422342921"/>
                            <w:bookmarkStart w:id="2084" w:name="_Toc42298258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85" w:author="laca" w:date="2015-06-26T10:03:00Z">
                              <w:r w:rsidR="005D6C24">
                                <w:rPr>
                                  <w:noProof/>
                                </w:rPr>
                                <w:t>15</w:t>
                              </w:r>
                            </w:ins>
                            <w:del w:id="2086" w:author="laca" w:date="2015-06-25T07:52:00Z">
                              <w:r w:rsidDel="007B0A6A">
                                <w:rPr>
                                  <w:noProof/>
                                </w:rPr>
                                <w:delText>16</w:delText>
                              </w:r>
                            </w:del>
                            <w:r>
                              <w:fldChar w:fldCharType="end"/>
                            </w:r>
                            <w:bookmarkEnd w:id="2083"/>
                            <w:r>
                              <w:t xml:space="preserve"> Sebesség és pozíció szabályózást tartalmazó IP mag System generátoros felépítése</w:t>
                            </w:r>
                            <w:bookmarkEnd w:id="20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09" type="#_x0000_t202" style="position:absolute;left:0;text-align:left;margin-left:-71.95pt;margin-top:641.15pt;width:641.55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" stroked="f">
                <v:textbox style="mso-fit-shape-to-text:t" inset="0,0,0,0">
                  <w:txbxContent>
                    <w:p w14:paraId="659DAEBE" w14:textId="11AE7F0D" w:rsidR="008F5B81" w:rsidRDefault="008F5B81" w:rsidP="007852B4">
                      <w:pPr>
                        <w:pStyle w:val="Caption"/>
                        <w:jc w:val="center"/>
                        <w:rPr>
                          <w:noProof/>
                        </w:rPr>
                      </w:pPr>
                      <w:bookmarkStart w:id="2517" w:name="_Ref422342921"/>
                      <w:bookmarkStart w:id="2518" w:name="_Toc42298258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19" w:author="laca" w:date="2015-06-26T10:03:00Z">
                        <w:r w:rsidR="005D6C24">
                          <w:rPr>
                            <w:noProof/>
                          </w:rPr>
                          <w:t>15</w:t>
                        </w:r>
                      </w:ins>
                      <w:del w:id="2520" w:author="laca" w:date="2015-06-25T07:52:00Z">
                        <w:r w:rsidDel="007B0A6A">
                          <w:rPr>
                            <w:noProof/>
                          </w:rPr>
                          <w:delText>16</w:delText>
                        </w:r>
                      </w:del>
                      <w:r>
                        <w:fldChar w:fldCharType="end"/>
                      </w:r>
                      <w:bookmarkEnd w:id="2517"/>
                      <w:r>
                        <w:t xml:space="preserve"> Sebesség és pozíció szabályózást tartalmazó IP mag System generátoros felépítése</w:t>
                      </w:r>
                      <w:bookmarkEnd w:id="2518"/>
                    </w:p>
                  </w:txbxContent>
                </v:textbox>
                <w10:wrap type="square"/>
              </v:shape>
            </w:pict>
          </mc:Fallback>
        </mc:AlternateContent>
      </w:r>
      <w:r w:rsidR="006D61B3" w:rsidRPr="00BE4225">
        <w:rPr>
          <w:rStyle w:val="CommentReference"/>
        </w:rPr>
        <w:commentReference w:id="2087"/>
      </w:r>
    </w:p>
    <w:p w14:paraId="4A9C1BCB" w14:textId="77777777" w:rsidR="0096484A" w:rsidRDefault="00C81A1F" w:rsidP="00CB34B4">
      <w:pPr>
        <w:keepNext/>
        <w:rPr>
          <w:rFonts w:ascii="Times New Roman" w:hAnsi="Times New Roman"/>
        </w:rPr>
      </w:pPr>
      <w:r w:rsidRPr="00BE4225">
        <w:rPr>
          <w:noProof/>
          <w:lang w:eastAsia="hu-HU"/>
        </w:rPr>
        <w:lastRenderedPageBreak/>
        <mc:AlternateContent>
          <mc:Choice Requires="wpg">
            <w:drawing>
              <wp:inline distT="0" distB="0" distL="0" distR="0" wp14:anchorId="44B8D1DB" wp14:editId="1ED974E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6E4CDD47" w:rsidR="008F5B81" w:rsidRPr="00E81403" w:rsidRDefault="008F5B81" w:rsidP="00966B9C">
                              <w:pPr>
                                <w:pStyle w:val="Caption"/>
                                <w:jc w:val="center"/>
                                <w:rPr>
                                  <w:rFonts w:ascii="Times New Roman" w:hAnsi="Times New Roman"/>
                                  <w:noProof/>
                                  <w:sz w:val="24"/>
                                  <w:szCs w:val="24"/>
                                </w:rPr>
                              </w:pPr>
                              <w:bookmarkStart w:id="2088" w:name="_Ref422043582"/>
                              <w:bookmarkStart w:id="2089" w:name="_Ref422043507"/>
                              <w:bookmarkStart w:id="2090" w:name="_Toc42298258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091" w:author="laca" w:date="2015-06-26T10:03:00Z">
                                <w:r w:rsidR="005D6C24">
                                  <w:rPr>
                                    <w:noProof/>
                                  </w:rPr>
                                  <w:t>16</w:t>
                                </w:r>
                              </w:ins>
                              <w:del w:id="2092" w:author="laca" w:date="2015-06-25T07:53:00Z">
                                <w:r w:rsidDel="003C281A">
                                  <w:rPr>
                                    <w:noProof/>
                                  </w:rPr>
                                  <w:delText>17</w:delText>
                                </w:r>
                              </w:del>
                              <w:r>
                                <w:fldChar w:fldCharType="end"/>
                              </w:r>
                              <w:bookmarkEnd w:id="2088"/>
                              <w:r>
                                <w:t xml:space="preserve"> Pozíció szabályozó modul belső felépítése a </w:t>
                              </w:r>
                              <w:bookmarkEnd w:id="2089"/>
                              <w:r>
                                <w:fldChar w:fldCharType="begin"/>
                              </w:r>
                              <w:r>
                                <w:instrText xml:space="preserve"> REF _Ref422342921 \h </w:instrText>
                              </w:r>
                              <w:r>
                                <w:fldChar w:fldCharType="separate"/>
                              </w:r>
                              <w:ins w:id="2093" w:author="laca" w:date="2015-06-26T10:03:00Z">
                                <w:r w:rsidR="005D6C24">
                                  <w:t xml:space="preserve">Kép. </w:t>
                                </w:r>
                                <w:r w:rsidR="005D6C24">
                                  <w:rPr>
                                    <w:noProof/>
                                  </w:rPr>
                                  <w:t>5</w:t>
                                </w:r>
                                <w:r w:rsidR="005D6C24">
                                  <w:t>.</w:t>
                                </w:r>
                                <w:r w:rsidR="005D6C24">
                                  <w:rPr>
                                    <w:noProof/>
                                  </w:rPr>
                                  <w:t>15</w:t>
                                </w:r>
                              </w:ins>
                              <w:bookmarkEnd w:id="2090"/>
                              <w:del w:id="2094"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10"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D3Y2YN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111"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78" o:title=""/>
                  <v:path arrowok="t"/>
                </v:shape>
                <v:shape id="Text Box 181" o:spid="_x0000_s1112"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6E4CDD47" w:rsidR="008F5B81" w:rsidRPr="00E81403" w:rsidRDefault="008F5B81" w:rsidP="00966B9C">
                        <w:pPr>
                          <w:pStyle w:val="Caption"/>
                          <w:jc w:val="center"/>
                          <w:rPr>
                            <w:rFonts w:ascii="Times New Roman" w:hAnsi="Times New Roman"/>
                            <w:noProof/>
                            <w:sz w:val="24"/>
                            <w:szCs w:val="24"/>
                          </w:rPr>
                        </w:pPr>
                        <w:bookmarkStart w:id="2529" w:name="_Ref422043582"/>
                        <w:bookmarkStart w:id="2530" w:name="_Ref422043507"/>
                        <w:bookmarkStart w:id="2531" w:name="_Toc42298258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32" w:author="laca" w:date="2015-06-26T10:03:00Z">
                          <w:r w:rsidR="005D6C24">
                            <w:rPr>
                              <w:noProof/>
                            </w:rPr>
                            <w:t>16</w:t>
                          </w:r>
                        </w:ins>
                        <w:del w:id="2533" w:author="laca" w:date="2015-06-25T07:53:00Z">
                          <w:r w:rsidDel="003C281A">
                            <w:rPr>
                              <w:noProof/>
                            </w:rPr>
                            <w:delText>17</w:delText>
                          </w:r>
                        </w:del>
                        <w:r>
                          <w:fldChar w:fldCharType="end"/>
                        </w:r>
                        <w:bookmarkEnd w:id="2529"/>
                        <w:r>
                          <w:t xml:space="preserve"> Pozíció szabályozó modul belső felépítése a </w:t>
                        </w:r>
                        <w:bookmarkEnd w:id="2530"/>
                        <w:r>
                          <w:fldChar w:fldCharType="begin"/>
                        </w:r>
                        <w:r>
                          <w:instrText xml:space="preserve"> REF _Ref422342921 \h </w:instrText>
                        </w:r>
                        <w:r>
                          <w:fldChar w:fldCharType="separate"/>
                        </w:r>
                        <w:ins w:id="2534" w:author="laca" w:date="2015-06-26T10:03:00Z">
                          <w:r w:rsidR="005D6C24">
                            <w:t xml:space="preserve">Kép. </w:t>
                          </w:r>
                          <w:r w:rsidR="005D6C24">
                            <w:rPr>
                              <w:noProof/>
                            </w:rPr>
                            <w:t>5</w:t>
                          </w:r>
                          <w:r w:rsidR="005D6C24">
                            <w:t>.</w:t>
                          </w:r>
                          <w:r w:rsidR="005D6C24">
                            <w:rPr>
                              <w:noProof/>
                            </w:rPr>
                            <w:t>15</w:t>
                          </w:r>
                        </w:ins>
                        <w:bookmarkEnd w:id="2531"/>
                        <w:del w:id="2535"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1E1059D" w:rsidR="0096484A" w:rsidRPr="0096484A" w:rsidRDefault="0096484A" w:rsidP="0096484A">
      <w:pPr>
        <w:pStyle w:val="ListParagraph"/>
        <w:keepNext/>
        <w:numPr>
          <w:ilvl w:val="0"/>
          <w:numId w:val="15"/>
        </w:numPr>
        <w:rPr>
          <w:rFonts w:ascii="Times New Roman" w:hAnsi="Times New Roman"/>
          <w:szCs w:val="24"/>
        </w:rPr>
      </w:pPr>
      <w:commentRangeStart w:id="2095"/>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ins w:id="2096" w:author="laca" w:date="2015-06-26T10:03:00Z">
        <w:r w:rsidR="005D6C24">
          <w:t xml:space="preserve">Kép. </w:t>
        </w:r>
        <w:r w:rsidR="005D6C24">
          <w:rPr>
            <w:noProof/>
          </w:rPr>
          <w:t>5.32</w:t>
        </w:r>
      </w:ins>
      <w:del w:id="2097" w:author="laca" w:date="2015-06-25T07:58:00Z">
        <w:r w:rsidR="00DB5C9B" w:rsidDel="000633F1">
          <w:delText xml:space="preserve">Kép. </w:delText>
        </w:r>
        <w:r w:rsidR="00DB5C9B" w:rsidDel="000633F1">
          <w:rPr>
            <w:noProof/>
          </w:rPr>
          <w:delText>5.31</w:delText>
        </w:r>
      </w:del>
      <w:r w:rsidRPr="0096484A">
        <w:rPr>
          <w:rFonts w:ascii="Times New Roman" w:hAnsi="Times New Roman"/>
          <w:b/>
          <w:bCs/>
          <w:lang w:val="en-US"/>
        </w:rPr>
        <w:fldChar w:fldCharType="end"/>
      </w:r>
      <w:r w:rsidR="00926C02">
        <w:rPr>
          <w:rFonts w:ascii="Times New Roman" w:hAnsi="Times New Roman"/>
          <w:b/>
          <w:bCs/>
          <w:lang w:val="en-US"/>
        </w:rPr>
        <w:t>-</w:t>
      </w:r>
      <w:r w:rsidR="00926C02" w:rsidRPr="00D86AA1">
        <w:rPr>
          <w:rFonts w:ascii="Times New Roman" w:hAnsi="Times New Roman"/>
          <w:szCs w:val="24"/>
        </w:rPr>
        <w:t>en</w:t>
      </w:r>
      <w:r w:rsidRPr="00D86AA1">
        <w:rPr>
          <w:rFonts w:ascii="Times New Roman" w:hAnsi="Times New Roman"/>
          <w:szCs w:val="24"/>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ins w:id="2098" w:author="laca" w:date="2015-06-26T10:03:00Z">
        <w:r w:rsidR="005D6C24">
          <w:t xml:space="preserve">Kép. </w:t>
        </w:r>
        <w:r w:rsidR="005D6C24">
          <w:rPr>
            <w:noProof/>
          </w:rPr>
          <w:t>5.33</w:t>
        </w:r>
      </w:ins>
      <w:del w:id="2099" w:author="laca" w:date="2015-06-25T07:58:00Z">
        <w:r w:rsidR="00DB5C9B" w:rsidDel="000633F1">
          <w:delText xml:space="preserve">Kép. </w:delText>
        </w:r>
        <w:r w:rsidR="00DB5C9B" w:rsidDel="000633F1">
          <w:rPr>
            <w:noProof/>
          </w:rPr>
          <w:delText>5.32</w:delText>
        </w:r>
      </w:del>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5D6C24">
        <w:t xml:space="preserve">Kép. </w:t>
      </w:r>
      <w:r w:rsidR="005D6C24">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2095"/>
      <w:r w:rsidRPr="0096484A">
        <w:rPr>
          <w:rStyle w:val="CommentReference"/>
          <w:sz w:val="24"/>
          <w:szCs w:val="24"/>
        </w:rPr>
        <w:commentReference w:id="2095"/>
      </w:r>
    </w:p>
    <w:p w14:paraId="3A69E4B7" w14:textId="181F1535"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00A37EC8">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ins w:id="2100" w:author="laca" w:date="2015-06-26T10:03:00Z">
        <w:r w:rsidR="005D6C24">
          <w:t xml:space="preserve">Kép. </w:t>
        </w:r>
        <w:r w:rsidR="005D6C24">
          <w:rPr>
            <w:noProof/>
          </w:rPr>
          <w:t>5.40</w:t>
        </w:r>
      </w:ins>
      <w:del w:id="2101" w:author="laca" w:date="2015-06-25T07:58:00Z">
        <w:r w:rsidR="00DB5C9B" w:rsidDel="000633F1">
          <w:delText xml:space="preserve">Kép. </w:delText>
        </w:r>
        <w:r w:rsidR="00DB5C9B" w:rsidDel="000633F1">
          <w:rPr>
            <w:noProof/>
          </w:rPr>
          <w:delText>5.39</w:delText>
        </w:r>
      </w:del>
      <w:r w:rsidRPr="0096484A">
        <w:rPr>
          <w:szCs w:val="24"/>
        </w:rPr>
        <w:fldChar w:fldCharType="end"/>
      </w:r>
      <w:r w:rsidRPr="0096484A">
        <w:rPr>
          <w:szCs w:val="24"/>
        </w:rPr>
        <w:t xml:space="preserve"> moduljai) </w:t>
      </w:r>
      <w:r w:rsidRPr="0096484A">
        <w:rPr>
          <w:rFonts w:ascii="Times New Roman" w:hAnsi="Times New Roman"/>
          <w:szCs w:val="24"/>
        </w:rPr>
        <w:t xml:space="preserve">feladata a </w:t>
      </w:r>
      <w:r w:rsidR="00A37EC8">
        <w:rPr>
          <w:rFonts w:ascii="Times New Roman" w:hAnsi="Times New Roman"/>
          <w:szCs w:val="24"/>
        </w:rPr>
        <w:t>PWM</w:t>
      </w:r>
      <w:r w:rsidRPr="0096484A">
        <w:rPr>
          <w:rFonts w:ascii="Times New Roman" w:hAnsi="Times New Roman"/>
          <w:szCs w:val="24"/>
        </w:rPr>
        <w:t xml:space="preserve"> jel előállítása. </w:t>
      </w:r>
    </w:p>
    <w:p w14:paraId="0B7822CA" w14:textId="77777777" w:rsidR="0096484A" w:rsidRPr="0096484A" w:rsidRDefault="0096484A" w:rsidP="0096484A">
      <w:pPr>
        <w:pStyle w:val="ListParagraph"/>
        <w:keepNext/>
        <w:numPr>
          <w:ilvl w:val="0"/>
          <w:numId w:val="15"/>
        </w:numPr>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0899F9C7" w:rsidR="00396652" w:rsidRPr="00BE4225" w:rsidRDefault="0096484A" w:rsidP="0096484A">
      <w:pPr>
        <w:keepNext/>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visszatéríti a pozíció deriváltját, a szögsebességet impulzus/mintavételben. A szögsebesség mérése szinkronizálva van „</w:t>
      </w:r>
      <w:r w:rsidRPr="00B632B4">
        <w:rPr>
          <w:rFonts w:ascii="Times New Roman" w:hAnsi="Times New Roman"/>
          <w:i/>
          <w:szCs w:val="24"/>
        </w:rPr>
        <w:t>PidTsImpSignal</w:t>
      </w:r>
      <w:r w:rsidRPr="00B632B4">
        <w:rPr>
          <w:rFonts w:ascii="Times New Roman" w:hAnsi="Times New Roman"/>
          <w:szCs w:val="24"/>
        </w:rPr>
        <w:t xml:space="preserve">” </w:t>
      </w:r>
      <w:r w:rsidRPr="00B632B4">
        <w:rPr>
          <w:rFonts w:ascii="Times New Roman" w:hAnsi="Times New Roman"/>
          <w:szCs w:val="24"/>
        </w:rPr>
        <w:lastRenderedPageBreak/>
        <w:t xml:space="preserve">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ins w:id="2102" w:author="laca" w:date="2015-06-26T10:03:00Z">
        <w:r w:rsidR="005D6C24">
          <w:t xml:space="preserve">Kép. </w:t>
        </w:r>
        <w:r w:rsidR="005D6C24">
          <w:rPr>
            <w:noProof/>
          </w:rPr>
          <w:t>5</w:t>
        </w:r>
        <w:r w:rsidR="005D6C24">
          <w:t>.</w:t>
        </w:r>
        <w:r w:rsidR="005D6C24">
          <w:rPr>
            <w:noProof/>
          </w:rPr>
          <w:t>17</w:t>
        </w:r>
      </w:ins>
      <w:del w:id="2103"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18</w:delText>
        </w:r>
      </w:del>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160FFC92" w:rsidR="0096484A" w:rsidRPr="00B632B4" w:rsidRDefault="00C81A1F" w:rsidP="0096484A">
      <w:pPr>
        <w:keepNext/>
        <w:rPr>
          <w:rFonts w:ascii="Times New Roman" w:hAnsi="Times New Roman"/>
          <w:szCs w:val="24"/>
        </w:rPr>
      </w:pPr>
      <w:r w:rsidRPr="00BE4225">
        <w:rPr>
          <w:noProof/>
          <w:lang w:eastAsia="hu-HU"/>
        </w:rPr>
        <mc:AlternateContent>
          <mc:Choice Requires="wpg">
            <w:drawing>
              <wp:inline distT="0" distB="0" distL="0" distR="0" wp14:anchorId="1A8F3AEF" wp14:editId="1767A47C">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15D1D88B" w:rsidR="008F5B81" w:rsidRDefault="008F5B81" w:rsidP="00893985">
                              <w:pPr>
                                <w:pStyle w:val="Caption"/>
                                <w:jc w:val="center"/>
                                <w:rPr>
                                  <w:noProof/>
                                </w:rPr>
                              </w:pPr>
                              <w:bookmarkStart w:id="2104" w:name="_Ref422042216"/>
                              <w:bookmarkStart w:id="2105" w:name="_Toc42298258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06" w:author="laca" w:date="2015-06-26T10:03:00Z">
                                <w:r w:rsidR="005D6C24">
                                  <w:rPr>
                                    <w:noProof/>
                                  </w:rPr>
                                  <w:t>17</w:t>
                                </w:r>
                              </w:ins>
                              <w:del w:id="2107" w:author="laca" w:date="2015-06-25T07:53:00Z">
                                <w:r w:rsidDel="003C281A">
                                  <w:rPr>
                                    <w:noProof/>
                                  </w:rPr>
                                  <w:delText>18</w:delText>
                                </w:r>
                              </w:del>
                              <w:r>
                                <w:fldChar w:fldCharType="end"/>
                              </w:r>
                              <w:bookmarkEnd w:id="2104"/>
                              <w:r>
                                <w:t xml:space="preserve"> Sebesség szabályozó modul felépítése a </w:t>
                              </w:r>
                              <w:r>
                                <w:fldChar w:fldCharType="begin"/>
                              </w:r>
                              <w:r>
                                <w:instrText xml:space="preserve"> REF _Ref422342921 \h </w:instrText>
                              </w:r>
                              <w:r>
                                <w:fldChar w:fldCharType="separate"/>
                              </w:r>
                              <w:ins w:id="2108" w:author="laca" w:date="2015-06-26T10:03:00Z">
                                <w:r w:rsidR="005D6C24">
                                  <w:t xml:space="preserve">Kép. </w:t>
                                </w:r>
                                <w:r w:rsidR="005D6C24">
                                  <w:rPr>
                                    <w:noProof/>
                                  </w:rPr>
                                  <w:t>5</w:t>
                                </w:r>
                                <w:r w:rsidR="005D6C24">
                                  <w:t>.</w:t>
                                </w:r>
                                <w:r w:rsidR="005D6C24">
                                  <w:rPr>
                                    <w:noProof/>
                                  </w:rPr>
                                  <w:t>15</w:t>
                                </w:r>
                              </w:ins>
                              <w:bookmarkEnd w:id="2105"/>
                              <w:del w:id="2109"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13"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0nyLle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14"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80" o:title=""/>
                  <v:path arrowok="t"/>
                </v:shape>
                <v:shape id="Text Box 182" o:spid="_x0000_s1115"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15D1D88B" w:rsidR="008F5B81" w:rsidRDefault="008F5B81" w:rsidP="00893985">
                        <w:pPr>
                          <w:pStyle w:val="Caption"/>
                          <w:jc w:val="center"/>
                          <w:rPr>
                            <w:noProof/>
                          </w:rPr>
                        </w:pPr>
                        <w:bookmarkStart w:id="2551" w:name="_Ref422042216"/>
                        <w:bookmarkStart w:id="2552" w:name="_Toc42298258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53" w:author="laca" w:date="2015-06-26T10:03:00Z">
                          <w:r w:rsidR="005D6C24">
                            <w:rPr>
                              <w:noProof/>
                            </w:rPr>
                            <w:t>17</w:t>
                          </w:r>
                        </w:ins>
                        <w:del w:id="2554" w:author="laca" w:date="2015-06-25T07:53:00Z">
                          <w:r w:rsidDel="003C281A">
                            <w:rPr>
                              <w:noProof/>
                            </w:rPr>
                            <w:delText>18</w:delText>
                          </w:r>
                        </w:del>
                        <w:r>
                          <w:fldChar w:fldCharType="end"/>
                        </w:r>
                        <w:bookmarkEnd w:id="2551"/>
                        <w:r>
                          <w:t xml:space="preserve"> Sebesség szabályozó modul felépítése a </w:t>
                        </w:r>
                        <w:r>
                          <w:fldChar w:fldCharType="begin"/>
                        </w:r>
                        <w:r>
                          <w:instrText xml:space="preserve"> REF _Ref422342921 \h </w:instrText>
                        </w:r>
                        <w:r>
                          <w:fldChar w:fldCharType="separate"/>
                        </w:r>
                        <w:ins w:id="2555" w:author="laca" w:date="2015-06-26T10:03:00Z">
                          <w:r w:rsidR="005D6C24">
                            <w:t xml:space="preserve">Kép. </w:t>
                          </w:r>
                          <w:r w:rsidR="005D6C24">
                            <w:rPr>
                              <w:noProof/>
                            </w:rPr>
                            <w:t>5</w:t>
                          </w:r>
                          <w:r w:rsidR="005D6C24">
                            <w:t>.</w:t>
                          </w:r>
                          <w:r w:rsidR="005D6C24">
                            <w:rPr>
                              <w:noProof/>
                            </w:rPr>
                            <w:t>15</w:t>
                          </w:r>
                        </w:ins>
                        <w:bookmarkEnd w:id="2552"/>
                        <w:del w:id="2556" w:author="laca" w:date="2015-06-25T07:53:00Z">
                          <w:r w:rsidDel="003C281A">
                            <w:delText xml:space="preserve">Kép. </w:delText>
                          </w:r>
                          <w:r w:rsidDel="003C281A">
                            <w:rPr>
                              <w:noProof/>
                            </w:rPr>
                            <w:delText>5</w:delText>
                          </w:r>
                          <w:r w:rsidDel="003C281A">
                            <w:delText>.</w:delText>
                          </w:r>
                          <w:r w:rsidDel="003C281A">
                            <w:rPr>
                              <w:noProof/>
                            </w:rPr>
                            <w:delText>14</w:delText>
                          </w:r>
                        </w:del>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ins w:id="2110" w:author="laca" w:date="2015-06-26T10:03:00Z">
        <w:r w:rsidR="005D6C24" w:rsidRPr="005D6C24">
          <w:rPr>
            <w:rFonts w:ascii="Times New Roman" w:hAnsi="Times New Roman"/>
            <w:szCs w:val="24"/>
            <w:rPrChange w:id="2111" w:author="laca" w:date="2015-06-26T10:03:00Z">
              <w:rPr/>
            </w:rPrChange>
          </w:rPr>
          <w:t>Kép. 5.8</w:t>
        </w:r>
      </w:ins>
      <w:del w:id="2112" w:author="laca" w:date="2015-06-25T07:58:00Z">
        <w:r w:rsidR="00FF5FBB" w:rsidRPr="005F04A8" w:rsidDel="000633F1">
          <w:rPr>
            <w:rFonts w:ascii="Times New Roman" w:hAnsi="Times New Roman"/>
            <w:szCs w:val="24"/>
          </w:rPr>
          <w:delText>Kép. 5.8</w:delText>
        </w:r>
      </w:del>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E592622" w:rsidR="0096484A" w:rsidRPr="00B632B4" w:rsidRDefault="0096484A" w:rsidP="0096484A">
      <w:pPr>
        <w:keepNext/>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ins w:id="2113" w:author="laca" w:date="2015-06-26T10:03:00Z">
        <w:r w:rsidR="005D6C24" w:rsidRPr="005D6C24">
          <w:rPr>
            <w:rFonts w:ascii="Times New Roman" w:hAnsi="Times New Roman"/>
            <w:szCs w:val="24"/>
            <w:rPrChange w:id="2114" w:author="laca" w:date="2015-06-26T10:03:00Z">
              <w:rPr/>
            </w:rPrChange>
          </w:rPr>
          <w:t>Kép. 5.3</w:t>
        </w:r>
      </w:ins>
      <w:del w:id="2115" w:author="laca" w:date="2015-06-25T07:58:00Z">
        <w:r w:rsidR="00FF5FBB" w:rsidRPr="005F04A8" w:rsidDel="000633F1">
          <w:rPr>
            <w:rFonts w:ascii="Times New Roman" w:hAnsi="Times New Roman"/>
            <w:szCs w:val="24"/>
          </w:rPr>
          <w:delText>Kép. 5.3</w:delText>
        </w:r>
      </w:del>
      <w:r w:rsidRPr="00B632B4">
        <w:rPr>
          <w:szCs w:val="24"/>
        </w:rPr>
        <w:fldChar w:fldCharType="end"/>
      </w:r>
      <w:r w:rsidR="00926C02">
        <w:rPr>
          <w:szCs w:val="24"/>
        </w:rPr>
        <w:t>-an</w:t>
      </w:r>
      <w:r w:rsidRPr="00B632B4">
        <w:rPr>
          <w:rFonts w:ascii="Times New Roman" w:hAnsi="Times New Roman"/>
          <w:szCs w:val="24"/>
        </w:rPr>
        <w:t xml:space="preserve"> látható kialakításban.</w:t>
      </w:r>
    </w:p>
    <w:p w14:paraId="5BD21C43" w14:textId="77777777" w:rsidR="0096484A" w:rsidRDefault="0096484A" w:rsidP="0096484A">
      <w:pPr>
        <w:keepNext/>
      </w:pPr>
      <w:r>
        <w:rPr>
          <w:rFonts w:ascii="Times New Roman" w:hAnsi="Times New Roman"/>
          <w:noProof/>
          <w:lang w:eastAsia="hu-HU"/>
        </w:rPr>
        <w:drawing>
          <wp:inline distT="0" distB="0" distL="0" distR="0" wp14:anchorId="31112F40" wp14:editId="7E1DD5BD">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1935895A" w:rsidR="0096484A" w:rsidRDefault="0096484A" w:rsidP="0096484A">
      <w:pPr>
        <w:pStyle w:val="Caption"/>
        <w:jc w:val="center"/>
      </w:pPr>
      <w:bookmarkStart w:id="2116" w:name="_Toc422982589"/>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17" w:author="laca" w:date="2015-06-26T10:03:00Z">
        <w:r w:rsidR="005D6C24">
          <w:rPr>
            <w:noProof/>
          </w:rPr>
          <w:t>18</w:t>
        </w:r>
      </w:ins>
      <w:del w:id="2118" w:author="laca" w:date="2015-06-25T07:58:00Z">
        <w:r w:rsidR="00922A00" w:rsidDel="000633F1">
          <w:rPr>
            <w:noProof/>
          </w:rPr>
          <w:delText>17</w:delText>
        </w:r>
      </w:del>
      <w:r w:rsidR="00922A00">
        <w:fldChar w:fldCharType="end"/>
      </w:r>
      <w:r>
        <w:t xml:space="preserve"> Szabályzó körök összekapcsolásának elvi kialakítása</w:t>
      </w:r>
      <w:bookmarkEnd w:id="2116"/>
    </w:p>
    <w:p w14:paraId="2D31956C" w14:textId="30968EBA" w:rsidR="0096484A" w:rsidRDefault="0096484A" w:rsidP="0096484A">
      <w:pPr>
        <w:keepNext/>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4D51F4A" w14:textId="4025E0F1" w:rsidR="00D65661" w:rsidDel="000633F1" w:rsidRDefault="00ED22AB" w:rsidP="0096484A">
      <w:pPr>
        <w:keepNext/>
        <w:rPr>
          <w:del w:id="2119" w:author="laca" w:date="2015-06-25T08:02:00Z"/>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ins w:id="2120" w:author="laca" w:date="2015-06-26T10:03:00Z">
        <w:r w:rsidR="005D6C24" w:rsidRPr="005D6C24">
          <w:rPr>
            <w:rFonts w:ascii="Times New Roman" w:hAnsi="Times New Roman"/>
            <w:rPrChange w:id="2121" w:author="laca" w:date="2015-06-26T10:03:00Z">
              <w:rPr/>
            </w:rPrChange>
          </w:rPr>
          <w:t>Kép. 5.63</w:t>
        </w:r>
      </w:ins>
      <w:del w:id="2122" w:author="laca" w:date="2015-06-25T07:58:00Z">
        <w:r w:rsidR="00FF5FBB" w:rsidRPr="005F04A8" w:rsidDel="000633F1">
          <w:rPr>
            <w:rFonts w:ascii="Times New Roman" w:hAnsi="Times New Roman"/>
          </w:rPr>
          <w:delText>Kép. 5.64</w:delText>
        </w:r>
      </w:del>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10040B85" w14:textId="358F7EC9" w:rsidR="00D65661" w:rsidRPr="00B632B4" w:rsidDel="000633F1" w:rsidRDefault="00D65661" w:rsidP="0096484A">
      <w:pPr>
        <w:keepNext/>
        <w:rPr>
          <w:del w:id="2123" w:author="laca" w:date="2015-06-25T08:02:00Z"/>
          <w:rFonts w:ascii="Times New Roman" w:hAnsi="Times New Roman"/>
          <w:szCs w:val="24"/>
        </w:rPr>
      </w:pPr>
      <w:del w:id="2124" w:author="laca" w:date="2015-06-25T08:02:00Z">
        <w:r w:rsidDel="000633F1">
          <w:rPr>
            <w:rFonts w:ascii="Times New Roman" w:hAnsi="Times New Roman"/>
            <w:szCs w:val="24"/>
          </w:rPr>
          <w:tab/>
        </w:r>
      </w:del>
    </w:p>
    <w:p w14:paraId="4ED94246" w14:textId="498EE9A8" w:rsidR="00E412C8" w:rsidRDefault="00E412C8" w:rsidP="0096484A">
      <w:pPr>
        <w:keepNext/>
        <w:rPr>
          <w:rFonts w:ascii="Times New Roman" w:hAnsi="Times New Roman"/>
          <w:szCs w:val="24"/>
        </w:rPr>
      </w:pP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2125" w:name="_Toc422983778"/>
      <w:bookmarkStart w:id="2126" w:name="_Toc422984658"/>
      <w:r w:rsidRPr="00283440">
        <w:rPr>
          <w:rFonts w:ascii="Times New Roman" w:hAnsi="Times New Roman"/>
          <w:sz w:val="32"/>
          <w:szCs w:val="32"/>
        </w:rPr>
        <w:t>Mérések a rendszeren</w:t>
      </w:r>
      <w:bookmarkEnd w:id="2125"/>
      <w:bookmarkEnd w:id="2126"/>
    </w:p>
    <w:p w14:paraId="4734E47A" w14:textId="02DDEF8B" w:rsidR="0094283C" w:rsidRPr="00283440" w:rsidRDefault="0094283C" w:rsidP="00283440">
      <w:pPr>
        <w:pStyle w:val="Heading4"/>
        <w:rPr>
          <w:sz w:val="32"/>
          <w:szCs w:val="32"/>
        </w:rPr>
      </w:pPr>
      <w:bookmarkStart w:id="2127" w:name="_Toc422983779"/>
      <w:bookmarkStart w:id="2128" w:name="_Toc422984659"/>
      <w:r w:rsidRPr="00283440">
        <w:t>A robot lánctalpának sebesség szabály</w:t>
      </w:r>
      <w:r w:rsidR="00AD078E">
        <w:t>o</w:t>
      </w:r>
      <w:r w:rsidRPr="00283440">
        <w:t>zása</w:t>
      </w:r>
      <w:bookmarkEnd w:id="2127"/>
      <w:bookmarkEnd w:id="2128"/>
    </w:p>
    <w:p w14:paraId="7BF4C668" w14:textId="6F9F97E0" w:rsidR="00D93CBB" w:rsidRDefault="00D93CBB" w:rsidP="0096484A">
      <w:pPr>
        <w:keepNext/>
        <w:rPr>
          <w:rFonts w:ascii="Times New Roman" w:hAnsi="Times New Roman"/>
        </w:rPr>
      </w:pPr>
      <w:r>
        <w:rPr>
          <w:rFonts w:ascii="Times New Roman" w:hAnsi="Times New Roman"/>
          <w:b/>
        </w:rPr>
        <w:tab/>
      </w:r>
      <w:r>
        <w:rPr>
          <w:rFonts w:ascii="Times New Roman" w:hAnsi="Times New Roman"/>
        </w:rPr>
        <w:t xml:space="preserve">Első lépésben </w:t>
      </w:r>
      <w:r w:rsidR="00AD078E">
        <w:rPr>
          <w:rFonts w:ascii="Times New Roman" w:hAnsi="Times New Roman"/>
        </w:rPr>
        <w:t>megpróbáltam</w:t>
      </w:r>
      <w:r>
        <w:rPr>
          <w:rFonts w:ascii="Times New Roman" w:hAnsi="Times New Roman"/>
        </w:rPr>
        <w:t xml:space="preserve"> </w:t>
      </w:r>
      <w:r w:rsidR="00AD078E">
        <w:rPr>
          <w:rFonts w:ascii="Times New Roman" w:hAnsi="Times New Roman"/>
        </w:rPr>
        <w:t>beállítani</w:t>
      </w:r>
      <w:r>
        <w:rPr>
          <w:rFonts w:ascii="Times New Roman" w:hAnsi="Times New Roman"/>
        </w:rPr>
        <w:t xml:space="preserve">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ins w:id="2129" w:author="laca" w:date="2015-06-26T10:03:00Z">
        <w:r w:rsidR="005D6C24">
          <w:t xml:space="preserve">Kép. </w:t>
        </w:r>
        <w:r w:rsidR="005D6C24">
          <w:rPr>
            <w:noProof/>
          </w:rPr>
          <w:t>5</w:t>
        </w:r>
        <w:r w:rsidR="005D6C24">
          <w:t>.</w:t>
        </w:r>
        <w:r w:rsidR="005D6C24">
          <w:rPr>
            <w:noProof/>
          </w:rPr>
          <w:t>19</w:t>
        </w:r>
      </w:ins>
      <w:del w:id="2130"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20</w:delText>
        </w:r>
      </w:del>
      <w:r>
        <w:rPr>
          <w:rFonts w:ascii="Times New Roman" w:hAnsi="Times New Roman"/>
        </w:rPr>
        <w:fldChar w:fldCharType="end"/>
      </w:r>
      <w:r>
        <w:rPr>
          <w:rFonts w:ascii="Times New Roman" w:hAnsi="Times New Roman"/>
        </w:rPr>
        <w:t xml:space="preserve"> látható mérési </w:t>
      </w:r>
      <w:r w:rsidR="00AD078E">
        <w:rPr>
          <w:rFonts w:ascii="Times New Roman" w:hAnsi="Times New Roman"/>
        </w:rPr>
        <w:t>eredményeket</w:t>
      </w:r>
      <w:r>
        <w:rPr>
          <w:rFonts w:ascii="Times New Roman" w:hAnsi="Times New Roman"/>
        </w:rPr>
        <w:t xml:space="preserve"> kaptam szabályzás közben. </w:t>
      </w:r>
    </w:p>
    <w:p w14:paraId="7674FFE3" w14:textId="3EE13CCA" w:rsidR="00D93CBB" w:rsidRPr="00D93CBB" w:rsidRDefault="00D93CBB" w:rsidP="0096484A">
      <w:pPr>
        <w:keepNext/>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pPr>
      <w:r>
        <w:rPr>
          <w:rFonts w:ascii="Times New Roman" w:hAnsi="Times New Roman"/>
          <w:b/>
          <w:noProof/>
          <w:lang w:eastAsia="hu-HU"/>
        </w:rPr>
        <w:drawing>
          <wp:inline distT="0" distB="0" distL="0" distR="0" wp14:anchorId="64A1A69A" wp14:editId="599DAE0E">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eastAsia="hu-HU"/>
        </w:rPr>
        <mc:AlternateContent>
          <mc:Choice Requires="wps">
            <w:drawing>
              <wp:inline distT="0" distB="0" distL="0" distR="0" wp14:anchorId="1AE99C0C" wp14:editId="112B3105">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2E6D07C4" w:rsidR="008F5B81" w:rsidRPr="005D759F" w:rsidRDefault="008F5B81" w:rsidP="00BE0687">
                            <w:pPr>
                              <w:pStyle w:val="Caption"/>
                              <w:jc w:val="center"/>
                              <w:rPr>
                                <w:rFonts w:ascii="Times New Roman" w:hAnsi="Times New Roman"/>
                                <w:b/>
                                <w:noProof/>
                                <w:sz w:val="24"/>
                              </w:rPr>
                            </w:pPr>
                            <w:bookmarkStart w:id="2131" w:name="_Ref422761530"/>
                            <w:bookmarkStart w:id="2132" w:name="_Toc42298259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33" w:author="laca" w:date="2015-06-26T10:03:00Z">
                              <w:r w:rsidR="005D6C24">
                                <w:rPr>
                                  <w:noProof/>
                                </w:rPr>
                                <w:t>19</w:t>
                              </w:r>
                            </w:ins>
                            <w:del w:id="2134" w:author="laca" w:date="2015-06-25T07:53:00Z">
                              <w:r w:rsidDel="003C281A">
                                <w:rPr>
                                  <w:noProof/>
                                </w:rPr>
                                <w:delText>20</w:delText>
                              </w:r>
                            </w:del>
                            <w:r>
                              <w:fldChar w:fldCharType="end"/>
                            </w:r>
                            <w:bookmarkEnd w:id="2131"/>
                            <w:r>
                              <w:t xml:space="preserve"> PID szabályozó a robot lánctalpának a sebességét szabályozva.</w:t>
                            </w:r>
                            <w:bookmarkEnd w:id="2132"/>
                          </w:p>
                        </w:txbxContent>
                      </wps:txbx>
                      <wps:bodyPr rot="0" vert="horz" wrap="square" lIns="0" tIns="0" rIns="0" bIns="0" anchor="t" anchorCtr="0" upright="1">
                        <a:spAutoFit/>
                      </wps:bodyPr>
                    </wps:wsp>
                  </a:graphicData>
                </a:graphic>
              </wp:inline>
            </w:drawing>
          </mc:Choice>
          <mc:Fallback>
            <w:pict>
              <v:shape w14:anchorId="1AE99C0C" id="Text Box 228" o:spid="_x0000_s1116"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" stroked="f">
                <v:textbox style="mso-fit-shape-to-text:t" inset="0,0,0,0">
                  <w:txbxContent>
                    <w:p w14:paraId="0F144581" w14:textId="2E6D07C4" w:rsidR="008F5B81" w:rsidRPr="005D759F" w:rsidRDefault="008F5B81" w:rsidP="00BE0687">
                      <w:pPr>
                        <w:pStyle w:val="Caption"/>
                        <w:jc w:val="center"/>
                        <w:rPr>
                          <w:rFonts w:ascii="Times New Roman" w:hAnsi="Times New Roman"/>
                          <w:b/>
                          <w:noProof/>
                          <w:sz w:val="24"/>
                        </w:rPr>
                      </w:pPr>
                      <w:bookmarkStart w:id="2582" w:name="_Ref422761530"/>
                      <w:bookmarkStart w:id="2583" w:name="_Toc42298259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84" w:author="laca" w:date="2015-06-26T10:03:00Z">
                        <w:r w:rsidR="005D6C24">
                          <w:rPr>
                            <w:noProof/>
                          </w:rPr>
                          <w:t>19</w:t>
                        </w:r>
                      </w:ins>
                      <w:del w:id="2585" w:author="laca" w:date="2015-06-25T07:53:00Z">
                        <w:r w:rsidDel="003C281A">
                          <w:rPr>
                            <w:noProof/>
                          </w:rPr>
                          <w:delText>20</w:delText>
                        </w:r>
                      </w:del>
                      <w:r>
                        <w:fldChar w:fldCharType="end"/>
                      </w:r>
                      <w:bookmarkEnd w:id="2582"/>
                      <w:r>
                        <w:t xml:space="preserve"> PID szabályozó a robot lánctalpának a sebességét szabályozva.</w:t>
                      </w:r>
                      <w:bookmarkEnd w:id="2583"/>
                    </w:p>
                  </w:txbxContent>
                </v:textbox>
                <w10:anchorlock/>
              </v:shape>
            </w:pict>
          </mc:Fallback>
        </mc:AlternateContent>
      </w:r>
    </w:p>
    <w:p w14:paraId="153B3933" w14:textId="58925CFE" w:rsidR="00D65661" w:rsidRDefault="0091198F" w:rsidP="00BE0687">
      <w:pPr>
        <w:keepNext/>
      </w:pPr>
      <w:r>
        <w:tab/>
        <w:t xml:space="preserve">A feni képen látható a lánctalpak </w:t>
      </w:r>
      <w:r w:rsidR="00AD078E">
        <w:t>sebességének</w:t>
      </w:r>
      <w:r>
        <w:t xml:space="preserve"> a szabály</w:t>
      </w:r>
      <w:r w:rsidR="00D93CBB">
        <w:t>o</w:t>
      </w:r>
      <w:r>
        <w:t>zása k</w:t>
      </w:r>
      <w:r w:rsidR="00AD078E">
        <w:t>ú</w:t>
      </w:r>
      <w:r>
        <w:t>pkerék át</w:t>
      </w:r>
      <w:r w:rsidR="00AD078E">
        <w:t>t</w:t>
      </w:r>
      <w:r>
        <w:t>ételen keresz</w:t>
      </w:r>
      <w:r w:rsidR="00AD078E">
        <w:t>t</w:t>
      </w:r>
      <w:r>
        <w:t>ül.</w:t>
      </w:r>
    </w:p>
    <w:p w14:paraId="7CBBCF79" w14:textId="281D1C2E" w:rsidR="00DB5C9B" w:rsidRDefault="00D65661" w:rsidP="00BE0687">
      <w:pPr>
        <w:keepNext/>
      </w:pPr>
      <w:r>
        <w:tab/>
      </w:r>
      <w:r w:rsidRPr="00D65661">
        <w:t xml:space="preserve">A PWM generátorok, mind a sebesség mind a pozíció szabályzóknál, függetlenül működnek a szabályzóktól, a szabályzó csak a kitöltést tudja befolyásolni. A szabályzó kimente hardveresen összekapcsolódik a PWM generátor bemenetével. A sebesség mérő modul a „Mintavételi Jel Generátor” által előállított periodikus impulzusok között méri meg </w:t>
      </w:r>
      <w:r w:rsidRPr="00D65661">
        <w:lastRenderedPageBreak/>
        <w:t>az inkrementális tárcsa elfordulását. A sebességmérő közvetlenül csatlakozik, a szabályozóhoz egy 16 bites fizikai összeköttetés segítségével</w:t>
      </w:r>
    </w:p>
    <w:p w14:paraId="65A0B36E" w14:textId="35FB9AE3" w:rsidR="00D93CBB" w:rsidRDefault="00D93CBB" w:rsidP="00BE0687">
      <w:pPr>
        <w:keepNext/>
        <w:rPr>
          <w:b/>
        </w:rPr>
      </w:pPr>
      <w:r w:rsidRPr="00D93CBB">
        <w:rPr>
          <w:b/>
        </w:rPr>
        <w:t xml:space="preserve">Hangolás </w:t>
      </w:r>
      <w:r w:rsidR="00AD078E">
        <w:rPr>
          <w:b/>
        </w:rPr>
        <w:t>O</w:t>
      </w:r>
      <w:r w:rsidRPr="00D93CBB">
        <w:rPr>
          <w:b/>
        </w:rPr>
        <w:t>p</w:t>
      </w:r>
      <w:r>
        <w:rPr>
          <w:b/>
        </w:rPr>
        <w:t>p</w:t>
      </w:r>
      <w:r w:rsidRPr="00D93CBB">
        <w:rPr>
          <w:b/>
        </w:rPr>
        <w:t xml:space="preserve">elt </w:t>
      </w:r>
      <w:r w:rsidR="00AD078E" w:rsidRPr="00D93CBB">
        <w:rPr>
          <w:b/>
        </w:rPr>
        <w:t>módszerrel</w:t>
      </w:r>
    </w:p>
    <w:p w14:paraId="15E4F134" w14:textId="519C0875" w:rsidR="00D93CBB" w:rsidRPr="00D93CBB" w:rsidRDefault="00D93CBB" w:rsidP="00BE0687">
      <w:pPr>
        <w:keepNext/>
      </w:pPr>
      <w:r>
        <w:rPr>
          <w:b/>
        </w:rPr>
        <w:tab/>
      </w:r>
      <w:r>
        <w:t>A motorra maximális vezérlőjelet kapcsoltam kiiktatva a szabályozót, és mértem a rendszernek a szögsebességét (impulzus/mintavételi idő). A moto</w:t>
      </w:r>
      <w:r w:rsidR="00E13747">
        <w:t>r</w:t>
      </w:r>
      <w:r>
        <w:t xml:space="preserve">ra a vezérlőjelet a megépített </w:t>
      </w:r>
      <w:r w:rsidR="00A37EC8">
        <w:t>PWM</w:t>
      </w:r>
      <w:r>
        <w:t xml:space="preserve"> generátor segítségével kapcsoltam rá H-hídon keresztül. A </w:t>
      </w:r>
      <w:r w:rsidR="00A37EC8">
        <w:t>PWM</w:t>
      </w:r>
      <w:r>
        <w:t xml:space="preserve"> generátor bemenetét is elme</w:t>
      </w:r>
      <w:r w:rsidR="004B4A46">
        <w:t>n</w:t>
      </w:r>
      <w:r>
        <w:t xml:space="preserve">tettem, látható a </w:t>
      </w:r>
      <w:r w:rsidR="00AC2DFF">
        <w:fldChar w:fldCharType="begin"/>
      </w:r>
      <w:r w:rsidR="00AC2DFF">
        <w:instrText xml:space="preserve"> REF _Ref422823914 </w:instrText>
      </w:r>
      <w:r w:rsidR="00AC2DFF">
        <w:fldChar w:fldCharType="separate"/>
      </w:r>
      <w:ins w:id="2135" w:author="laca" w:date="2015-06-26T10:03:00Z">
        <w:r w:rsidR="005D6C24">
          <w:t xml:space="preserve">Kép. </w:t>
        </w:r>
        <w:r w:rsidR="005D6C24">
          <w:rPr>
            <w:noProof/>
          </w:rPr>
          <w:t>5</w:t>
        </w:r>
        <w:r w:rsidR="005D6C24">
          <w:t>.</w:t>
        </w:r>
        <w:r w:rsidR="005D6C24">
          <w:rPr>
            <w:noProof/>
          </w:rPr>
          <w:t>20</w:t>
        </w:r>
      </w:ins>
      <w:del w:id="2136"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19</w:delText>
        </w:r>
      </w:del>
      <w:r w:rsidR="00AC2DFF">
        <w:fldChar w:fldCharType="end"/>
      </w:r>
      <w:r w:rsidR="00AC2DFF">
        <w:t>.</w:t>
      </w:r>
    </w:p>
    <w:p w14:paraId="2D8F8DF9" w14:textId="26C161E7" w:rsidR="003446C3" w:rsidRDefault="005A2C4C" w:rsidP="003446C3">
      <w:pPr>
        <w:keepNext/>
      </w:pPr>
      <w:r>
        <w:rPr>
          <w:noProof/>
          <w:lang w:eastAsia="hu-HU"/>
        </w:rPr>
        <w:drawing>
          <wp:inline distT="0" distB="0" distL="0" distR="0" wp14:anchorId="3303218E" wp14:editId="41044FCD">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17A69979" w:rsidR="00D93CBB" w:rsidRDefault="003446C3" w:rsidP="003446C3">
      <w:pPr>
        <w:pStyle w:val="Caption"/>
        <w:jc w:val="center"/>
      </w:pPr>
      <w:bookmarkStart w:id="2137" w:name="_Ref422823914"/>
      <w:bookmarkStart w:id="2138" w:name="_Toc422982591"/>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39" w:author="laca" w:date="2015-06-26T10:03:00Z">
        <w:r w:rsidR="005D6C24">
          <w:rPr>
            <w:noProof/>
          </w:rPr>
          <w:t>20</w:t>
        </w:r>
      </w:ins>
      <w:del w:id="2140" w:author="laca" w:date="2015-06-25T07:58:00Z">
        <w:r w:rsidR="00922A00" w:rsidDel="000633F1">
          <w:rPr>
            <w:noProof/>
          </w:rPr>
          <w:delText>19</w:delText>
        </w:r>
      </w:del>
      <w:r w:rsidR="00922A00">
        <w:fldChar w:fldCharType="end"/>
      </w:r>
      <w:bookmarkEnd w:id="2137"/>
      <w:r>
        <w:t xml:space="preserve"> DC motor és a </w:t>
      </w:r>
      <w:r w:rsidR="004B4A46">
        <w:t>Kup fogaskerék</w:t>
      </w:r>
      <w:r>
        <w:t xml:space="preserve"> </w:t>
      </w:r>
      <w:r w:rsidR="004B4A46">
        <w:t>áttétel</w:t>
      </w:r>
      <w:r>
        <w:t xml:space="preserve"> sz</w:t>
      </w:r>
      <w:r w:rsidR="004B4A46">
        <w:t>ö</w:t>
      </w:r>
      <w:r>
        <w:t>gsebessége maximális vezérlőjelre.</w:t>
      </w:r>
      <w:bookmarkEnd w:id="2138"/>
    </w:p>
    <w:p w14:paraId="75E18D20" w14:textId="57C566A7" w:rsidR="00D93CBB" w:rsidRDefault="00D93CBB" w:rsidP="00D93CBB">
      <w:pPr>
        <w:keepNext/>
      </w:pPr>
      <w:r>
        <w:tab/>
        <w:t>A mérés során a rendszer</w:t>
      </w:r>
      <w:r w:rsidR="003446C3">
        <w:t>:</w:t>
      </w:r>
      <w:r>
        <w:t xml:space="preserve"> </w:t>
      </w:r>
      <m:oMath>
        <m:r>
          <w:rPr>
            <w:rFonts w:ascii="Cambria Math" w:hAnsi="Cambria Math"/>
          </w:rPr>
          <m:t>holtideje: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r>
        <w:rPr>
          <w:noProof/>
          <w:lang w:eastAsia="hu-HU"/>
        </w:rPr>
        <w:drawing>
          <wp:anchor distT="0" distB="0" distL="114300" distR="114300" simplePos="0" relativeHeight="251786752" behindDoc="0" locked="0" layoutInCell="1" allowOverlap="1" wp14:anchorId="7E8A29BF" wp14:editId="5D765425">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35">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5D6C24">
        <w:t xml:space="preserve">Táblázat. </w:t>
      </w:r>
      <w:r w:rsidR="005D6C24">
        <w:rPr>
          <w:noProof/>
        </w:rPr>
        <w:t>4</w:t>
      </w:r>
      <w:r w:rsidR="005D6C24">
        <w:noBreakHyphen/>
      </w:r>
      <w:r w:rsidR="005D6C24">
        <w:rPr>
          <w:noProof/>
        </w:rPr>
        <w:t>2</w:t>
      </w:r>
      <w:r w:rsidR="003446C3">
        <w:fldChar w:fldCharType="end"/>
      </w:r>
      <w:r w:rsidR="003446C3">
        <w:t xml:space="preserve"> alapján a PID paramétereinek az értékei:</w:t>
      </w:r>
    </w:p>
    <w:p w14:paraId="1DDBE808" w14:textId="1C907034" w:rsidR="003446C3" w:rsidRPr="00557942" w:rsidRDefault="003446C3" w:rsidP="003446C3">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r>
        <w:rPr>
          <w:noProof/>
          <w:lang w:eastAsia="hu-HU"/>
        </w:rPr>
        <mc:AlternateContent>
          <mc:Choice Requires="wps">
            <w:drawing>
              <wp:anchor distT="0" distB="0" distL="114300" distR="114300" simplePos="0" relativeHeight="251658240" behindDoc="0" locked="0" layoutInCell="1" allowOverlap="1" wp14:anchorId="66C7BC09" wp14:editId="1F87062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27CFB7AE" w:rsidR="008F5B81" w:rsidRDefault="008F5B81" w:rsidP="00557942">
                            <w:pPr>
                              <w:pStyle w:val="Caption"/>
                              <w:jc w:val="center"/>
                            </w:pPr>
                            <w:bookmarkStart w:id="2141" w:name="_Toc42298259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42" w:author="laca" w:date="2015-06-26T10:03:00Z">
                              <w:r w:rsidR="005D6C24">
                                <w:rPr>
                                  <w:noProof/>
                                </w:rPr>
                                <w:t>21</w:t>
                              </w:r>
                            </w:ins>
                            <w:del w:id="2143" w:author="laca" w:date="2015-06-25T07:53:00Z">
                              <w:r w:rsidDel="003C281A">
                                <w:rPr>
                                  <w:noProof/>
                                </w:rPr>
                                <w:delText>22</w:delText>
                              </w:r>
                            </w:del>
                            <w:r>
                              <w:fldChar w:fldCharType="end"/>
                            </w:r>
                            <w:r>
                              <w:t xml:space="preserve"> A rendszer egységugrásra adott válasza és megközelítése egyenesekkel.</w:t>
                            </w:r>
                            <w:bookmarkEnd w:id="214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117" type="#_x0000_t202" style="position:absolute;left:0;text-align:left;margin-left:88.45pt;margin-top:208.5pt;width:262.3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" stroked="f">
                <v:textbox inset="0,0,0,0">
                  <w:txbxContent>
                    <w:p w14:paraId="178590CB" w14:textId="27CFB7AE" w:rsidR="008F5B81" w:rsidRDefault="008F5B81" w:rsidP="00557942">
                      <w:pPr>
                        <w:pStyle w:val="Caption"/>
                        <w:jc w:val="center"/>
                      </w:pPr>
                      <w:bookmarkStart w:id="2595" w:name="_Toc42298259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596" w:author="laca" w:date="2015-06-26T10:03:00Z">
                        <w:r w:rsidR="005D6C24">
                          <w:rPr>
                            <w:noProof/>
                          </w:rPr>
                          <w:t>21</w:t>
                        </w:r>
                      </w:ins>
                      <w:del w:id="2597" w:author="laca" w:date="2015-06-25T07:53:00Z">
                        <w:r w:rsidDel="003C281A">
                          <w:rPr>
                            <w:noProof/>
                          </w:rPr>
                          <w:delText>22</w:delText>
                        </w:r>
                      </w:del>
                      <w:r>
                        <w:fldChar w:fldCharType="end"/>
                      </w:r>
                      <w:r>
                        <w:t xml:space="preserve"> A rendszer egységugrásra adott válasza és megközelítése egyenesekkel.</w:t>
                      </w:r>
                      <w:bookmarkEnd w:id="2595"/>
                    </w:p>
                  </w:txbxContent>
                </v:textbox>
                <w10:wrap type="square"/>
              </v:shape>
            </w:pict>
          </mc:Fallback>
        </mc:AlternateContent>
      </w:r>
    </w:p>
    <w:p w14:paraId="369755EA" w14:textId="7D56EF17" w:rsidR="003446C3" w:rsidRDefault="003446C3" w:rsidP="003446C3">
      <w:pPr>
        <w:keepNext/>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rPr>
          <w:b/>
        </w:rPr>
      </w:pPr>
      <w:r w:rsidRPr="003446C3">
        <w:rPr>
          <w:b/>
          <w:szCs w:val="24"/>
        </w:rPr>
        <w:t>Mért eredmények a hangolás után:</w:t>
      </w:r>
    </w:p>
    <w:p w14:paraId="662F74C0" w14:textId="459EE6A8" w:rsidR="00283440" w:rsidRDefault="003446C3" w:rsidP="003446C3">
      <w:pPr>
        <w:keepNext/>
      </w:pPr>
      <w:r>
        <w:rPr>
          <w:b/>
          <w:noProof/>
          <w:lang w:eastAsia="hu-HU"/>
        </w:rPr>
        <w:drawing>
          <wp:inline distT="0" distB="0" distL="0" distR="0" wp14:anchorId="18D62376" wp14:editId="1A02EF0A">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1EDBE233" w:rsidR="003446C3" w:rsidRDefault="003446C3" w:rsidP="00FD2000">
      <w:pPr>
        <w:pStyle w:val="Caption"/>
        <w:jc w:val="center"/>
      </w:pPr>
      <w:bookmarkStart w:id="2144" w:name="_Toc422982593"/>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45" w:author="laca" w:date="2015-06-26T10:03:00Z">
        <w:r w:rsidR="005D6C24">
          <w:rPr>
            <w:noProof/>
          </w:rPr>
          <w:t>22</w:t>
        </w:r>
      </w:ins>
      <w:del w:id="2146" w:author="laca" w:date="2015-06-25T07:58:00Z">
        <w:r w:rsidR="00922A00" w:rsidDel="000633F1">
          <w:rPr>
            <w:noProof/>
          </w:rPr>
          <w:delText>21</w:delText>
        </w:r>
      </w:del>
      <w:r w:rsidR="00922A00">
        <w:fldChar w:fldCharType="end"/>
      </w:r>
      <w:r>
        <w:t xml:space="preserve"> Sebes</w:t>
      </w:r>
      <w:r w:rsidR="00FD2000">
        <w:t>ség szabályzása PID</w:t>
      </w:r>
      <w:r w:rsidR="00AD078E">
        <w:t>-d</w:t>
      </w:r>
      <w:r w:rsidR="00FD2000">
        <w:t xml:space="preserve">el </w:t>
      </w:r>
      <w:r w:rsidR="00AD078E">
        <w:t>O</w:t>
      </w:r>
      <w:r w:rsidR="00FD2000">
        <w:t xml:space="preserve">ppelt hangolási </w:t>
      </w:r>
      <w:r w:rsidR="004B4A46">
        <w:t>módszer</w:t>
      </w:r>
      <w:r w:rsidR="00FD2000">
        <w:t xml:space="preserve"> után</w:t>
      </w:r>
      <w:bookmarkEnd w:id="2144"/>
    </w:p>
    <w:p w14:paraId="5C105689" w14:textId="6DA68B7C" w:rsidR="00283440" w:rsidRPr="00283440" w:rsidRDefault="004B4A46" w:rsidP="00283440">
      <w:pPr>
        <w:pStyle w:val="Heading4"/>
      </w:pPr>
      <w:bookmarkStart w:id="2147" w:name="_Toc422983780"/>
      <w:bookmarkStart w:id="2148" w:name="_Toc422984660"/>
      <w:r>
        <w:t>Pozíció</w:t>
      </w:r>
      <w:r w:rsidR="00283440">
        <w:t xml:space="preserve"> szabályozása</w:t>
      </w:r>
      <w:bookmarkEnd w:id="2147"/>
      <w:bookmarkEnd w:id="2148"/>
    </w:p>
    <w:p w14:paraId="00831C41" w14:textId="08B8C6A1" w:rsidR="007B44D2" w:rsidRDefault="007B44D2" w:rsidP="00EE1357">
      <w:pPr>
        <w:keepNext/>
        <w:spacing w:after="200"/>
        <w:jc w:val="left"/>
      </w:pPr>
      <w:r>
        <w:rPr>
          <w:noProof/>
          <w:lang w:eastAsia="hu-HU"/>
        </w:rPr>
        <w:drawing>
          <wp:inline distT="0" distB="0" distL="0" distR="0" wp14:anchorId="33A8C244" wp14:editId="7D991E4F">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4BE58D76" w:rsidR="00587D77" w:rsidRDefault="00EE1357" w:rsidP="00EE1357">
      <w:pPr>
        <w:pStyle w:val="Caption"/>
        <w:jc w:val="center"/>
      </w:pPr>
      <w:bookmarkStart w:id="2149" w:name="_Ref422764799"/>
      <w:bookmarkStart w:id="2150" w:name="_Ref422764794"/>
      <w:bookmarkStart w:id="2151" w:name="_Toc422982594"/>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52" w:author="laca" w:date="2015-06-26T10:03:00Z">
        <w:r w:rsidR="005D6C24">
          <w:rPr>
            <w:noProof/>
          </w:rPr>
          <w:t>23</w:t>
        </w:r>
      </w:ins>
      <w:del w:id="2153" w:author="laca" w:date="2015-06-25T07:58:00Z">
        <w:r w:rsidR="00922A00" w:rsidDel="000633F1">
          <w:rPr>
            <w:noProof/>
          </w:rPr>
          <w:delText>22</w:delText>
        </w:r>
      </w:del>
      <w:r w:rsidR="00922A00">
        <w:fldChar w:fldCharType="end"/>
      </w:r>
      <w:bookmarkEnd w:id="2149"/>
      <w:r>
        <w:t xml:space="preserve">Pozicíó szabályozás csiga fogaskerék </w:t>
      </w:r>
      <w:r w:rsidR="004B4A46">
        <w:t>áttételen</w:t>
      </w:r>
      <w:r>
        <w:t xml:space="preserve"> keresztül</w:t>
      </w:r>
      <w:bookmarkEnd w:id="2150"/>
      <w:bookmarkEnd w:id="2151"/>
    </w:p>
    <w:p w14:paraId="5578E640" w14:textId="2220A206"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ins w:id="2154" w:author="laca" w:date="2015-06-26T10:03:00Z">
        <w:r w:rsidR="005D6C24">
          <w:t xml:space="preserve">Kép. </w:t>
        </w:r>
        <w:r w:rsidR="005D6C24">
          <w:rPr>
            <w:noProof/>
          </w:rPr>
          <w:t>5</w:t>
        </w:r>
        <w:r w:rsidR="005D6C24">
          <w:t>.</w:t>
        </w:r>
        <w:r w:rsidR="005D6C24">
          <w:rPr>
            <w:noProof/>
          </w:rPr>
          <w:t>23</w:t>
        </w:r>
        <w:r w:rsidR="005D6C24">
          <w:t>Pozicíó szabályozás csiga fogaskerék áttételen keresztül</w:t>
        </w:r>
      </w:ins>
      <w:del w:id="2155"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22</w:delText>
        </w:r>
        <w:r w:rsidR="00FF5FBB" w:rsidDel="000633F1">
          <w:delText>Pozicíó szabályozás csiga fogaskerék áttételen keresztül</w:delText>
        </w:r>
      </w:del>
      <w:r>
        <w:rPr>
          <w:lang w:val="ro-RO"/>
        </w:rPr>
        <w:fldChar w:fldCharType="end"/>
      </w:r>
      <w:r w:rsidR="00A16569">
        <w:rPr>
          <w:lang w:val="ro-RO"/>
        </w:rPr>
        <w:t xml:space="preserve"> </w:t>
      </w:r>
      <w:r>
        <w:rPr>
          <w:lang w:val="ro-RO"/>
        </w:rPr>
        <w:fldChar w:fldCharType="begin"/>
      </w:r>
      <w:r>
        <w:rPr>
          <w:lang w:val="ro-RO"/>
        </w:rPr>
        <w:instrText xml:space="preserve"> REF _Ref422764799 \h </w:instrText>
      </w:r>
      <w:r>
        <w:rPr>
          <w:lang w:val="ro-RO"/>
        </w:rPr>
      </w:r>
      <w:r>
        <w:rPr>
          <w:lang w:val="ro-RO"/>
        </w:rPr>
        <w:fldChar w:fldCharType="separate"/>
      </w:r>
      <w:ins w:id="2156" w:author="laca" w:date="2015-06-26T10:03:00Z">
        <w:r w:rsidR="005D6C24">
          <w:t xml:space="preserve">Kép. </w:t>
        </w:r>
        <w:r w:rsidR="005D6C24">
          <w:rPr>
            <w:noProof/>
          </w:rPr>
          <w:t>5</w:t>
        </w:r>
        <w:r w:rsidR="005D6C24">
          <w:t>.</w:t>
        </w:r>
        <w:r w:rsidR="005D6C24">
          <w:rPr>
            <w:noProof/>
          </w:rPr>
          <w:t>23</w:t>
        </w:r>
      </w:ins>
      <w:del w:id="2157"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22</w:delText>
        </w:r>
      </w:del>
      <w:r>
        <w:rPr>
          <w:lang w:val="ro-RO"/>
        </w:rPr>
        <w:fldChar w:fldCharType="end"/>
      </w:r>
      <w:r>
        <w:rPr>
          <w:lang w:val="ro-RO"/>
        </w:rPr>
        <w:t xml:space="preserve"> </w:t>
      </w:r>
      <w:r>
        <w:t xml:space="preserve">látható a felső ábrán mért és az előírt </w:t>
      </w:r>
      <w:r w:rsidR="004B4A46">
        <w:t>pozíció</w:t>
      </w:r>
      <w:r>
        <w:t xml:space="preserve"> impulzusokban megadva, az </w:t>
      </w:r>
      <w:r w:rsidR="004B4A46">
        <w:t>alsó</w:t>
      </w:r>
      <w:r>
        <w:t xml:space="preserve"> ábrán a beavatkozó </w:t>
      </w:r>
      <w:r w:rsidR="00A37EC8">
        <w:t>PWM</w:t>
      </w:r>
      <w:r>
        <w:t xml:space="preserve"> jel %</w:t>
      </w:r>
      <w:r w:rsidR="004B4A46">
        <w:t>-</w:t>
      </w:r>
      <w:r>
        <w:t xml:space="preserve">ban megadva. A szabályozónak </w:t>
      </w:r>
      <w:r w:rsidR="004B4A46">
        <w:t>különböző</w:t>
      </w:r>
      <w:r>
        <w:t xml:space="preserve"> </w:t>
      </w:r>
      <w:r w:rsidR="004B4A46">
        <w:t>pozíciókat</w:t>
      </w:r>
      <w:r>
        <w:t xml:space="preserve"> </w:t>
      </w:r>
      <w:r w:rsidR="004B4A46">
        <w:t>írtam</w:t>
      </w:r>
      <w:r>
        <w:t xml:space="preserve"> elő: 10imp, 20imp, 30imp, 60imp. Az alsó képeken látható a rendszer forgótal</w:t>
      </w:r>
      <w:r w:rsidR="004B4A46">
        <w:t>p</w:t>
      </w:r>
      <w:r>
        <w:t xml:space="preserve">ának a </w:t>
      </w:r>
      <w:r w:rsidR="004B4A46">
        <w:t>pozíciója</w:t>
      </w:r>
      <w:r>
        <w:t xml:space="preserve"> </w:t>
      </w:r>
      <w:r w:rsidR="004B4A46">
        <w:t>különböző</w:t>
      </w:r>
      <w:r>
        <w:t xml:space="preserve">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eastAsia="hu-HU"/>
        </w:rPr>
        <w:lastRenderedPageBreak/>
        <mc:AlternateContent>
          <mc:Choice Requires="wpg">
            <w:drawing>
              <wp:anchor distT="0" distB="0" distL="114300" distR="114300" simplePos="0" relativeHeight="251660288" behindDoc="0" locked="0" layoutInCell="1" allowOverlap="1" wp14:anchorId="1B4116BC" wp14:editId="762CA812">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7AEC7C" id="Group 213" o:spid="_x0000_s1026" style="position:absolute;margin-left:56.4pt;margin-top:.55pt;width:272.55pt;height:69.95pt;z-index:25166028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eastAsia="hu-HU"/>
        </w:rPr>
        <mc:AlternateContent>
          <mc:Choice Requires="wps">
            <w:drawing>
              <wp:anchor distT="0" distB="0" distL="114300" distR="114300" simplePos="0" relativeHeight="251661312" behindDoc="0" locked="0" layoutInCell="1" allowOverlap="1" wp14:anchorId="4FBE850E" wp14:editId="2A389F9E">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8F5B81" w:rsidRDefault="008F5B81"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118" type="#_x0000_t202" style="position:absolute;margin-left:296.9pt;margin-top:60.8pt;width:59.5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BuMAIAAFs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">
                <v:textbox>
                  <w:txbxContent>
                    <w:p w14:paraId="64EBC920" w14:textId="583D755F" w:rsidR="008F5B81" w:rsidRDefault="008F5B81" w:rsidP="00EE1357">
                      <w:r>
                        <w:t>20imp</w:t>
                      </w:r>
                    </w:p>
                  </w:txbxContent>
                </v:textbox>
              </v:shape>
            </w:pict>
          </mc:Fallback>
        </mc:AlternateContent>
      </w:r>
      <w:r>
        <w:rPr>
          <w:noProof/>
          <w:lang w:eastAsia="hu-HU"/>
        </w:rPr>
        <mc:AlternateContent>
          <mc:Choice Requires="wps">
            <w:drawing>
              <wp:anchor distT="0" distB="0" distL="114300" distR="114300" simplePos="0" relativeHeight="251659264" behindDoc="0" locked="0" layoutInCell="1" allowOverlap="1" wp14:anchorId="4FBE850E" wp14:editId="59504B96">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8F5B81" w:rsidRDefault="008F5B81">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119" type="#_x0000_t202" style="position:absolute;margin-left:134.7pt;margin-top:55.05pt;width:59.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rieMAIAAFs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">
                <v:textbox>
                  <w:txbxContent>
                    <w:p w14:paraId="2976B412" w14:textId="49E6DC12" w:rsidR="008F5B81" w:rsidRDefault="008F5B81">
                      <w:r>
                        <w:t>10imp</w:t>
                      </w:r>
                    </w:p>
                  </w:txbxContent>
                </v:textbox>
              </v:shape>
            </w:pict>
          </mc:Fallback>
        </mc:AlternateContent>
      </w:r>
      <w:r>
        <w:rPr>
          <w:noProof/>
          <w:lang w:eastAsia="hu-HU"/>
        </w:rPr>
        <w:drawing>
          <wp:inline distT="0" distB="0" distL="0" distR="0" wp14:anchorId="0168709B" wp14:editId="78709580">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6D4B3F79" wp14:editId="122451CE">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eastAsia="hu-HU"/>
        </w:rPr>
        <mc:AlternateContent>
          <mc:Choice Requires="wps">
            <w:drawing>
              <wp:anchor distT="0" distB="0" distL="114300" distR="114300" simplePos="0" relativeHeight="251663360" behindDoc="0" locked="0" layoutInCell="1" allowOverlap="1" wp14:anchorId="4FBE850E" wp14:editId="1662FA85">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8F5B81" w:rsidRDefault="008F5B81"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120" type="#_x0000_t202" style="position:absolute;margin-left:292.7pt;margin-top:76.2pt;width:59.5pt;height:2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">
                <v:textbox>
                  <w:txbxContent>
                    <w:p w14:paraId="03DC67A5" w14:textId="0877481C" w:rsidR="008F5B81" w:rsidRDefault="008F5B81" w:rsidP="00EE1357">
                      <w:r>
                        <w:t>30imp</w:t>
                      </w:r>
                    </w:p>
                  </w:txbxContent>
                </v:textbox>
              </v:shape>
            </w:pict>
          </mc:Fallback>
        </mc:AlternateContent>
      </w:r>
      <w:r>
        <w:rPr>
          <w:noProof/>
          <w:lang w:eastAsia="hu-HU"/>
        </w:rPr>
        <mc:AlternateContent>
          <mc:Choice Requires="wps">
            <w:drawing>
              <wp:anchor distT="0" distB="0" distL="114300" distR="114300" simplePos="0" relativeHeight="251662336" behindDoc="0" locked="0" layoutInCell="1" allowOverlap="1" wp14:anchorId="4FBE850E" wp14:editId="6E317A02">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8F5B81" w:rsidRDefault="008F5B81"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121" type="#_x0000_t202" style="position:absolute;margin-left:76.4pt;margin-top:74.5pt;width:59.5pt;height:2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">
                <v:textbox>
                  <w:txbxContent>
                    <w:p w14:paraId="37B8590D" w14:textId="5FC02EDB" w:rsidR="008F5B81" w:rsidRDefault="008F5B81" w:rsidP="00EE1357">
                      <w:r>
                        <w:t>60imp</w:t>
                      </w:r>
                    </w:p>
                  </w:txbxContent>
                </v:textbox>
              </v:shape>
            </w:pict>
          </mc:Fallback>
        </mc:AlternateContent>
      </w:r>
      <w:r>
        <w:rPr>
          <w:noProof/>
          <w:lang w:eastAsia="hu-HU"/>
        </w:rPr>
        <mc:AlternateContent>
          <mc:Choice Requires="wps">
            <w:drawing>
              <wp:anchor distT="0" distB="0" distL="114300" distR="114300" simplePos="0" relativeHeight="251664384" behindDoc="0" locked="0" layoutInCell="1" allowOverlap="1" wp14:anchorId="694E1929" wp14:editId="7B2299AE">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E584B2" id="AutoShape 211" o:spid="_x0000_s1026" type="#_x0000_t32" style="position:absolute;margin-left:.25pt;margin-top:-2.6pt;width:58.95pt;height:69.4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694E1929" wp14:editId="796EAB42">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D21CDC" id="AutoShape 212" o:spid="_x0000_s1026" type="#_x0000_t32" style="position:absolute;margin-left:270.15pt;margin-top:.4pt;width:21.45pt;height:6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eastAsia="hu-HU"/>
        </w:rPr>
        <w:drawing>
          <wp:inline distT="0" distB="0" distL="0" distR="0" wp14:anchorId="62AAED36" wp14:editId="25ACF758">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766EA83B" wp14:editId="7799A1E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410DD6C9" w:rsidR="00EE1357" w:rsidRDefault="007B44D2" w:rsidP="007B44D2">
      <w:pPr>
        <w:pStyle w:val="Caption"/>
        <w:jc w:val="center"/>
        <w:rPr>
          <w:lang w:val="en-US"/>
        </w:rPr>
      </w:pPr>
      <w:bookmarkStart w:id="2158" w:name="_Toc422982595"/>
      <w:r>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159" w:author="laca" w:date="2015-06-26T10:03:00Z">
        <w:r w:rsidR="005D6C24">
          <w:rPr>
            <w:noProof/>
          </w:rPr>
          <w:t>24</w:t>
        </w:r>
      </w:ins>
      <w:del w:id="2160" w:author="laca" w:date="2015-06-25T07:58:00Z">
        <w:r w:rsidR="00922A00" w:rsidDel="000633F1">
          <w:rPr>
            <w:noProof/>
          </w:rPr>
          <w:delText>23</w:delText>
        </w:r>
      </w:del>
      <w:r w:rsidR="00922A00">
        <w:fldChar w:fldCharType="end"/>
      </w:r>
      <w:r>
        <w:t xml:space="preserve">Forgotalp </w:t>
      </w:r>
      <w:r w:rsidR="004B4A46">
        <w:t>pozíciója</w:t>
      </w:r>
      <w:r>
        <w:t xml:space="preserve"> szabályzás közben</w:t>
      </w:r>
      <w:bookmarkEnd w:id="2158"/>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pPr>
      <w:bookmarkStart w:id="2161" w:name="_Toc422983781"/>
      <w:bookmarkStart w:id="2162" w:name="_Toc422984661"/>
      <w:r w:rsidRPr="00BE4225">
        <w:lastRenderedPageBreak/>
        <w:t>Szenzorok</w:t>
      </w:r>
      <w:bookmarkEnd w:id="2161"/>
      <w:bookmarkEnd w:id="2162"/>
    </w:p>
    <w:p w14:paraId="4DEC5116" w14:textId="62F7400C" w:rsidR="00C638CF" w:rsidRPr="00BE4225" w:rsidRDefault="00E30619" w:rsidP="007852B4">
      <w:pPr>
        <w:pStyle w:val="Heading3"/>
      </w:pPr>
      <w:bookmarkStart w:id="2163" w:name="_Toc422983782"/>
      <w:bookmarkStart w:id="2164" w:name="_Toc422984662"/>
      <w:r>
        <w:t>Inkrementális</w:t>
      </w:r>
      <w:r w:rsidR="004B4A46">
        <w:t xml:space="preserve"> é</w:t>
      </w:r>
      <w:r>
        <w:t>rz</w:t>
      </w:r>
      <w:r w:rsidR="00ED22AB" w:rsidRPr="00BE4225">
        <w:t>ékelő</w:t>
      </w:r>
      <w:bookmarkEnd w:id="2163"/>
      <w:bookmarkEnd w:id="2164"/>
    </w:p>
    <w:p w14:paraId="7DEFA87C" w14:textId="77777777" w:rsidR="00C638CF" w:rsidRPr="00BE4225" w:rsidRDefault="00ED22AB" w:rsidP="007852B4">
      <w:pPr>
        <w:pStyle w:val="Heading4"/>
      </w:pPr>
      <w:bookmarkStart w:id="2165" w:name="_Toc422983783"/>
      <w:bookmarkStart w:id="2166" w:name="_Toc422984663"/>
      <w:r w:rsidRPr="00BE4225">
        <w:t>Optikai inkrementális vevő felépítése</w:t>
      </w:r>
      <w:bookmarkEnd w:id="2165"/>
      <w:bookmarkEnd w:id="2166"/>
    </w:p>
    <w:p w14:paraId="297E8BD0" w14:textId="6E2951D5" w:rsidR="0096484A" w:rsidRPr="00B632B4" w:rsidRDefault="00C638CF"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58F48A5C" w:rsidR="0096484A" w:rsidRPr="00B632B4" w:rsidRDefault="0096484A" w:rsidP="0096484A">
      <w:pPr>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kimeneti jelek az érzékelőtől.</w:t>
      </w:r>
    </w:p>
    <w:p w14:paraId="34EFA1D6" w14:textId="18EB9EF5" w:rsidR="0096484A" w:rsidRPr="00B632B4" w:rsidRDefault="0096484A" w:rsidP="0096484A">
      <w:pPr>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54D1E1F5" w:rsidR="0096484A" w:rsidRPr="00B632B4" w:rsidRDefault="0096484A" w:rsidP="0096484A">
      <w:pPr>
        <w:rPr>
          <w:rFonts w:ascii="Times New Roman" w:hAnsi="Times New Roman"/>
          <w:szCs w:val="24"/>
        </w:rPr>
      </w:pP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ins w:id="2167" w:author="laca" w:date="2015-06-26T10:03:00Z">
        <w:r w:rsidR="005D6C24">
          <w:t xml:space="preserve">Kép. </w:t>
        </w:r>
        <w:r w:rsidR="005D6C24">
          <w:rPr>
            <w:noProof/>
          </w:rPr>
          <w:t>5</w:t>
        </w:r>
        <w:r w:rsidR="005D6C24">
          <w:t>.</w:t>
        </w:r>
        <w:r w:rsidR="005D6C24">
          <w:rPr>
            <w:noProof/>
          </w:rPr>
          <w:t>25</w:t>
        </w:r>
      </w:ins>
      <w:del w:id="2168"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26</w:delText>
        </w:r>
      </w:del>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32A86E22" w:rsidR="00C638CF" w:rsidRPr="00BE4225" w:rsidRDefault="00D65661" w:rsidP="0096484A">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85376" behindDoc="0" locked="0" layoutInCell="1" allowOverlap="1" wp14:anchorId="0C3CCC05" wp14:editId="1ABC2D63">
                <wp:simplePos x="0" y="0"/>
                <wp:positionH relativeFrom="column">
                  <wp:posOffset>262890</wp:posOffset>
                </wp:positionH>
                <wp:positionV relativeFrom="paragraph">
                  <wp:posOffset>478155</wp:posOffset>
                </wp:positionV>
                <wp:extent cx="2905125" cy="2228850"/>
                <wp:effectExtent l="0" t="0" r="9525"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367071"/>
                            <a:ext cx="3187700" cy="334854"/>
                          </a:xfrm>
                          <a:prstGeom prst="rect">
                            <a:avLst/>
                          </a:prstGeom>
                          <a:solidFill>
                            <a:prstClr val="white"/>
                          </a:solidFill>
                          <a:ln>
                            <a:noFill/>
                          </a:ln>
                          <a:effectLst/>
                        </wps:spPr>
                        <wps:txbx>
                          <w:txbxContent>
                            <w:p w14:paraId="4964C7D0" w14:textId="66C66101" w:rsidR="008F5B81" w:rsidRPr="00F756D1" w:rsidRDefault="008F5B81" w:rsidP="00CF0169">
                              <w:pPr>
                                <w:pStyle w:val="Caption"/>
                                <w:jc w:val="center"/>
                                <w:rPr>
                                  <w:rFonts w:ascii="Times New Roman" w:hAnsi="Times New Roman"/>
                                  <w:noProof/>
                                  <w:sz w:val="24"/>
                                  <w:szCs w:val="24"/>
                                </w:rPr>
                              </w:pPr>
                              <w:bookmarkStart w:id="2169" w:name="_Ref422127953"/>
                              <w:bookmarkStart w:id="2170" w:name="_Toc42298259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1" w:author="laca" w:date="2015-06-26T10:03:00Z">
                                <w:r w:rsidR="005D6C24">
                                  <w:rPr>
                                    <w:noProof/>
                                  </w:rPr>
                                  <w:t>25</w:t>
                                </w:r>
                              </w:ins>
                              <w:del w:id="2172" w:author="laca" w:date="2015-06-25T07:53:00Z">
                                <w:r w:rsidDel="003C281A">
                                  <w:rPr>
                                    <w:noProof/>
                                  </w:rPr>
                                  <w:delText>26</w:delText>
                                </w:r>
                              </w:del>
                              <w:r>
                                <w:fldChar w:fldCharType="end"/>
                              </w:r>
                              <w:bookmarkEnd w:id="2169"/>
                              <w:r>
                                <w:t xml:space="preserve"> Optikai inkrementális vevő felépítése és elhelyezése</w:t>
                              </w:r>
                              <w:bookmarkEnd w:id="2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22" style="position:absolute;left:0;text-align:left;margin-left:20.7pt;margin-top:37.65pt;width:228.75pt;height:175.5pt;z-index:25168537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">
                <v:shape id="Picture 3" o:spid="_x0000_s1123"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91" o:title=""/>
                  <v:path arrowok="t"/>
                </v:shape>
                <v:shape id="Text Box 39" o:spid="_x0000_s1124" type="#_x0000_t202" style="position:absolute;top:23670;width:31877;height:3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66C66101" w:rsidR="008F5B81" w:rsidRPr="00F756D1" w:rsidRDefault="008F5B81" w:rsidP="00CF0169">
                        <w:pPr>
                          <w:pStyle w:val="Caption"/>
                          <w:jc w:val="center"/>
                          <w:rPr>
                            <w:rFonts w:ascii="Times New Roman" w:hAnsi="Times New Roman"/>
                            <w:noProof/>
                            <w:sz w:val="24"/>
                            <w:szCs w:val="24"/>
                          </w:rPr>
                        </w:pPr>
                        <w:bookmarkStart w:id="2173" w:name="_Ref422127953"/>
                        <w:bookmarkStart w:id="2174" w:name="_Toc42298259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5" w:author="laca" w:date="2015-06-26T10:03:00Z">
                          <w:r w:rsidR="005D6C24">
                            <w:rPr>
                              <w:noProof/>
                            </w:rPr>
                            <w:t>25</w:t>
                          </w:r>
                        </w:ins>
                        <w:del w:id="2176" w:author="laca" w:date="2015-06-25T07:53:00Z">
                          <w:r w:rsidDel="003C281A">
                            <w:rPr>
                              <w:noProof/>
                            </w:rPr>
                            <w:delText>26</w:delText>
                          </w:r>
                        </w:del>
                        <w:r>
                          <w:fldChar w:fldCharType="end"/>
                        </w:r>
                        <w:bookmarkEnd w:id="2173"/>
                        <w:r>
                          <w:t xml:space="preserve"> Optikai inkrementális vevő felépítése és elhelyezése</w:t>
                        </w:r>
                        <w:bookmarkEnd w:id="2174"/>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00ED22AB" w:rsidRPr="00BE4225">
        <w:rPr>
          <w:rFonts w:ascii="Times New Roman" w:hAnsi="Times New Roman"/>
        </w:rPr>
        <w:t>.</w:t>
      </w:r>
    </w:p>
    <w:p w14:paraId="6D3AB15E" w14:textId="12DE7A68" w:rsidR="00C638CF" w:rsidRPr="00BE4225" w:rsidRDefault="00D65661" w:rsidP="00BC64C7">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752960" behindDoc="0" locked="0" layoutInCell="1" allowOverlap="1" wp14:anchorId="136B8870" wp14:editId="271148B5">
                <wp:simplePos x="0" y="0"/>
                <wp:positionH relativeFrom="column">
                  <wp:posOffset>309880</wp:posOffset>
                </wp:positionH>
                <wp:positionV relativeFrom="paragraph">
                  <wp:posOffset>1527175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6384588D" w:rsidR="008F5B81" w:rsidRPr="00054502" w:rsidRDefault="008F5B81" w:rsidP="0000617B">
                              <w:pPr>
                                <w:pStyle w:val="Caption"/>
                                <w:jc w:val="center"/>
                                <w:rPr>
                                  <w:rFonts w:ascii="Times New Roman" w:hAnsi="Times New Roman"/>
                                  <w:noProof/>
                                  <w:sz w:val="24"/>
                                  <w:szCs w:val="24"/>
                                </w:rPr>
                              </w:pPr>
                              <w:bookmarkStart w:id="2177" w:name="_Ref422127915"/>
                              <w:bookmarkStart w:id="2178" w:name="_Toc42298259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79" w:author="laca" w:date="2015-06-26T10:03:00Z">
                                <w:r w:rsidR="005D6C24">
                                  <w:rPr>
                                    <w:noProof/>
                                  </w:rPr>
                                  <w:t>26</w:t>
                                </w:r>
                              </w:ins>
                              <w:del w:id="2180" w:author="laca" w:date="2015-06-25T07:53:00Z">
                                <w:r w:rsidDel="003C281A">
                                  <w:rPr>
                                    <w:noProof/>
                                  </w:rPr>
                                  <w:delText>27</w:delText>
                                </w:r>
                              </w:del>
                              <w:r>
                                <w:fldChar w:fldCharType="end"/>
                              </w:r>
                              <w:bookmarkEnd w:id="2177"/>
                              <w:r>
                                <w:t xml:space="preserve"> Érzékelő tranzisztorok elhelyezése</w:t>
                              </w:r>
                              <w:bookmarkEnd w:id="2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25" style="position:absolute;left:0;text-align:left;margin-left:24.4pt;margin-top:120.25pt;width:99.7pt;height:173.5pt;z-index:25175296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">
                <v:shape id="Picture 1" o:spid="_x0000_s1126"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93" o:title=""/>
                  <v:path arrowok="t"/>
                </v:shape>
                <v:shape id="Text Box 45" o:spid="_x0000_s1127"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6384588D" w:rsidR="008F5B81" w:rsidRPr="00054502" w:rsidRDefault="008F5B81" w:rsidP="0000617B">
                        <w:pPr>
                          <w:pStyle w:val="Caption"/>
                          <w:jc w:val="center"/>
                          <w:rPr>
                            <w:rFonts w:ascii="Times New Roman" w:hAnsi="Times New Roman"/>
                            <w:noProof/>
                            <w:sz w:val="24"/>
                            <w:szCs w:val="24"/>
                          </w:rPr>
                        </w:pPr>
                        <w:bookmarkStart w:id="2635" w:name="_Ref422127915"/>
                        <w:bookmarkStart w:id="2636" w:name="_Toc42298259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37" w:author="laca" w:date="2015-06-26T10:03:00Z">
                          <w:r w:rsidR="005D6C24">
                            <w:rPr>
                              <w:noProof/>
                            </w:rPr>
                            <w:t>26</w:t>
                          </w:r>
                        </w:ins>
                        <w:del w:id="2638" w:author="laca" w:date="2015-06-25T07:53:00Z">
                          <w:r w:rsidDel="003C281A">
                            <w:rPr>
                              <w:noProof/>
                            </w:rPr>
                            <w:delText>27</w:delText>
                          </w:r>
                        </w:del>
                        <w:r>
                          <w:fldChar w:fldCharType="end"/>
                        </w:r>
                        <w:bookmarkEnd w:id="2635"/>
                        <w:r>
                          <w:t xml:space="preserve"> Érzékelő tranzisztorok elhelyezése</w:t>
                        </w:r>
                        <w:bookmarkEnd w:id="2636"/>
                      </w:p>
                    </w:txbxContent>
                  </v:textbox>
                </v:shape>
                <w10:wrap type="square"/>
              </v:group>
            </w:pict>
          </mc:Fallback>
        </mc:AlternateContent>
      </w:r>
      <w:r w:rsidR="00C638CF" w:rsidRPr="00BE4225">
        <w:rPr>
          <w:rFonts w:ascii="Times New Roman" w:hAnsi="Times New Roman"/>
        </w:rPr>
        <w:tab/>
        <w:t>Ha a</w:t>
      </w:r>
      <w:r w:rsidR="004B4A46">
        <w:rPr>
          <w:rFonts w:ascii="Times New Roman" w:hAnsi="Times New Roman"/>
        </w:rPr>
        <w:t>z ábrán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ins w:id="2181" w:author="laca" w:date="2015-06-26T10:03:00Z">
        <w:r w:rsidR="005D6C24">
          <w:t xml:space="preserve">Kép. </w:t>
        </w:r>
        <w:r w:rsidR="005D6C24">
          <w:rPr>
            <w:noProof/>
          </w:rPr>
          <w:t>5</w:t>
        </w:r>
        <w:r w:rsidR="005D6C24">
          <w:t>.</w:t>
        </w:r>
        <w:r w:rsidR="005D6C24">
          <w:rPr>
            <w:noProof/>
          </w:rPr>
          <w:t>25</w:t>
        </w:r>
      </w:ins>
      <w:del w:id="2182"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26</w:delText>
        </w:r>
      </w:del>
      <w:r w:rsidR="003401E3" w:rsidRPr="00BE4225">
        <w:rPr>
          <w:rFonts w:ascii="Times New Roman" w:hAnsi="Times New Roman"/>
        </w:rPr>
        <w:fldChar w:fldCharType="end"/>
      </w:r>
      <w:r w:rsidR="004B4A46">
        <w:rPr>
          <w:rFonts w:ascii="Times New Roman" w:hAnsi="Times New Roman"/>
        </w:rPr>
        <w:t>)</w:t>
      </w:r>
      <w:r w:rsidR="003401E3" w:rsidRPr="00BE4225">
        <w:rPr>
          <w:rFonts w:ascii="Times New Roman" w:hAnsi="Times New Roman"/>
        </w:rPr>
        <w:t xml:space="preserve"> </w:t>
      </w:r>
      <w:r w:rsidR="0096484A"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w:t>
      </w:r>
      <w:r w:rsidR="004B4A46">
        <w:rPr>
          <w:rFonts w:ascii="Times New Roman" w:hAnsi="Times New Roman"/>
          <w:szCs w:val="24"/>
        </w:rPr>
        <w:t>l</w:t>
      </w:r>
      <w:r w:rsidR="0096484A" w:rsidRPr="00B632B4">
        <w:rPr>
          <w:rFonts w:ascii="Times New Roman" w:hAnsi="Times New Roman"/>
          <w:szCs w:val="24"/>
        </w:rPr>
        <w:t>teni egy alfa szöggel így kialakul a késés is</w:t>
      </w:r>
      <w:r w:rsidR="00ED22AB" w:rsidRPr="00BE4225">
        <w:rPr>
          <w:rFonts w:ascii="Times New Roman" w:hAnsi="Times New Roman"/>
        </w:rPr>
        <w:t xml:space="preserve">. </w:t>
      </w:r>
    </w:p>
    <w:p w14:paraId="748C04A5" w14:textId="3F14953E"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Tekintsük az A és B pontokat az </w:t>
      </w:r>
      <w:r w:rsidR="004B4A46">
        <w:rPr>
          <w:rFonts w:ascii="Times New Roman" w:hAnsi="Times New Roman"/>
          <w:szCs w:val="24"/>
        </w:rPr>
        <w:t>é</w:t>
      </w:r>
      <w:r w:rsidR="0096484A" w:rsidRPr="00B632B4">
        <w:rPr>
          <w:rFonts w:ascii="Times New Roman" w:hAnsi="Times New Roman"/>
          <w:szCs w:val="24"/>
        </w:rPr>
        <w:t xml:space="preserve">rzékelő A és </w:t>
      </w:r>
      <w:r w:rsidR="004B4A46">
        <w:rPr>
          <w:rFonts w:ascii="Times New Roman" w:hAnsi="Times New Roman"/>
          <w:szCs w:val="24"/>
        </w:rPr>
        <w:t>é</w:t>
      </w:r>
      <w:r w:rsidR="0096484A" w:rsidRPr="00B632B4">
        <w:rPr>
          <w:rFonts w:ascii="Times New Roman" w:hAnsi="Times New Roman"/>
          <w:szCs w:val="24"/>
        </w:rPr>
        <w:t>rzékelő B pontjainak. Az AB szakasz hossza ismert, amely megadja az érzékelők közti távolságot.</w:t>
      </w:r>
    </w:p>
    <w:p w14:paraId="7FB34287" w14:textId="79408BD8" w:rsidR="00C638CF" w:rsidRPr="00BE4225" w:rsidRDefault="0096484A" w:rsidP="00BC64C7">
      <w:pPr>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50F3CE07" w:rsidR="00C638CF" w:rsidRPr="00BE4225" w:rsidRDefault="00ED22AB" w:rsidP="0096484A">
      <w:pPr>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4B4A46">
        <w:rPr>
          <w:rFonts w:ascii="Times New Roman" w:hAnsi="Times New Roman"/>
        </w:rPr>
        <w:t xml:space="preserve"> ábrán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ins w:id="2183" w:author="laca" w:date="2015-06-26T10:03:00Z">
        <w:r w:rsidR="005D6C24">
          <w:t xml:space="preserve">Kép. </w:t>
        </w:r>
        <w:r w:rsidR="005D6C24">
          <w:rPr>
            <w:noProof/>
          </w:rPr>
          <w:t>5</w:t>
        </w:r>
        <w:r w:rsidR="005D6C24">
          <w:t>.</w:t>
        </w:r>
        <w:r w:rsidR="005D6C24">
          <w:rPr>
            <w:noProof/>
          </w:rPr>
          <w:t>26</w:t>
        </w:r>
      </w:ins>
      <w:del w:id="218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27</w:delText>
        </w:r>
      </w:del>
      <w:r w:rsidR="003401E3" w:rsidRPr="00BE4225">
        <w:rPr>
          <w:rFonts w:ascii="Times New Roman" w:hAnsi="Times New Roman"/>
        </w:rPr>
        <w:fldChar w:fldCharType="end"/>
      </w:r>
      <w:r w:rsidR="004B4A46">
        <w:rPr>
          <w:rFonts w:ascii="Times New Roman" w:hAnsi="Times New Roman"/>
        </w:rPr>
        <w:t>)</w:t>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rPr>
          <w:rFonts w:ascii="Times New Roman" w:hAnsi="Times New Roman"/>
        </w:rPr>
      </w:pPr>
      <w:r w:rsidRPr="00BE4225">
        <w:rPr>
          <w:rFonts w:ascii="Times New Roman" w:hAnsi="Times New Roman"/>
        </w:rPr>
        <w:tab/>
        <w:t>Azokban a pontokban ahol a rések fedik az érzékelőket ott az érzékelő kimeneti jele logikai magas szinten, míg ahol nem fedik, ott logikai alacsony szinten van.</w:t>
      </w:r>
    </w:p>
    <w:p w14:paraId="5F87B5E0" w14:textId="0227577E" w:rsidR="00C638CF" w:rsidRPr="00BE4225" w:rsidRDefault="00BE0687" w:rsidP="001F5941">
      <w:pPr>
        <w:rPr>
          <w:rFonts w:ascii="Times New Roman" w:hAnsi="Times New Roman"/>
        </w:rPr>
      </w:pPr>
      <w:r w:rsidRPr="0096484A">
        <w:rPr>
          <w:rFonts w:ascii="Times New Roman" w:hAnsi="Times New Roman"/>
          <w:noProof/>
          <w:lang w:eastAsia="hu-HU"/>
        </w:rPr>
        <w:lastRenderedPageBreak/>
        <mc:AlternateContent>
          <mc:Choice Requires="wpg">
            <w:drawing>
              <wp:anchor distT="0" distB="0" distL="114300" distR="114300" simplePos="0" relativeHeight="251775488" behindDoc="0" locked="0" layoutInCell="1" allowOverlap="1" wp14:anchorId="7043F582" wp14:editId="7BA53ABD">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6745F65B" w:rsidR="008F5B81" w:rsidRPr="001E4AE7" w:rsidRDefault="008F5B81" w:rsidP="00CF0169">
                              <w:pPr>
                                <w:pStyle w:val="Caption"/>
                                <w:rPr>
                                  <w:rFonts w:ascii="Times New Roman" w:hAnsi="Times New Roman"/>
                                  <w:noProof/>
                                  <w:sz w:val="24"/>
                                  <w:szCs w:val="24"/>
                                </w:rPr>
                              </w:pPr>
                              <w:bookmarkStart w:id="2185" w:name="_Ref422127846"/>
                              <w:bookmarkStart w:id="2186" w:name="_Toc42298259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87" w:author="laca" w:date="2015-06-26T10:03:00Z">
                                <w:r w:rsidR="005D6C24">
                                  <w:rPr>
                                    <w:noProof/>
                                  </w:rPr>
                                  <w:t>27</w:t>
                                </w:r>
                              </w:ins>
                              <w:del w:id="2188" w:author="laca" w:date="2015-06-25T07:53:00Z">
                                <w:r w:rsidDel="003C281A">
                                  <w:rPr>
                                    <w:noProof/>
                                  </w:rPr>
                                  <w:delText>28</w:delText>
                                </w:r>
                              </w:del>
                              <w:r>
                                <w:fldChar w:fldCharType="end"/>
                              </w:r>
                              <w:bookmarkEnd w:id="2185"/>
                              <w:r>
                                <w:t xml:space="preserve"> Rések és az éÉrzékelők közti kapcsolat</w:t>
                              </w:r>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28" style="position:absolute;left:0;text-align:left;margin-left:.05pt;margin-top:92.85pt;width:233.65pt;height:229.4pt;z-index:25177548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C0CKVb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129"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95" o:title=""/>
                  <v:path arrowok="t"/>
                </v:shape>
                <v:shape id="Text Box 52" o:spid="_x0000_s1130"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6745F65B" w:rsidR="008F5B81" w:rsidRPr="001E4AE7" w:rsidRDefault="008F5B81" w:rsidP="00CF0169">
                        <w:pPr>
                          <w:pStyle w:val="Caption"/>
                          <w:rPr>
                            <w:rFonts w:ascii="Times New Roman" w:hAnsi="Times New Roman"/>
                            <w:noProof/>
                            <w:sz w:val="24"/>
                            <w:szCs w:val="24"/>
                          </w:rPr>
                        </w:pPr>
                        <w:bookmarkStart w:id="2647" w:name="_Ref422127846"/>
                        <w:bookmarkStart w:id="2648" w:name="_Toc42298259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49" w:author="laca" w:date="2015-06-26T10:03:00Z">
                          <w:r w:rsidR="005D6C24">
                            <w:rPr>
                              <w:noProof/>
                            </w:rPr>
                            <w:t>27</w:t>
                          </w:r>
                        </w:ins>
                        <w:del w:id="2650" w:author="laca" w:date="2015-06-25T07:53:00Z">
                          <w:r w:rsidDel="003C281A">
                            <w:rPr>
                              <w:noProof/>
                            </w:rPr>
                            <w:delText>28</w:delText>
                          </w:r>
                        </w:del>
                        <w:r>
                          <w:fldChar w:fldCharType="end"/>
                        </w:r>
                        <w:bookmarkEnd w:id="2647"/>
                        <w:r>
                          <w:t xml:space="preserve"> Rések és az éÉrzékelők közti kapcsolat</w:t>
                        </w:r>
                        <w:bookmarkEnd w:id="2648"/>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Ha az A, B, O pontok egy egyenesen találhatok (könnyebb az érzékelő felfogatása), akkor meg kel dö</w:t>
      </w:r>
      <w:r w:rsidR="004B4A46">
        <w:rPr>
          <w:rFonts w:ascii="Times New Roman" w:hAnsi="Times New Roman"/>
          <w:szCs w:val="24"/>
        </w:rPr>
        <w:t>l</w:t>
      </w:r>
      <w:r w:rsidR="0096484A" w:rsidRPr="00B632B4">
        <w:rPr>
          <w:rFonts w:ascii="Times New Roman" w:hAnsi="Times New Roman"/>
          <w:szCs w:val="24"/>
        </w:rPr>
        <w:t xml:space="preserve">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ins w:id="2189" w:author="laca" w:date="2015-06-26T10:03:00Z">
        <w:r w:rsidR="005D6C24">
          <w:t xml:space="preserve">Kép. </w:t>
        </w:r>
        <w:r w:rsidR="005D6C24">
          <w:rPr>
            <w:noProof/>
          </w:rPr>
          <w:t>5</w:t>
        </w:r>
        <w:r w:rsidR="005D6C24">
          <w:t>.</w:t>
        </w:r>
        <w:r w:rsidR="005D6C24">
          <w:rPr>
            <w:noProof/>
          </w:rPr>
          <w:t>27</w:t>
        </w:r>
      </w:ins>
      <w:del w:id="2190"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28</w:delText>
        </w:r>
      </w:del>
      <w:r w:rsidR="00A94709" w:rsidRPr="00BE4225">
        <w:rPr>
          <w:rFonts w:ascii="Times New Roman" w:hAnsi="Times New Roman"/>
        </w:rPr>
        <w:fldChar w:fldCharType="end"/>
      </w:r>
      <w:r w:rsidR="00ED22AB" w:rsidRPr="00BE4225">
        <w:rPr>
          <w:rFonts w:ascii="Times New Roman" w:hAnsi="Times New Roman"/>
        </w:rPr>
        <w:t>).</w:t>
      </w:r>
    </w:p>
    <w:p w14:paraId="745932A8" w14:textId="33575640" w:rsidR="00E67FAB" w:rsidRPr="0096484A" w:rsidRDefault="00BE0687" w:rsidP="001F5941">
      <w:pPr>
        <w:rPr>
          <w:rFonts w:ascii="Times New Roman" w:hAnsi="Times New Roman"/>
        </w:rPr>
      </w:pPr>
      <w:r w:rsidRPr="00BE4225">
        <w:rPr>
          <w:rFonts w:ascii="Times New Roman" w:hAnsi="Times New Roman"/>
          <w:noProof/>
          <w:lang w:eastAsia="hu-HU"/>
        </w:rPr>
        <mc:AlternateContent>
          <mc:Choice Requires="wps">
            <w:drawing>
              <wp:anchor distT="0" distB="0" distL="114300" distR="114300" simplePos="0" relativeHeight="251582976" behindDoc="0" locked="0" layoutInCell="1" allowOverlap="1" wp14:anchorId="1F5DFDC1" wp14:editId="0CCB623E">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0208F8CC" w:rsidR="008F5B81" w:rsidRPr="00845BD4" w:rsidRDefault="008F5B81" w:rsidP="00E67FAB">
                            <w:pPr>
                              <w:pStyle w:val="Caption"/>
                              <w:jc w:val="center"/>
                              <w:rPr>
                                <w:rFonts w:ascii="Times New Roman" w:eastAsiaTheme="minorHAnsi" w:hAnsi="Times New Roman"/>
                                <w:noProof/>
                                <w:sz w:val="24"/>
                                <w:szCs w:val="24"/>
                              </w:rPr>
                            </w:pPr>
                            <w:bookmarkStart w:id="2191" w:name="_Toc42298259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192" w:author="laca" w:date="2015-06-26T10:03:00Z">
                              <w:r w:rsidR="005D6C24">
                                <w:rPr>
                                  <w:noProof/>
                                </w:rPr>
                                <w:t>28</w:t>
                              </w:r>
                            </w:ins>
                            <w:del w:id="2193" w:author="laca" w:date="2015-06-25T07:53:00Z">
                              <w:r w:rsidDel="003C281A">
                                <w:rPr>
                                  <w:noProof/>
                                </w:rPr>
                                <w:delText>29</w:delText>
                              </w:r>
                            </w:del>
                            <w:r>
                              <w:fldChar w:fldCharType="end"/>
                            </w:r>
                            <w:r>
                              <w:t xml:space="preserve"> Idődiagram a Tárcsa paraméterei függvényében</w:t>
                            </w:r>
                            <w:bookmarkEnd w:id="2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31" type="#_x0000_t202" style="position:absolute;left:0;text-align:left;margin-left:246.65pt;margin-top:206.5pt;width:235.55pt;height:2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" stroked="f">
                <v:path arrowok="t"/>
                <v:textbox inset="0,0,0,0">
                  <w:txbxContent>
                    <w:p w14:paraId="1CDBE944" w14:textId="0208F8CC" w:rsidR="008F5B81" w:rsidRPr="00845BD4" w:rsidRDefault="008F5B81" w:rsidP="00E67FAB">
                      <w:pPr>
                        <w:pStyle w:val="Caption"/>
                        <w:jc w:val="center"/>
                        <w:rPr>
                          <w:rFonts w:ascii="Times New Roman" w:eastAsiaTheme="minorHAnsi" w:hAnsi="Times New Roman"/>
                          <w:noProof/>
                          <w:sz w:val="24"/>
                          <w:szCs w:val="24"/>
                        </w:rPr>
                      </w:pPr>
                      <w:bookmarkStart w:id="2656" w:name="_Toc42298259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57" w:author="laca" w:date="2015-06-26T10:03:00Z">
                        <w:r w:rsidR="005D6C24">
                          <w:rPr>
                            <w:noProof/>
                          </w:rPr>
                          <w:t>28</w:t>
                        </w:r>
                      </w:ins>
                      <w:del w:id="2658" w:author="laca" w:date="2015-06-25T07:53:00Z">
                        <w:r w:rsidDel="003C281A">
                          <w:rPr>
                            <w:noProof/>
                          </w:rPr>
                          <w:delText>29</w:delText>
                        </w:r>
                      </w:del>
                      <w:r>
                        <w:fldChar w:fldCharType="end"/>
                      </w:r>
                      <w:r>
                        <w:t xml:space="preserve"> Idődiagram a Tárcsa paraméterei függvényében</w:t>
                      </w:r>
                      <w:bookmarkEnd w:id="2656"/>
                    </w:p>
                  </w:txbxContent>
                </v:textbox>
                <w10:wrap type="square" anchorx="margin"/>
              </v:shape>
            </w:pict>
          </mc:Fallback>
        </mc:AlternateContent>
      </w:r>
      <w:r w:rsidRPr="00BE4225">
        <w:rPr>
          <w:noProof/>
          <w:lang w:eastAsia="hu-HU"/>
        </w:rPr>
        <w:drawing>
          <wp:anchor distT="0" distB="0" distL="114300" distR="114300" simplePos="0" relativeHeight="251605504" behindDoc="0" locked="0" layoutInCell="1" allowOverlap="1" wp14:anchorId="73DC94C3" wp14:editId="7184A87B">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96">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4B4A46">
        <w:rPr>
          <w:rFonts w:ascii="Times New Roman" w:hAnsi="Times New Roman"/>
          <w:b/>
        </w:rPr>
        <w:t xml:space="preserve"> </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41830FB2" w:rsidR="00E67FAB" w:rsidRPr="0096484A" w:rsidRDefault="00ED22AB" w:rsidP="001F5941">
      <w:pPr>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körív hossza, </m:t>
          </m:r>
        </m:oMath>
      </m:oMathPara>
    </w:p>
    <w:p w14:paraId="212D71A8" w14:textId="5BFDE605" w:rsidR="00E67FAB" w:rsidRPr="0096484A" w:rsidRDefault="00ED22AB" w:rsidP="001F5941">
      <w:pPr>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körív</m:t>
          </m:r>
        </m:oMath>
      </m:oMathPara>
    </w:p>
    <w:p w14:paraId="676E021C" w14:textId="77777777" w:rsidR="00E67FAB" w:rsidRPr="0096484A" w:rsidRDefault="00151C9A" w:rsidP="001F5941">
      <w:pPr>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rPr>
          <w:rFonts w:ascii="Times New Roman" w:hAnsi="Times New Roman"/>
        </w:rPr>
      </w:pPr>
      <m:oMathPara>
        <m:oMathParaPr>
          <m:jc m:val="left"/>
        </m:oMathParaPr>
        <m:oMath>
          <m:r>
            <w:rPr>
              <w:rFonts w:ascii="Cambria Math" w:hAnsi="Cambria Math"/>
            </w:rPr>
            <m:t>h-LM szakasz hossza.</m:t>
          </m:r>
        </m:oMath>
      </m:oMathPara>
    </w:p>
    <w:p w14:paraId="671EC1E0" w14:textId="3E2D2496" w:rsidR="00B06E26" w:rsidRPr="0096484A" w:rsidRDefault="00ED22AB" w:rsidP="00ED1A56">
      <w:pPr>
        <w:rPr>
          <w:rFonts w:ascii="Times New Roman" w:hAnsi="Times New Roman"/>
        </w:rPr>
      </w:pPr>
      <w:r w:rsidRPr="0096484A">
        <w:rPr>
          <w:rFonts w:ascii="Times New Roman" w:hAnsi="Times New Roman"/>
        </w:rPr>
        <w:tab/>
        <w:t xml:space="preserve">A </w:t>
      </w:r>
      <w:r w:rsidR="004B4A46">
        <w:rPr>
          <w:rFonts w:ascii="Times New Roman" w:hAnsi="Times New Roman"/>
        </w:rPr>
        <w:t xml:space="preserve">logikai </w:t>
      </w:r>
      <w:r w:rsidRPr="0096484A">
        <w:rPr>
          <w:rFonts w:ascii="Times New Roman" w:hAnsi="Times New Roman"/>
        </w:rPr>
        <w:t xml:space="preserve">magas és alacsony állapot közti arány egyenesen arányos a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w:t>
      </w:r>
      <w:r w:rsidR="004B4A46">
        <w:rPr>
          <w:rFonts w:ascii="Times New Roman" w:hAnsi="Times New Roman"/>
        </w:rPr>
        <w:t xml:space="preserve"> amint</w:t>
      </w:r>
      <w:r w:rsidRPr="0096484A">
        <w:rPr>
          <w:rFonts w:ascii="Times New Roman" w:hAnsi="Times New Roman"/>
        </w:rPr>
        <w:t xml:space="preserve"> látható a bal oldali ábrán.</w:t>
      </w:r>
    </w:p>
    <w:p w14:paraId="220096E8" w14:textId="3A541F04" w:rsidR="001301EF" w:rsidRPr="0096484A" w:rsidRDefault="00ED22AB" w:rsidP="00ED1A56">
      <w:pPr>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ins w:id="2194" w:author="laca" w:date="2015-06-26T10:03:00Z">
        <w:r w:rsidR="005D6C24">
          <w:t>Kép. 5.27</w:t>
        </w:r>
      </w:ins>
      <w:del w:id="2195" w:author="laca" w:date="2015-06-25T07:58:00Z">
        <w:r w:rsidR="00FF5FBB" w:rsidDel="000633F1">
          <w:delText>Kép. 5.28</w:delText>
        </w:r>
      </w:del>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151C9A" w:rsidP="00ED1A56">
      <w:pPr>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6756F700" w:rsidR="008A0507" w:rsidRPr="0096484A" w:rsidRDefault="00ED22AB" w:rsidP="00ED1A56">
      <w:pPr>
        <w:rPr>
          <w:rFonts w:ascii="Times New Roman" w:hAnsi="Times New Roman"/>
        </w:rPr>
      </w:pPr>
      <w:r w:rsidRPr="0096484A">
        <w:rPr>
          <w:rFonts w:ascii="Times New Roman" w:hAnsi="Times New Roman"/>
        </w:rPr>
        <w:tab/>
        <w:t xml:space="preserve">A </w:t>
      </w:r>
      <m:oMath>
        <m:r>
          <w:rPr>
            <w:rFonts w:ascii="Cambria Math" w:hAnsi="Cambria Math"/>
          </w:rPr>
          <m:t>h</m:t>
        </m:r>
      </m:oMath>
      <w:r w:rsidR="00286741">
        <w:rPr>
          <w:rFonts w:ascii="Times New Roman" w:hAnsi="Times New Roman"/>
        </w:rPr>
        <w:t>-nak</w:t>
      </w:r>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rPr>
          <w:color w:val="auto"/>
        </w:rPr>
      </w:pPr>
      <w:bookmarkStart w:id="2196" w:name="_Toc422983784"/>
      <w:bookmarkStart w:id="2197" w:name="_Toc422984664"/>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2196"/>
      <w:bookmarkEnd w:id="2197"/>
    </w:p>
    <w:p w14:paraId="6CB8A0DE" w14:textId="77777777" w:rsidR="0096484A" w:rsidRPr="00B632B4" w:rsidRDefault="00ED22AB" w:rsidP="0096484A">
      <w:pPr>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4836B6AB"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ins w:id="2198" w:author="laca" w:date="2015-06-26T10:03:00Z">
        <w:r w:rsidR="005D6C24" w:rsidRPr="005D6C24">
          <w:rPr>
            <w:szCs w:val="24"/>
          </w:rPr>
          <w:t xml:space="preserve">Kép. </w:t>
        </w:r>
        <w:r w:rsidR="005D6C24" w:rsidRPr="005D6C24">
          <w:rPr>
            <w:szCs w:val="24"/>
            <w:rPrChange w:id="2199" w:author="laca" w:date="2015-06-26T10:03:00Z">
              <w:rPr>
                <w:noProof/>
              </w:rPr>
            </w:rPrChange>
          </w:rPr>
          <w:t>5.29</w:t>
        </w:r>
      </w:ins>
      <w:del w:id="2200" w:author="laca" w:date="2015-06-25T07:58:00Z">
        <w:r w:rsidR="00FF5FBB" w:rsidRPr="005F04A8" w:rsidDel="000633F1">
          <w:rPr>
            <w:szCs w:val="24"/>
          </w:rPr>
          <w:delText>Kép. 5.30</w:delText>
        </w:r>
      </w:del>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BOX1). A ki és bemeneti portókat illesztjük a System Generátor környezetben található elemekhez, majd létrehozzuk a szimulációs bemeneti jelet, amelyeket az A, B sárgával jelölt </w:t>
      </w:r>
      <w:r w:rsidRPr="00B632B4">
        <w:rPr>
          <w:rFonts w:ascii="Times New Roman" w:hAnsi="Times New Roman"/>
          <w:szCs w:val="24"/>
        </w:rPr>
        <w:lastRenderedPageBreak/>
        <w:t>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760AA345" w:rsidR="0096484A" w:rsidRPr="00B632B4" w:rsidRDefault="0096484A" w:rsidP="0096484A">
      <w:pPr>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ins w:id="2201" w:author="laca" w:date="2015-06-26T10:03:00Z">
        <w:r w:rsidR="005D6C24" w:rsidRPr="005D6C24">
          <w:rPr>
            <w:szCs w:val="24"/>
          </w:rPr>
          <w:t xml:space="preserve">Kép. </w:t>
        </w:r>
        <w:r w:rsidR="005D6C24" w:rsidRPr="005D6C24">
          <w:rPr>
            <w:szCs w:val="24"/>
            <w:rPrChange w:id="2202" w:author="laca" w:date="2015-06-26T10:03:00Z">
              <w:rPr>
                <w:noProof/>
              </w:rPr>
            </w:rPrChange>
          </w:rPr>
          <w:t>5.29</w:t>
        </w:r>
      </w:ins>
      <w:del w:id="2203" w:author="laca" w:date="2015-06-25T07:58:00Z">
        <w:r w:rsidR="00FF5FBB" w:rsidRPr="005F04A8" w:rsidDel="000633F1">
          <w:rPr>
            <w:szCs w:val="24"/>
          </w:rPr>
          <w:delText>Kép. 5.30</w:delText>
        </w:r>
      </w:del>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xml:space="preserve">” impulzus kimenete akkor lesz logikai 1, ha valamely FDC tároló Q kimenete is </w:t>
      </w:r>
      <w:r w:rsidR="00286741">
        <w:rPr>
          <w:rFonts w:ascii="Times New Roman" w:hAnsi="Times New Roman"/>
          <w:szCs w:val="24"/>
        </w:rPr>
        <w:t>l</w:t>
      </w:r>
      <w:r w:rsidRPr="00B632B4">
        <w:rPr>
          <w:rFonts w:ascii="Times New Roman" w:hAnsi="Times New Roman"/>
          <w:szCs w:val="24"/>
        </w:rPr>
        <w:t>ogikai 1 lesz.</w:t>
      </w:r>
    </w:p>
    <w:p w14:paraId="4A6A0722" w14:textId="41089CCB" w:rsidR="00803DC4" w:rsidRPr="00BE4225" w:rsidRDefault="00D65661" w:rsidP="0096484A">
      <w:pPr>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795968" behindDoc="0" locked="0" layoutInCell="1" allowOverlap="1" wp14:anchorId="789080DE" wp14:editId="48FFEBDA">
                <wp:simplePos x="0" y="0"/>
                <wp:positionH relativeFrom="column">
                  <wp:posOffset>1567815</wp:posOffset>
                </wp:positionH>
                <wp:positionV relativeFrom="paragraph">
                  <wp:posOffset>179070</wp:posOffset>
                </wp:positionV>
                <wp:extent cx="2837180" cy="2086610"/>
                <wp:effectExtent l="0" t="0" r="1270" b="889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2D3D67A1" w:rsidR="008F5B81" w:rsidRPr="00F46EC5" w:rsidRDefault="008F5B81" w:rsidP="00CF0169">
                              <w:pPr>
                                <w:pStyle w:val="Caption"/>
                                <w:jc w:val="center"/>
                                <w:rPr>
                                  <w:rFonts w:ascii="Times New Roman" w:hAnsi="Times New Roman"/>
                                  <w:noProof/>
                                  <w:sz w:val="24"/>
                                  <w:szCs w:val="24"/>
                                </w:rPr>
                              </w:pPr>
                              <w:bookmarkStart w:id="2204" w:name="_Ref420518210"/>
                              <w:bookmarkStart w:id="2205" w:name="_Toc42298260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06" w:author="laca" w:date="2015-06-26T10:03:00Z">
                                <w:r w:rsidR="005D6C24">
                                  <w:rPr>
                                    <w:noProof/>
                                  </w:rPr>
                                  <w:t>29</w:t>
                                </w:r>
                              </w:ins>
                              <w:del w:id="2207" w:author="laca" w:date="2015-06-25T07:53:00Z">
                                <w:r w:rsidDel="003C281A">
                                  <w:rPr>
                                    <w:noProof/>
                                  </w:rPr>
                                  <w:delText>30</w:delText>
                                </w:r>
                              </w:del>
                              <w:r>
                                <w:fldChar w:fldCharType="end"/>
                              </w:r>
                              <w:bookmarkEnd w:id="2204"/>
                              <w:r>
                                <w:t xml:space="preserve"> Inkrementális jelfeldolgozó modul1 érzékelő modul belső felépítése</w:t>
                              </w:r>
                              <w:bookmarkEnd w:id="2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9080DE" id="Group 106" o:spid="_x0000_s1132" style="position:absolute;left:0;text-align:left;margin-left:123.45pt;margin-top:14.1pt;width:223.4pt;height:164.3pt;z-index:251795968;mso-position-horizontal-relative:text;mso-position-vertical-relative:text"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">
                <v:shape id="Picture 24" o:spid="_x0000_s1133"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98" o:title=""/>
                  <v:path arrowok="t"/>
                </v:shape>
                <v:shape id="Text Box 105" o:spid="_x0000_s1134"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2D3D67A1" w:rsidR="008F5B81" w:rsidRPr="00F46EC5" w:rsidRDefault="008F5B81" w:rsidP="00CF0169">
                        <w:pPr>
                          <w:pStyle w:val="Caption"/>
                          <w:jc w:val="center"/>
                          <w:rPr>
                            <w:rFonts w:ascii="Times New Roman" w:hAnsi="Times New Roman"/>
                            <w:noProof/>
                            <w:sz w:val="24"/>
                            <w:szCs w:val="24"/>
                          </w:rPr>
                        </w:pPr>
                        <w:bookmarkStart w:id="2208" w:name="_Ref420518210"/>
                        <w:bookmarkStart w:id="2209" w:name="_Toc42298260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10" w:author="laca" w:date="2015-06-26T10:03:00Z">
                          <w:r w:rsidR="005D6C24">
                            <w:rPr>
                              <w:noProof/>
                            </w:rPr>
                            <w:t>29</w:t>
                          </w:r>
                        </w:ins>
                        <w:del w:id="2211" w:author="laca" w:date="2015-06-25T07:53:00Z">
                          <w:r w:rsidDel="003C281A">
                            <w:rPr>
                              <w:noProof/>
                            </w:rPr>
                            <w:delText>30</w:delText>
                          </w:r>
                        </w:del>
                        <w:r>
                          <w:fldChar w:fldCharType="end"/>
                        </w:r>
                        <w:bookmarkEnd w:id="2208"/>
                        <w:r>
                          <w:t xml:space="preserve"> Inkrementális jelfeldolgozó modul1 érzékelő modul belső felépítése</w:t>
                        </w:r>
                        <w:bookmarkEnd w:id="2209"/>
                      </w:p>
                    </w:txbxContent>
                  </v:textbox>
                </v:shape>
                <w10:wrap type="topAndBottom"/>
              </v:group>
            </w:pict>
          </mc:Fallback>
        </mc:AlternateContent>
      </w:r>
    </w:p>
    <w:p w14:paraId="60A090AC" w14:textId="77777777" w:rsidR="008A064A" w:rsidRPr="00BE4225" w:rsidRDefault="008A064A" w:rsidP="007852B4">
      <w:pPr>
        <w:pStyle w:val="Heading4"/>
      </w:pPr>
      <w:bookmarkStart w:id="2212" w:name="_Toc422983785"/>
      <w:bookmarkStart w:id="2213" w:name="_Toc422984665"/>
      <w:r w:rsidRPr="00BE4225">
        <w:t>Szimuláció System Generatorban</w:t>
      </w:r>
      <w:bookmarkEnd w:id="2212"/>
      <w:bookmarkEnd w:id="2213"/>
    </w:p>
    <w:p w14:paraId="0ADAF0DA" w14:textId="11269684" w:rsidR="005D1BE6" w:rsidRPr="00BE4225" w:rsidRDefault="00EF5B0B" w:rsidP="00D86AA1">
      <w:pPr>
        <w:ind w:left="864"/>
        <w:rPr>
          <w:rFonts w:ascii="Times New Roman" w:hAnsi="Times New Roman"/>
        </w:rPr>
      </w:pPr>
      <w:r w:rsidRPr="00BE4225">
        <w:rPr>
          <w:rFonts w:ascii="Times New Roman" w:hAnsi="Times New Roman"/>
        </w:rPr>
        <w:t>A</w:t>
      </w:r>
      <w:r w:rsidR="00286741">
        <w:rPr>
          <w:rFonts w:ascii="Times New Roman" w:hAnsi="Times New Roman"/>
        </w:rPr>
        <w:t>z ábrán (</w:t>
      </w:r>
      <w:r w:rsidR="00F61364" w:rsidRPr="00BE4225">
        <w:fldChar w:fldCharType="begin"/>
      </w:r>
      <w:r w:rsidR="00F61364" w:rsidRPr="00BE4225">
        <w:instrText xml:space="preserve"> REF _Ref420518646 \h  \* MERGEFORMAT </w:instrText>
      </w:r>
      <w:r w:rsidR="00F61364" w:rsidRPr="00BE4225">
        <w:fldChar w:fldCharType="separate"/>
      </w:r>
      <w:ins w:id="2214" w:author="laca" w:date="2015-06-26T10:03:00Z">
        <w:r w:rsidR="005D6C24">
          <w:t>Kép. 5.31</w:t>
        </w:r>
      </w:ins>
      <w:del w:id="2215" w:author="laca" w:date="2015-06-25T07:58:00Z">
        <w:r w:rsidR="00FF5FBB" w:rsidDel="000633F1">
          <w:delText>Kép. 5.32</w:delText>
        </w:r>
      </w:del>
      <w:r w:rsidR="00F61364" w:rsidRPr="00BE4225">
        <w:fldChar w:fldCharType="end"/>
      </w:r>
      <w:r w:rsidR="00286741">
        <w:t>)</w:t>
      </w:r>
      <w:r w:rsidR="003401E3" w:rsidRPr="00BE4225">
        <w:t xml:space="preserve"> </w:t>
      </w:r>
      <w:r w:rsidRPr="00BE4225">
        <w:rPr>
          <w:rFonts w:ascii="Times New Roman" w:hAnsi="Times New Roman"/>
        </w:rPr>
        <w:t>látható a szimulációs eredmén</w:t>
      </w:r>
      <w:r w:rsidR="00075618" w:rsidRPr="00BE4225">
        <w:rPr>
          <w:rFonts w:ascii="Times New Roman" w:hAnsi="Times New Roman"/>
        </w:rPr>
        <w:t>y</w:t>
      </w:r>
      <w:r w:rsidRPr="00BE4225">
        <w:rPr>
          <w:rFonts w:ascii="Times New Roman" w:hAnsi="Times New Roman"/>
        </w:rPr>
        <w:t xml:space="preserve">ek az </w:t>
      </w:r>
      <w:r w:rsidRPr="00BE4225">
        <w:rPr>
          <w:rFonts w:ascii="Times New Roman" w:hAnsi="Times New Roman"/>
          <w:i/>
        </w:rPr>
        <w:t xml:space="preserve">A </w:t>
      </w:r>
      <w:r w:rsidRPr="00BE4225">
        <w:rPr>
          <w:rFonts w:ascii="Times New Roman" w:hAnsi="Times New Roman"/>
        </w:rPr>
        <w:t xml:space="preserve">és </w:t>
      </w:r>
      <w:r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Pr="00BE4225">
        <w:rPr>
          <w:rFonts w:ascii="Times New Roman" w:hAnsi="Times New Roman"/>
        </w:rPr>
        <w:t xml:space="preserve">és </w:t>
      </w:r>
      <w:r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6A9C8728" wp14:editId="07AAE4F9">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27BD43D7" w:rsidR="008F5B81" w:rsidRPr="00B5142E" w:rsidRDefault="008F5B81" w:rsidP="00846DFE">
                              <w:pPr>
                                <w:pStyle w:val="Caption"/>
                                <w:jc w:val="center"/>
                                <w:rPr>
                                  <w:rFonts w:ascii="Times New Roman" w:hAnsi="Times New Roman"/>
                                  <w:noProof/>
                                  <w:sz w:val="24"/>
                                  <w:szCs w:val="24"/>
                                </w:rPr>
                              </w:pPr>
                              <w:bookmarkStart w:id="2216" w:name="_Toc42298260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17" w:author="laca" w:date="2015-06-26T10:03:00Z">
                                <w:r w:rsidR="005D6C24">
                                  <w:rPr>
                                    <w:noProof/>
                                  </w:rPr>
                                  <w:t>30</w:t>
                                </w:r>
                              </w:ins>
                              <w:del w:id="2218" w:author="laca" w:date="2015-06-25T07:53:00Z">
                                <w:r w:rsidDel="003C281A">
                                  <w:rPr>
                                    <w:noProof/>
                                  </w:rPr>
                                  <w:delText>31</w:delText>
                                </w:r>
                              </w:del>
                              <w:r>
                                <w:fldChar w:fldCharType="end"/>
                              </w:r>
                              <w:r>
                                <w:t xml:space="preserve"> Inkrementális érzékelőtől érkező jelek átalakító irány és impulzus jelekre</w:t>
                              </w:r>
                              <w:bookmarkEnd w:id="2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35"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5e6TUtT8&#10;ZX1hBrt9p1ra6fazKlpFbnc8klwGJMsTnpEvTHeuorn7P/koes/9gqw/9G3dAB/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eM+JPG+mQfF6TXH1&#10;PZcaTfwWEVsEch7bDrcNkDb95+Mn+GvoYEEZByDQtYqX9f1YHpLl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">
                <v:shape id="Picture 27" o:spid="_x0000_s1136"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100" o:title=""/>
                  <v:path arrowok="t"/>
                </v:shape>
                <v:shape id="Text Box 55" o:spid="_x0000_s1137"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27BD43D7" w:rsidR="008F5B81" w:rsidRPr="00B5142E" w:rsidRDefault="008F5B81" w:rsidP="00846DFE">
                        <w:pPr>
                          <w:pStyle w:val="Caption"/>
                          <w:jc w:val="center"/>
                          <w:rPr>
                            <w:rFonts w:ascii="Times New Roman" w:hAnsi="Times New Roman"/>
                            <w:noProof/>
                            <w:sz w:val="24"/>
                            <w:szCs w:val="24"/>
                          </w:rPr>
                        </w:pPr>
                        <w:bookmarkStart w:id="2684" w:name="_Toc42298260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85" w:author="laca" w:date="2015-06-26T10:03:00Z">
                          <w:r w:rsidR="005D6C24">
                            <w:rPr>
                              <w:noProof/>
                            </w:rPr>
                            <w:t>30</w:t>
                          </w:r>
                        </w:ins>
                        <w:del w:id="2686" w:author="laca" w:date="2015-06-25T07:53:00Z">
                          <w:r w:rsidDel="003C281A">
                            <w:rPr>
                              <w:noProof/>
                            </w:rPr>
                            <w:delText>31</w:delText>
                          </w:r>
                        </w:del>
                        <w:r>
                          <w:fldChar w:fldCharType="end"/>
                        </w:r>
                        <w:r>
                          <w:t xml:space="preserve"> Inkrementális érzékelőtől érkező jelek átalakító irány és impulzus jelekre</w:t>
                        </w:r>
                        <w:bookmarkEnd w:id="2684"/>
                      </w:p>
                    </w:txbxContent>
                  </v:textbox>
                </v:shape>
                <w10:anchorlock/>
              </v:group>
            </w:pict>
          </mc:Fallback>
        </mc:AlternateContent>
      </w:r>
    </w:p>
    <w:p w14:paraId="7DBFD818" w14:textId="77777777" w:rsidR="0096484A" w:rsidRPr="00B632B4" w:rsidRDefault="0096484A" w:rsidP="0096484A">
      <w:pPr>
        <w:rPr>
          <w:rFonts w:ascii="Times New Roman" w:hAnsi="Times New Roman"/>
          <w:szCs w:val="24"/>
        </w:rPr>
      </w:pPr>
      <w:r w:rsidRPr="00B632B4">
        <w:rPr>
          <w:rFonts w:ascii="Times New Roman" w:hAnsi="Times New Roman"/>
          <w:szCs w:val="24"/>
        </w:rPr>
        <w:t>A bementi jelek négy kategóriába sorolhatók:</w:t>
      </w:r>
    </w:p>
    <w:p w14:paraId="43D21125" w14:textId="31C9231E"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 xml:space="preserve">Az A jel késik a B jelhez képest, a kimeneti jeleken látható </w:t>
      </w:r>
      <w:r w:rsidR="00286741">
        <w:rPr>
          <w:rFonts w:ascii="Times New Roman" w:hAnsi="Times New Roman"/>
          <w:szCs w:val="24"/>
        </w:rPr>
        <w:t xml:space="preserve">az </w:t>
      </w:r>
      <w:r w:rsidRPr="00B632B4">
        <w:rPr>
          <w:rFonts w:ascii="Times New Roman" w:hAnsi="Times New Roman"/>
          <w:szCs w:val="24"/>
        </w:rPr>
        <w:t>érkező impulzusok és az irány.</w:t>
      </w:r>
    </w:p>
    <w:p w14:paraId="6CE89F2A" w14:textId="77777777"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t>Az A bemeneti jelen hibás jelek érkeznek, látható, hogy ekkor nem történik impulzus generálás a kimeneten.</w:t>
      </w:r>
    </w:p>
    <w:p w14:paraId="2F75B4C0" w14:textId="37188E05" w:rsidR="0096484A" w:rsidRPr="00B632B4" w:rsidRDefault="0096484A" w:rsidP="0096484A">
      <w:pPr>
        <w:pStyle w:val="ListParagraph"/>
        <w:numPr>
          <w:ilvl w:val="0"/>
          <w:numId w:val="1"/>
        </w:numPr>
        <w:rPr>
          <w:rFonts w:ascii="Times New Roman" w:hAnsi="Times New Roman"/>
          <w:szCs w:val="24"/>
        </w:rPr>
      </w:pPr>
      <w:r w:rsidRPr="00B632B4">
        <w:rPr>
          <w:rFonts w:ascii="Times New Roman" w:hAnsi="Times New Roman"/>
          <w:szCs w:val="24"/>
        </w:rPr>
        <w:lastRenderedPageBreak/>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w:t>
      </w:r>
      <w:r w:rsidR="00286741">
        <w:rPr>
          <w:rFonts w:ascii="Times New Roman" w:hAnsi="Times New Roman"/>
          <w:szCs w:val="24"/>
        </w:rPr>
        <w:t>ó</w:t>
      </w:r>
      <w:r w:rsidRPr="00B632B4">
        <w:rPr>
          <w:rFonts w:ascii="Times New Roman" w:hAnsi="Times New Roman"/>
          <w:szCs w:val="24"/>
        </w:rPr>
        <w:t>tranzisztort.</w:t>
      </w:r>
    </w:p>
    <w:p w14:paraId="53498BE1" w14:textId="0377A305" w:rsidR="00177FBB" w:rsidRPr="00BE4225" w:rsidRDefault="00C81A1F" w:rsidP="00BC64C7">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3FA7CABB" wp14:editId="421EDFF3">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22E04A00" w:rsidR="008F5B81" w:rsidRPr="00EF53AB" w:rsidRDefault="008F5B81" w:rsidP="00846DFE">
                              <w:pPr>
                                <w:pStyle w:val="Caption"/>
                                <w:jc w:val="center"/>
                                <w:rPr>
                                  <w:rFonts w:ascii="Times New Roman" w:hAnsi="Times New Roman"/>
                                  <w:noProof/>
                                  <w:sz w:val="24"/>
                                  <w:szCs w:val="24"/>
                                </w:rPr>
                              </w:pPr>
                              <w:bookmarkStart w:id="2219" w:name="_Ref420518646"/>
                              <w:bookmarkStart w:id="2220" w:name="_Toc42298260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21" w:author="laca" w:date="2015-06-26T10:03:00Z">
                                <w:r w:rsidR="005D6C24">
                                  <w:rPr>
                                    <w:noProof/>
                                  </w:rPr>
                                  <w:t>31</w:t>
                                </w:r>
                              </w:ins>
                              <w:del w:id="2222" w:author="laca" w:date="2015-06-25T07:53:00Z">
                                <w:r w:rsidDel="003C281A">
                                  <w:rPr>
                                    <w:noProof/>
                                  </w:rPr>
                                  <w:delText>32</w:delText>
                                </w:r>
                              </w:del>
                              <w:r>
                                <w:fldChar w:fldCharType="end"/>
                              </w:r>
                              <w:bookmarkEnd w:id="2219"/>
                              <w:r>
                                <w:t xml:space="preserve"> Szimulációs eredmények a lehetséges bemenetekről az Black Box1 modulba</w:t>
                              </w:r>
                              <w:bookmarkEnd w:id="2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01"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38"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&#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kf/grf&#10;/wAFb/h7/wAEk/AHgjx/8Q/hDrXi6Hxv4obRbW30W/iga2kEXmeY5lBBXHGBzQB9cUVn+EvEEPi3&#10;wrpniq3t2hj1PT4buOFzlkWSMOFPuM1o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&#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Hf+C4P/BI/xT/wVu+GXw78AeF/&#10;jFp/g6TwR4wfWprjUNNe5W6UwmPywEYbTznJr7iooAy/BHh9/CXgvR/CstyszaZpdvaNMq4DmONU&#10;3Y7ZxmtSiigAooooAKKKKACiiigBBheKUZ7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">
                <v:shape id="Text Box 59" o:spid="_x0000_s1139"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22E04A00" w:rsidR="008F5B81" w:rsidRPr="00EF53AB" w:rsidRDefault="008F5B81" w:rsidP="00846DFE">
                        <w:pPr>
                          <w:pStyle w:val="Caption"/>
                          <w:jc w:val="center"/>
                          <w:rPr>
                            <w:rFonts w:ascii="Times New Roman" w:hAnsi="Times New Roman"/>
                            <w:noProof/>
                            <w:sz w:val="24"/>
                            <w:szCs w:val="24"/>
                          </w:rPr>
                        </w:pPr>
                        <w:bookmarkStart w:id="2691" w:name="_Ref420518646"/>
                        <w:bookmarkStart w:id="2692" w:name="_Toc42298260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93" w:author="laca" w:date="2015-06-26T10:03:00Z">
                          <w:r w:rsidR="005D6C24">
                            <w:rPr>
                              <w:noProof/>
                            </w:rPr>
                            <w:t>31</w:t>
                          </w:r>
                        </w:ins>
                        <w:del w:id="2694" w:author="laca" w:date="2015-06-25T07:53:00Z">
                          <w:r w:rsidDel="003C281A">
                            <w:rPr>
                              <w:noProof/>
                            </w:rPr>
                            <w:delText>32</w:delText>
                          </w:r>
                        </w:del>
                        <w:r>
                          <w:fldChar w:fldCharType="end"/>
                        </w:r>
                        <w:bookmarkEnd w:id="2691"/>
                        <w:r>
                          <w:t xml:space="preserve"> Szimulációs eredmények a lehetséges bemenetekről az Black Box1 modulba</w:t>
                        </w:r>
                        <w:bookmarkEnd w:id="2692"/>
                      </w:p>
                    </w:txbxContent>
                  </v:textbox>
                </v:shape>
                <v:shape id="Picture 101" o:spid="_x0000_s1140"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02" o:title="" croptop="1096f" cropbottom="9260f" cropleft="18692f" cropright="19890f"/>
                  <v:path arrowok="t"/>
                </v:shape>
                <w10:anchorlock/>
              </v:group>
            </w:pict>
          </mc:Fallback>
        </mc:AlternateContent>
      </w:r>
    </w:p>
    <w:p w14:paraId="74FF3F20" w14:textId="5C55D5F9" w:rsidR="00A94709" w:rsidRPr="00BE4225" w:rsidRDefault="00A94709" w:rsidP="00BC64C7">
      <w:pPr>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4A5FC0E4" w:rsidR="00931531" w:rsidRPr="00BE4225" w:rsidRDefault="00931531" w:rsidP="007852B4">
      <w:pPr>
        <w:pStyle w:val="Heading4"/>
      </w:pPr>
      <w:bookmarkStart w:id="2223" w:name="_Toc422983786"/>
      <w:bookmarkStart w:id="2224" w:name="_Toc422984666"/>
      <w:r w:rsidRPr="00BE4225">
        <w:t>Pozíció mérése</w:t>
      </w:r>
      <w:r w:rsidR="00286741">
        <w:t xml:space="preserve"> i</w:t>
      </w:r>
      <w:r w:rsidRPr="00BE4225">
        <w:t xml:space="preserve">nkrementális adó </w:t>
      </w:r>
      <w:r w:rsidR="00CA1981" w:rsidRPr="00BE4225">
        <w:t>segítségével</w:t>
      </w:r>
      <w:bookmarkEnd w:id="2223"/>
      <w:bookmarkEnd w:id="2224"/>
    </w:p>
    <w:p w14:paraId="43E1822D" w14:textId="23202ECD"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t>Működési logikája alapján három osztályba sorolhatok. Az első az él detektáló, melynek feladata az impulzusok felfutó éleinek a detektálása, és egyetlen órajelig tartó impulzus generálása a tároló regiszternek (Regiszter) így engedélyezve az adatírást a regiszterbe.</w:t>
      </w:r>
    </w:p>
    <w:p w14:paraId="221B9DFB"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lastRenderedPageBreak/>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rPr>
          <w:rFonts w:ascii="Times New Roman" w:hAnsi="Times New Roman"/>
        </w:rPr>
      </w:pPr>
      <w:r w:rsidRPr="00BE4225">
        <w:rPr>
          <w:rFonts w:ascii="Times New Roman" w:hAnsi="Times New Roman"/>
          <w:noProof/>
          <w:lang w:eastAsia="hu-HU"/>
        </w:rPr>
        <mc:AlternateContent>
          <mc:Choice Requires="wpg">
            <w:drawing>
              <wp:inline distT="0" distB="0" distL="0" distR="0" wp14:anchorId="422DF944" wp14:editId="35824FA9">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1183B300" w:rsidR="008F5B81" w:rsidRPr="002853BA" w:rsidRDefault="008F5B81" w:rsidP="007F4544">
                              <w:pPr>
                                <w:pStyle w:val="Caption"/>
                                <w:jc w:val="center"/>
                                <w:rPr>
                                  <w:rFonts w:ascii="Times New Roman" w:hAnsi="Times New Roman"/>
                                  <w:sz w:val="24"/>
                                  <w:szCs w:val="24"/>
                                </w:rPr>
                              </w:pPr>
                              <w:bookmarkStart w:id="2225" w:name="_Ref422692677"/>
                              <w:bookmarkStart w:id="2226" w:name="_Toc42298260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27" w:author="laca" w:date="2015-06-26T10:03:00Z">
                                <w:r w:rsidR="005D6C24">
                                  <w:rPr>
                                    <w:noProof/>
                                  </w:rPr>
                                  <w:t>32</w:t>
                                </w:r>
                              </w:ins>
                              <w:del w:id="2228" w:author="laca" w:date="2015-06-25T07:53:00Z">
                                <w:r w:rsidDel="003C281A">
                                  <w:rPr>
                                    <w:noProof/>
                                  </w:rPr>
                                  <w:delText>33</w:delText>
                                </w:r>
                              </w:del>
                              <w:r>
                                <w:fldChar w:fldCharType="end"/>
                              </w:r>
                              <w:bookmarkEnd w:id="2225"/>
                              <w:r>
                                <w:t xml:space="preserve"> Inkrementális adóval mért pozíció, szimulációs modellje SytemGeneratorban</w:t>
                              </w:r>
                              <w:bookmarkEnd w:id="2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41"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zI2A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parSmXcvUCSLQErUjYKHrH&#10;cf0DMfaRaLxNmMR7a7/hUzVyN4tlZ8VRLfXPc/POH/RiNY52eOtmsflrQ1wPa74IEI8jbW/o3lj2&#10;hti0C4n6yHw03sQGbZverLRsv0MXc3cLloiguGsW295c2PDi4hmnbD73TqEVPognhQYaeoKD+Xn/&#10;nWjVydqC3q+ylxYpT9QdfAPo842VFffSd8AGFP3r5GXuLf+I+tLuHnz3Sr8ee6/j35Lr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">
                <v:shape id="Picture 112" o:spid="_x0000_s1142"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04" o:title=""/>
                  <v:path arrowok="t"/>
                </v:shape>
                <v:shape id="Text Box 113" o:spid="_x0000_s1143"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1183B300" w:rsidR="008F5B81" w:rsidRPr="002853BA" w:rsidRDefault="008F5B81" w:rsidP="007F4544">
                        <w:pPr>
                          <w:pStyle w:val="Caption"/>
                          <w:jc w:val="center"/>
                          <w:rPr>
                            <w:rFonts w:ascii="Times New Roman" w:hAnsi="Times New Roman"/>
                            <w:sz w:val="24"/>
                            <w:szCs w:val="24"/>
                          </w:rPr>
                        </w:pPr>
                        <w:bookmarkStart w:id="2701" w:name="_Ref422692677"/>
                        <w:bookmarkStart w:id="2702" w:name="_Toc42298260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03" w:author="laca" w:date="2015-06-26T10:03:00Z">
                          <w:r w:rsidR="005D6C24">
                            <w:rPr>
                              <w:noProof/>
                            </w:rPr>
                            <w:t>32</w:t>
                          </w:r>
                        </w:ins>
                        <w:del w:id="2704" w:author="laca" w:date="2015-06-25T07:53:00Z">
                          <w:r w:rsidDel="003C281A">
                            <w:rPr>
                              <w:noProof/>
                            </w:rPr>
                            <w:delText>33</w:delText>
                          </w:r>
                        </w:del>
                        <w:r>
                          <w:fldChar w:fldCharType="end"/>
                        </w:r>
                        <w:bookmarkEnd w:id="2701"/>
                        <w:r>
                          <w:t xml:space="preserve"> Inkrementális adóval mért pozíció, szimulációs modellje SytemGeneratorban</w:t>
                        </w:r>
                        <w:bookmarkEnd w:id="2702"/>
                      </w:p>
                    </w:txbxContent>
                  </v:textbox>
                </v:shape>
                <w10:anchorlock/>
              </v:group>
            </w:pict>
          </mc:Fallback>
        </mc:AlternateContent>
      </w:r>
    </w:p>
    <w:p w14:paraId="5B17FE05" w14:textId="24B02F83" w:rsidR="007E23F1" w:rsidRPr="00BE4225" w:rsidRDefault="00ED22AB" w:rsidP="007852B4">
      <w:pPr>
        <w:pStyle w:val="Heading4"/>
      </w:pPr>
      <w:bookmarkStart w:id="2229" w:name="_Toc422983787"/>
      <w:bookmarkStart w:id="2230" w:name="_Toc422984667"/>
      <w:r w:rsidRPr="00BE4225">
        <w:t xml:space="preserve">Szögsebesség mérése </w:t>
      </w:r>
      <w:r w:rsidR="00286741">
        <w:t>i</w:t>
      </w:r>
      <w:r w:rsidRPr="00BE4225">
        <w:t>nkrementális adó segítségével</w:t>
      </w:r>
      <w:bookmarkEnd w:id="2229"/>
      <w:bookmarkEnd w:id="2230"/>
    </w:p>
    <w:p w14:paraId="766D6100" w14:textId="77777777" w:rsidR="0096484A" w:rsidRPr="00B632B4" w:rsidRDefault="00ED22AB" w:rsidP="0096484A">
      <w:pPr>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ind w:firstLine="720"/>
        <w:rPr>
          <w:rFonts w:ascii="Times New Roman" w:hAnsi="Times New Roman"/>
        </w:rPr>
      </w:pPr>
      <w:r>
        <w:rPr>
          <w:noProof/>
          <w:lang w:eastAsia="hu-HU"/>
        </w:rPr>
        <w:lastRenderedPageBreak/>
        <mc:AlternateContent>
          <mc:Choice Requires="wpg">
            <w:drawing>
              <wp:inline distT="0" distB="0" distL="0" distR="0" wp14:anchorId="09203DED" wp14:editId="6336CCD3">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0476C80B" w:rsidR="008F5B81" w:rsidRPr="00760537" w:rsidRDefault="008F5B81" w:rsidP="00E03AB2">
                              <w:pPr>
                                <w:pStyle w:val="Caption"/>
                                <w:jc w:val="center"/>
                                <w:rPr>
                                  <w:rFonts w:ascii="Times New Roman" w:hAnsi="Times New Roman"/>
                                  <w:noProof/>
                                  <w:sz w:val="24"/>
                                  <w:szCs w:val="24"/>
                                </w:rPr>
                              </w:pPr>
                              <w:bookmarkStart w:id="2231" w:name="_Ref420524887"/>
                              <w:bookmarkStart w:id="2232" w:name="_Toc42298260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33" w:author="laca" w:date="2015-06-26T10:03:00Z">
                                <w:r w:rsidR="005D6C24">
                                  <w:rPr>
                                    <w:noProof/>
                                  </w:rPr>
                                  <w:t>33</w:t>
                                </w:r>
                              </w:ins>
                              <w:del w:id="2234" w:author="laca" w:date="2015-06-25T07:53:00Z">
                                <w:r w:rsidDel="003C281A">
                                  <w:rPr>
                                    <w:noProof/>
                                  </w:rPr>
                                  <w:delText>34</w:delText>
                                </w:r>
                              </w:del>
                              <w:r>
                                <w:fldChar w:fldCharType="end"/>
                              </w:r>
                              <w:bookmarkEnd w:id="2231"/>
                              <w:r>
                                <w:t xml:space="preserve"> Sebesség mérő modul felépítése</w:t>
                              </w:r>
                              <w:bookmarkEnd w:id="2232"/>
                            </w:p>
                          </w:txbxContent>
                        </wps:txbx>
                        <wps:bodyPr rot="0" vert="horz" wrap="square" lIns="0" tIns="0" rIns="0" bIns="0" anchor="t" anchorCtr="0" upright="1">
                          <a:noAutofit/>
                        </wps:bodyPr>
                      </wps:wsp>
                    </wpg:wgp>
                  </a:graphicData>
                </a:graphic>
              </wp:inline>
            </w:drawing>
          </mc:Choice>
          <mc:Fallback>
            <w:pict>
              <v:group w14:anchorId="09203DED" id="Group 69" o:spid="_x0000_s1144"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APwhul/8/Wuf+D29/wDj1Vr/AOH+i6lp89lcz608M6FHD61duMH/AGWkKn8QR7V1NFAH&#10;nXgPwLpFp4YNvHcauFhv72AGPVrmEMI7mWNSVjdVztQZIAzXS/8ACG6X/wA/Wuf+D29/+PUeDf8A&#10;kB3P/YV1L/0tmro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">
                <v:shape id="Picture 40" o:spid="_x0000_s1145"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106" o:title=""/>
                  <v:path arrowok="t"/>
                </v:shape>
                <v:shape id="Text Box 68" o:spid="_x0000_s1146"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0476C80B" w:rsidR="008F5B81" w:rsidRPr="00760537" w:rsidRDefault="008F5B81" w:rsidP="00E03AB2">
                        <w:pPr>
                          <w:pStyle w:val="Caption"/>
                          <w:jc w:val="center"/>
                          <w:rPr>
                            <w:rFonts w:ascii="Times New Roman" w:hAnsi="Times New Roman"/>
                            <w:noProof/>
                            <w:sz w:val="24"/>
                            <w:szCs w:val="24"/>
                          </w:rPr>
                        </w:pPr>
                        <w:bookmarkStart w:id="2711" w:name="_Ref420524887"/>
                        <w:bookmarkStart w:id="2712" w:name="_Toc42298260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13" w:author="laca" w:date="2015-06-26T10:03:00Z">
                          <w:r w:rsidR="005D6C24">
                            <w:rPr>
                              <w:noProof/>
                            </w:rPr>
                            <w:t>33</w:t>
                          </w:r>
                        </w:ins>
                        <w:del w:id="2714" w:author="laca" w:date="2015-06-25T07:53:00Z">
                          <w:r w:rsidDel="003C281A">
                            <w:rPr>
                              <w:noProof/>
                            </w:rPr>
                            <w:delText>34</w:delText>
                          </w:r>
                        </w:del>
                        <w:r>
                          <w:fldChar w:fldCharType="end"/>
                        </w:r>
                        <w:bookmarkEnd w:id="2711"/>
                        <w:r>
                          <w:t xml:space="preserve"> Sebesség mérő modul felépítése</w:t>
                        </w:r>
                        <w:bookmarkEnd w:id="2712"/>
                      </w:p>
                    </w:txbxContent>
                  </v:textbox>
                </v:shape>
                <w10:anchorlock/>
              </v:group>
            </w:pict>
          </mc:Fallback>
        </mc:AlternateContent>
      </w:r>
    </w:p>
    <w:p w14:paraId="66D79636" w14:textId="77777777" w:rsidR="009A4A2D" w:rsidRPr="00BE4225" w:rsidRDefault="00ED22AB" w:rsidP="007852B4">
      <w:pPr>
        <w:pStyle w:val="Heading5"/>
      </w:pPr>
      <w:r w:rsidRPr="00BE4225">
        <w:t>Hardveres mérések</w:t>
      </w:r>
    </w:p>
    <w:p w14:paraId="266C84D7" w14:textId="1068F097" w:rsidR="0096484A" w:rsidRDefault="0096484A" w:rsidP="00911B32">
      <w:pPr>
        <w:ind w:firstLine="720"/>
        <w:rPr>
          <w:rFonts w:ascii="Times New Roman" w:hAnsi="Times New Roman"/>
          <w:szCs w:val="24"/>
        </w:rPr>
      </w:pPr>
      <w:r w:rsidRPr="00B632B4">
        <w:rPr>
          <w:rFonts w:ascii="Times New Roman" w:hAnsi="Times New Roman"/>
          <w:szCs w:val="24"/>
        </w:rPr>
        <w:t>A mérések során</w:t>
      </w:r>
      <w:r w:rsidR="00700747">
        <w:rPr>
          <w:rFonts w:ascii="Times New Roman" w:hAnsi="Times New Roman"/>
          <w:szCs w:val="24"/>
        </w:rPr>
        <w:t xml:space="preserve"> az ábrán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ins w:id="2235" w:author="laca" w:date="2015-06-26T10:03:00Z">
        <w:r w:rsidR="005D6C24" w:rsidRPr="005D6C24">
          <w:rPr>
            <w:szCs w:val="24"/>
          </w:rPr>
          <w:t xml:space="preserve">Kép. </w:t>
        </w:r>
        <w:r w:rsidR="005D6C24" w:rsidRPr="005D6C24">
          <w:rPr>
            <w:szCs w:val="24"/>
            <w:rPrChange w:id="2236" w:author="laca" w:date="2015-06-26T10:03:00Z">
              <w:rPr>
                <w:noProof/>
              </w:rPr>
            </w:rPrChange>
          </w:rPr>
          <w:t>5.38</w:t>
        </w:r>
      </w:ins>
      <w:del w:id="2237" w:author="laca" w:date="2015-06-25T07:58:00Z">
        <w:r w:rsidR="00FF5FBB" w:rsidRPr="005F04A8" w:rsidDel="000633F1">
          <w:rPr>
            <w:szCs w:val="24"/>
          </w:rPr>
          <w:delText>Kép. 5.39</w:delText>
        </w:r>
      </w:del>
      <w:r w:rsidRPr="00B632B4">
        <w:rPr>
          <w:szCs w:val="24"/>
        </w:rPr>
        <w:fldChar w:fldCharType="end"/>
      </w:r>
      <w:r w:rsidR="00700747">
        <w:rPr>
          <w:szCs w:val="24"/>
        </w:rPr>
        <w:t>)</w:t>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ind w:firstLine="720"/>
        <w:rPr>
          <w:rFonts w:ascii="Times New Roman" w:hAnsi="Times New Roman"/>
        </w:rPr>
      </w:pPr>
      <w:r w:rsidRPr="00BE4225">
        <w:rPr>
          <w:noProof/>
          <w:lang w:eastAsia="hu-HU"/>
        </w:rPr>
        <mc:AlternateContent>
          <mc:Choice Requires="wpg">
            <w:drawing>
              <wp:inline distT="0" distB="0" distL="0" distR="0" wp14:anchorId="5EC77671" wp14:editId="485CB0F7">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5BE4F495" w:rsidR="008F5B81" w:rsidRPr="0010299A" w:rsidRDefault="008F5B81" w:rsidP="00846DFE">
                              <w:pPr>
                                <w:pStyle w:val="Caption"/>
                                <w:jc w:val="center"/>
                                <w:rPr>
                                  <w:noProof/>
                                  <w:sz w:val="24"/>
                                  <w:szCs w:val="24"/>
                                </w:rPr>
                              </w:pPr>
                              <w:bookmarkStart w:id="2238" w:name="_Toc42298260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39" w:author="laca" w:date="2015-06-26T10:03:00Z">
                                <w:r w:rsidR="005D6C24">
                                  <w:rPr>
                                    <w:noProof/>
                                  </w:rPr>
                                  <w:t>34</w:t>
                                </w:r>
                              </w:ins>
                              <w:del w:id="2240" w:author="laca" w:date="2015-06-25T07:53:00Z">
                                <w:r w:rsidDel="003C281A">
                                  <w:rPr>
                                    <w:noProof/>
                                  </w:rPr>
                                  <w:delText>35</w:delText>
                                </w:r>
                              </w:del>
                              <w:r>
                                <w:fldChar w:fldCharType="end"/>
                              </w:r>
                              <w:r>
                                <w:t>DC motor sebességének mérése FPGA lapon</w:t>
                              </w:r>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47"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p7y0Es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48"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108" o:title=""/>
                  <v:path arrowok="t"/>
                </v:shape>
                <v:shape id="Text Box 120" o:spid="_x0000_s1149"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5BE4F495" w:rsidR="008F5B81" w:rsidRPr="0010299A" w:rsidRDefault="008F5B81" w:rsidP="00846DFE">
                        <w:pPr>
                          <w:pStyle w:val="Caption"/>
                          <w:jc w:val="center"/>
                          <w:rPr>
                            <w:noProof/>
                            <w:sz w:val="24"/>
                            <w:szCs w:val="24"/>
                          </w:rPr>
                        </w:pPr>
                        <w:bookmarkStart w:id="2721" w:name="_Toc42298260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22" w:author="laca" w:date="2015-06-26T10:03:00Z">
                          <w:r w:rsidR="005D6C24">
                            <w:rPr>
                              <w:noProof/>
                            </w:rPr>
                            <w:t>34</w:t>
                          </w:r>
                        </w:ins>
                        <w:del w:id="2723" w:author="laca" w:date="2015-06-25T07:53:00Z">
                          <w:r w:rsidDel="003C281A">
                            <w:rPr>
                              <w:noProof/>
                            </w:rPr>
                            <w:delText>35</w:delText>
                          </w:r>
                        </w:del>
                        <w:r>
                          <w:fldChar w:fldCharType="end"/>
                        </w:r>
                        <w:r>
                          <w:t>DC motor sebességének mérése FPGA lapon</w:t>
                        </w:r>
                        <w:bookmarkEnd w:id="2721"/>
                      </w:p>
                    </w:txbxContent>
                  </v:textbox>
                </v:shape>
                <w10:anchorlock/>
              </v:group>
            </w:pict>
          </mc:Fallback>
        </mc:AlternateContent>
      </w:r>
    </w:p>
    <w:p w14:paraId="6DB28D3C" w14:textId="24E291E5" w:rsidR="0096484A" w:rsidRPr="00B632B4" w:rsidRDefault="00570A87" w:rsidP="0096484A">
      <w:pPr>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A</w:t>
      </w:r>
      <w:r w:rsidR="00700747">
        <w:rPr>
          <w:rFonts w:ascii="Times New Roman" w:hAnsi="Times New Roman"/>
          <w:szCs w:val="24"/>
        </w:rPr>
        <w:t>z ábrán</w:t>
      </w:r>
      <w:r w:rsidR="0096484A" w:rsidRPr="00B632B4">
        <w:rPr>
          <w:rFonts w:ascii="Times New Roman" w:hAnsi="Times New Roman"/>
          <w:szCs w:val="24"/>
        </w:rPr>
        <w:t xml:space="preserve"> </w:t>
      </w:r>
      <w:r w:rsidR="00700747">
        <w:rPr>
          <w:rFonts w:ascii="Times New Roman" w:hAnsi="Times New Roman"/>
          <w:szCs w:val="24"/>
        </w:rPr>
        <w:t>(</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ins w:id="2241" w:author="laca" w:date="2015-06-26T10:03:00Z">
        <w:r w:rsidR="005D6C24" w:rsidRPr="005D6C24">
          <w:rPr>
            <w:szCs w:val="24"/>
          </w:rPr>
          <w:t xml:space="preserve">Kép. </w:t>
        </w:r>
        <w:r w:rsidR="005D6C24" w:rsidRPr="005D6C24">
          <w:rPr>
            <w:szCs w:val="24"/>
            <w:rPrChange w:id="2242" w:author="laca" w:date="2015-06-26T10:03:00Z">
              <w:rPr>
                <w:noProof/>
              </w:rPr>
            </w:rPrChange>
          </w:rPr>
          <w:t>5.35</w:t>
        </w:r>
      </w:ins>
      <w:del w:id="2243" w:author="laca" w:date="2015-06-25T07:58:00Z">
        <w:r w:rsidR="00FF5FBB" w:rsidRPr="005F04A8" w:rsidDel="000633F1">
          <w:rPr>
            <w:szCs w:val="24"/>
          </w:rPr>
          <w:delText>Kép. 5.36</w:delText>
        </w:r>
      </w:del>
      <w:r w:rsidR="0096484A" w:rsidRPr="00B632B4">
        <w:rPr>
          <w:szCs w:val="24"/>
        </w:rPr>
        <w:fldChar w:fldCharType="end"/>
      </w:r>
      <w:r w:rsidR="00700747">
        <w:rPr>
          <w:szCs w:val="24"/>
        </w:rPr>
        <w:t>)</w:t>
      </w:r>
      <w:r w:rsidR="0096484A" w:rsidRPr="00B632B4">
        <w:rPr>
          <w:szCs w:val="24"/>
        </w:rPr>
        <w:t xml:space="preserve"> </w:t>
      </w:r>
      <w:r w:rsidR="0096484A" w:rsidRPr="00B632B4">
        <w:rPr>
          <w:rFonts w:ascii="Times New Roman" w:hAnsi="Times New Roman"/>
          <w:szCs w:val="24"/>
        </w:rPr>
        <w:t xml:space="preserve">látható a </w:t>
      </w:r>
      <w:r w:rsidR="00700747">
        <w:rPr>
          <w:rFonts w:ascii="Times New Roman" w:hAnsi="Times New Roman"/>
          <w:szCs w:val="24"/>
        </w:rPr>
        <w:t>h</w:t>
      </w:r>
      <w:r w:rsidR="00700747" w:rsidRPr="00B632B4">
        <w:rPr>
          <w:rFonts w:ascii="Times New Roman" w:hAnsi="Times New Roman"/>
          <w:szCs w:val="24"/>
        </w:rPr>
        <w:t xml:space="preserve">ardveres </w:t>
      </w:r>
      <w:r w:rsidR="0096484A" w:rsidRPr="00B632B4">
        <w:rPr>
          <w:rFonts w:ascii="Times New Roman" w:hAnsi="Times New Roman"/>
          <w:szCs w:val="24"/>
        </w:rPr>
        <w:t xml:space="preserve">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ind w:firstLine="720"/>
      </w:pPr>
      <w:r w:rsidRPr="00BE4225">
        <w:rPr>
          <w:rFonts w:ascii="Times New Roman" w:hAnsi="Times New Roman"/>
          <w:noProof/>
          <w:lang w:eastAsia="hu-HU"/>
        </w:rPr>
        <w:lastRenderedPageBreak/>
        <mc:AlternateContent>
          <mc:Choice Requires="wpg">
            <w:drawing>
              <wp:inline distT="0" distB="0" distL="0" distR="0" wp14:anchorId="1AFF413F" wp14:editId="26FDC64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7987E6DF" w:rsidR="008F5B81" w:rsidRPr="004F5374" w:rsidRDefault="008F5B81" w:rsidP="00846DFE">
                              <w:pPr>
                                <w:pStyle w:val="Caption"/>
                                <w:rPr>
                                  <w:rFonts w:ascii="Times New Roman" w:hAnsi="Times New Roman"/>
                                  <w:noProof/>
                                  <w:sz w:val="24"/>
                                  <w:szCs w:val="24"/>
                                </w:rPr>
                              </w:pPr>
                              <w:bookmarkStart w:id="2244" w:name="_Ref422127713"/>
                              <w:bookmarkStart w:id="2245" w:name="_Ref420523108"/>
                              <w:bookmarkStart w:id="2246" w:name="_Toc42298260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47" w:author="laca" w:date="2015-06-26T10:03:00Z">
                                <w:r w:rsidR="005D6C24">
                                  <w:rPr>
                                    <w:noProof/>
                                  </w:rPr>
                                  <w:t>35</w:t>
                                </w:r>
                              </w:ins>
                              <w:del w:id="2248" w:author="laca" w:date="2015-06-25T07:53:00Z">
                                <w:r w:rsidDel="003C281A">
                                  <w:rPr>
                                    <w:noProof/>
                                  </w:rPr>
                                  <w:delText>36</w:delText>
                                </w:r>
                              </w:del>
                              <w:r>
                                <w:fldChar w:fldCharType="end"/>
                              </w:r>
                              <w:bookmarkEnd w:id="2244"/>
                              <w:bookmarkEnd w:id="2245"/>
                              <w:r>
                                <w:t>Dc motor Sebesség mérése FPGA rendszeren, System generatorban megvalósítva</w:t>
                              </w:r>
                              <w:bookmarkEnd w:id="2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50"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">
                <v:shape id="Picture 122" o:spid="_x0000_s1151"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10" o:title=""/>
                  <v:path arrowok="t"/>
                </v:shape>
                <v:shape id="Text Box 123" o:spid="_x0000_s1152"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7987E6DF" w:rsidR="008F5B81" w:rsidRPr="004F5374" w:rsidRDefault="008F5B81" w:rsidP="00846DFE">
                        <w:pPr>
                          <w:pStyle w:val="Caption"/>
                          <w:rPr>
                            <w:rFonts w:ascii="Times New Roman" w:hAnsi="Times New Roman"/>
                            <w:noProof/>
                            <w:sz w:val="24"/>
                            <w:szCs w:val="24"/>
                          </w:rPr>
                        </w:pPr>
                        <w:bookmarkStart w:id="2732" w:name="_Ref422127713"/>
                        <w:bookmarkStart w:id="2733" w:name="_Ref420523108"/>
                        <w:bookmarkStart w:id="2734" w:name="_Toc42298260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35" w:author="laca" w:date="2015-06-26T10:03:00Z">
                          <w:r w:rsidR="005D6C24">
                            <w:rPr>
                              <w:noProof/>
                            </w:rPr>
                            <w:t>35</w:t>
                          </w:r>
                        </w:ins>
                        <w:del w:id="2736" w:author="laca" w:date="2015-06-25T07:53:00Z">
                          <w:r w:rsidDel="003C281A">
                            <w:rPr>
                              <w:noProof/>
                            </w:rPr>
                            <w:delText>36</w:delText>
                          </w:r>
                        </w:del>
                        <w:r>
                          <w:fldChar w:fldCharType="end"/>
                        </w:r>
                        <w:bookmarkEnd w:id="2732"/>
                        <w:bookmarkEnd w:id="2733"/>
                        <w:r>
                          <w:t>Dc motor Sebesség mérése FPGA rendszeren, System generatorban megvalósítva</w:t>
                        </w:r>
                        <w:bookmarkEnd w:id="2734"/>
                      </w:p>
                    </w:txbxContent>
                  </v:textbox>
                </v:shape>
                <w10:anchorlock/>
              </v:group>
            </w:pict>
          </mc:Fallback>
        </mc:AlternateContent>
      </w:r>
    </w:p>
    <w:p w14:paraId="0EEE5135" w14:textId="77777777" w:rsidR="006E3078" w:rsidRPr="00BE4225" w:rsidRDefault="00151C9A"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BC010AD"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w:t>
      </w:r>
      <w:r w:rsidR="00700747">
        <w:rPr>
          <w:lang w:val="hu-HU"/>
        </w:rPr>
        <w:t>z aktuális</w:t>
      </w:r>
      <w:r w:rsidRPr="00B632B4">
        <w:rPr>
          <w:lang w:val="hu-HU"/>
        </w:rPr>
        <w:t xml:space="preserve"> </w:t>
      </w:r>
      <w:r w:rsidR="00700747">
        <w:rPr>
          <w:lang w:val="hu-HU"/>
        </w:rPr>
        <w:t>változat</w:t>
      </w:r>
      <w:r w:rsidRPr="00B632B4">
        <w:rPr>
          <w:lang w:val="hu-HU"/>
        </w:rPr>
        <w:t xml:space="preserve"> nem tartalmazza, mivel a mérések egy előző verzióban készültek.</w:t>
      </w:r>
    </w:p>
    <w:p w14:paraId="0A2DD3B1" w14:textId="124CB5DC"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lenti képeken látható a motor adott Ts mintavételi periódusokban érkező impulzusok száma, illetve a szűrt sebesség. Ahhoz hogy megkapjuk a sebességet RPM-b</w:t>
      </w:r>
      <w:r w:rsidR="00700747">
        <w:rPr>
          <w:lang w:val="hu-HU"/>
        </w:rPr>
        <w:t>e</w:t>
      </w:r>
      <w:r w:rsidRPr="00B632B4">
        <w:rPr>
          <w:lang w:val="hu-HU"/>
        </w:rPr>
        <w:t xml:space="preserve">n át kell alakítani. </w:t>
      </w:r>
    </w:p>
    <w:p w14:paraId="1B1ED77D" w14:textId="77777777" w:rsidR="0096484A" w:rsidRPr="00B632B4" w:rsidRDefault="00151C9A"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151C9A"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ins w:id="2249" w:author="laca" w:date="2015-06-26T10:03:00Z">
        <w:r w:rsidR="005D6C24">
          <w:t xml:space="preserve">Kép. </w:t>
        </w:r>
        <w:r w:rsidR="005D6C24">
          <w:rPr>
            <w:noProof/>
          </w:rPr>
          <w:t>5</w:t>
        </w:r>
        <w:r w:rsidR="005D6C24">
          <w:t>.</w:t>
        </w:r>
        <w:r w:rsidR="005D6C24">
          <w:rPr>
            <w:noProof/>
          </w:rPr>
          <w:t>38</w:t>
        </w:r>
      </w:ins>
      <w:del w:id="2250"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37</w:delText>
        </w:r>
      </w:del>
      <w:r w:rsidRPr="00B632B4">
        <w:rPr>
          <w:lang w:val="hu-HU"/>
        </w:rPr>
        <w:fldChar w:fldCharType="end"/>
      </w:r>
      <w:r w:rsidRPr="00B632B4">
        <w:rPr>
          <w:lang w:val="hu-HU"/>
        </w:rPr>
        <w:t xml:space="preserve">. </w:t>
      </w:r>
    </w:p>
    <w:p w14:paraId="62BDC8E9" w14:textId="411889F3"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növelnünk kell a mintavételi időt. Az alábbi összefüggés szerint kiszámíthatjuk az optimális mintavé</w:t>
      </w:r>
      <w:r w:rsidR="00AD078E">
        <w:rPr>
          <w:lang w:val="hu-HU"/>
        </w:rPr>
        <w:t>t</w:t>
      </w:r>
      <w:r w:rsidRPr="00B632B4">
        <w:rPr>
          <w:lang w:val="hu-HU"/>
        </w:rPr>
        <w:t xml:space="preserve">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6570FEB3"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ins w:id="2251" w:author="laca" w:date="2015-06-26T10:03:00Z">
        <w:r w:rsidR="005D6C24">
          <w:t xml:space="preserve">Kép. </w:t>
        </w:r>
        <w:r w:rsidR="005D6C24">
          <w:rPr>
            <w:noProof/>
          </w:rPr>
          <w:t>5</w:t>
        </w:r>
        <w:r w:rsidR="005D6C24">
          <w:t>.</w:t>
        </w:r>
        <w:r w:rsidR="005D6C24">
          <w:rPr>
            <w:noProof/>
          </w:rPr>
          <w:t>38</w:t>
        </w:r>
      </w:ins>
      <w:del w:id="2252" w:author="laca" w:date="2015-06-25T07:58:00Z">
        <w:r w:rsidR="00DB5C9B" w:rsidDel="000633F1">
          <w:delText xml:space="preserve">Kép. </w:delText>
        </w:r>
        <w:r w:rsidR="00DB5C9B" w:rsidDel="000633F1">
          <w:rPr>
            <w:noProof/>
          </w:rPr>
          <w:delText>5</w:delText>
        </w:r>
        <w:r w:rsidR="00DB5C9B" w:rsidDel="000633F1">
          <w:delText>.</w:delText>
        </w:r>
        <w:r w:rsidR="00DB5C9B" w:rsidDel="000633F1">
          <w:rPr>
            <w:noProof/>
          </w:rPr>
          <w:delText>37</w:delText>
        </w:r>
      </w:del>
      <w:r w:rsidRPr="00B632B4">
        <w:rPr>
          <w:lang w:val="hu-HU"/>
        </w:rPr>
        <w:fldChar w:fldCharType="end"/>
      </w:r>
      <w:r w:rsidRPr="00B632B4">
        <w:rPr>
          <w:lang w:val="hu-HU"/>
        </w:rPr>
        <w:t>.b képen a mintavételi időt 80 ms</w:t>
      </w:r>
      <w:r w:rsidR="00AD078E">
        <w:rPr>
          <w:lang w:val="hu-HU"/>
        </w:rPr>
        <w:t>-ra</w:t>
      </w:r>
      <w:r w:rsidRPr="00B632B4">
        <w:rPr>
          <w:lang w:val="hu-HU"/>
        </w:rPr>
        <w:t xml:space="preserve">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ins w:id="2253" w:author="laca" w:date="2015-06-26T10:03:00Z">
        <w:r w:rsidR="005D6C24">
          <w:t xml:space="preserve">Kép. </w:t>
        </w:r>
        <w:r w:rsidR="005D6C24">
          <w:rPr>
            <w:noProof/>
          </w:rPr>
          <w:t>5</w:t>
        </w:r>
        <w:r w:rsidR="005D6C24">
          <w:t>.</w:t>
        </w:r>
        <w:r w:rsidR="005D6C24">
          <w:rPr>
            <w:noProof/>
          </w:rPr>
          <w:t>38</w:t>
        </w:r>
      </w:ins>
      <w:del w:id="2254" w:author="laca" w:date="2015-06-25T07:58:00Z">
        <w:r w:rsidR="008E457B" w:rsidDel="000633F1">
          <w:delText xml:space="preserve">Kép. </w:delText>
        </w:r>
        <w:r w:rsidR="008E457B" w:rsidDel="000633F1">
          <w:rPr>
            <w:noProof/>
          </w:rPr>
          <w:delText>5</w:delText>
        </w:r>
        <w:r w:rsidR="008E457B" w:rsidDel="000633F1">
          <w:delText>.</w:delText>
        </w:r>
        <w:r w:rsidR="008E457B" w:rsidDel="000633F1">
          <w:rPr>
            <w:noProof/>
          </w:rPr>
          <w:delText>37</w:delText>
        </w:r>
      </w:del>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lang w:val="hu-HU" w:eastAsia="hu-HU"/>
        </w:rPr>
        <mc:AlternateContent>
          <mc:Choice Requires="wpg">
            <w:drawing>
              <wp:inline distT="0" distB="0" distL="0" distR="0" wp14:anchorId="22BB60C6" wp14:editId="70AD5841">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6DB0E4AE" w:rsidR="008F5B81" w:rsidRDefault="008F5B81" w:rsidP="00E03AB2">
                                <w:pPr>
                                  <w:pStyle w:val="Caption"/>
                                  <w:jc w:val="center"/>
                                </w:pPr>
                                <w:bookmarkStart w:id="2255" w:name="_Ref420523165"/>
                                <w:bookmarkStart w:id="2256" w:name="_Toc42298260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57" w:author="laca" w:date="2015-06-26T10:03:00Z">
                                  <w:r w:rsidR="005D6C24">
                                    <w:rPr>
                                      <w:noProof/>
                                    </w:rPr>
                                    <w:t>38</w:t>
                                  </w:r>
                                </w:ins>
                                <w:del w:id="2258" w:author="laca" w:date="2015-06-25T07:53:00Z">
                                  <w:r w:rsidDel="003C281A">
                                    <w:rPr>
                                      <w:noProof/>
                                    </w:rPr>
                                    <w:delText>39</w:delText>
                                  </w:r>
                                </w:del>
                                <w:r>
                                  <w:fldChar w:fldCharType="end"/>
                                </w:r>
                                <w:bookmarkEnd w:id="2255"/>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256"/>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3641E82A" w:rsidR="008F5B81" w:rsidRPr="00966552" w:rsidRDefault="008F5B81" w:rsidP="00E03AB2">
                                <w:pPr>
                                  <w:pStyle w:val="Caption"/>
                                  <w:jc w:val="center"/>
                                </w:pPr>
                                <w:bookmarkStart w:id="2259" w:name="_Ref422127666"/>
                                <w:bookmarkStart w:id="2260" w:name="_Toc42298260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61" w:author="laca" w:date="2015-06-26T10:03:00Z">
                                  <w:r w:rsidR="005D6C24">
                                    <w:rPr>
                                      <w:noProof/>
                                    </w:rPr>
                                    <w:t>38</w:t>
                                  </w:r>
                                </w:ins>
                                <w:del w:id="2262" w:author="laca" w:date="2015-06-25T07:53:00Z">
                                  <w:r w:rsidDel="003C281A">
                                    <w:rPr>
                                      <w:noProof/>
                                    </w:rPr>
                                    <w:delText>39</w:delText>
                                  </w:r>
                                </w:del>
                                <w:r>
                                  <w:fldChar w:fldCharType="end"/>
                                </w:r>
                                <w:bookmarkEnd w:id="2259"/>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260"/>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19745DF7" w:rsidR="008F5B81" w:rsidRPr="0082244E" w:rsidRDefault="008F5B81" w:rsidP="00E03AB2">
                                <w:pPr>
                                  <w:pStyle w:val="Caption"/>
                                  <w:jc w:val="center"/>
                                  <w:rPr>
                                    <w:rFonts w:ascii="Times New Roman" w:eastAsia="Times New Roman" w:hAnsi="Times New Roman"/>
                                    <w:noProof/>
                                    <w:sz w:val="24"/>
                                    <w:szCs w:val="24"/>
                                  </w:rPr>
                                </w:pPr>
                                <w:bookmarkStart w:id="2263" w:name="_Ref422127652"/>
                                <w:bookmarkStart w:id="2264" w:name="_Toc42298260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65" w:author="laca" w:date="2015-06-26T10:03:00Z">
                                  <w:r w:rsidR="005D6C24">
                                    <w:rPr>
                                      <w:noProof/>
                                    </w:rPr>
                                    <w:t>38</w:t>
                                  </w:r>
                                </w:ins>
                                <w:del w:id="2266" w:author="laca" w:date="2015-06-25T07:53:00Z">
                                  <w:r w:rsidDel="003C281A">
                                    <w:rPr>
                                      <w:noProof/>
                                    </w:rPr>
                                    <w:delText>39</w:delText>
                                  </w:r>
                                </w:del>
                                <w:r>
                                  <w:fldChar w:fldCharType="end"/>
                                </w:r>
                                <w:bookmarkEnd w:id="2263"/>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264"/>
                              </w:p>
                            </w:txbxContent>
                          </wps:txbx>
                          <wps:bodyPr rot="0" vert="horz" wrap="square" lIns="0" tIns="0" rIns="0" bIns="0" anchor="t" anchorCtr="0" upright="1">
                            <a:spAutoFit/>
                          </wps:bodyPr>
                        </wps:wsp>
                      </wpg:grpSp>
                    </wpg:wgp>
                  </a:graphicData>
                </a:graphic>
              </wp:inline>
            </w:drawing>
          </mc:Choice>
          <mc:Fallback>
            <w:pict>
              <v:group w14:anchorId="22BB60C6" id="Group 107" o:spid="_x0000_s1153"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">
                <v:shape id="Picture 51" o:spid="_x0000_s1154"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114" o:title=""/>
                  <v:path arrowok="t"/>
                </v:shape>
                <v:group id="Group 13" o:spid="_x0000_s1155"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56"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115" o:title=""/>
                    <v:path arrowok="t"/>
                  </v:shape>
                  <v:shape id="Text Box 75" o:spid="_x0000_s1157"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6DB0E4AE" w:rsidR="008F5B81" w:rsidRDefault="008F5B81" w:rsidP="00E03AB2">
                          <w:pPr>
                            <w:pStyle w:val="Caption"/>
                            <w:jc w:val="center"/>
                          </w:pPr>
                          <w:bookmarkStart w:id="2267" w:name="_Ref420523165"/>
                          <w:bookmarkStart w:id="2268" w:name="_Toc42298260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69" w:author="laca" w:date="2015-06-26T10:03:00Z">
                            <w:r w:rsidR="005D6C24">
                              <w:rPr>
                                <w:noProof/>
                              </w:rPr>
                              <w:t>38</w:t>
                            </w:r>
                          </w:ins>
                          <w:del w:id="2270" w:author="laca" w:date="2015-06-25T07:53:00Z">
                            <w:r w:rsidDel="003C281A">
                              <w:rPr>
                                <w:noProof/>
                              </w:rPr>
                              <w:delText>39</w:delText>
                            </w:r>
                          </w:del>
                          <w:r>
                            <w:fldChar w:fldCharType="end"/>
                          </w:r>
                          <w:bookmarkEnd w:id="2267"/>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268"/>
                        </w:p>
                      </w:txbxContent>
                    </v:textbox>
                  </v:shape>
                  <v:shape id="Picture 50" o:spid="_x0000_s1158"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116" o:title=""/>
                    <v:path arrowok="t"/>
                  </v:shape>
                  <v:shape id="Text Box 78" o:spid="_x0000_s1159"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3641E82A" w:rsidR="008F5B81" w:rsidRPr="00966552" w:rsidRDefault="008F5B81" w:rsidP="00E03AB2">
                          <w:pPr>
                            <w:pStyle w:val="Caption"/>
                            <w:jc w:val="center"/>
                          </w:pPr>
                          <w:bookmarkStart w:id="2271" w:name="_Ref422127666"/>
                          <w:bookmarkStart w:id="2272" w:name="_Toc42298260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73" w:author="laca" w:date="2015-06-26T10:03:00Z">
                            <w:r w:rsidR="005D6C24">
                              <w:rPr>
                                <w:noProof/>
                              </w:rPr>
                              <w:t>38</w:t>
                            </w:r>
                          </w:ins>
                          <w:del w:id="2274" w:author="laca" w:date="2015-06-25T07:53:00Z">
                            <w:r w:rsidDel="003C281A">
                              <w:rPr>
                                <w:noProof/>
                              </w:rPr>
                              <w:delText>39</w:delText>
                            </w:r>
                          </w:del>
                          <w:r>
                            <w:fldChar w:fldCharType="end"/>
                          </w:r>
                          <w:bookmarkEnd w:id="2271"/>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272"/>
                        </w:p>
                      </w:txbxContent>
                    </v:textbox>
                  </v:shape>
                  <v:shape id="Text Box 79" o:spid="_x0000_s1160"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19745DF7" w:rsidR="008F5B81" w:rsidRPr="0082244E" w:rsidRDefault="008F5B81" w:rsidP="00E03AB2">
                          <w:pPr>
                            <w:pStyle w:val="Caption"/>
                            <w:jc w:val="center"/>
                            <w:rPr>
                              <w:rFonts w:ascii="Times New Roman" w:eastAsia="Times New Roman" w:hAnsi="Times New Roman"/>
                              <w:noProof/>
                              <w:sz w:val="24"/>
                              <w:szCs w:val="24"/>
                            </w:rPr>
                          </w:pPr>
                          <w:bookmarkStart w:id="2275" w:name="_Ref422127652"/>
                          <w:bookmarkStart w:id="2276" w:name="_Toc42298260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77" w:author="laca" w:date="2015-06-26T10:03:00Z">
                            <w:r w:rsidR="005D6C24">
                              <w:rPr>
                                <w:noProof/>
                              </w:rPr>
                              <w:t>38</w:t>
                            </w:r>
                          </w:ins>
                          <w:del w:id="2278" w:author="laca" w:date="2015-06-25T07:53:00Z">
                            <w:r w:rsidDel="003C281A">
                              <w:rPr>
                                <w:noProof/>
                              </w:rPr>
                              <w:delText>39</w:delText>
                            </w:r>
                          </w:del>
                          <w:r>
                            <w:fldChar w:fldCharType="end"/>
                          </w:r>
                          <w:bookmarkEnd w:id="2275"/>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276"/>
                        </w:p>
                      </w:txbxContent>
                    </v:textbox>
                  </v:shape>
                </v:group>
                <w10:anchorlock/>
              </v:group>
            </w:pict>
          </mc:Fallback>
        </mc:AlternateContent>
      </w:r>
    </w:p>
    <w:p w14:paraId="436DD277" w14:textId="77777777" w:rsidR="001523D0" w:rsidRPr="00BE4225" w:rsidRDefault="00ED22AB" w:rsidP="007852B4">
      <w:pPr>
        <w:pStyle w:val="Heading2"/>
        <w:rPr>
          <w:rFonts w:ascii="Times New Roman" w:hAnsi="Times New Roman"/>
        </w:rPr>
      </w:pPr>
      <w:bookmarkStart w:id="2279" w:name="_Toc422983788"/>
      <w:bookmarkStart w:id="2280" w:name="_Toc422984668"/>
      <w:r w:rsidRPr="00BE4225">
        <w:rPr>
          <w:rFonts w:ascii="Times New Roman" w:hAnsi="Times New Roman"/>
        </w:rPr>
        <w:t>MPU-6050 giroszkóp és gyorsulásmérő</w:t>
      </w:r>
      <w:bookmarkEnd w:id="2279"/>
      <w:bookmarkEnd w:id="2280"/>
    </w:p>
    <w:p w14:paraId="27DE983C" w14:textId="68FFEDF5" w:rsidR="0096484A" w:rsidRPr="00B632B4" w:rsidRDefault="00ED22AB" w:rsidP="00CC4B4C">
      <w:pPr>
        <w:rPr>
          <w:szCs w:val="24"/>
        </w:rPr>
      </w:pPr>
      <w:r w:rsidRPr="00BE4225">
        <w:tab/>
      </w:r>
      <w:r w:rsidR="0096484A" w:rsidRPr="00B632B4">
        <w:rPr>
          <w:szCs w:val="24"/>
        </w:rPr>
        <w:t>A</w:t>
      </w:r>
      <w:r w:rsidR="00700747">
        <w:rPr>
          <w:szCs w:val="24"/>
        </w:rPr>
        <w:t>z</w:t>
      </w:r>
      <w:r w:rsidR="0096484A" w:rsidRPr="00B632B4">
        <w:rPr>
          <w:szCs w:val="24"/>
        </w:rPr>
        <w:t xml:space="preserve"> </w:t>
      </w:r>
      <w:r w:rsidR="00700747">
        <w:rPr>
          <w:szCs w:val="24"/>
        </w:rPr>
        <w:t>érzékelő modulban</w:t>
      </w:r>
      <w:r w:rsidR="0096484A" w:rsidRPr="00B632B4">
        <w:rPr>
          <w:szCs w:val="24"/>
        </w:rPr>
        <w:t xml:space="preserve">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End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ins w:id="2281" w:author="laca" w:date="2015-06-26T10:03:00Z">
            <w:r w:rsidR="005D6C24" w:rsidRPr="005D6C24">
              <w:rPr>
                <w:noProof/>
                <w:szCs w:val="24"/>
                <w:rPrChange w:id="2282" w:author="laca" w:date="2015-06-26T10:03:00Z">
                  <w:rPr/>
                </w:rPrChange>
              </w:rPr>
              <w:t>[</w:t>
            </w:r>
            <w:r w:rsidR="005D6C24" w:rsidRPr="005D6C24">
              <w:rPr>
                <w:noProof/>
                <w:szCs w:val="24"/>
                <w:rPrChange w:id="2283" w:author="laca" w:date="2015-06-26T10:03:00Z">
                  <w:rPr/>
                </w:rPrChange>
              </w:rPr>
              <w:fldChar w:fldCharType="begin"/>
            </w:r>
            <w:r w:rsidR="005D6C24" w:rsidRPr="005D6C24">
              <w:rPr>
                <w:noProof/>
                <w:szCs w:val="24"/>
                <w:rPrChange w:id="2284" w:author="laca" w:date="2015-06-26T10:03:00Z">
                  <w:rPr/>
                </w:rPrChange>
              </w:rPr>
              <w:instrText xml:space="preserve"> HYPERLINK "" \l "Inv15" </w:instrText>
            </w:r>
            <w:r w:rsidR="005D6C24" w:rsidRPr="005D6C24">
              <w:rPr>
                <w:noProof/>
                <w:szCs w:val="24"/>
                <w:rPrChange w:id="2285" w:author="laca" w:date="2015-06-26T10:03:00Z">
                  <w:rPr/>
                </w:rPrChange>
              </w:rPr>
              <w:fldChar w:fldCharType="separate"/>
            </w:r>
            <w:r w:rsidR="005D6C24" w:rsidRPr="005D6C24">
              <w:rPr>
                <w:noProof/>
                <w:szCs w:val="24"/>
                <w:rPrChange w:id="2286" w:author="laca" w:date="2015-06-26T10:03:00Z">
                  <w:rPr/>
                </w:rPrChange>
              </w:rPr>
              <w:t>9</w:t>
            </w:r>
            <w:r w:rsidR="005D6C24" w:rsidRPr="005D6C24">
              <w:rPr>
                <w:noProof/>
                <w:szCs w:val="24"/>
                <w:rPrChange w:id="2287" w:author="laca" w:date="2015-06-26T10:03:00Z">
                  <w:rPr/>
                </w:rPrChange>
              </w:rPr>
              <w:fldChar w:fldCharType="end"/>
            </w:r>
            <w:r w:rsidR="005D6C24" w:rsidRPr="005D6C24">
              <w:rPr>
                <w:noProof/>
                <w:szCs w:val="24"/>
                <w:rPrChange w:id="2288" w:author="laca" w:date="2015-06-26T10:03:00Z">
                  <w:rPr/>
                </w:rPrChange>
              </w:rPr>
              <w:t>]</w:t>
            </w:r>
          </w:ins>
          <w:del w:id="2289" w:author="laca" w:date="2015-06-25T08:41:00Z">
            <w:r w:rsidR="00403E4C" w:rsidRPr="00403E4C" w:rsidDel="00D61BE9">
              <w:rPr>
                <w:noProof/>
                <w:szCs w:val="24"/>
              </w:rPr>
              <w:delText>[</w:delText>
            </w:r>
            <w:r w:rsidR="00403E4C" w:rsidRPr="00403E4C" w:rsidDel="00D61BE9">
              <w:rPr>
                <w:noProof/>
                <w:szCs w:val="24"/>
              </w:rPr>
              <w:fldChar w:fldCharType="begin"/>
            </w:r>
            <w:r w:rsidR="00403E4C" w:rsidRPr="00403E4C" w:rsidDel="00D61BE9">
              <w:rPr>
                <w:noProof/>
                <w:szCs w:val="24"/>
              </w:rPr>
              <w:delInstrText xml:space="preserve"> HYPERLINK "" \l "Inv15" </w:delInstrText>
            </w:r>
            <w:r w:rsidR="00403E4C" w:rsidRPr="00403E4C" w:rsidDel="00D61BE9">
              <w:rPr>
                <w:noProof/>
                <w:szCs w:val="24"/>
              </w:rPr>
              <w:fldChar w:fldCharType="separate"/>
            </w:r>
          </w:del>
          <w:ins w:id="2290" w:author="laca" w:date="2015-06-26T10:03:00Z">
            <w:r w:rsidR="005D6C24">
              <w:rPr>
                <w:b/>
                <w:bCs/>
                <w:noProof/>
                <w:szCs w:val="24"/>
                <w:lang w:val="en-US"/>
              </w:rPr>
              <w:t>Error! Hyperlink reference not valid.</w:t>
            </w:r>
          </w:ins>
          <w:del w:id="2291" w:author="laca" w:date="2015-06-25T08:41:00Z">
            <w:r w:rsidR="00403E4C" w:rsidRPr="00403E4C" w:rsidDel="00D61BE9">
              <w:rPr>
                <w:noProof/>
                <w:szCs w:val="24"/>
              </w:rPr>
              <w:delText>9</w:delText>
            </w:r>
            <w:r w:rsidR="00403E4C" w:rsidRPr="00403E4C" w:rsidDel="00D61BE9">
              <w:rPr>
                <w:noProof/>
                <w:szCs w:val="24"/>
              </w:rPr>
              <w:fldChar w:fldCharType="end"/>
            </w:r>
            <w:r w:rsidR="00403E4C" w:rsidRPr="00403E4C" w:rsidDel="00D61BE9">
              <w:rPr>
                <w:noProof/>
                <w:szCs w:val="24"/>
              </w:rPr>
              <w:delText>]</w:delText>
            </w:r>
          </w:del>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rPr>
          <w:szCs w:val="24"/>
        </w:rPr>
      </w:pPr>
      <w:r w:rsidRPr="00B632B4">
        <w:rPr>
          <w:szCs w:val="24"/>
        </w:rPr>
        <w:t>Gyorsulásmérők indítása ACCEL_CONFIG=0xE7</w:t>
      </w:r>
    </w:p>
    <w:p w14:paraId="677C7559" w14:textId="248F21F0" w:rsidR="0096484A" w:rsidRPr="00B632B4" w:rsidRDefault="0096484A" w:rsidP="00CC4B4C">
      <w:pPr>
        <w:pStyle w:val="ListParagraph"/>
        <w:numPr>
          <w:ilvl w:val="0"/>
          <w:numId w:val="7"/>
        </w:numPr>
        <w:rPr>
          <w:szCs w:val="24"/>
        </w:rPr>
      </w:pPr>
      <w:r w:rsidRPr="00B632B4">
        <w:rPr>
          <w:szCs w:val="24"/>
        </w:rPr>
        <w:lastRenderedPageBreak/>
        <w:t>PWR_MGMT_1 =0x00 be</w:t>
      </w:r>
      <w:r w:rsidR="00700747">
        <w:rPr>
          <w:szCs w:val="24"/>
        </w:rPr>
        <w:t>ál</w:t>
      </w:r>
      <w:r w:rsidRPr="00B632B4">
        <w:rPr>
          <w:szCs w:val="24"/>
        </w:rPr>
        <w:t xml:space="preserve">lítjuk a szenzort ciklikus működésre és 8MHz </w:t>
      </w:r>
      <w:commentRangeStart w:id="2292"/>
      <w:r w:rsidRPr="00B632B4">
        <w:rPr>
          <w:szCs w:val="24"/>
        </w:rPr>
        <w:t>órajelre</w:t>
      </w:r>
      <w:commentRangeEnd w:id="2292"/>
      <w:r w:rsidRPr="00B632B4">
        <w:rPr>
          <w:rStyle w:val="CommentReference"/>
          <w:sz w:val="24"/>
          <w:szCs w:val="24"/>
        </w:rPr>
        <w:commentReference w:id="2292"/>
      </w:r>
      <w:r w:rsidRPr="00B632B4">
        <w:rPr>
          <w:szCs w:val="24"/>
        </w:rPr>
        <w:t>.</w:t>
      </w:r>
    </w:p>
    <w:p w14:paraId="2CAECE52" w14:textId="2CA78E1B" w:rsidR="0096484A" w:rsidRPr="00B632B4" w:rsidRDefault="0096484A" w:rsidP="0096484A">
      <w:pPr>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w:t>
      </w:r>
      <w:r w:rsidR="00700125">
        <w:rPr>
          <w:szCs w:val="24"/>
        </w:rPr>
        <w:t>2</w:t>
      </w:r>
      <w:r w:rsidRPr="00B632B4">
        <w:rPr>
          <w:szCs w:val="24"/>
        </w:rPr>
        <w:t xml:space="preserve">bites regiszter rész írásával tudjuk </w:t>
      </w:r>
      <w:r w:rsidR="00700125">
        <w:rPr>
          <w:szCs w:val="24"/>
        </w:rPr>
        <w:t>ál</w:t>
      </w:r>
      <w:r w:rsidRPr="00B632B4">
        <w:rPr>
          <w:szCs w:val="24"/>
        </w:rPr>
        <w:t xml:space="preserve">lítani, a AFS_SEL </w:t>
      </w:r>
      <w:r w:rsidR="00700125">
        <w:rPr>
          <w:szCs w:val="24"/>
        </w:rPr>
        <w:t>2</w:t>
      </w:r>
      <w:r w:rsidRPr="00B632B4">
        <w:rPr>
          <w:szCs w:val="24"/>
        </w:rPr>
        <w:t xml:space="preserve">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jc w:val="center"/>
              <w:rPr>
                <w:b w:val="0"/>
              </w:rPr>
            </w:pPr>
            <w:r w:rsidRPr="00BE4225">
              <w:rPr>
                <w:b w:val="0"/>
              </w:rPr>
              <w:t>FS_SEL=3  ±2000 º/s</w:t>
            </w:r>
          </w:p>
        </w:tc>
        <w:tc>
          <w:tcPr>
            <w:tcW w:w="4491" w:type="dxa"/>
          </w:tcPr>
          <w:p w14:paraId="6E798D55" w14:textId="77777777" w:rsidR="00BE4225" w:rsidRPr="00BE4225" w:rsidRDefault="00BE4225" w:rsidP="00BE4225">
            <w:pPr>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jc w:val="center"/>
              <w:rPr>
                <w:b w:val="0"/>
              </w:rPr>
            </w:pPr>
            <w:r w:rsidRPr="00BE4225">
              <w:rPr>
                <w:b w:val="0"/>
              </w:rPr>
              <w:t>FS_SEL=1  ±500 º/s</w:t>
            </w:r>
          </w:p>
        </w:tc>
        <w:tc>
          <w:tcPr>
            <w:tcW w:w="4491" w:type="dxa"/>
          </w:tcPr>
          <w:p w14:paraId="41A4497B" w14:textId="77777777" w:rsidR="00BE4225" w:rsidRPr="00BE4225" w:rsidRDefault="00BE4225" w:rsidP="00BE4225">
            <w:pPr>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jc w:val="center"/>
              <w:rPr>
                <w:b w:val="0"/>
              </w:rPr>
            </w:pPr>
            <w:r w:rsidRPr="00BE4225">
              <w:rPr>
                <w:b w:val="0"/>
              </w:rPr>
              <w:t>FS_SEL=2 ±1000 º/s</w:t>
            </w:r>
          </w:p>
        </w:tc>
        <w:tc>
          <w:tcPr>
            <w:tcW w:w="4491" w:type="dxa"/>
          </w:tcPr>
          <w:p w14:paraId="51C15216" w14:textId="77777777" w:rsidR="00BE4225" w:rsidRPr="00BE4225" w:rsidRDefault="00BE4225" w:rsidP="00BE4225">
            <w:pPr>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jc w:val="center"/>
              <w:rPr>
                <w:b w:val="0"/>
              </w:rPr>
            </w:pPr>
            <w:r w:rsidRPr="00BE4225">
              <w:rPr>
                <w:b w:val="0"/>
              </w:rPr>
              <w:t>FS_SEL=0 ±250 º/s</w:t>
            </w:r>
          </w:p>
        </w:tc>
        <w:tc>
          <w:tcPr>
            <w:tcW w:w="4491" w:type="dxa"/>
          </w:tcPr>
          <w:p w14:paraId="2E945C13" w14:textId="77777777" w:rsidR="00BE4225" w:rsidRPr="00BE4225" w:rsidRDefault="00BE4225" w:rsidP="00BE4225">
            <w:pPr>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 w14:paraId="00724A91" w14:textId="64BA8FD5" w:rsidR="00BE4225" w:rsidRPr="00BE4225" w:rsidRDefault="00BE4225" w:rsidP="00A94709">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r>
        <w:rPr>
          <w:noProof/>
          <w:lang w:eastAsia="hu-HU"/>
        </w:rPr>
        <w:drawing>
          <wp:inline distT="0" distB="0" distL="0" distR="0" wp14:anchorId="0C24BF18" wp14:editId="451F9F1D">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117">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rPr>
          <w:rFonts w:ascii="Times New Roman" w:hAnsi="Times New Roman"/>
          <w:noProof/>
          <w:lang w:val="en-US"/>
        </w:rPr>
      </w:pPr>
      <w:r>
        <w:rPr>
          <w:rFonts w:ascii="Times New Roman" w:hAnsi="Times New Roman"/>
          <w:noProof/>
          <w:lang w:eastAsia="hu-HU"/>
        </w:rPr>
        <w:lastRenderedPageBreak/>
        <mc:AlternateContent>
          <mc:Choice Requires="wps">
            <w:drawing>
              <wp:inline distT="0" distB="0" distL="0" distR="0" wp14:anchorId="7B2ECECE" wp14:editId="6927EBC8">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204583E1" w:rsidR="008F5B81" w:rsidRPr="00776B79" w:rsidRDefault="008F5B81" w:rsidP="000D5377">
                            <w:pPr>
                              <w:pStyle w:val="Caption"/>
                              <w:jc w:val="center"/>
                              <w:rPr>
                                <w:rFonts w:ascii="Times New Roman" w:hAnsi="Times New Roman"/>
                                <w:noProof/>
                              </w:rPr>
                            </w:pPr>
                            <w:bookmarkStart w:id="2293" w:name="_Ref422408630"/>
                            <w:bookmarkStart w:id="2294" w:name="_Ref422408625"/>
                            <w:bookmarkStart w:id="2295" w:name="_Toc42298261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296" w:author="laca" w:date="2015-06-26T10:03:00Z">
                              <w:r w:rsidR="005D6C24">
                                <w:rPr>
                                  <w:noProof/>
                                </w:rPr>
                                <w:t>39</w:t>
                              </w:r>
                            </w:ins>
                            <w:del w:id="2297" w:author="laca" w:date="2015-06-25T07:53:00Z">
                              <w:r w:rsidDel="003C281A">
                                <w:rPr>
                                  <w:noProof/>
                                </w:rPr>
                                <w:delText>40</w:delText>
                              </w:r>
                            </w:del>
                            <w:r>
                              <w:fldChar w:fldCharType="end"/>
                            </w:r>
                            <w:bookmarkEnd w:id="2293"/>
                            <w:r>
                              <w:t xml:space="preserve"> Giroszkóp mért adatainak az ábrázolása a GUI program segítségével</w:t>
                            </w:r>
                            <w:bookmarkEnd w:id="2294"/>
                            <w:bookmarkEnd w:id="2295"/>
                          </w:p>
                        </w:txbxContent>
                      </wps:txbx>
                      <wps:bodyPr rot="0" vert="horz" wrap="square" lIns="0" tIns="0" rIns="0" bIns="0" anchor="t" anchorCtr="0" upright="1">
                        <a:spAutoFit/>
                      </wps:bodyPr>
                    </wps:wsp>
                  </a:graphicData>
                </a:graphic>
              </wp:inline>
            </w:drawing>
          </mc:Choice>
          <mc:Fallback>
            <w:pict>
              <v:shape w14:anchorId="7B2ECECE" id="Text Box 222" o:spid="_x0000_s1161"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" stroked="f">
                <v:textbox style="mso-fit-shape-to-text:t" inset="0,0,0,0">
                  <w:txbxContent>
                    <w:p w14:paraId="4DC0B197" w14:textId="204583E1" w:rsidR="008F5B81" w:rsidRPr="00776B79" w:rsidRDefault="008F5B81" w:rsidP="000D5377">
                      <w:pPr>
                        <w:pStyle w:val="Caption"/>
                        <w:jc w:val="center"/>
                        <w:rPr>
                          <w:rFonts w:ascii="Times New Roman" w:hAnsi="Times New Roman"/>
                          <w:noProof/>
                        </w:rPr>
                      </w:pPr>
                      <w:bookmarkStart w:id="2787" w:name="_Ref422408630"/>
                      <w:bookmarkStart w:id="2788" w:name="_Ref422408625"/>
                      <w:bookmarkStart w:id="2789" w:name="_Toc42298261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90" w:author="laca" w:date="2015-06-26T10:03:00Z">
                        <w:r w:rsidR="005D6C24">
                          <w:rPr>
                            <w:noProof/>
                          </w:rPr>
                          <w:t>39</w:t>
                        </w:r>
                      </w:ins>
                      <w:del w:id="2791" w:author="laca" w:date="2015-06-25T07:53:00Z">
                        <w:r w:rsidDel="003C281A">
                          <w:rPr>
                            <w:noProof/>
                          </w:rPr>
                          <w:delText>40</w:delText>
                        </w:r>
                      </w:del>
                      <w:r>
                        <w:fldChar w:fldCharType="end"/>
                      </w:r>
                      <w:bookmarkEnd w:id="2787"/>
                      <w:r>
                        <w:t xml:space="preserve"> Giroszkóp mért adatainak az ábrázolása a GUI program segítségével</w:t>
                      </w:r>
                      <w:bookmarkEnd w:id="2788"/>
                      <w:bookmarkEnd w:id="2789"/>
                    </w:p>
                  </w:txbxContent>
                </v:textbox>
                <w10:anchorlock/>
              </v:shape>
            </w:pict>
          </mc:Fallback>
        </mc:AlternateContent>
      </w:r>
    </w:p>
    <w:p w14:paraId="0B47368C" w14:textId="07DCA6D6" w:rsidR="005D1B38" w:rsidRDefault="000D5377" w:rsidP="00BE4225">
      <w:pPr>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ins w:id="2298" w:author="laca" w:date="2015-06-26T10:03:00Z">
        <w:r w:rsidR="005D6C24">
          <w:t xml:space="preserve">Kép. </w:t>
        </w:r>
        <w:r w:rsidR="005D6C24">
          <w:rPr>
            <w:noProof/>
          </w:rPr>
          <w:t>5</w:t>
        </w:r>
        <w:r w:rsidR="005D6C24">
          <w:t>.</w:t>
        </w:r>
        <w:r w:rsidR="005D6C24">
          <w:rPr>
            <w:noProof/>
          </w:rPr>
          <w:t>39</w:t>
        </w:r>
      </w:ins>
      <w:del w:id="2299"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40</w:delText>
        </w:r>
      </w:del>
      <w:r>
        <w:fldChar w:fldCharType="end"/>
      </w:r>
      <w:r>
        <w:t xml:space="preserve"> láthatjuk a mért adatokat</w:t>
      </w:r>
      <w:r w:rsidR="00700125">
        <w:t>,</w:t>
      </w:r>
      <w:r>
        <w:t xml:space="preserve">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300" w:name="_Toc422983789"/>
      <w:bookmarkStart w:id="2301" w:name="_Toc422984669"/>
      <w:r w:rsidRPr="00BE4225">
        <w:t xml:space="preserve">Beavatkozó </w:t>
      </w:r>
      <w:commentRangeStart w:id="2302"/>
      <w:r w:rsidRPr="00BE4225">
        <w:t>elemek</w:t>
      </w:r>
      <w:commentRangeEnd w:id="2302"/>
      <w:r w:rsidRPr="00BE4225">
        <w:rPr>
          <w:rStyle w:val="CommentReference"/>
          <w:rFonts w:ascii="Times New Roman" w:hAnsi="Times New Roman" w:cs="Times New Roman"/>
          <w:sz w:val="24"/>
          <w:szCs w:val="24"/>
        </w:rPr>
        <w:commentReference w:id="2302"/>
      </w:r>
      <w:r w:rsidRPr="00BE4225">
        <w:t>:</w:t>
      </w:r>
      <w:bookmarkEnd w:id="2300"/>
      <w:bookmarkEnd w:id="2301"/>
    </w:p>
    <w:p w14:paraId="7F3308E3" w14:textId="22DFF833" w:rsidR="00881F78" w:rsidRPr="00BE4225" w:rsidRDefault="00A37EC8" w:rsidP="007852B4">
      <w:pPr>
        <w:pStyle w:val="Heading3"/>
      </w:pPr>
      <w:bookmarkStart w:id="2303" w:name="_Toc422983790"/>
      <w:bookmarkStart w:id="2304" w:name="_Toc422984670"/>
      <w:r>
        <w:t>PWM</w:t>
      </w:r>
      <w:r w:rsidR="00ED22AB" w:rsidRPr="00BE4225">
        <w:t xml:space="preserve"> Generátor megvalósítása FPGA áramkörön System Generator környezetben.</w:t>
      </w:r>
      <w:bookmarkEnd w:id="2303"/>
      <w:bookmarkEnd w:id="2304"/>
    </w:p>
    <w:p w14:paraId="63E8EF07" w14:textId="77777777" w:rsidR="00150084" w:rsidRPr="00BE4225" w:rsidRDefault="00ED22AB" w:rsidP="007852B4">
      <w:pPr>
        <w:pStyle w:val="Heading4"/>
      </w:pPr>
      <w:bookmarkStart w:id="2305" w:name="_Toc422983791"/>
      <w:bookmarkStart w:id="2306" w:name="_Toc422984671"/>
      <w:r w:rsidRPr="00BE4225">
        <w:t>Megvalósítás</w:t>
      </w:r>
      <w:bookmarkEnd w:id="2305"/>
      <w:bookmarkEnd w:id="2306"/>
    </w:p>
    <w:p w14:paraId="57766F79" w14:textId="0D85901A"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Egy hardveres számláló segítségével, amely az FPGA órajelére számol, egy komparátor segítségével összehasonlítjuk a számláló értékét az általunk megadott </w:t>
      </w:r>
      <w:r w:rsidR="00700125" w:rsidRPr="00B632B4">
        <w:rPr>
          <w:rFonts w:ascii="Times New Roman" w:hAnsi="Times New Roman"/>
          <w:szCs w:val="24"/>
        </w:rPr>
        <w:t>kitöltési tényező</w:t>
      </w:r>
      <w:r w:rsidR="00700125">
        <w:rPr>
          <w:rFonts w:ascii="Times New Roman" w:hAnsi="Times New Roman"/>
          <w:szCs w:val="24"/>
        </w:rPr>
        <w:t xml:space="preserve"> </w:t>
      </w:r>
      <w:r w:rsidRPr="00B632B4">
        <w:rPr>
          <w:rFonts w:ascii="Times New Roman" w:hAnsi="Times New Roman"/>
          <w:szCs w:val="24"/>
        </w:rPr>
        <w:t xml:space="preserve">értékével. Addig, amíg a számláló értéke kisebb a kitöltési tényező értékénél, a </w:t>
      </w:r>
      <w:r w:rsidR="00A37EC8">
        <w:rPr>
          <w:rFonts w:ascii="Times New Roman" w:hAnsi="Times New Roman"/>
          <w:szCs w:val="24"/>
        </w:rPr>
        <w:t>PWM</w:t>
      </w:r>
      <w:r w:rsidRPr="00B632B4">
        <w:rPr>
          <w:rFonts w:ascii="Times New Roman" w:hAnsi="Times New Roman"/>
          <w:szCs w:val="24"/>
        </w:rPr>
        <w:t xml:space="preserve"> kimenetén logikai 1-es kimenet lesz, amikor meghaladta a számláló akkor pedig 0 lesz. A számláló típusa 16</w:t>
      </w:r>
      <w:r w:rsidR="00700125">
        <w:rPr>
          <w:rFonts w:ascii="Times New Roman" w:hAnsi="Times New Roman"/>
          <w:szCs w:val="24"/>
        </w:rPr>
        <w:t>-</w:t>
      </w:r>
      <w:r w:rsidRPr="00B632B4">
        <w:rPr>
          <w:rFonts w:ascii="Times New Roman" w:hAnsi="Times New Roman"/>
          <w:szCs w:val="24"/>
        </w:rPr>
        <w:t xml:space="preserve">bites </w:t>
      </w:r>
      <w:r w:rsidR="00700125" w:rsidRPr="00B632B4">
        <w:rPr>
          <w:rFonts w:ascii="Times New Roman" w:hAnsi="Times New Roman"/>
          <w:szCs w:val="24"/>
        </w:rPr>
        <w:t>pozitív</w:t>
      </w:r>
      <w:r w:rsidRPr="00B632B4">
        <w:rPr>
          <w:rFonts w:ascii="Times New Roman" w:hAnsi="Times New Roman"/>
          <w:szCs w:val="24"/>
        </w:rPr>
        <w:t>, egész értékű.</w:t>
      </w:r>
    </w:p>
    <w:p w14:paraId="7EBAF5F4" w14:textId="57F5E5B3" w:rsidR="0096484A" w:rsidRPr="00B632B4" w:rsidRDefault="0096484A" w:rsidP="0096484A">
      <w:pPr>
        <w:ind w:firstLine="720"/>
        <w:rPr>
          <w:rFonts w:ascii="Times New Roman" w:hAnsi="Times New Roman"/>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0F79DCF8"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ind w:firstLine="720"/>
        <w:rPr>
          <w:rFonts w:ascii="Times New Roman" w:hAnsi="Times New Roman"/>
        </w:rPr>
      </w:pPr>
    </w:p>
    <w:p w14:paraId="5D00866F" w14:textId="77777777" w:rsidR="0096484A" w:rsidRPr="00B632B4" w:rsidRDefault="00C81A1F" w:rsidP="0096484A">
      <w:pPr>
        <w:ind w:firstLine="720"/>
        <w:rPr>
          <w:rFonts w:ascii="Times New Roman" w:hAnsi="Times New Roman"/>
          <w:b/>
          <w:szCs w:val="24"/>
          <w:u w:val="single"/>
        </w:rPr>
      </w:pPr>
      <w:r w:rsidRPr="00BE4225">
        <w:rPr>
          <w:rFonts w:ascii="Times New Roman" w:hAnsi="Times New Roman"/>
          <w:noProof/>
          <w:lang w:eastAsia="hu-HU"/>
        </w:rPr>
        <mc:AlternateContent>
          <mc:Choice Requires="wpg">
            <w:drawing>
              <wp:inline distT="0" distB="0" distL="0" distR="0" wp14:anchorId="1D36453D" wp14:editId="3B8D461A">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25E11C97" w:rsidR="008F5B81" w:rsidRDefault="008F5B81" w:rsidP="00150084">
                              <w:pPr>
                                <w:pStyle w:val="Caption"/>
                                <w:jc w:val="center"/>
                                <w:rPr>
                                  <w:noProof/>
                                </w:rPr>
                              </w:pPr>
                              <w:bookmarkStart w:id="2307" w:name="_Ref420525276"/>
                              <w:bookmarkStart w:id="2308" w:name="_Toc42298261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09" w:author="laca" w:date="2015-06-26T10:03:00Z">
                                <w:r w:rsidR="005D6C24">
                                  <w:rPr>
                                    <w:noProof/>
                                  </w:rPr>
                                  <w:t>40</w:t>
                                </w:r>
                              </w:ins>
                              <w:del w:id="2310" w:author="laca" w:date="2015-06-25T07:53:00Z">
                                <w:r w:rsidDel="003C281A">
                                  <w:rPr>
                                    <w:noProof/>
                                  </w:rPr>
                                  <w:delText>41</w:delText>
                                </w:r>
                              </w:del>
                              <w:r>
                                <w:fldChar w:fldCharType="end"/>
                              </w:r>
                              <w:bookmarkEnd w:id="2307"/>
                              <w:r>
                                <w:t xml:space="preserve"> A PWM generátor System Generátorban megvalósított szerkezete</w:t>
                              </w:r>
                              <w:bookmarkEnd w:id="2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62"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u8oJA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">
                <v:shape id="Text Box 85" o:spid="_x0000_s1163"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25E11C97" w:rsidR="008F5B81" w:rsidRDefault="008F5B81" w:rsidP="00150084">
                        <w:pPr>
                          <w:pStyle w:val="Caption"/>
                          <w:jc w:val="center"/>
                          <w:rPr>
                            <w:noProof/>
                          </w:rPr>
                        </w:pPr>
                        <w:bookmarkStart w:id="2805" w:name="_Ref420525276"/>
                        <w:bookmarkStart w:id="2806" w:name="_Toc42298261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07" w:author="laca" w:date="2015-06-26T10:03:00Z">
                          <w:r w:rsidR="005D6C24">
                            <w:rPr>
                              <w:noProof/>
                            </w:rPr>
                            <w:t>40</w:t>
                          </w:r>
                        </w:ins>
                        <w:del w:id="2808" w:author="laca" w:date="2015-06-25T07:53:00Z">
                          <w:r w:rsidDel="003C281A">
                            <w:rPr>
                              <w:noProof/>
                            </w:rPr>
                            <w:delText>41</w:delText>
                          </w:r>
                        </w:del>
                        <w:r>
                          <w:fldChar w:fldCharType="end"/>
                        </w:r>
                        <w:bookmarkEnd w:id="2805"/>
                        <w:r>
                          <w:t xml:space="preserve"> A PWM generátor System Generátorban megvalósított szerkezete</w:t>
                        </w:r>
                        <w:bookmarkEnd w:id="2806"/>
                      </w:p>
                    </w:txbxContent>
                  </v:textbox>
                </v:shape>
                <v:shape id="Picture 88" o:spid="_x0000_s1164"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19"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ind w:firstLine="720"/>
        <w:rPr>
          <w:rFonts w:ascii="Times New Roman" w:hAnsi="Times New Roman"/>
        </w:rPr>
      </w:pPr>
    </w:p>
    <w:p w14:paraId="790E2E65" w14:textId="511EE0DF"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w:t>
      </w:r>
      <w:r w:rsidR="00A37EC8">
        <w:rPr>
          <w:rFonts w:ascii="Times New Roman" w:hAnsi="Times New Roman"/>
          <w:szCs w:val="24"/>
        </w:rPr>
        <w:t>PWM</w:t>
      </w:r>
      <w:r w:rsidRPr="00B632B4">
        <w:rPr>
          <w:rFonts w:ascii="Times New Roman" w:hAnsi="Times New Roman"/>
          <w:szCs w:val="24"/>
        </w:rPr>
        <w:t xml:space="preserve"> generátor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ind w:firstLine="720"/>
        <w:rPr>
          <w:rFonts w:ascii="Times New Roman" w:hAnsi="Times New Roman"/>
          <w:szCs w:val="24"/>
        </w:rPr>
      </w:pP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28A5AF7E" w:rsidR="0096484A" w:rsidRPr="00B632B4" w:rsidRDefault="0096484A" w:rsidP="0096484A">
      <w:pPr>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w:t>
      </w:r>
      <w:r w:rsidR="00A37EC8">
        <w:rPr>
          <w:rFonts w:ascii="Times New Roman" w:hAnsi="Times New Roman"/>
          <w:szCs w:val="24"/>
        </w:rPr>
        <w:t>PWM</w:t>
      </w:r>
      <w:r w:rsidRPr="00B632B4">
        <w:rPr>
          <w:rFonts w:ascii="Times New Roman" w:hAnsi="Times New Roman"/>
          <w:szCs w:val="24"/>
        </w:rPr>
        <w:t xml:space="preserve">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36F920A2" w:rsidR="0096484A" w:rsidRPr="00B632B4" w:rsidRDefault="0096484A" w:rsidP="0096484A">
      <w:pPr>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ins w:id="2311" w:author="laca" w:date="2015-06-26T10:03:00Z">
        <w:r w:rsidR="005D6C24">
          <w:t>Kép. 5.41</w:t>
        </w:r>
      </w:ins>
      <w:del w:id="2312" w:author="laca" w:date="2015-06-25T07:58:00Z">
        <w:r w:rsidR="00FF5FBB" w:rsidDel="000633F1">
          <w:delText>Kép. 5.42</w:delText>
        </w:r>
      </w:del>
      <w:r w:rsidRPr="00B632B4">
        <w:fldChar w:fldCharType="end"/>
      </w:r>
      <w:r w:rsidRPr="00B632B4">
        <w:rPr>
          <w:rFonts w:ascii="Times New Roman" w:hAnsi="Times New Roman"/>
        </w:rPr>
        <w:t xml:space="preserve">, a felső ábrán látható a kékkel jelölt frekvencia regiszter értéke, pirossal jelölt a számláló értéke, a zöld szaggatott a skálázott kiötlési tényező értéke. A kép alsó részén látható a kékkel jelölt </w:t>
      </w:r>
      <w:r w:rsidR="00A37EC8">
        <w:rPr>
          <w:rFonts w:ascii="Times New Roman" w:hAnsi="Times New Roman"/>
        </w:rPr>
        <w:t>PWM</w:t>
      </w:r>
      <w:r w:rsidRPr="00B632B4">
        <w:rPr>
          <w:rFonts w:ascii="Times New Roman" w:hAnsi="Times New Roman"/>
        </w:rPr>
        <w:t xml:space="preserve"> jel, illetve pirossal jelölt Enable jel.</w:t>
      </w:r>
    </w:p>
    <w:p w14:paraId="0C47B2FB" w14:textId="09C1705E" w:rsidR="00B51E7D" w:rsidRPr="00BE4225" w:rsidRDefault="00C81A1F" w:rsidP="0096484A">
      <w:pPr>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2FE9B495" wp14:editId="35C7233F">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8129C21" w:rsidR="008F5B81" w:rsidRPr="00C95644" w:rsidRDefault="008F5B81" w:rsidP="00235CA1">
                              <w:pPr>
                                <w:pStyle w:val="Caption"/>
                                <w:jc w:val="center"/>
                                <w:rPr>
                                  <w:noProof/>
                                  <w:sz w:val="32"/>
                                  <w:szCs w:val="32"/>
                                </w:rPr>
                              </w:pPr>
                              <w:bookmarkStart w:id="2313" w:name="_Ref420524365"/>
                              <w:bookmarkStart w:id="2314" w:name="_Toc42298261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15" w:author="laca" w:date="2015-06-26T10:03:00Z">
                                <w:r w:rsidR="005D6C24">
                                  <w:rPr>
                                    <w:noProof/>
                                  </w:rPr>
                                  <w:t>41</w:t>
                                </w:r>
                              </w:ins>
                              <w:del w:id="2316" w:author="laca" w:date="2015-06-25T07:53:00Z">
                                <w:r w:rsidDel="003C281A">
                                  <w:rPr>
                                    <w:noProof/>
                                  </w:rPr>
                                  <w:delText>42</w:delText>
                                </w:r>
                              </w:del>
                              <w:r>
                                <w:fldChar w:fldCharType="end"/>
                              </w:r>
                              <w:bookmarkEnd w:id="2313"/>
                              <w:r>
                                <w:t xml:space="preserve"> a PWM generátor bemenő, kimenő illetve néhány belső jele (Scope1)</w:t>
                              </w:r>
                              <w:bookmarkEnd w:id="2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65"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&#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VXvfF93p8CzXXhHXI42ljhB8yzOXkdY0HFx3ZlHtnnigDq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">
                <v:shape id="Picture 81" o:spid="_x0000_s1166"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21" o:title=""/>
                  <v:path arrowok="t"/>
                </v:shape>
                <v:shape id="Text Box 82" o:spid="_x0000_s1167"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8129C21" w:rsidR="008F5B81" w:rsidRPr="00C95644" w:rsidRDefault="008F5B81" w:rsidP="00235CA1">
                        <w:pPr>
                          <w:pStyle w:val="Caption"/>
                          <w:jc w:val="center"/>
                          <w:rPr>
                            <w:noProof/>
                            <w:sz w:val="32"/>
                            <w:szCs w:val="32"/>
                          </w:rPr>
                        </w:pPr>
                        <w:bookmarkStart w:id="2317" w:name="_Ref420524365"/>
                        <w:bookmarkStart w:id="2318" w:name="_Toc42298261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19" w:author="laca" w:date="2015-06-26T10:03:00Z">
                          <w:r w:rsidR="005D6C24">
                            <w:rPr>
                              <w:noProof/>
                            </w:rPr>
                            <w:t>41</w:t>
                          </w:r>
                        </w:ins>
                        <w:del w:id="2320" w:author="laca" w:date="2015-06-25T07:53:00Z">
                          <w:r w:rsidDel="003C281A">
                            <w:rPr>
                              <w:noProof/>
                            </w:rPr>
                            <w:delText>42</w:delText>
                          </w:r>
                        </w:del>
                        <w:r>
                          <w:fldChar w:fldCharType="end"/>
                        </w:r>
                        <w:bookmarkEnd w:id="2317"/>
                        <w:r>
                          <w:t xml:space="preserve"> a PWM generátor bemenő, kimenő illetve néhány belső jele (Scope1)</w:t>
                        </w:r>
                        <w:bookmarkEnd w:id="2318"/>
                      </w:p>
                    </w:txbxContent>
                  </v:textbox>
                </v:shape>
                <w10:anchorlock/>
              </v:group>
            </w:pict>
          </mc:Fallback>
        </mc:AlternateContent>
      </w:r>
    </w:p>
    <w:p w14:paraId="35A9EC93" w14:textId="77777777" w:rsidR="00D55D7D" w:rsidRPr="00BE4225" w:rsidRDefault="00D55D7D" w:rsidP="007852B4">
      <w:pPr>
        <w:pStyle w:val="Heading2"/>
      </w:pPr>
      <w:bookmarkStart w:id="2321" w:name="_Toc422983792"/>
      <w:bookmarkStart w:id="2322" w:name="_Toc422984672"/>
      <w:r w:rsidRPr="00BE4225">
        <w:lastRenderedPageBreak/>
        <w:t>Elektronika</w:t>
      </w:r>
      <w:bookmarkEnd w:id="2321"/>
      <w:bookmarkEnd w:id="2322"/>
    </w:p>
    <w:p w14:paraId="52E59AE1" w14:textId="77777777" w:rsidR="00D55D7D" w:rsidRPr="00BE4225" w:rsidRDefault="00ED22AB" w:rsidP="007852B4">
      <w:pPr>
        <w:pStyle w:val="Heading3"/>
      </w:pPr>
      <w:bookmarkStart w:id="2323" w:name="_Toc422983793"/>
      <w:bookmarkStart w:id="2324" w:name="_Toc422984673"/>
      <w:r w:rsidRPr="00BE4225">
        <w:t>Digitális Elektronika</w:t>
      </w:r>
      <w:bookmarkEnd w:id="2323"/>
      <w:bookmarkEnd w:id="2324"/>
    </w:p>
    <w:p w14:paraId="4D73993B" w14:textId="764CAA82" w:rsidR="00DA2328" w:rsidRPr="00BE4225" w:rsidRDefault="0096484A" w:rsidP="0071433B">
      <w:pPr>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p>
    <w:p w14:paraId="66CA510F" w14:textId="77777777" w:rsidR="00530C79" w:rsidRPr="00BE4225" w:rsidRDefault="00ED22AB" w:rsidP="007852B4">
      <w:pPr>
        <w:pStyle w:val="Heading3"/>
      </w:pPr>
      <w:bookmarkStart w:id="2325" w:name="_Toc417922768"/>
      <w:bookmarkStart w:id="2326" w:name="_Toc419222375"/>
      <w:bookmarkStart w:id="2327" w:name="_Toc422983794"/>
      <w:bookmarkStart w:id="2328" w:name="_Toc422984674"/>
      <w:r w:rsidRPr="00BE4225">
        <w:t>FPGA Rendszer Felépítése</w:t>
      </w:r>
      <w:bookmarkEnd w:id="2325"/>
      <w:bookmarkEnd w:id="2326"/>
      <w:bookmarkEnd w:id="2327"/>
      <w:bookmarkEnd w:id="2328"/>
    </w:p>
    <w:p w14:paraId="7A94AA7A" w14:textId="4A33620D" w:rsidR="00530C79" w:rsidRPr="00BE4225" w:rsidRDefault="00C81A1F" w:rsidP="0071433B">
      <w:pPr>
        <w:ind w:firstLine="720"/>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28032" behindDoc="1" locked="0" layoutInCell="1" allowOverlap="1" wp14:anchorId="33C17353" wp14:editId="339FEC86">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0CFC7E93" w:rsidR="008F5B81" w:rsidRPr="003853FF" w:rsidRDefault="008F5B81" w:rsidP="00530C79">
                              <w:pPr>
                                <w:pStyle w:val="Caption"/>
                                <w:rPr>
                                  <w:rFonts w:ascii="Times New Roman" w:hAnsi="Times New Roman"/>
                                  <w:noProof/>
                                  <w:color w:val="404040" w:themeColor="text1" w:themeTint="BF"/>
                                  <w:sz w:val="24"/>
                                  <w:szCs w:val="24"/>
                                </w:rPr>
                              </w:pPr>
                              <w:bookmarkStart w:id="2329" w:name="_Toc422982613"/>
                              <w:r w:rsidRPr="003853FF">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30" w:author="laca" w:date="2015-06-26T10:03:00Z">
                                <w:r w:rsidR="005D6C24">
                                  <w:rPr>
                                    <w:noProof/>
                                  </w:rPr>
                                  <w:t>42</w:t>
                                </w:r>
                              </w:ins>
                              <w:del w:id="2331" w:author="laca" w:date="2015-06-25T07:53:00Z">
                                <w:r w:rsidDel="003C281A">
                                  <w:rPr>
                                    <w:noProof/>
                                  </w:rPr>
                                  <w:delText>43</w:delText>
                                </w:r>
                              </w:del>
                              <w:r>
                                <w:fldChar w:fldCharType="end"/>
                              </w:r>
                              <w:r w:rsidRPr="003853FF">
                                <w:t xml:space="preserve"> rendszer elvi felépítése</w:t>
                              </w:r>
                              <w:bookmarkEnd w:id="2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68" style="position:absolute;left:0;text-align:left;margin-left:11.45pt;margin-top:8.35pt;width:276.7pt;height:288.95pt;z-index:-25168844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">
                <v:shape id="Picture 111" o:spid="_x0000_s1169"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23" o:title=""/>
                  <v:path arrowok="t"/>
                </v:shape>
                <v:shape id="Text Box 262" o:spid="_x0000_s1170"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0CFC7E93" w:rsidR="008F5B81" w:rsidRPr="003853FF" w:rsidRDefault="008F5B81" w:rsidP="00530C79">
                        <w:pPr>
                          <w:pStyle w:val="Caption"/>
                          <w:rPr>
                            <w:rFonts w:ascii="Times New Roman" w:hAnsi="Times New Roman"/>
                            <w:noProof/>
                            <w:color w:val="404040" w:themeColor="text1" w:themeTint="BF"/>
                            <w:sz w:val="24"/>
                            <w:szCs w:val="24"/>
                          </w:rPr>
                        </w:pPr>
                        <w:bookmarkStart w:id="2830" w:name="_Toc422982613"/>
                        <w:r w:rsidRPr="003853FF">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31" w:author="laca" w:date="2015-06-26T10:03:00Z">
                          <w:r w:rsidR="005D6C24">
                            <w:rPr>
                              <w:noProof/>
                            </w:rPr>
                            <w:t>42</w:t>
                          </w:r>
                        </w:ins>
                        <w:del w:id="2832" w:author="laca" w:date="2015-06-25T07:53:00Z">
                          <w:r w:rsidDel="003C281A">
                            <w:rPr>
                              <w:noProof/>
                            </w:rPr>
                            <w:delText>43</w:delText>
                          </w:r>
                        </w:del>
                        <w:r>
                          <w:fldChar w:fldCharType="end"/>
                        </w:r>
                        <w:r w:rsidRPr="003853FF">
                          <w:t xml:space="preserve"> rendszer elvi felépítése</w:t>
                        </w:r>
                        <w:bookmarkEnd w:id="2830"/>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63640B9" w:rsidR="0096484A" w:rsidRPr="00B632B4" w:rsidRDefault="0096484A" w:rsidP="0096484A">
      <w:pPr>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sínrendszeren keresztül tudnak kommunikálni.</w:t>
      </w:r>
    </w:p>
    <w:p w14:paraId="0D9BEEBD" w14:textId="1A5DF105" w:rsidR="0096484A" w:rsidRPr="00B632B4" w:rsidRDefault="0096484A" w:rsidP="0096484A">
      <w:pPr>
        <w:ind w:firstLine="720"/>
        <w:rPr>
          <w:rFonts w:ascii="Times New Roman" w:hAnsi="Times New Roman"/>
          <w:szCs w:val="24"/>
        </w:rPr>
      </w:pPr>
      <w:r w:rsidRPr="00B632B4">
        <w:rPr>
          <w:rFonts w:ascii="Times New Roman" w:hAnsi="Times New Roman"/>
          <w:szCs w:val="24"/>
        </w:rPr>
        <w:t>A Spartan FPGA-ba</w:t>
      </w:r>
      <w:r w:rsidR="00AD078E">
        <w:rPr>
          <w:rFonts w:ascii="Times New Roman" w:hAnsi="Times New Roman"/>
          <w:szCs w:val="24"/>
        </w:rPr>
        <w:t>n</w:t>
      </w:r>
      <w:r w:rsidRPr="00B632B4">
        <w:rPr>
          <w:rFonts w:ascii="Times New Roman" w:hAnsi="Times New Roman"/>
          <w:szCs w:val="24"/>
        </w:rPr>
        <w:t xml:space="preserve">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w:t>
      </w:r>
      <w:r w:rsidR="00700125">
        <w:rPr>
          <w:rFonts w:ascii="Times New Roman" w:hAnsi="Times New Roman"/>
          <w:szCs w:val="24"/>
        </w:rPr>
        <w:t>,</w:t>
      </w:r>
      <w:r w:rsidRPr="00B632B4">
        <w:rPr>
          <w:rFonts w:ascii="Times New Roman" w:hAnsi="Times New Roman"/>
          <w:szCs w:val="24"/>
        </w:rPr>
        <w:t xml:space="preserve">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4E4B716E" w:rsidR="00E03AB2" w:rsidRDefault="0096484A" w:rsidP="00A05E75">
      <w:pPr>
        <w:ind w:firstLine="720"/>
        <w:rPr>
          <w:rFonts w:ascii="Times New Roman" w:hAnsi="Times New Roman"/>
          <w:noProof/>
          <w:lang w:val="en-US"/>
        </w:rPr>
      </w:pPr>
      <w:r w:rsidRPr="00B632B4">
        <w:rPr>
          <w:rFonts w:ascii="Times New Roman" w:hAnsi="Times New Roman"/>
          <w:szCs w:val="24"/>
        </w:rPr>
        <w:t xml:space="preserve">A szabályozókat tartalmazó </w:t>
      </w:r>
      <w:r w:rsidRPr="00D86AA1">
        <w:rPr>
          <w:rFonts w:ascii="Times New Roman" w:hAnsi="Times New Roman"/>
          <w:szCs w:val="24"/>
        </w:rPr>
        <w:t>IP</w:t>
      </w:r>
      <w:r w:rsidR="00A37EC8" w:rsidRPr="00D86AA1">
        <w:rPr>
          <w:rFonts w:ascii="Times New Roman" w:hAnsi="Times New Roman"/>
          <w:szCs w:val="24"/>
        </w:rPr>
        <w:t xml:space="preserve"> </w:t>
      </w:r>
      <w:r w:rsidRPr="00D86AA1">
        <w:rPr>
          <w:rFonts w:ascii="Times New Roman" w:hAnsi="Times New Roman"/>
          <w:szCs w:val="24"/>
        </w:rPr>
        <w:t>mag</w:t>
      </w:r>
      <w:r w:rsidRPr="00B632B4">
        <w:rPr>
          <w:rFonts w:ascii="Times New Roman" w:hAnsi="Times New Roman"/>
          <w:i/>
          <w:szCs w:val="24"/>
        </w:rPr>
        <w:t xml:space="preserve">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w:t>
      </w:r>
      <w:r w:rsidR="00A37EC8" w:rsidRPr="00B632B4">
        <w:rPr>
          <w:rFonts w:ascii="Times New Roman" w:hAnsi="Times New Roman"/>
          <w:szCs w:val="24"/>
        </w:rPr>
        <w:t>Ethernet</w:t>
      </w:r>
      <w:r w:rsidRPr="00B632B4">
        <w:rPr>
          <w:rFonts w:ascii="Times New Roman" w:hAnsi="Times New Roman"/>
          <w:szCs w:val="24"/>
        </w:rPr>
        <w:t xml:space="preserve"> modulon keresztül kapcsolódunk egy Wifi</w:t>
      </w:r>
      <w:r w:rsidR="00A37EC8">
        <w:rPr>
          <w:rFonts w:ascii="Times New Roman" w:hAnsi="Times New Roman"/>
          <w:szCs w:val="24"/>
        </w:rPr>
        <w:t xml:space="preserve"> </w:t>
      </w:r>
      <w:r w:rsidRPr="00B632B4">
        <w:rPr>
          <w:rFonts w:ascii="Times New Roman" w:hAnsi="Times New Roman"/>
          <w:szCs w:val="24"/>
        </w:rPr>
        <w:t>routerhez, amely Access pontként működik. A routerhez még csatlakoztathatunk három más vezetékes eszközt, amelyek lokális hálózatba lesznek kötve a Z</w:t>
      </w:r>
      <w:r w:rsidR="00700125">
        <w:rPr>
          <w:rFonts w:ascii="Times New Roman" w:hAnsi="Times New Roman"/>
          <w:szCs w:val="24"/>
        </w:rPr>
        <w:t xml:space="preserve">YBO </w:t>
      </w:r>
      <w:r w:rsidRPr="00B632B4">
        <w:rPr>
          <w:rFonts w:ascii="Times New Roman" w:hAnsi="Times New Roman"/>
          <w:szCs w:val="24"/>
        </w:rPr>
        <w:t xml:space="preserve">val. </w:t>
      </w:r>
    </w:p>
    <w:p w14:paraId="23F9DCDB" w14:textId="76C1C144" w:rsidR="00530C79" w:rsidRPr="00BE4225" w:rsidRDefault="005A2C4C" w:rsidP="00A05E75">
      <w:pPr>
        <w:ind w:firstLine="720"/>
        <w:rPr>
          <w:rFonts w:ascii="Times New Roman" w:hAnsi="Times New Roman"/>
        </w:rPr>
      </w:pPr>
      <w:r>
        <w:rPr>
          <w:noProof/>
          <w:lang w:eastAsia="hu-HU"/>
        </w:rPr>
        <mc:AlternateContent>
          <mc:Choice Requires="wpg">
            <w:drawing>
              <wp:inline distT="0" distB="0" distL="0" distR="0" wp14:anchorId="38F8E510" wp14:editId="194192D8">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4D90860C" w:rsidR="008F5B81" w:rsidRPr="00615A9E" w:rsidRDefault="008F5B81" w:rsidP="00E03AB2">
                              <w:pPr>
                                <w:pStyle w:val="Caption"/>
                                <w:rPr>
                                  <w:rFonts w:ascii="Times New Roman" w:hAnsi="Times New Roman"/>
                                  <w:sz w:val="24"/>
                                  <w:szCs w:val="24"/>
                                </w:rPr>
                              </w:pPr>
                              <w:bookmarkStart w:id="2332" w:name="_Ref422694701"/>
                              <w:bookmarkStart w:id="2333" w:name="_Toc42298261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34" w:author="laca" w:date="2015-06-26T10:03:00Z">
                                <w:r w:rsidR="005D6C24">
                                  <w:rPr>
                                    <w:noProof/>
                                  </w:rPr>
                                  <w:t>43</w:t>
                                </w:r>
                              </w:ins>
                              <w:del w:id="2335" w:author="laca" w:date="2015-06-25T07:53:00Z">
                                <w:r w:rsidDel="003C281A">
                                  <w:rPr>
                                    <w:noProof/>
                                  </w:rPr>
                                  <w:delText>44</w:delText>
                                </w:r>
                              </w:del>
                              <w:r>
                                <w:fldChar w:fldCharType="end"/>
                              </w:r>
                              <w:bookmarkEnd w:id="2332"/>
                              <w:r w:rsidRPr="003853FF">
                                <w:t xml:space="preserve"> Kommunikációs csomagok és az FPGA áramkörökbe programozott modulok elvi felépítése</w:t>
                              </w:r>
                              <w:bookmarkEnd w:id="2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71"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2/u1rN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72"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125" o:title=""/>
                  <v:path arrowok="t"/>
                </v:shape>
                <v:shape id="Text Box 264" o:spid="_x0000_s1173"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4D90860C" w:rsidR="008F5B81" w:rsidRPr="00615A9E" w:rsidRDefault="008F5B81" w:rsidP="00E03AB2">
                        <w:pPr>
                          <w:pStyle w:val="Caption"/>
                          <w:rPr>
                            <w:rFonts w:ascii="Times New Roman" w:hAnsi="Times New Roman"/>
                            <w:sz w:val="24"/>
                            <w:szCs w:val="24"/>
                          </w:rPr>
                        </w:pPr>
                        <w:bookmarkStart w:id="2837" w:name="_Ref422694701"/>
                        <w:bookmarkStart w:id="2838" w:name="_Toc42298261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39" w:author="laca" w:date="2015-06-26T10:03:00Z">
                          <w:r w:rsidR="005D6C24">
                            <w:rPr>
                              <w:noProof/>
                            </w:rPr>
                            <w:t>43</w:t>
                          </w:r>
                        </w:ins>
                        <w:del w:id="2840" w:author="laca" w:date="2015-06-25T07:53:00Z">
                          <w:r w:rsidDel="003C281A">
                            <w:rPr>
                              <w:noProof/>
                            </w:rPr>
                            <w:delText>44</w:delText>
                          </w:r>
                        </w:del>
                        <w:r>
                          <w:fldChar w:fldCharType="end"/>
                        </w:r>
                        <w:bookmarkEnd w:id="2837"/>
                        <w:r w:rsidRPr="003853FF">
                          <w:t xml:space="preserve"> Kommunikációs csomagok és az FPGA áramkörökbe programozott modulok elvi felépítése</w:t>
                        </w:r>
                        <w:bookmarkEnd w:id="2838"/>
                      </w:p>
                    </w:txbxContent>
                  </v:textbox>
                </v:shape>
                <w10:anchorlock/>
              </v:group>
            </w:pict>
          </mc:Fallback>
        </mc:AlternateContent>
      </w:r>
    </w:p>
    <w:p w14:paraId="439A783A" w14:textId="77777777" w:rsidR="00530C79" w:rsidRPr="00BE4225" w:rsidRDefault="00530C79" w:rsidP="007852B4">
      <w:pPr>
        <w:pStyle w:val="Heading4"/>
      </w:pPr>
      <w:bookmarkStart w:id="2336" w:name="_Toc417922769"/>
      <w:bookmarkStart w:id="2337" w:name="_Toc419222376"/>
      <w:bookmarkStart w:id="2338" w:name="_Toc422983795"/>
      <w:bookmarkStart w:id="2339" w:name="_Toc422984675"/>
      <w:r w:rsidRPr="00BE4225">
        <w:lastRenderedPageBreak/>
        <w:t>Zybo FPGA fejlesztőlap</w:t>
      </w:r>
      <w:bookmarkEnd w:id="2336"/>
      <w:bookmarkEnd w:id="2337"/>
      <w:bookmarkEnd w:id="2338"/>
      <w:bookmarkEnd w:id="2339"/>
    </w:p>
    <w:p w14:paraId="72BADD5E" w14:textId="77777777" w:rsidR="00CC4B4C" w:rsidRPr="00B632B4" w:rsidRDefault="00CC4B4C" w:rsidP="00CC4B4C">
      <w:pPr>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ind w:firstLine="720"/>
        <w:rPr>
          <w:rFonts w:ascii="Times New Roman" w:hAnsi="Times New Roman"/>
        </w:rPr>
      </w:pPr>
      <w:r>
        <w:rPr>
          <w:noProof/>
          <w:lang w:eastAsia="hu-HU"/>
        </w:rPr>
        <w:lastRenderedPageBreak/>
        <mc:AlternateContent>
          <mc:Choice Requires="wpg">
            <w:drawing>
              <wp:inline distT="0" distB="0" distL="0" distR="0" wp14:anchorId="07D7580E" wp14:editId="03AB2ADC">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3C73607D" w:rsidR="008F5B81" w:rsidRPr="00833686" w:rsidRDefault="008F5B81" w:rsidP="00E03AB2">
                              <w:pPr>
                                <w:pStyle w:val="Caption"/>
                                <w:jc w:val="center"/>
                                <w:rPr>
                                  <w:rFonts w:ascii="Times New Roman" w:hAnsi="Times New Roman"/>
                                </w:rPr>
                              </w:pPr>
                              <w:bookmarkStart w:id="2340" w:name="_Toc42298261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41" w:author="laca" w:date="2015-06-26T10:03:00Z">
                                <w:r w:rsidR="005D6C24">
                                  <w:rPr>
                                    <w:noProof/>
                                  </w:rPr>
                                  <w:t>44</w:t>
                                </w:r>
                              </w:ins>
                              <w:del w:id="2342" w:author="laca" w:date="2015-06-25T07:53:00Z">
                                <w:r w:rsidDel="003C281A">
                                  <w:rPr>
                                    <w:noProof/>
                                  </w:rPr>
                                  <w:delText>45</w:delText>
                                </w:r>
                              </w:del>
                              <w:r>
                                <w:fldChar w:fldCharType="end"/>
                              </w:r>
                              <w:r>
                                <w:t xml:space="preserve"> ZYBO Core0 program folyamat árbája</w:t>
                              </w:r>
                              <w:bookmarkEnd w:id="2340"/>
                            </w:p>
                          </w:txbxContent>
                        </wps:txbx>
                        <wps:bodyPr rot="0" vert="horz" wrap="square" lIns="0" tIns="0" rIns="0" bIns="0" anchor="t" anchorCtr="0" upright="1">
                          <a:spAutoFit/>
                        </wps:bodyPr>
                      </wps:wsp>
                    </wpg:wgp>
                  </a:graphicData>
                </a:graphic>
              </wp:inline>
            </w:drawing>
          </mc:Choice>
          <mc:Fallback>
            <w:pict>
              <v:group w14:anchorId="07D7580E" id="Group 267" o:spid="_x0000_s1174"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MYybQA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75"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127" o:title=""/>
                  <v:path arrowok="t"/>
                </v:shape>
                <v:shape id="Text Box 266" o:spid="_x0000_s1176"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3C73607D" w:rsidR="008F5B81" w:rsidRPr="00833686" w:rsidRDefault="008F5B81" w:rsidP="00E03AB2">
                        <w:pPr>
                          <w:pStyle w:val="Caption"/>
                          <w:jc w:val="center"/>
                          <w:rPr>
                            <w:rFonts w:ascii="Times New Roman" w:hAnsi="Times New Roman"/>
                          </w:rPr>
                        </w:pPr>
                        <w:bookmarkStart w:id="2848" w:name="_Toc42298261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49" w:author="laca" w:date="2015-06-26T10:03:00Z">
                          <w:r w:rsidR="005D6C24">
                            <w:rPr>
                              <w:noProof/>
                            </w:rPr>
                            <w:t>44</w:t>
                          </w:r>
                        </w:ins>
                        <w:del w:id="2850" w:author="laca" w:date="2015-06-25T07:53:00Z">
                          <w:r w:rsidDel="003C281A">
                            <w:rPr>
                              <w:noProof/>
                            </w:rPr>
                            <w:delText>45</w:delText>
                          </w:r>
                        </w:del>
                        <w:r>
                          <w:fldChar w:fldCharType="end"/>
                        </w:r>
                        <w:r>
                          <w:t xml:space="preserve"> ZYBO Core0 program folyamat árbája</w:t>
                        </w:r>
                        <w:bookmarkEnd w:id="2848"/>
                      </w:p>
                    </w:txbxContent>
                  </v:textbox>
                </v:shape>
                <w10:anchorlock/>
              </v:group>
            </w:pict>
          </mc:Fallback>
        </mc:AlternateContent>
      </w:r>
    </w:p>
    <w:p w14:paraId="240F7376" w14:textId="3AC649C1" w:rsidR="00530C79" w:rsidRPr="00BE4225" w:rsidRDefault="00530C79" w:rsidP="00BC64C7">
      <w:pPr>
        <w:ind w:firstLine="720"/>
        <w:rPr>
          <w:rFonts w:ascii="Times New Roman" w:hAnsi="Times New Roman"/>
        </w:rPr>
      </w:pPr>
    </w:p>
    <w:p w14:paraId="7FCD2C1D" w14:textId="2779F3A6" w:rsidR="00530C79" w:rsidRPr="00BE4225" w:rsidRDefault="00530C79" w:rsidP="007852B4">
      <w:pPr>
        <w:pStyle w:val="Heading4"/>
      </w:pPr>
      <w:bookmarkStart w:id="2343" w:name="_Toc417922770"/>
      <w:bookmarkStart w:id="2344" w:name="_Toc419222377"/>
      <w:bookmarkStart w:id="2345" w:name="_Toc422983796"/>
      <w:bookmarkStart w:id="2346" w:name="_Toc422984676"/>
      <w:r w:rsidRPr="00BE4225">
        <w:t>Spartan3e FPGA fejlesztőlap</w:t>
      </w:r>
      <w:bookmarkEnd w:id="2343"/>
      <w:bookmarkEnd w:id="2344"/>
      <w:bookmarkEnd w:id="2345"/>
      <w:bookmarkEnd w:id="2346"/>
    </w:p>
    <w:p w14:paraId="3520322B" w14:textId="3ABC64C2" w:rsidR="00CC4B4C" w:rsidRPr="00B632B4" w:rsidRDefault="00E03AB2" w:rsidP="00CC4B4C">
      <w:pPr>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16768" behindDoc="0" locked="0" layoutInCell="1" allowOverlap="1" wp14:anchorId="71F432BB" wp14:editId="5897EAD9">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314964FE" w:rsidR="008F5B81" w:rsidRPr="003853FF" w:rsidRDefault="008F5B81" w:rsidP="00530C79">
                              <w:pPr>
                                <w:pStyle w:val="Caption"/>
                              </w:pPr>
                              <w:bookmarkStart w:id="2347" w:name="_Toc42298261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48" w:author="laca" w:date="2015-06-26T10:03:00Z">
                                <w:r w:rsidR="005D6C24">
                                  <w:rPr>
                                    <w:noProof/>
                                  </w:rPr>
                                  <w:t>45</w:t>
                                </w:r>
                              </w:ins>
                              <w:del w:id="2349" w:author="laca" w:date="2015-06-25T07:53:00Z">
                                <w:r w:rsidDel="003C281A">
                                  <w:rPr>
                                    <w:noProof/>
                                  </w:rPr>
                                  <w:delText>46</w:delText>
                                </w:r>
                              </w:del>
                              <w:r>
                                <w:fldChar w:fldCharType="end"/>
                              </w:r>
                              <w:r>
                                <w:t xml:space="preserve"> Spartan3e500, microblaze szoftver Folyamat ábrája</w:t>
                              </w:r>
                              <w:bookmarkEnd w:id="2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77" style="position:absolute;left:0;text-align:left;margin-left:.6pt;margin-top:1pt;width:204.25pt;height:266.8pt;z-index:2516167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ysB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RdEaDFZqfULIDEKaUXAVrNbgefvqXUP1GA0YRPj&#10;1n3Bp6zVbp6oVkpIpczf5/a9PtKL04TsMOrmif1rS30Lqz9JJN7PxU4wnbDqBLltlgrlkQdvgogL&#10;xtWdWBrVfAUvFv4VHFHJ8NY8cZ24dHHgYoozvlgEpdgJ7+WjRv+MLcHD/LT/So1uae3Amc+qoxYt&#10;TtgddSPoi61TpQjU98BGFMNwCjQPUpihobLbee+H9Ot10Dr+Krn6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U2srAc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78"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29" o:title=""/>
                  <v:path arrowok="t"/>
                </v:shape>
                <v:shape id="Text Box 143" o:spid="_x0000_s1179"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314964FE" w:rsidR="008F5B81" w:rsidRPr="003853FF" w:rsidRDefault="008F5B81" w:rsidP="00530C79">
                        <w:pPr>
                          <w:pStyle w:val="Caption"/>
                        </w:pPr>
                        <w:bookmarkStart w:id="2858" w:name="_Toc42298261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59" w:author="laca" w:date="2015-06-26T10:03:00Z">
                          <w:r w:rsidR="005D6C24">
                            <w:rPr>
                              <w:noProof/>
                            </w:rPr>
                            <w:t>45</w:t>
                          </w:r>
                        </w:ins>
                        <w:del w:id="2860" w:author="laca" w:date="2015-06-25T07:53:00Z">
                          <w:r w:rsidDel="003C281A">
                            <w:rPr>
                              <w:noProof/>
                            </w:rPr>
                            <w:delText>46</w:delText>
                          </w:r>
                        </w:del>
                        <w:r>
                          <w:fldChar w:fldCharType="end"/>
                        </w:r>
                        <w:r>
                          <w:t xml:space="preserve"> Spartan3e500, microblaze szoftver Folyamat ábrája</w:t>
                        </w:r>
                        <w:bookmarkEnd w:id="2858"/>
                      </w:p>
                    </w:txbxContent>
                  </v:textbox>
                </v:shape>
                <w10:wrap type="square"/>
              </v:group>
            </w:pict>
          </mc:Fallback>
        </mc:AlternateContent>
      </w:r>
      <w:commentRangeStart w:id="2350"/>
      <w:r w:rsidR="005A2C4C">
        <w:rPr>
          <w:noProof/>
          <w:lang w:eastAsia="hu-HU"/>
        </w:rPr>
        <mc:AlternateContent>
          <mc:Choice Requires="wpg">
            <w:drawing>
              <wp:anchor distT="0" distB="0" distL="114300" distR="114300" simplePos="0" relativeHeight="251655168" behindDoc="0" locked="0" layoutInCell="1" allowOverlap="1" wp14:anchorId="078FC255" wp14:editId="5719781F">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67B425FC" w:rsidR="008F5B81" w:rsidRPr="003853FF" w:rsidRDefault="008F5B81" w:rsidP="00CC4B4C">
                              <w:pPr>
                                <w:pStyle w:val="Caption"/>
                              </w:pPr>
                              <w:bookmarkStart w:id="2351" w:name="_Toc422568630"/>
                              <w:bookmarkStart w:id="2352" w:name="_Toc422568701"/>
                              <w:bookmarkStart w:id="2353" w:name="_Toc422684378"/>
                              <w:bookmarkStart w:id="2354" w:name="_Toc42298261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355" w:author="laca" w:date="2015-06-26T10:03:00Z">
                                <w:r w:rsidR="005D6C24">
                                  <w:rPr>
                                    <w:noProof/>
                                  </w:rPr>
                                  <w:t>46</w:t>
                                </w:r>
                              </w:ins>
                              <w:del w:id="2356" w:author="laca" w:date="2015-06-25T07:53:00Z">
                                <w:r w:rsidDel="003C281A">
                                  <w:rPr>
                                    <w:noProof/>
                                  </w:rPr>
                                  <w:delText>47</w:delText>
                                </w:r>
                              </w:del>
                              <w:r>
                                <w:fldChar w:fldCharType="end"/>
                              </w:r>
                              <w:r>
                                <w:t xml:space="preserve"> Spartan3e500, MicroBlaze szoftver folyamat ábrája</w:t>
                              </w:r>
                              <w:bookmarkEnd w:id="2351"/>
                              <w:bookmarkEnd w:id="2352"/>
                              <w:bookmarkEnd w:id="2353"/>
                              <w:bookmarkEnd w:id="2354"/>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80" style="position:absolute;left:0;text-align:left;margin-left:.6pt;margin-top:1pt;width:204.25pt;height:266.8pt;z-index:2516551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">
                <v:shape id="Picture 212" o:spid="_x0000_s1181"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129" o:title=""/>
                  <v:path arrowok="t"/>
                </v:shape>
                <v:shape id="Text Box 213" o:spid="_x0000_s1182"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67B425FC" w:rsidR="008F5B81" w:rsidRPr="003853FF" w:rsidRDefault="008F5B81" w:rsidP="00CC4B4C">
                        <w:pPr>
                          <w:pStyle w:val="Caption"/>
                        </w:pPr>
                        <w:bookmarkStart w:id="2868" w:name="_Toc422568630"/>
                        <w:bookmarkStart w:id="2869" w:name="_Toc422568701"/>
                        <w:bookmarkStart w:id="2870" w:name="_Toc422684378"/>
                        <w:bookmarkStart w:id="2871" w:name="_Toc42298261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72" w:author="laca" w:date="2015-06-26T10:03:00Z">
                          <w:r w:rsidR="005D6C24">
                            <w:rPr>
                              <w:noProof/>
                            </w:rPr>
                            <w:t>46</w:t>
                          </w:r>
                        </w:ins>
                        <w:del w:id="2873" w:author="laca" w:date="2015-06-25T07:53:00Z">
                          <w:r w:rsidDel="003C281A">
                            <w:rPr>
                              <w:noProof/>
                            </w:rPr>
                            <w:delText>47</w:delText>
                          </w:r>
                        </w:del>
                        <w:r>
                          <w:fldChar w:fldCharType="end"/>
                        </w:r>
                        <w:r>
                          <w:t xml:space="preserve"> Spartan3e500, MicroBlaze szoftver folyamat ábrája</w:t>
                        </w:r>
                        <w:bookmarkEnd w:id="2868"/>
                        <w:bookmarkEnd w:id="2869"/>
                        <w:bookmarkEnd w:id="2870"/>
                        <w:bookmarkEnd w:id="2871"/>
                      </w:p>
                    </w:txbxContent>
                  </v:textbox>
                </v:shape>
                <w10:wrap type="square"/>
              </v:group>
            </w:pict>
          </mc:Fallback>
        </mc:AlternateContent>
      </w:r>
      <w:commentRangeEnd w:id="2350"/>
      <w:r w:rsidR="006C317F">
        <w:rPr>
          <w:rStyle w:val="CommentReference"/>
        </w:rPr>
        <w:commentReference w:id="2350"/>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3F4B75D5" w:rsidR="00CC4B4C" w:rsidRPr="00B632B4" w:rsidRDefault="00CC4B4C" w:rsidP="00CC4B4C">
      <w:pPr>
        <w:ind w:firstLine="432"/>
        <w:rPr>
          <w:rFonts w:ascii="Times New Roman" w:hAnsi="Times New Roman"/>
        </w:rPr>
      </w:pPr>
      <w:r w:rsidRPr="00B632B4">
        <w:rPr>
          <w:rFonts w:ascii="Times New Roman" w:hAnsi="Times New Roman"/>
        </w:rPr>
        <w:t xml:space="preserve">Abban az esetben, ha megszakad az SPI kommunikáció egy adott időn belül letiltja a </w:t>
      </w:r>
      <w:r w:rsidR="00A37EC8">
        <w:rPr>
          <w:rFonts w:ascii="Times New Roman" w:hAnsi="Times New Roman"/>
        </w:rPr>
        <w:t>PWM</w:t>
      </w:r>
      <w:r w:rsidRPr="00B632B4">
        <w:rPr>
          <w:rFonts w:ascii="Times New Roman" w:hAnsi="Times New Roman"/>
        </w:rPr>
        <w:t xml:space="preserve"> modulok kimenetét így állítva meg a rendszert. </w:t>
      </w:r>
    </w:p>
    <w:p w14:paraId="170106B7" w14:textId="77777777" w:rsidR="00CC4B4C" w:rsidRPr="00B632B4" w:rsidRDefault="00CC4B4C" w:rsidP="00CC4B4C">
      <w:pPr>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4CF4434C" w:rsidR="00CC4B4C" w:rsidRPr="00B632B4" w:rsidRDefault="00CC4B4C" w:rsidP="003F67A3">
      <w:pPr>
        <w:tabs>
          <w:tab w:val="left" w:pos="6946"/>
        </w:tabs>
        <w:ind w:firstLine="432"/>
        <w:rPr>
          <w:rFonts w:ascii="Times New Roman" w:hAnsi="Times New Roman"/>
        </w:rPr>
      </w:pPr>
      <w:bookmarkStart w:id="2357" w:name="_Toc419222378"/>
      <w:r w:rsidRPr="00B632B4">
        <w:rPr>
          <w:rFonts w:ascii="Times New Roman" w:hAnsi="Times New Roman"/>
        </w:rPr>
        <w:lastRenderedPageBreak/>
        <w:t>A MicroBlaze processzoron futó program legfőbb feladata az SPI kommunikáció és az osztott regiszterek kezelése. Az S</w:t>
      </w:r>
      <w:r w:rsidR="003F67A3">
        <w:rPr>
          <w:rFonts w:ascii="Times New Roman" w:hAnsi="Times New Roman"/>
        </w:rPr>
        <w:t>PI</w:t>
      </w:r>
      <w:r w:rsidRPr="00B632B4">
        <w:rPr>
          <w:rFonts w:ascii="Times New Roman" w:hAnsi="Times New Roman"/>
        </w:rPr>
        <w:t xml:space="preserve">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pPr>
      <w:bookmarkStart w:id="2358" w:name="_Toc422983797"/>
      <w:bookmarkStart w:id="2359" w:name="_Toc422984677"/>
      <w:r w:rsidRPr="00BE4225">
        <w:t>Kommunikációs protokollok</w:t>
      </w:r>
      <w:bookmarkEnd w:id="2357"/>
      <w:bookmarkEnd w:id="2358"/>
      <w:bookmarkEnd w:id="2359"/>
    </w:p>
    <w:p w14:paraId="11D4B1EE" w14:textId="77777777" w:rsidR="00530C79" w:rsidRPr="00BE4225" w:rsidRDefault="00ED22AB" w:rsidP="007852B4">
      <w:pPr>
        <w:pStyle w:val="Heading5"/>
      </w:pPr>
      <w:bookmarkStart w:id="2360" w:name="_Toc419222379"/>
      <w:r w:rsidRPr="00BE4225">
        <w:t>SPI kommunikációs protokoll:</w:t>
      </w:r>
      <w:bookmarkEnd w:id="2360"/>
    </w:p>
    <w:p w14:paraId="65A54AAE" w14:textId="1DDF1E8B" w:rsidR="00CC4B4C" w:rsidRPr="00B632B4" w:rsidRDefault="00CC4B4C" w:rsidP="00CC4B4C">
      <w:pPr>
        <w:ind w:firstLine="720"/>
        <w:rPr>
          <w:rFonts w:ascii="Times New Roman" w:hAnsi="Times New Roman"/>
          <w:color w:val="005032"/>
        </w:rPr>
      </w:pPr>
      <w:r w:rsidRPr="00B632B4">
        <w:rPr>
          <w:rFonts w:ascii="Times New Roman" w:hAnsi="Times New Roman"/>
        </w:rPr>
        <w:t>A Z</w:t>
      </w:r>
      <w:r w:rsidR="003F67A3">
        <w:rPr>
          <w:rFonts w:ascii="Times New Roman" w:hAnsi="Times New Roman"/>
        </w:rPr>
        <w:t>YBO</w:t>
      </w:r>
      <w:r w:rsidRPr="00B632B4">
        <w:rPr>
          <w:rFonts w:ascii="Times New Roman" w:hAnsi="Times New Roman"/>
        </w:rPr>
        <w:t xml:space="preserve"> mester míg a Spartan szolga egységként működik, a kommunikáció szinkron típusú, az órajel frekvenciája 1.56 MHz. Miközben a mester adatokat küld a szolga irányába a szolga egység is továbbit párhuzamosan adatokat a mester irányába. Az </w:t>
      </w:r>
      <w:r w:rsidR="003F67A3">
        <w:rPr>
          <w:rFonts w:ascii="Times New Roman" w:hAnsi="Times New Roman"/>
        </w:rPr>
        <w:t xml:space="preserve">SPI </w:t>
      </w:r>
      <w:r w:rsidRPr="00B632B4">
        <w:rPr>
          <w:rFonts w:ascii="Times New Roman" w:hAnsi="Times New Roman"/>
        </w:rPr>
        <w:t xml:space="preserve"> legkisebb csomagja minimum 32bit. Az </w:t>
      </w:r>
      <w:r w:rsidR="00A37EC8">
        <w:rPr>
          <w:rFonts w:ascii="Times New Roman" w:hAnsi="Times New Roman"/>
        </w:rPr>
        <w:t>SPI</w:t>
      </w:r>
      <w:r w:rsidRPr="00B632B4">
        <w:rPr>
          <w:rFonts w:ascii="Times New Roman" w:hAnsi="Times New Roman"/>
        </w:rPr>
        <w:t xml:space="preserve"> kommunikáció</w:t>
      </w:r>
      <w:r w:rsidRPr="00B632B4">
        <w:rPr>
          <w:rStyle w:val="CommentReference"/>
          <w:rFonts w:ascii="Times New Roman" w:hAnsi="Times New Roman"/>
          <w:sz w:val="24"/>
          <w:szCs w:val="24"/>
        </w:rPr>
        <w:commentReference w:id="2361"/>
      </w:r>
      <w:r w:rsidRPr="00B632B4">
        <w:rPr>
          <w:rFonts w:ascii="Times New Roman" w:hAnsi="Times New Roman"/>
        </w:rPr>
        <w:t xml:space="preserve"> </w:t>
      </w:r>
      <w:r w:rsidR="003F67A3">
        <w:rPr>
          <w:rFonts w:ascii="Times New Roman" w:hAnsi="Times New Roman"/>
        </w:rPr>
        <w:t>az ábrán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ins w:id="2362" w:author="laca" w:date="2015-06-26T10:03:00Z">
        <w:r w:rsidR="005D6C24">
          <w:t xml:space="preserve">Kép. </w:t>
        </w:r>
        <w:r w:rsidR="005D6C24">
          <w:rPr>
            <w:noProof/>
          </w:rPr>
          <w:t>5</w:t>
        </w:r>
        <w:r w:rsidR="005D6C24">
          <w:t>.</w:t>
        </w:r>
        <w:r w:rsidR="005D6C24">
          <w:rPr>
            <w:noProof/>
          </w:rPr>
          <w:t>43</w:t>
        </w:r>
      </w:ins>
      <w:del w:id="2363"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44</w:delText>
        </w:r>
      </w:del>
      <w:r>
        <w:rPr>
          <w:rFonts w:ascii="Times New Roman" w:hAnsi="Times New Roman"/>
        </w:rPr>
        <w:fldChar w:fldCharType="end"/>
      </w:r>
      <w:r w:rsidR="003F67A3">
        <w:rPr>
          <w:rFonts w:ascii="Times New Roman" w:hAnsi="Times New Roman"/>
        </w:rPr>
        <w:t>)</w:t>
      </w:r>
      <w:r w:rsidRPr="00B632B4">
        <w:rPr>
          <w:rFonts w:ascii="Times New Roman" w:hAnsi="Times New Roman"/>
        </w:rPr>
        <w:t xml:space="preserve"> látható SPI csomagszerkezeten keresztül történik. </w:t>
      </w:r>
    </w:p>
    <w:p w14:paraId="112EDE6A" w14:textId="46173AA9" w:rsidR="00CC4B4C" w:rsidRPr="00B632B4" w:rsidRDefault="00CC4B4C" w:rsidP="00CC4B4C">
      <w:pPr>
        <w:ind w:firstLine="720"/>
        <w:rPr>
          <w:rFonts w:ascii="Times New Roman" w:hAnsi="Times New Roman"/>
        </w:rPr>
      </w:pPr>
      <w:r w:rsidRPr="00B632B4">
        <w:rPr>
          <w:rFonts w:ascii="Times New Roman" w:hAnsi="Times New Roman"/>
        </w:rPr>
        <w:t>A struktúrák, amelyeket küldünk vagy fogadunk, mérete mindkét esetben megegyezik, egy IP</w:t>
      </w:r>
      <w:r w:rsidR="003F67A3">
        <w:rPr>
          <w:rFonts w:ascii="Times New Roman" w:hAnsi="Times New Roman"/>
        </w:rPr>
        <w:t xml:space="preserve"> </w:t>
      </w:r>
      <w:r w:rsidRPr="00B632B4">
        <w:rPr>
          <w:rFonts w:ascii="Times New Roman" w:hAnsi="Times New Roman"/>
        </w:rPr>
        <w:t>mag 13*4 byte adatot kap és küld minden adatcserekor. Mivel 4 IP</w:t>
      </w:r>
      <w:r w:rsidR="00A37EC8">
        <w:rPr>
          <w:rFonts w:ascii="Times New Roman" w:hAnsi="Times New Roman"/>
        </w:rPr>
        <w:t xml:space="preserve"> </w:t>
      </w:r>
      <w:r w:rsidRPr="00B632B4">
        <w:rPr>
          <w:rFonts w:ascii="Times New Roman" w:hAnsi="Times New Roman"/>
        </w:rPr>
        <w:t>mag van a rendszerben így a teljes csomag 13*4*4, összesen 208 bit hosszú.</w:t>
      </w:r>
    </w:p>
    <w:p w14:paraId="4E174859" w14:textId="44F1FF37" w:rsidR="00CC4B4C" w:rsidRPr="00B632B4" w:rsidRDefault="00CC4B4C" w:rsidP="00CC4B4C">
      <w:pPr>
        <w:autoSpaceDE w:val="0"/>
        <w:autoSpaceDN w:val="0"/>
        <w:adjustRightInd w:val="0"/>
        <w:rPr>
          <w:rFonts w:ascii="Times New Roman" w:hAnsi="Times New Roman"/>
        </w:rPr>
      </w:pPr>
      <w:r w:rsidRPr="00B632B4">
        <w:rPr>
          <w:rFonts w:ascii="Times New Roman" w:hAnsi="Times New Roman"/>
        </w:rPr>
        <w:tab/>
        <w:t>Az</w:t>
      </w:r>
      <w:r w:rsidR="00A37EC8">
        <w:rPr>
          <w:rFonts w:ascii="Times New Roman" w:hAnsi="Times New Roman"/>
        </w:rPr>
        <w:t xml:space="preserve"> IP </w:t>
      </w:r>
      <w:r w:rsidRPr="00B632B4">
        <w:rPr>
          <w:rFonts w:ascii="Times New Roman" w:hAnsi="Times New Roman"/>
        </w:rPr>
        <w:t xml:space="preserve">mag csomagok mellet megtalálható két regiszter, amely segítségével a nem kritikus modulokat tudjuk megcímezni és adatokat továbbítani nekik </w:t>
      </w:r>
      <w:r w:rsidR="00A37EC8" w:rsidRPr="00B632B4">
        <w:rPr>
          <w:rFonts w:ascii="Times New Roman" w:hAnsi="Times New Roman"/>
        </w:rPr>
        <w:t>pl.</w:t>
      </w:r>
      <w:r w:rsidRPr="00B632B4">
        <w:rPr>
          <w:rFonts w:ascii="Times New Roman" w:hAnsi="Times New Roman"/>
        </w:rPr>
        <w:t>: ventil</w:t>
      </w:r>
      <w:r w:rsidR="00A37EC8">
        <w:rPr>
          <w:rFonts w:ascii="Times New Roman" w:hAnsi="Times New Roman"/>
        </w:rPr>
        <w:t>l</w:t>
      </w:r>
      <w:r w:rsidRPr="00B632B4">
        <w:rPr>
          <w:rFonts w:ascii="Times New Roman" w:hAnsi="Times New Roman"/>
        </w:rPr>
        <w:t xml:space="preserve">átor </w:t>
      </w:r>
      <w:r w:rsidR="00A37EC8">
        <w:rPr>
          <w:rFonts w:ascii="Times New Roman" w:hAnsi="Times New Roman"/>
        </w:rPr>
        <w:t>PWM</w:t>
      </w:r>
      <w:r w:rsidR="00A37EC8" w:rsidRPr="00B632B4">
        <w:rPr>
          <w:rFonts w:ascii="Times New Roman" w:hAnsi="Times New Roman"/>
        </w:rPr>
        <w:t xml:space="preserve"> </w:t>
      </w:r>
      <w:r w:rsidRPr="00B632B4">
        <w:rPr>
          <w:rFonts w:ascii="Times New Roman" w:hAnsi="Times New Roman"/>
        </w:rPr>
        <w:t xml:space="preserve">modul, pumpa </w:t>
      </w:r>
      <w:r w:rsidR="00A37EC8">
        <w:rPr>
          <w:rFonts w:ascii="Times New Roman" w:hAnsi="Times New Roman"/>
        </w:rPr>
        <w:t>PWM</w:t>
      </w:r>
      <w:r w:rsidR="00A37EC8" w:rsidRPr="00B632B4">
        <w:rPr>
          <w:rFonts w:ascii="Times New Roman" w:hAnsi="Times New Roman"/>
        </w:rPr>
        <w:t xml:space="preserve"> </w:t>
      </w:r>
      <w:r w:rsidRPr="00B632B4">
        <w:rPr>
          <w:rFonts w:ascii="Times New Roman" w:hAnsi="Times New Roman"/>
        </w:rPr>
        <w:t xml:space="preserve">modul. </w:t>
      </w:r>
    </w:p>
    <w:p w14:paraId="6E3F4EE1" w14:textId="77777777" w:rsidR="00CC4B4C" w:rsidRPr="00B632B4" w:rsidRDefault="00CC4B4C" w:rsidP="00CC4B4C">
      <w:pPr>
        <w:autoSpaceDE w:val="0"/>
        <w:autoSpaceDN w:val="0"/>
        <w:adjustRightInd w:val="0"/>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12D8AEAF" w:rsidR="00CC4B4C" w:rsidRPr="00B632B4" w:rsidRDefault="00CC4B4C" w:rsidP="00CC4B4C">
      <w:pPr>
        <w:rPr>
          <w:rFonts w:ascii="Times New Roman" w:hAnsi="Times New Roman"/>
        </w:rPr>
      </w:pPr>
      <w:r w:rsidRPr="00B632B4">
        <w:rPr>
          <w:rFonts w:ascii="Times New Roman" w:hAnsi="Times New Roman"/>
        </w:rPr>
        <w:tab/>
        <w:t xml:space="preserve">Az outMag0 csomag tartalmazza egy beépített </w:t>
      </w:r>
      <w:r w:rsidR="00A37EC8" w:rsidRPr="00B632B4">
        <w:rPr>
          <w:rFonts w:ascii="Times New Roman" w:hAnsi="Times New Roman"/>
        </w:rPr>
        <w:t>IP mag</w:t>
      </w:r>
      <w:r w:rsidRPr="00B632B4">
        <w:rPr>
          <w:rFonts w:ascii="Times New Roman" w:hAnsi="Times New Roman"/>
        </w:rPr>
        <w:t xml:space="preserve"> kimenő adatait: aktuális sebesség, pozíció, sebesség, pozíció szabályozó beavatkozó jele, valamint n20-n60-ig üres csomagok, azért van rá szükség</w:t>
      </w:r>
      <w:r w:rsidR="00A37EC8">
        <w:rPr>
          <w:rFonts w:ascii="Times New Roman" w:hAnsi="Times New Roman"/>
        </w:rPr>
        <w:t>,</w:t>
      </w:r>
      <w:r w:rsidRPr="00B632B4">
        <w:rPr>
          <w:rFonts w:ascii="Times New Roman" w:hAnsi="Times New Roman"/>
        </w:rPr>
        <w:t xml:space="preserve"> hogy az outMag0 mérete megegyezzen a inMag0 méretével.</w:t>
      </w:r>
    </w:p>
    <w:p w14:paraId="1D9F3B0F" w14:textId="77E7085D" w:rsidR="00CC4B4C" w:rsidRPr="00B632B4" w:rsidRDefault="00CC4B4C" w:rsidP="00CC4B4C">
      <w:pPr>
        <w:rPr>
          <w:rFonts w:ascii="Times New Roman" w:hAnsi="Times New Roman"/>
        </w:rPr>
      </w:pPr>
      <w:r w:rsidRPr="00B632B4">
        <w:rPr>
          <w:rFonts w:ascii="Times New Roman" w:hAnsi="Times New Roman"/>
        </w:rPr>
        <w:tab/>
        <w:t>Az inMag0 tartalmazza azokat az adatokat, amelyek segítségével betudjuk konfigurálni a szabályzókat, és a paramétereket tudjuk frissíteni. Az S</w:t>
      </w:r>
      <w:r w:rsidR="003F67A3">
        <w:rPr>
          <w:rFonts w:ascii="Times New Roman" w:hAnsi="Times New Roman"/>
        </w:rPr>
        <w:t>PI</w:t>
      </w:r>
      <w:r w:rsidRPr="00B632B4">
        <w:rPr>
          <w:rFonts w:ascii="Times New Roman" w:hAnsi="Times New Roman"/>
        </w:rPr>
        <w:t xml:space="preserve">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w:t>
      </w:r>
      <w:r w:rsidR="003F67A3">
        <w:rPr>
          <w:rFonts w:ascii="Times New Roman" w:hAnsi="Times New Roman"/>
        </w:rPr>
        <w:t>YBO</w:t>
      </w:r>
      <w:r w:rsidRPr="00B632B4">
        <w:rPr>
          <w:rFonts w:ascii="Times New Roman" w:hAnsi="Times New Roman"/>
        </w:rPr>
        <w:t xml:space="preserve"> rendszerből változtatni a mintavételezési frekvenciát anélkül, hogy bármit is kellene mordosítani a Mi</w:t>
      </w:r>
      <w:r w:rsidR="00A37EC8">
        <w:rPr>
          <w:rFonts w:ascii="Times New Roman" w:hAnsi="Times New Roman"/>
        </w:rPr>
        <w:t>c</w:t>
      </w:r>
      <w:r w:rsidRPr="00B632B4">
        <w:rPr>
          <w:rFonts w:ascii="Times New Roman" w:hAnsi="Times New Roman"/>
        </w:rPr>
        <w:t xml:space="preserve">roBlaze szoftverében. A </w:t>
      </w:r>
      <w:r w:rsidR="003F67A3">
        <w:rPr>
          <w:rFonts w:ascii="Times New Roman" w:hAnsi="Times New Roman"/>
        </w:rPr>
        <w:t>ZYBO</w:t>
      </w:r>
      <w:r w:rsidRPr="00B632B4">
        <w:rPr>
          <w:rFonts w:ascii="Times New Roman" w:hAnsi="Times New Roman"/>
        </w:rPr>
        <w:t xml:space="preserve"> rendszer </w:t>
      </w:r>
      <w:r w:rsidRPr="00B632B4">
        <w:rPr>
          <w:rFonts w:ascii="Times New Roman" w:hAnsi="Times New Roman"/>
        </w:rPr>
        <w:lastRenderedPageBreak/>
        <w:t>az adatokat egy frissítési periódus késéssel kapja meg. A Zybo rendszerben minden 0.005s ként érkezik egy megszakítás, amelynek kiszolgálásakor a rendszer begyűjti az adatokat az érzékelőktől és küld egy SPI csomagot a Spartan rendszernek.</w:t>
      </w:r>
    </w:p>
    <w:p w14:paraId="568A75BB" w14:textId="490264AE" w:rsidR="00BE4225" w:rsidRDefault="00CC4B4C" w:rsidP="00CC4B4C">
      <w:pPr>
        <w:autoSpaceDE w:val="0"/>
        <w:autoSpaceDN w:val="0"/>
        <w:adjustRightInd w:val="0"/>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w:t>
      </w:r>
      <w:r w:rsidR="003F67A3">
        <w:rPr>
          <w:rFonts w:ascii="Times New Roman" w:hAnsi="Times New Roman"/>
        </w:rPr>
        <w:t>z</w:t>
      </w:r>
      <w:r w:rsidRPr="00B632B4">
        <w:rPr>
          <w:rFonts w:ascii="Times New Roman" w:hAnsi="Times New Roman"/>
        </w:rPr>
        <w:t xml:space="preserve"> inMag0-t a Zybo küldi párhuzamosan a Spartan rendszernek. Az inMag0 ban találhatók meg a szabályozók előirt értékei, és a konfigurációs beálltások.</w:t>
      </w:r>
    </w:p>
    <w:p w14:paraId="5DED1FBD" w14:textId="222AD2E3" w:rsidR="005C0641" w:rsidRPr="00BE4225" w:rsidRDefault="00C81A1F">
      <w:pPr>
        <w:rPr>
          <w:rFonts w:ascii="Times New Roman" w:hAnsi="Times New Roman"/>
          <w:color w:val="000000"/>
        </w:rPr>
      </w:pPr>
      <w:r w:rsidRPr="00BE4225">
        <w:rPr>
          <w:rFonts w:ascii="Times New Roman" w:hAnsi="Times New Roman"/>
          <w:b/>
          <w:noProof/>
          <w:color w:val="000000" w:themeColor="text1"/>
          <w:u w:val="single"/>
          <w:lang w:eastAsia="hu-HU"/>
        </w:rPr>
        <mc:AlternateContent>
          <mc:Choice Requires="wps">
            <w:drawing>
              <wp:inline distT="0" distB="0" distL="0" distR="0" wp14:anchorId="02FFFC57" wp14:editId="07222FAE">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F5B81" w:rsidRDefault="008F5B81"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83"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CXJwIAAE8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B0BiCXJwIAAE8EAAAOAAAAAAAAAAAAAAAAAC4CAABkcnMvZTJvRG9j&#10;LnhtbFBLAQItABQABgAIAAAAIQDvNoLf3AAAAAUBAAAPAAAAAAAAAAAAAAAAAIEEAABkcnMvZG93&#10;bnJldi54bWxQSwUGAAAAAAQABADzAAAAigUAAAAA&#10;">
                <v:textbox>
                  <w:txbxContent>
                    <w:p w14:paraId="275AF04A"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F5B81" w:rsidRDefault="008F5B81"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F5B81" w:rsidRDefault="008F5B81"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eastAsia="hu-HU"/>
        </w:rPr>
        <mc:AlternateContent>
          <mc:Choice Requires="wps">
            <w:drawing>
              <wp:inline distT="0" distB="0" distL="0" distR="0" wp14:anchorId="201DB97B" wp14:editId="458BE7B3">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12443A4D"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5E7D4D46"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F5B81" w:rsidRDefault="008F5B81"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84"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">
                <v:textbox>
                  <w:txbxContent>
                    <w:p w14:paraId="6B9E1F57" w14:textId="77777777" w:rsidR="008F5B81" w:rsidRDefault="008F5B81" w:rsidP="006F394E">
                      <w:pPr>
                        <w:autoSpaceDE w:val="0"/>
                        <w:autoSpaceDN w:val="0"/>
                        <w:adjustRightInd w:val="0"/>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12443A4D"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5E7D4D46"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F5B81" w:rsidRDefault="008F5B81"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F5B81" w:rsidRDefault="008F5B81"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pPr>
      <w:bookmarkStart w:id="2364" w:name="_Toc419222380"/>
      <w:r w:rsidRPr="00BE4225">
        <w:t>Ethernet</w:t>
      </w:r>
      <w:bookmarkEnd w:id="2364"/>
    </w:p>
    <w:p w14:paraId="3F31179E" w14:textId="4C8F4270" w:rsidR="00CC4B4C" w:rsidRPr="00B632B4" w:rsidRDefault="006405F3" w:rsidP="00CC4B4C">
      <w:r w:rsidRPr="00BE4225">
        <w:tab/>
      </w:r>
      <w:r w:rsidR="00CC4B4C" w:rsidRPr="00B632B4">
        <w:t xml:space="preserve">A Zybo rendszeren megtalálható egy Ethernet csatlakozó 1GBit/s sebességre képes a programba beágyazva az lwip140 modult. A </w:t>
      </w:r>
      <w:sdt>
        <w:sdtPr>
          <w:id w:val="1124965596"/>
          <w:citation/>
        </w:sdtPr>
        <w:sdtEndPr/>
        <w:sdtContent>
          <w:r w:rsidR="00CC4B4C" w:rsidRPr="00B632B4">
            <w:fldChar w:fldCharType="begin"/>
          </w:r>
          <w:r w:rsidR="00CC4B4C" w:rsidRPr="00B632B4">
            <w:instrText xml:space="preserve"> CITATION xil151 \l 1038 </w:instrText>
          </w:r>
          <w:r w:rsidR="00CC4B4C" w:rsidRPr="00B632B4">
            <w:fldChar w:fldCharType="separate"/>
          </w:r>
          <w:ins w:id="2365" w:author="laca" w:date="2015-06-26T10:03:00Z">
            <w:r w:rsidR="005D6C24">
              <w:rPr>
                <w:noProof/>
              </w:rPr>
              <w:t>[</w:t>
            </w:r>
            <w:r w:rsidR="005D6C24">
              <w:rPr>
                <w:noProof/>
              </w:rPr>
              <w:fldChar w:fldCharType="begin"/>
            </w:r>
            <w:r w:rsidR="005D6C24">
              <w:rPr>
                <w:noProof/>
              </w:rPr>
              <w:instrText xml:space="preserve"> HYPERLINK "" \l "xil151" </w:instrText>
            </w:r>
            <w:r w:rsidR="005D6C24">
              <w:rPr>
                <w:noProof/>
              </w:rPr>
              <w:fldChar w:fldCharType="separate"/>
            </w:r>
            <w:r w:rsidR="005D6C24">
              <w:rPr>
                <w:noProof/>
              </w:rPr>
              <w:t>10</w:t>
            </w:r>
            <w:r w:rsidR="005D6C24">
              <w:rPr>
                <w:noProof/>
              </w:rPr>
              <w:fldChar w:fldCharType="end"/>
            </w:r>
            <w:r w:rsidR="005D6C24">
              <w:rPr>
                <w:noProof/>
              </w:rPr>
              <w:t>]</w:t>
            </w:r>
          </w:ins>
          <w:del w:id="2366"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"xil151" </w:delInstrText>
            </w:r>
            <w:r w:rsidR="00403E4C" w:rsidDel="00D61BE9">
              <w:rPr>
                <w:noProof/>
              </w:rPr>
              <w:fldChar w:fldCharType="separate"/>
            </w:r>
          </w:del>
          <w:ins w:id="2367" w:author="laca" w:date="2015-06-26T10:03:00Z">
            <w:r w:rsidR="005D6C24">
              <w:rPr>
                <w:b/>
                <w:bCs/>
                <w:noProof/>
                <w:lang w:val="en-US"/>
              </w:rPr>
              <w:t>Error! Hyperlink reference not valid.</w:t>
            </w:r>
          </w:ins>
          <w:del w:id="2368" w:author="laca" w:date="2015-06-25T08:41:00Z">
            <w:r w:rsidR="00403E4C" w:rsidDel="00D61BE9">
              <w:rPr>
                <w:noProof/>
              </w:rPr>
              <w:delText>10</w:delText>
            </w:r>
            <w:r w:rsidR="00403E4C" w:rsidDel="00D61BE9">
              <w:rPr>
                <w:noProof/>
              </w:rPr>
              <w:fldChar w:fldCharType="end"/>
            </w:r>
            <w:r w:rsidR="00403E4C" w:rsidDel="00D61BE9">
              <w:rPr>
                <w:noProof/>
              </w:rPr>
              <w:delText>]</w:delText>
            </w:r>
          </w:del>
          <w:r w:rsidR="00CC4B4C" w:rsidRPr="00B632B4">
            <w:fldChar w:fldCharType="end"/>
          </w:r>
        </w:sdtContent>
      </w:sdt>
      <w:r w:rsidR="00CC4B4C" w:rsidRPr="00B632B4">
        <w:t xml:space="preserve"> adatlap alapján három TCP portot hozunk létre.</w:t>
      </w:r>
    </w:p>
    <w:p w14:paraId="5963D426" w14:textId="176D2BAD" w:rsidR="00CC4B4C" w:rsidRPr="00B632B4" w:rsidRDefault="00CC4B4C" w:rsidP="00CC4B4C">
      <w:r w:rsidRPr="00B632B4">
        <w:rPr>
          <w:rFonts w:ascii="Times New Roman" w:hAnsi="Times New Roman"/>
        </w:rPr>
        <w:tab/>
        <w:t xml:space="preserve">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w:t>
      </w:r>
      <w:r w:rsidR="000F6DF3">
        <w:rPr>
          <w:rFonts w:ascii="Times New Roman" w:hAnsi="Times New Roman"/>
        </w:rPr>
        <w:t>magoktól</w:t>
      </w:r>
      <w:r w:rsidRPr="00B632B4">
        <w:rPr>
          <w:rFonts w:ascii="Times New Roman" w:hAnsi="Times New Roman"/>
        </w:rPr>
        <w:t xml:space="preserve"> beérkezett adatokat. A harmadik szerver segítségével konfigurációs parancsokat küldhetünk a rendszernek, amelyeket értelmez és végrehajtja.</w:t>
      </w:r>
    </w:p>
    <w:p w14:paraId="65CEA825" w14:textId="43BC1542" w:rsidR="00CC4B4C" w:rsidRPr="00B632B4" w:rsidRDefault="00CC4B4C" w:rsidP="00CC4B4C">
      <w:pPr>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ins w:id="2369" w:author="laca" w:date="2015-06-26T10:03:00Z">
        <w:r w:rsidR="005D6C24">
          <w:t xml:space="preserve">Kép. </w:t>
        </w:r>
        <w:r w:rsidR="005D6C24">
          <w:rPr>
            <w:noProof/>
          </w:rPr>
          <w:t>5</w:t>
        </w:r>
        <w:r w:rsidR="005D6C24">
          <w:t>.</w:t>
        </w:r>
        <w:r w:rsidR="005D6C24">
          <w:rPr>
            <w:noProof/>
          </w:rPr>
          <w:t>43</w:t>
        </w:r>
      </w:ins>
      <w:del w:id="2370"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44</w:delText>
        </w:r>
      </w:del>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rPr>
          <w:rFonts w:ascii="Times New Roman" w:hAnsi="Times New Roman"/>
          <w:b/>
        </w:rPr>
      </w:pPr>
      <w:r w:rsidRPr="00B632B4">
        <w:rPr>
          <w:rFonts w:ascii="Times New Roman" w:hAnsi="Times New Roman"/>
          <w:b/>
        </w:rPr>
        <w:t xml:space="preserve">A program: </w:t>
      </w:r>
    </w:p>
    <w:p w14:paraId="061C68AD" w14:textId="523151D4" w:rsidR="00CC4B4C" w:rsidRPr="00B632B4" w:rsidRDefault="00CC4B4C" w:rsidP="00CC4B4C">
      <w:pPr>
        <w:autoSpaceDE w:val="0"/>
        <w:autoSpaceDN w:val="0"/>
        <w:adjustRightInd w:val="0"/>
        <w:rPr>
          <w:rFonts w:cstheme="minorHAnsi"/>
          <w:color w:val="000000"/>
          <w:szCs w:val="24"/>
        </w:rPr>
      </w:pPr>
      <w:r w:rsidRPr="00B632B4">
        <w:rPr>
          <w:rFonts w:cstheme="minorHAnsi"/>
          <w:color w:val="000000"/>
          <w:szCs w:val="24"/>
        </w:rPr>
        <w:tab/>
        <w:t xml:space="preserve">Első lépésben létrehozzuk a hálózat kialakításához szükséges IP4 címeket: a Zybo statikus IP címmel rendelkezik: </w:t>
      </w:r>
    </w:p>
    <w:p w14:paraId="0AE86422" w14:textId="491D24E1" w:rsidR="00CC4B4C" w:rsidRPr="00B632B4" w:rsidRDefault="00CC4B4C" w:rsidP="00CC4B4C">
      <w:pPr>
        <w:autoSpaceDE w:val="0"/>
        <w:autoSpaceDN w:val="0"/>
        <w:adjustRightInd w:val="0"/>
        <w:rPr>
          <w:rFonts w:cstheme="minorHAnsi"/>
          <w:i/>
          <w:szCs w:val="24"/>
        </w:rPr>
      </w:pPr>
      <w:r w:rsidRPr="00B632B4">
        <w:rPr>
          <w:rFonts w:cstheme="minorHAnsi"/>
          <w:color w:val="000000"/>
          <w:szCs w:val="24"/>
        </w:rPr>
        <w:tab/>
      </w:r>
      <w:r w:rsidRPr="00B632B4">
        <w:rPr>
          <w:rFonts w:cstheme="minorHAnsi"/>
          <w:i/>
          <w:color w:val="000000"/>
          <w:szCs w:val="24"/>
        </w:rPr>
        <w:t>IP4_ADDR(&amp;ipaddr,  192, 168,</w:t>
      </w:r>
      <w:r w:rsidR="000F6DF3">
        <w:rPr>
          <w:rFonts w:cstheme="minorHAnsi"/>
          <w:i/>
          <w:color w:val="000000"/>
          <w:szCs w:val="24"/>
        </w:rPr>
        <w:t xml:space="preserve"> </w:t>
      </w:r>
      <w:r w:rsidRPr="00B632B4">
        <w:rPr>
          <w:rFonts w:cstheme="minorHAnsi"/>
          <w:i/>
          <w:color w:val="000000"/>
          <w:szCs w:val="24"/>
        </w:rPr>
        <w:t>0, 10);</w:t>
      </w:r>
    </w:p>
    <w:p w14:paraId="4930C837" w14:textId="77777777" w:rsidR="00CC4B4C" w:rsidRPr="00B632B4" w:rsidRDefault="00CC4B4C" w:rsidP="00CC4B4C">
      <w:pPr>
        <w:rPr>
          <w:rFonts w:cstheme="minorHAnsi"/>
          <w:szCs w:val="24"/>
        </w:rPr>
      </w:pPr>
      <w:r w:rsidRPr="00B632B4">
        <w:rPr>
          <w:rFonts w:cstheme="minorHAnsi"/>
          <w:szCs w:val="24"/>
        </w:rPr>
        <w:lastRenderedPageBreak/>
        <w:t>Az alhálózati maszk:</w:t>
      </w:r>
    </w:p>
    <w:p w14:paraId="6F7DB9BF" w14:textId="77777777" w:rsidR="00CC4B4C" w:rsidRPr="00B632B4" w:rsidRDefault="00CC4B4C" w:rsidP="00CC4B4C">
      <w:pPr>
        <w:rPr>
          <w:rFonts w:cstheme="minorHAnsi"/>
          <w:color w:val="000000"/>
          <w:szCs w:val="24"/>
        </w:rPr>
      </w:pPr>
      <w:r w:rsidRPr="00B632B4">
        <w:rPr>
          <w:rFonts w:cstheme="minorHAnsi"/>
          <w:szCs w:val="24"/>
        </w:rPr>
        <w:tab/>
      </w:r>
      <w:r w:rsidRPr="00B632B4">
        <w:rPr>
          <w:rFonts w:cstheme="minorHAnsi"/>
          <w:i/>
          <w:color w:val="000000"/>
          <w:szCs w:val="24"/>
        </w:rPr>
        <w:t>IP4_ADDR(&amp;netmask, 255, 255, 255,  0);</w:t>
      </w:r>
    </w:p>
    <w:p w14:paraId="454BD770" w14:textId="2EA6B24E" w:rsidR="00CC4B4C" w:rsidRPr="00B632B4" w:rsidRDefault="00CC4B4C" w:rsidP="00CC4B4C">
      <w:pPr>
        <w:rPr>
          <w:rFonts w:cstheme="minorHAnsi"/>
          <w:color w:val="000000"/>
          <w:szCs w:val="24"/>
        </w:rPr>
      </w:pPr>
      <w:r w:rsidRPr="00B632B4">
        <w:rPr>
          <w:rFonts w:cstheme="minorHAnsi"/>
          <w:color w:val="000000"/>
          <w:szCs w:val="24"/>
        </w:rPr>
        <w:t xml:space="preserve"> A router is rendelkezik egy statikus IP címmel a 192.168.0.1 amelyet beálltunk a </w:t>
      </w:r>
      <w:r w:rsidR="00A37EC8" w:rsidRPr="00B632B4">
        <w:rPr>
          <w:rFonts w:cstheme="minorHAnsi"/>
          <w:color w:val="000000"/>
          <w:szCs w:val="24"/>
        </w:rPr>
        <w:t>Zybo</w:t>
      </w:r>
      <w:r w:rsidRPr="00B632B4">
        <w:rPr>
          <w:rFonts w:cstheme="minorHAnsi"/>
          <w:color w:val="000000"/>
          <w:szCs w:val="24"/>
        </w:rPr>
        <w:t xml:space="preserve"> rendszeren, mint átjáró címet:</w:t>
      </w:r>
    </w:p>
    <w:p w14:paraId="0994B1B1" w14:textId="77777777" w:rsidR="00CC4B4C" w:rsidRPr="00B632B4" w:rsidRDefault="00CC4B4C" w:rsidP="00CC4B4C">
      <w:pPr>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4C1332AD" w:rsidR="00CC4B4C" w:rsidRPr="00B632B4" w:rsidRDefault="00CC4B4C" w:rsidP="00CC4B4C">
      <w:pPr>
        <w:rPr>
          <w:rFonts w:cstheme="minorHAnsi"/>
          <w:color w:val="000000"/>
          <w:szCs w:val="24"/>
        </w:rPr>
      </w:pPr>
      <w:r w:rsidRPr="00B632B4">
        <w:rPr>
          <w:rFonts w:cstheme="minorHAnsi"/>
          <w:color w:val="000000"/>
          <w:szCs w:val="24"/>
        </w:rPr>
        <w:t xml:space="preserve">Második lépésként létrehozunk egy fizikai címet, </w:t>
      </w:r>
      <w:r w:rsidR="00A37EC8" w:rsidRPr="00B632B4">
        <w:rPr>
          <w:rFonts w:cstheme="minorHAnsi"/>
          <w:color w:val="000000"/>
          <w:szCs w:val="24"/>
        </w:rPr>
        <w:t>amellyel</w:t>
      </w:r>
      <w:r w:rsidRPr="00B632B4">
        <w:rPr>
          <w:rFonts w:cstheme="minorHAnsi"/>
          <w:color w:val="000000"/>
          <w:szCs w:val="24"/>
        </w:rPr>
        <w:t xml:space="preserve"> fog rendelkezni az eszköz:</w:t>
      </w:r>
    </w:p>
    <w:p w14:paraId="26CDAC26" w14:textId="77777777" w:rsidR="00CC4B4C" w:rsidRPr="00B632B4" w:rsidRDefault="00CC4B4C" w:rsidP="00CC4B4C">
      <w:pPr>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2E71246D" w:rsidR="00507FC7" w:rsidRPr="00B632B4" w:rsidRDefault="00D601C6" w:rsidP="00507FC7">
      <w:pPr>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ins w:id="2371" w:author="laca" w:date="2015-06-26T10:03:00Z">
        <w:r w:rsidR="005D6C24" w:rsidRPr="00E07A58">
          <w:rPr>
            <w:sz w:val="16"/>
            <w:szCs w:val="16"/>
            <w:rPrChange w:id="2372" w:author="laca" w:date="2015-06-25T10:15:00Z">
              <w:rPr/>
            </w:rPrChange>
          </w:rPr>
          <w:t xml:space="preserve">Program.  </w:t>
        </w:r>
        <w:r w:rsidR="005D6C24" w:rsidRPr="00E07A58">
          <w:rPr>
            <w:noProof/>
            <w:sz w:val="16"/>
            <w:szCs w:val="16"/>
            <w:rPrChange w:id="2373" w:author="laca" w:date="2015-06-25T10:15:00Z">
              <w:rPr>
                <w:noProof/>
              </w:rPr>
            </w:rPrChange>
          </w:rPr>
          <w:t>5.6</w:t>
        </w:r>
        <w:r w:rsidR="005D6C24" w:rsidRPr="00E07A58">
          <w:rPr>
            <w:sz w:val="16"/>
            <w:szCs w:val="16"/>
            <w:rPrChange w:id="2374" w:author="laca" w:date="2015-06-25T10:15:00Z">
              <w:rPr/>
            </w:rPrChange>
          </w:rPr>
          <w:t>.</w:t>
        </w:r>
        <w:r w:rsidR="005D6C24" w:rsidRPr="00E07A58">
          <w:rPr>
            <w:noProof/>
            <w:sz w:val="16"/>
            <w:szCs w:val="16"/>
            <w:rPrChange w:id="2375" w:author="laca" w:date="2015-06-25T10:15:00Z">
              <w:rPr>
                <w:noProof/>
              </w:rPr>
            </w:rPrChange>
          </w:rPr>
          <w:t>1</w:t>
        </w:r>
      </w:ins>
      <w:del w:id="2376" w:author="laca" w:date="2015-06-26T10:03:00Z">
        <w:r w:rsidR="00D61BE9" w:rsidDel="005D6C24">
          <w:delText xml:space="preserve">Program.  </w:delText>
        </w:r>
        <w:r w:rsidR="00D61BE9" w:rsidDel="005D6C24">
          <w:rPr>
            <w:noProof/>
          </w:rPr>
          <w:delText>5.6</w:delText>
        </w:r>
        <w:r w:rsidR="00D61BE9" w:rsidDel="005D6C24">
          <w:delText>.</w:delText>
        </w:r>
        <w:r w:rsidR="00D61BE9" w:rsidDel="005D6C24">
          <w:rPr>
            <w:noProof/>
          </w:rPr>
          <w:delText>1</w:delText>
        </w:r>
      </w:del>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kódrészletben létrehozunk egy TCP servert, amelyen majd fogadja a kapcsolatokat. A harmadik sorba definiálunk egy változót, amelyben majd tároljuk a függvények által visszatérített értéket. Ha az érték nem egyenlő 0</w:t>
      </w:r>
      <w:r w:rsidR="00A37EC8">
        <w:rPr>
          <w:rFonts w:ascii="Times New Roman" w:hAnsi="Times New Roman"/>
          <w:szCs w:val="24"/>
        </w:rPr>
        <w:t>-</w:t>
      </w:r>
      <w:r w:rsidR="00507FC7" w:rsidRPr="00B632B4">
        <w:rPr>
          <w:rFonts w:ascii="Times New Roman" w:hAnsi="Times New Roman"/>
          <w:szCs w:val="24"/>
        </w:rPr>
        <w:t>val</w:t>
      </w:r>
      <w:r w:rsidR="00A37EC8">
        <w:rPr>
          <w:rFonts w:ascii="Times New Roman" w:hAnsi="Times New Roman"/>
          <w:szCs w:val="24"/>
        </w:rPr>
        <w:t>,</w:t>
      </w:r>
      <w:r w:rsidR="00507FC7" w:rsidRPr="00B632B4">
        <w:rPr>
          <w:rFonts w:ascii="Times New Roman" w:hAnsi="Times New Roman"/>
          <w:szCs w:val="24"/>
        </w:rPr>
        <w:t xml:space="preserve"> akkor hiba történt a végrehajtáskor. A 4. sorban definiáljuk a port számot amelyen fog majd hallgatózni a szerver. 5.-ben létrehozunk egy új TCP protokollt. 9. lépésben társítjuk az IP címet és a po</w:t>
      </w:r>
      <w:r w:rsidR="000F6DF3">
        <w:rPr>
          <w:rFonts w:ascii="Times New Roman" w:hAnsi="Times New Roman"/>
          <w:szCs w:val="24"/>
        </w:rPr>
        <w:t>r</w:t>
      </w:r>
      <w:r w:rsidR="00507FC7" w:rsidRPr="00B632B4">
        <w:rPr>
          <w:rFonts w:ascii="Times New Roman" w:hAnsi="Times New Roman"/>
          <w:szCs w:val="24"/>
        </w:rPr>
        <w:t>tszámot a TCP protokollal</w:t>
      </w:r>
      <w:r w:rsidR="000F6DF3">
        <w:rPr>
          <w:rFonts w:ascii="Times New Roman" w:hAnsi="Times New Roman"/>
          <w:szCs w:val="24"/>
        </w:rPr>
        <w:t xml:space="preserve">, </w:t>
      </w:r>
      <w:r w:rsidR="00507FC7" w:rsidRPr="00B632B4">
        <w:rPr>
          <w:rFonts w:ascii="Times New Roman" w:hAnsi="Times New Roman"/>
          <w:szCs w:val="24"/>
        </w:rPr>
        <w:t xml:space="preserve">18. sorban társítjuk a kapcsolat kérésekor végrehajtandó eljárást. </w:t>
      </w:r>
    </w:p>
    <w:p w14:paraId="355230C9" w14:textId="77777777" w:rsidR="00507FC7" w:rsidRPr="00B632B4" w:rsidRDefault="00507FC7" w:rsidP="00507FC7">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eastAsia="hu-HU"/>
        </w:rPr>
        <w:lastRenderedPageBreak/>
        <mc:AlternateContent>
          <mc:Choice Requires="wps">
            <w:drawing>
              <wp:inline distT="0" distB="0" distL="0" distR="0" wp14:anchorId="5381CF74" wp14:editId="23448E6D">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8F5B81" w:rsidRPr="00E07A58"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77" w:author="laca" w:date="2015-06-25T10:15:00Z">
                                        <w:rPr>
                                          <w:rFonts w:ascii="Courier New" w:hAnsi="Courier New" w:cs="Courier New"/>
                                          <w:color w:val="7F0055"/>
                                          <w:sz w:val="20"/>
                                          <w:szCs w:val="20"/>
                                          <w:lang w:val="en-US"/>
                                        </w:rPr>
                                      </w:rPrChange>
                                    </w:rPr>
                                  </w:pPr>
                                </w:p>
                              </w:tc>
                              <w:tc>
                                <w:tcPr>
                                  <w:tcW w:w="6636" w:type="dxa"/>
                                  <w:gridSpan w:val="2"/>
                                </w:tcPr>
                                <w:p w14:paraId="16829BB9" w14:textId="2AAE9594" w:rsidR="008F5B81" w:rsidRPr="00E07A58" w:rsidRDefault="008F5B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78" w:author="laca" w:date="2015-06-25T10:15:00Z">
                                        <w:rPr>
                                          <w:rFonts w:ascii="Courier New" w:hAnsi="Courier New" w:cs="Courier New"/>
                                          <w:sz w:val="20"/>
                                          <w:szCs w:val="20"/>
                                          <w:lang w:val="en-US"/>
                                        </w:rPr>
                                      </w:rPrChange>
                                    </w:rPr>
                                  </w:pPr>
                                  <w:r w:rsidRPr="00E07A58">
                                    <w:rPr>
                                      <w:rFonts w:ascii="Courier New" w:hAnsi="Courier New" w:cs="Courier New"/>
                                      <w:color w:val="7F0055"/>
                                      <w:sz w:val="16"/>
                                      <w:szCs w:val="16"/>
                                      <w:lang w:val="en-US"/>
                                      <w:rPrChange w:id="2379" w:author="laca" w:date="2015-06-25T10:15:00Z">
                                        <w:rPr>
                                          <w:rFonts w:ascii="Courier New" w:hAnsi="Courier New" w:cs="Courier New"/>
                                          <w:color w:val="7F0055"/>
                                          <w:sz w:val="20"/>
                                          <w:szCs w:val="20"/>
                                          <w:lang w:val="en-US"/>
                                        </w:rPr>
                                      </w:rPrChange>
                                    </w:rPr>
                                    <w:t>int</w:t>
                                  </w:r>
                                  <w:r w:rsidRPr="00E07A58">
                                    <w:rPr>
                                      <w:rFonts w:ascii="Courier New" w:hAnsi="Courier New" w:cs="Courier New"/>
                                      <w:color w:val="000000"/>
                                      <w:sz w:val="16"/>
                                      <w:szCs w:val="16"/>
                                      <w:lang w:val="en-US"/>
                                      <w:rPrChange w:id="2380" w:author="laca" w:date="2015-06-25T10:15:00Z">
                                        <w:rPr>
                                          <w:rFonts w:ascii="Courier New" w:hAnsi="Courier New" w:cs="Courier New"/>
                                          <w:color w:val="000000"/>
                                          <w:sz w:val="20"/>
                                          <w:szCs w:val="20"/>
                                          <w:lang w:val="en-US"/>
                                        </w:rPr>
                                      </w:rPrChange>
                                    </w:rPr>
                                    <w:t xml:space="preserve"> start_applicationSV1()</w:t>
                                  </w:r>
                                </w:p>
                              </w:tc>
                            </w:tr>
                            <w:tr w:rsidR="008F5B81" w:rsidRPr="00E07A58"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81" w:author="laca" w:date="2015-06-25T10:15:00Z">
                                        <w:rPr>
                                          <w:rFonts w:ascii="Courier New" w:hAnsi="Courier New" w:cs="Courier New"/>
                                          <w:color w:val="000000"/>
                                          <w:sz w:val="20"/>
                                          <w:szCs w:val="20"/>
                                          <w:lang w:val="en-US"/>
                                        </w:rPr>
                                      </w:rPrChange>
                                    </w:rPr>
                                  </w:pPr>
                                </w:p>
                              </w:tc>
                              <w:tc>
                                <w:tcPr>
                                  <w:tcW w:w="6636" w:type="dxa"/>
                                  <w:gridSpan w:val="2"/>
                                </w:tcPr>
                                <w:p w14:paraId="15D3B67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82"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83" w:author="laca" w:date="2015-06-25T10:15:00Z">
                                        <w:rPr>
                                          <w:rFonts w:ascii="Courier New" w:hAnsi="Courier New" w:cs="Courier New"/>
                                          <w:color w:val="000000"/>
                                          <w:sz w:val="20"/>
                                          <w:szCs w:val="20"/>
                                          <w:lang w:val="en-US"/>
                                        </w:rPr>
                                      </w:rPrChange>
                                    </w:rPr>
                                    <w:t>{</w:t>
                                  </w:r>
                                </w:p>
                              </w:tc>
                            </w:tr>
                            <w:tr w:rsidR="008F5B81" w:rsidRPr="00E07A58"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5032"/>
                                      <w:sz w:val="16"/>
                                      <w:szCs w:val="16"/>
                                      <w:lang w:val="en-US"/>
                                      <w:rPrChange w:id="2384" w:author="laca" w:date="2015-06-25T10:15:00Z">
                                        <w:rPr>
                                          <w:rFonts w:ascii="Courier New" w:hAnsi="Courier New" w:cs="Courier New"/>
                                          <w:color w:val="005032"/>
                                          <w:sz w:val="20"/>
                                          <w:szCs w:val="20"/>
                                          <w:lang w:val="en-US"/>
                                        </w:rPr>
                                      </w:rPrChange>
                                    </w:rPr>
                                  </w:pPr>
                                </w:p>
                              </w:tc>
                              <w:tc>
                                <w:tcPr>
                                  <w:tcW w:w="6636" w:type="dxa"/>
                                  <w:gridSpan w:val="2"/>
                                </w:tcPr>
                                <w:p w14:paraId="116DA521"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85" w:author="laca" w:date="2015-06-25T10:15:00Z">
                                        <w:rPr>
                                          <w:rFonts w:ascii="Courier New" w:hAnsi="Courier New" w:cs="Courier New"/>
                                          <w:sz w:val="20"/>
                                          <w:szCs w:val="20"/>
                                          <w:lang w:val="en-US"/>
                                        </w:rPr>
                                      </w:rPrChange>
                                    </w:rPr>
                                  </w:pPr>
                                  <w:r w:rsidRPr="00E07A58">
                                    <w:rPr>
                                      <w:rFonts w:ascii="Courier New" w:hAnsi="Courier New" w:cs="Courier New"/>
                                      <w:color w:val="005032"/>
                                      <w:sz w:val="16"/>
                                      <w:szCs w:val="16"/>
                                      <w:lang w:val="en-US"/>
                                      <w:rPrChange w:id="2386" w:author="laca" w:date="2015-06-25T10:15:00Z">
                                        <w:rPr>
                                          <w:rFonts w:ascii="Courier New" w:hAnsi="Courier New" w:cs="Courier New"/>
                                          <w:color w:val="005032"/>
                                          <w:sz w:val="20"/>
                                          <w:szCs w:val="20"/>
                                          <w:lang w:val="en-US"/>
                                        </w:rPr>
                                      </w:rPrChange>
                                    </w:rPr>
                                    <w:t>err_t</w:t>
                                  </w:r>
                                  <w:r w:rsidRPr="00E07A58">
                                    <w:rPr>
                                      <w:rFonts w:ascii="Courier New" w:hAnsi="Courier New" w:cs="Courier New"/>
                                      <w:color w:val="000000"/>
                                      <w:sz w:val="16"/>
                                      <w:szCs w:val="16"/>
                                      <w:lang w:val="en-US"/>
                                      <w:rPrChange w:id="2387" w:author="laca" w:date="2015-06-25T10:15:00Z">
                                        <w:rPr>
                                          <w:rFonts w:ascii="Courier New" w:hAnsi="Courier New" w:cs="Courier New"/>
                                          <w:color w:val="000000"/>
                                          <w:sz w:val="20"/>
                                          <w:szCs w:val="20"/>
                                          <w:lang w:val="en-US"/>
                                        </w:rPr>
                                      </w:rPrChange>
                                    </w:rPr>
                                    <w:t xml:space="preserve"> err;</w:t>
                                  </w:r>
                                </w:p>
                              </w:tc>
                            </w:tr>
                            <w:tr w:rsidR="008F5B81" w:rsidRPr="00E07A58"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88" w:author="laca" w:date="2015-06-25T10:15:00Z">
                                        <w:rPr>
                                          <w:rFonts w:ascii="Courier New" w:hAnsi="Courier New" w:cs="Courier New"/>
                                          <w:color w:val="7F0055"/>
                                          <w:sz w:val="20"/>
                                          <w:szCs w:val="20"/>
                                          <w:lang w:val="en-US"/>
                                        </w:rPr>
                                      </w:rPrChange>
                                    </w:rPr>
                                  </w:pPr>
                                </w:p>
                              </w:tc>
                              <w:tc>
                                <w:tcPr>
                                  <w:tcW w:w="6636" w:type="dxa"/>
                                  <w:gridSpan w:val="2"/>
                                </w:tcPr>
                                <w:p w14:paraId="711CE4D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89"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90" w:author="laca" w:date="2015-06-25T10:15:00Z">
                                        <w:rPr>
                                          <w:rFonts w:ascii="Courier New" w:hAnsi="Courier New" w:cs="Courier New"/>
                                          <w:b/>
                                          <w:bCs/>
                                          <w:color w:val="7F0055"/>
                                          <w:sz w:val="20"/>
                                          <w:szCs w:val="20"/>
                                          <w:lang w:val="en-US"/>
                                        </w:rPr>
                                      </w:rPrChange>
                                    </w:rPr>
                                    <w:t>unsigned</w:t>
                                  </w:r>
                                  <w:r w:rsidRPr="00E07A58">
                                    <w:rPr>
                                      <w:rFonts w:ascii="Courier New" w:hAnsi="Courier New" w:cs="Courier New"/>
                                      <w:color w:val="000000"/>
                                      <w:sz w:val="16"/>
                                      <w:szCs w:val="16"/>
                                      <w:lang w:val="en-US"/>
                                      <w:rPrChange w:id="2391" w:author="laca" w:date="2015-06-25T10:15:00Z">
                                        <w:rPr>
                                          <w:rFonts w:ascii="Courier New" w:hAnsi="Courier New" w:cs="Courier New"/>
                                          <w:color w:val="000000"/>
                                          <w:sz w:val="20"/>
                                          <w:szCs w:val="20"/>
                                          <w:lang w:val="en-US"/>
                                        </w:rPr>
                                      </w:rPrChange>
                                    </w:rPr>
                                    <w:t xml:space="preserve"> port = 9;</w:t>
                                  </w:r>
                                </w:p>
                              </w:tc>
                            </w:tr>
                            <w:tr w:rsidR="008F5B81" w:rsidRPr="00E07A58"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92" w:author="laca" w:date="2015-06-25T10:15:00Z">
                                        <w:rPr>
                                          <w:rFonts w:ascii="Courier New" w:hAnsi="Courier New" w:cs="Courier New"/>
                                          <w:color w:val="000000"/>
                                          <w:sz w:val="20"/>
                                          <w:szCs w:val="20"/>
                                          <w:lang w:val="en-US"/>
                                        </w:rPr>
                                      </w:rPrChange>
                                    </w:rPr>
                                  </w:pPr>
                                </w:p>
                              </w:tc>
                              <w:tc>
                                <w:tcPr>
                                  <w:tcW w:w="6636" w:type="dxa"/>
                                  <w:gridSpan w:val="2"/>
                                </w:tcPr>
                                <w:p w14:paraId="7592649F"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393"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394" w:author="laca" w:date="2015-06-25T10:15:00Z">
                                        <w:rPr>
                                          <w:rFonts w:ascii="Courier New" w:hAnsi="Courier New" w:cs="Courier New"/>
                                          <w:color w:val="000000"/>
                                          <w:sz w:val="20"/>
                                          <w:szCs w:val="20"/>
                                          <w:lang w:val="en-US"/>
                                        </w:rPr>
                                      </w:rPrChange>
                                    </w:rPr>
                                    <w:t>pcb = tcp_new();</w:t>
                                  </w:r>
                                </w:p>
                              </w:tc>
                            </w:tr>
                            <w:tr w:rsidR="008F5B81" w:rsidRPr="00E07A58"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395" w:author="laca" w:date="2015-06-25T10:15:00Z">
                                        <w:rPr>
                                          <w:rFonts w:ascii="Courier New" w:hAnsi="Courier New" w:cs="Courier New"/>
                                          <w:color w:val="7F0055"/>
                                          <w:sz w:val="20"/>
                                          <w:szCs w:val="20"/>
                                          <w:lang w:val="en-US"/>
                                        </w:rPr>
                                      </w:rPrChange>
                                    </w:rPr>
                                  </w:pPr>
                                </w:p>
                              </w:tc>
                              <w:tc>
                                <w:tcPr>
                                  <w:tcW w:w="6636" w:type="dxa"/>
                                  <w:gridSpan w:val="2"/>
                                </w:tcPr>
                                <w:p w14:paraId="106F90C6"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396"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397"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398" w:author="laca" w:date="2015-06-25T10:15:00Z">
                                        <w:rPr>
                                          <w:rFonts w:ascii="Courier New" w:hAnsi="Courier New" w:cs="Courier New"/>
                                          <w:color w:val="000000"/>
                                          <w:sz w:val="20"/>
                                          <w:szCs w:val="20"/>
                                          <w:lang w:val="en-US"/>
                                        </w:rPr>
                                      </w:rPrChange>
                                    </w:rPr>
                                    <w:t xml:space="preserve"> (!pcb) {</w:t>
                                  </w:r>
                                </w:p>
                              </w:tc>
                            </w:tr>
                            <w:tr w:rsidR="008F5B81" w:rsidRPr="00E07A58"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399" w:author="laca" w:date="2015-06-25T10:15:00Z">
                                        <w:rPr>
                                          <w:rFonts w:ascii="Courier New" w:hAnsi="Courier New" w:cs="Courier New"/>
                                          <w:color w:val="000000"/>
                                          <w:sz w:val="20"/>
                                          <w:szCs w:val="20"/>
                                          <w:lang w:val="en-US"/>
                                        </w:rPr>
                                      </w:rPrChange>
                                    </w:rPr>
                                  </w:pPr>
                                </w:p>
                              </w:tc>
                              <w:tc>
                                <w:tcPr>
                                  <w:tcW w:w="6636" w:type="dxa"/>
                                  <w:gridSpan w:val="2"/>
                                </w:tcPr>
                                <w:p w14:paraId="18520D7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00"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01"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02" w:author="laca" w:date="2015-06-25T10:15:00Z">
                                        <w:rPr>
                                          <w:rFonts w:ascii="Courier New" w:hAnsi="Courier New" w:cs="Courier New"/>
                                          <w:color w:val="2A00FF"/>
                                          <w:sz w:val="20"/>
                                          <w:szCs w:val="20"/>
                                          <w:lang w:val="en-US"/>
                                        </w:rPr>
                                      </w:rPrChange>
                                    </w:rPr>
                                    <w:t>"Error creating PCB. Out of Memory\n\r"</w:t>
                                  </w:r>
                                  <w:r w:rsidRPr="00E07A58">
                                    <w:rPr>
                                      <w:rFonts w:ascii="Courier New" w:hAnsi="Courier New" w:cs="Courier New"/>
                                      <w:color w:val="000000"/>
                                      <w:sz w:val="16"/>
                                      <w:szCs w:val="16"/>
                                      <w:lang w:val="en-US"/>
                                      <w:rPrChange w:id="2403" w:author="laca" w:date="2015-06-25T10:15:00Z">
                                        <w:rPr>
                                          <w:rFonts w:ascii="Courier New" w:hAnsi="Courier New" w:cs="Courier New"/>
                                          <w:color w:val="000000"/>
                                          <w:sz w:val="20"/>
                                          <w:szCs w:val="20"/>
                                          <w:lang w:val="en-US"/>
                                        </w:rPr>
                                      </w:rPrChange>
                                    </w:rPr>
                                    <w:t>);</w:t>
                                  </w:r>
                                </w:p>
                              </w:tc>
                            </w:tr>
                            <w:tr w:rsidR="008F5B81" w:rsidRPr="00E07A58"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04" w:author="laca" w:date="2015-06-25T10:15:00Z">
                                        <w:rPr>
                                          <w:rFonts w:ascii="Courier New" w:hAnsi="Courier New" w:cs="Courier New"/>
                                          <w:color w:val="7F0055"/>
                                          <w:sz w:val="20"/>
                                          <w:szCs w:val="20"/>
                                          <w:lang w:val="en-US"/>
                                        </w:rPr>
                                      </w:rPrChange>
                                    </w:rPr>
                                  </w:pPr>
                                </w:p>
                              </w:tc>
                              <w:tc>
                                <w:tcPr>
                                  <w:tcW w:w="6636" w:type="dxa"/>
                                  <w:gridSpan w:val="2"/>
                                </w:tcPr>
                                <w:p w14:paraId="1863A199"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05"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06"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07" w:author="laca" w:date="2015-06-25T10:15:00Z">
                                        <w:rPr>
                                          <w:rFonts w:ascii="Courier New" w:hAnsi="Courier New" w:cs="Courier New"/>
                                          <w:color w:val="000000"/>
                                          <w:sz w:val="20"/>
                                          <w:szCs w:val="20"/>
                                          <w:lang w:val="en-US"/>
                                        </w:rPr>
                                      </w:rPrChange>
                                    </w:rPr>
                                    <w:t xml:space="preserve"> -1;</w:t>
                                  </w:r>
                                  <w:r w:rsidRPr="00E07A58">
                                    <w:rPr>
                                      <w:rFonts w:ascii="Courier New" w:hAnsi="Courier New" w:cs="Courier New"/>
                                      <w:color w:val="000000"/>
                                      <w:sz w:val="16"/>
                                      <w:szCs w:val="16"/>
                                      <w:lang w:val="en-US"/>
                                      <w:rPrChange w:id="2408" w:author="laca" w:date="2015-06-25T10:15:00Z">
                                        <w:rPr>
                                          <w:rFonts w:ascii="Courier New" w:hAnsi="Courier New" w:cs="Courier New"/>
                                          <w:color w:val="000000"/>
                                          <w:sz w:val="20"/>
                                          <w:szCs w:val="20"/>
                                          <w:lang w:val="en-US"/>
                                        </w:rPr>
                                      </w:rPrChange>
                                    </w:rPr>
                                    <w:tab/>
                                    <w:t>}</w:t>
                                  </w:r>
                                </w:p>
                              </w:tc>
                            </w:tr>
                            <w:tr w:rsidR="008F5B81" w:rsidRPr="00E07A58"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09" w:author="laca" w:date="2015-06-25T10:15:00Z">
                                        <w:rPr>
                                          <w:rFonts w:ascii="Courier New" w:hAnsi="Courier New" w:cs="Courier New"/>
                                          <w:color w:val="000000"/>
                                          <w:sz w:val="20"/>
                                          <w:szCs w:val="20"/>
                                          <w:lang w:val="en-US"/>
                                        </w:rPr>
                                      </w:rPrChange>
                                    </w:rPr>
                                  </w:pPr>
                                </w:p>
                              </w:tc>
                              <w:tc>
                                <w:tcPr>
                                  <w:tcW w:w="6636" w:type="dxa"/>
                                  <w:gridSpan w:val="2"/>
                                </w:tcPr>
                                <w:p w14:paraId="21D3FD27"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10"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11" w:author="laca" w:date="2015-06-25T10:15:00Z">
                                        <w:rPr>
                                          <w:rFonts w:ascii="Courier New" w:hAnsi="Courier New" w:cs="Courier New"/>
                                          <w:color w:val="000000"/>
                                          <w:sz w:val="20"/>
                                          <w:szCs w:val="20"/>
                                          <w:lang w:val="en-US"/>
                                        </w:rPr>
                                      </w:rPrChange>
                                    </w:rPr>
                                    <w:t>err = tcp_bind(pcb, IP_ADDR_ANY, port);</w:t>
                                  </w:r>
                                </w:p>
                              </w:tc>
                            </w:tr>
                            <w:tr w:rsidR="008F5B81" w:rsidRPr="00E07A58"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12" w:author="laca" w:date="2015-06-25T10:15:00Z">
                                        <w:rPr>
                                          <w:rFonts w:ascii="Courier New" w:hAnsi="Courier New" w:cs="Courier New"/>
                                          <w:color w:val="7F0055"/>
                                          <w:sz w:val="20"/>
                                          <w:szCs w:val="20"/>
                                          <w:lang w:val="en-US"/>
                                        </w:rPr>
                                      </w:rPrChange>
                                    </w:rPr>
                                  </w:pPr>
                                </w:p>
                              </w:tc>
                              <w:tc>
                                <w:tcPr>
                                  <w:tcW w:w="6636" w:type="dxa"/>
                                  <w:gridSpan w:val="2"/>
                                </w:tcPr>
                                <w:p w14:paraId="5B936FE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13"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14"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415" w:author="laca" w:date="2015-06-25T10:15:00Z">
                                        <w:rPr>
                                          <w:rFonts w:ascii="Courier New" w:hAnsi="Courier New" w:cs="Courier New"/>
                                          <w:color w:val="000000"/>
                                          <w:sz w:val="20"/>
                                          <w:szCs w:val="20"/>
                                          <w:lang w:val="en-US"/>
                                        </w:rPr>
                                      </w:rPrChange>
                                    </w:rPr>
                                    <w:t xml:space="preserve"> (err != ERR_OK) {</w:t>
                                  </w:r>
                                </w:p>
                              </w:tc>
                            </w:tr>
                            <w:tr w:rsidR="008F5B81" w:rsidRPr="00E07A58"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16" w:author="laca" w:date="2015-06-25T10:15:00Z">
                                        <w:rPr>
                                          <w:rFonts w:ascii="Courier New" w:hAnsi="Courier New" w:cs="Courier New"/>
                                          <w:color w:val="000000"/>
                                          <w:sz w:val="20"/>
                                          <w:szCs w:val="20"/>
                                          <w:lang w:val="en-US"/>
                                        </w:rPr>
                                      </w:rPrChange>
                                    </w:rPr>
                                  </w:pPr>
                                </w:p>
                              </w:tc>
                              <w:tc>
                                <w:tcPr>
                                  <w:tcW w:w="6636" w:type="dxa"/>
                                  <w:gridSpan w:val="2"/>
                                </w:tcPr>
                                <w:p w14:paraId="0E2F9A55"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17"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18"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19" w:author="laca" w:date="2015-06-25T10:15:00Z">
                                        <w:rPr>
                                          <w:rFonts w:ascii="Courier New" w:hAnsi="Courier New" w:cs="Courier New"/>
                                          <w:color w:val="2A00FF"/>
                                          <w:sz w:val="20"/>
                                          <w:szCs w:val="20"/>
                                          <w:lang w:val="en-US"/>
                                        </w:rPr>
                                      </w:rPrChange>
                                    </w:rPr>
                                    <w:t>"Unable to bind to port %d: err = %d\n\r"</w:t>
                                  </w:r>
                                  <w:r w:rsidRPr="00E07A58">
                                    <w:rPr>
                                      <w:rFonts w:ascii="Courier New" w:hAnsi="Courier New" w:cs="Courier New"/>
                                      <w:color w:val="000000"/>
                                      <w:sz w:val="16"/>
                                      <w:szCs w:val="16"/>
                                      <w:lang w:val="en-US"/>
                                      <w:rPrChange w:id="2420" w:author="laca" w:date="2015-06-25T10:15:00Z">
                                        <w:rPr>
                                          <w:rFonts w:ascii="Courier New" w:hAnsi="Courier New" w:cs="Courier New"/>
                                          <w:color w:val="000000"/>
                                          <w:sz w:val="20"/>
                                          <w:szCs w:val="20"/>
                                          <w:lang w:val="en-US"/>
                                        </w:rPr>
                                      </w:rPrChange>
                                    </w:rPr>
                                    <w:t>, port, err);</w:t>
                                  </w:r>
                                </w:p>
                              </w:tc>
                            </w:tr>
                            <w:tr w:rsidR="008F5B81" w:rsidRPr="00E07A58"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21" w:author="laca" w:date="2015-06-25T10:15:00Z">
                                        <w:rPr>
                                          <w:rFonts w:ascii="Courier New" w:hAnsi="Courier New" w:cs="Courier New"/>
                                          <w:color w:val="7F0055"/>
                                          <w:sz w:val="20"/>
                                          <w:szCs w:val="20"/>
                                          <w:lang w:val="en-US"/>
                                        </w:rPr>
                                      </w:rPrChange>
                                    </w:rPr>
                                  </w:pPr>
                                </w:p>
                              </w:tc>
                              <w:tc>
                                <w:tcPr>
                                  <w:tcW w:w="6636" w:type="dxa"/>
                                  <w:gridSpan w:val="2"/>
                                </w:tcPr>
                                <w:p w14:paraId="5162984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22"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23"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24" w:author="laca" w:date="2015-06-25T10:15:00Z">
                                        <w:rPr>
                                          <w:rFonts w:ascii="Courier New" w:hAnsi="Courier New" w:cs="Courier New"/>
                                          <w:color w:val="000000"/>
                                          <w:sz w:val="20"/>
                                          <w:szCs w:val="20"/>
                                          <w:lang w:val="en-US"/>
                                        </w:rPr>
                                      </w:rPrChange>
                                    </w:rPr>
                                    <w:t xml:space="preserve"> -2;</w:t>
                                  </w:r>
                                  <w:r w:rsidRPr="00E07A58">
                                    <w:rPr>
                                      <w:rFonts w:ascii="Courier New" w:hAnsi="Courier New" w:cs="Courier New"/>
                                      <w:color w:val="000000"/>
                                      <w:sz w:val="16"/>
                                      <w:szCs w:val="16"/>
                                      <w:lang w:val="en-US"/>
                                      <w:rPrChange w:id="2425" w:author="laca" w:date="2015-06-25T10:15:00Z">
                                        <w:rPr>
                                          <w:rFonts w:ascii="Courier New" w:hAnsi="Courier New" w:cs="Courier New"/>
                                          <w:color w:val="000000"/>
                                          <w:sz w:val="20"/>
                                          <w:szCs w:val="20"/>
                                          <w:lang w:val="en-US"/>
                                        </w:rPr>
                                      </w:rPrChange>
                                    </w:rPr>
                                    <w:tab/>
                                    <w:t>}</w:t>
                                  </w:r>
                                </w:p>
                              </w:tc>
                            </w:tr>
                            <w:tr w:rsidR="008F5B81" w:rsidRPr="00E07A58"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26" w:author="laca" w:date="2015-06-25T10:15:00Z">
                                        <w:rPr>
                                          <w:rFonts w:ascii="Courier New" w:hAnsi="Courier New" w:cs="Courier New"/>
                                          <w:color w:val="000000"/>
                                          <w:sz w:val="20"/>
                                          <w:szCs w:val="20"/>
                                          <w:lang w:val="en-US"/>
                                        </w:rPr>
                                      </w:rPrChange>
                                    </w:rPr>
                                  </w:pPr>
                                </w:p>
                              </w:tc>
                              <w:tc>
                                <w:tcPr>
                                  <w:tcW w:w="6636" w:type="dxa"/>
                                  <w:gridSpan w:val="2"/>
                                </w:tcPr>
                                <w:p w14:paraId="6519B49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27"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28" w:author="laca" w:date="2015-06-25T10:15:00Z">
                                        <w:rPr>
                                          <w:rFonts w:ascii="Courier New" w:hAnsi="Courier New" w:cs="Courier New"/>
                                          <w:color w:val="000000"/>
                                          <w:sz w:val="20"/>
                                          <w:szCs w:val="20"/>
                                          <w:lang w:val="en-US"/>
                                        </w:rPr>
                                      </w:rPrChange>
                                    </w:rPr>
                                    <w:t>tcp_arg(pcb, NULL);</w:t>
                                  </w:r>
                                </w:p>
                              </w:tc>
                            </w:tr>
                            <w:tr w:rsidR="008F5B81" w:rsidRPr="00E07A58"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29" w:author="laca" w:date="2015-06-25T10:15:00Z">
                                        <w:rPr>
                                          <w:rFonts w:ascii="Courier New" w:hAnsi="Courier New" w:cs="Courier New"/>
                                          <w:color w:val="000000"/>
                                          <w:sz w:val="20"/>
                                          <w:szCs w:val="20"/>
                                          <w:lang w:val="en-US"/>
                                        </w:rPr>
                                      </w:rPrChange>
                                    </w:rPr>
                                  </w:pPr>
                                </w:p>
                              </w:tc>
                              <w:tc>
                                <w:tcPr>
                                  <w:tcW w:w="6636" w:type="dxa"/>
                                  <w:gridSpan w:val="2"/>
                                </w:tcPr>
                                <w:p w14:paraId="4EDEA3DF"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30"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31" w:author="laca" w:date="2015-06-25T10:15:00Z">
                                        <w:rPr>
                                          <w:rFonts w:ascii="Courier New" w:hAnsi="Courier New" w:cs="Courier New"/>
                                          <w:color w:val="000000"/>
                                          <w:sz w:val="20"/>
                                          <w:szCs w:val="20"/>
                                          <w:lang w:val="en-US"/>
                                        </w:rPr>
                                      </w:rPrChange>
                                    </w:rPr>
                                    <w:t>pcb = tcp_listen(pcb);</w:t>
                                  </w:r>
                                </w:p>
                              </w:tc>
                            </w:tr>
                            <w:tr w:rsidR="008F5B81" w:rsidRPr="00E07A58"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32" w:author="laca" w:date="2015-06-25T10:15:00Z">
                                        <w:rPr>
                                          <w:rFonts w:ascii="Courier New" w:hAnsi="Courier New" w:cs="Courier New"/>
                                          <w:color w:val="7F0055"/>
                                          <w:sz w:val="20"/>
                                          <w:szCs w:val="20"/>
                                          <w:lang w:val="en-US"/>
                                        </w:rPr>
                                      </w:rPrChange>
                                    </w:rPr>
                                  </w:pPr>
                                </w:p>
                              </w:tc>
                              <w:tc>
                                <w:tcPr>
                                  <w:tcW w:w="6636" w:type="dxa"/>
                                  <w:gridSpan w:val="2"/>
                                </w:tcPr>
                                <w:p w14:paraId="15EFC1A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33"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34"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435" w:author="laca" w:date="2015-06-25T10:15:00Z">
                                        <w:rPr>
                                          <w:rFonts w:ascii="Courier New" w:hAnsi="Courier New" w:cs="Courier New"/>
                                          <w:color w:val="000000"/>
                                          <w:sz w:val="20"/>
                                          <w:szCs w:val="20"/>
                                          <w:lang w:val="en-US"/>
                                        </w:rPr>
                                      </w:rPrChange>
                                    </w:rPr>
                                    <w:t xml:space="preserve"> (!pcb) {</w:t>
                                  </w:r>
                                </w:p>
                              </w:tc>
                            </w:tr>
                            <w:tr w:rsidR="008F5B81" w:rsidRPr="00E07A58"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36" w:author="laca" w:date="2015-06-25T10:15:00Z">
                                        <w:rPr>
                                          <w:rFonts w:ascii="Courier New" w:hAnsi="Courier New" w:cs="Courier New"/>
                                          <w:color w:val="000000"/>
                                          <w:sz w:val="20"/>
                                          <w:szCs w:val="20"/>
                                          <w:lang w:val="en-US"/>
                                        </w:rPr>
                                      </w:rPrChange>
                                    </w:rPr>
                                  </w:pPr>
                                </w:p>
                              </w:tc>
                              <w:tc>
                                <w:tcPr>
                                  <w:tcW w:w="6636" w:type="dxa"/>
                                  <w:gridSpan w:val="2"/>
                                </w:tcPr>
                                <w:p w14:paraId="58A6E418"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37"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38"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39" w:author="laca" w:date="2015-06-25T10:15:00Z">
                                        <w:rPr>
                                          <w:rFonts w:ascii="Courier New" w:hAnsi="Courier New" w:cs="Courier New"/>
                                          <w:color w:val="2A00FF"/>
                                          <w:sz w:val="20"/>
                                          <w:szCs w:val="20"/>
                                          <w:lang w:val="en-US"/>
                                        </w:rPr>
                                      </w:rPrChange>
                                    </w:rPr>
                                    <w:t>"Out of memory while tcp_listen\n\r"</w:t>
                                  </w:r>
                                  <w:r w:rsidRPr="00E07A58">
                                    <w:rPr>
                                      <w:rFonts w:ascii="Courier New" w:hAnsi="Courier New" w:cs="Courier New"/>
                                      <w:color w:val="000000"/>
                                      <w:sz w:val="16"/>
                                      <w:szCs w:val="16"/>
                                      <w:lang w:val="en-US"/>
                                      <w:rPrChange w:id="2440" w:author="laca" w:date="2015-06-25T10:15:00Z">
                                        <w:rPr>
                                          <w:rFonts w:ascii="Courier New" w:hAnsi="Courier New" w:cs="Courier New"/>
                                          <w:color w:val="000000"/>
                                          <w:sz w:val="20"/>
                                          <w:szCs w:val="20"/>
                                          <w:lang w:val="en-US"/>
                                        </w:rPr>
                                      </w:rPrChange>
                                    </w:rPr>
                                    <w:t>);</w:t>
                                  </w:r>
                                </w:p>
                              </w:tc>
                            </w:tr>
                            <w:tr w:rsidR="008F5B81" w:rsidRPr="00E07A58"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41" w:author="laca" w:date="2015-06-25T10:15:00Z">
                                        <w:rPr>
                                          <w:rFonts w:ascii="Courier New" w:hAnsi="Courier New" w:cs="Courier New"/>
                                          <w:color w:val="7F0055"/>
                                          <w:sz w:val="20"/>
                                          <w:szCs w:val="20"/>
                                          <w:lang w:val="en-US"/>
                                        </w:rPr>
                                      </w:rPrChange>
                                    </w:rPr>
                                  </w:pPr>
                                </w:p>
                              </w:tc>
                              <w:tc>
                                <w:tcPr>
                                  <w:tcW w:w="6636" w:type="dxa"/>
                                  <w:gridSpan w:val="2"/>
                                </w:tcPr>
                                <w:p w14:paraId="4040F380"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42"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43"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44" w:author="laca" w:date="2015-06-25T10:15:00Z">
                                        <w:rPr>
                                          <w:rFonts w:ascii="Courier New" w:hAnsi="Courier New" w:cs="Courier New"/>
                                          <w:color w:val="000000"/>
                                          <w:sz w:val="20"/>
                                          <w:szCs w:val="20"/>
                                          <w:lang w:val="en-US"/>
                                        </w:rPr>
                                      </w:rPrChange>
                                    </w:rPr>
                                    <w:t xml:space="preserve"> -3;</w:t>
                                  </w:r>
                                  <w:r w:rsidRPr="00E07A58">
                                    <w:rPr>
                                      <w:rFonts w:ascii="Courier New" w:hAnsi="Courier New" w:cs="Courier New"/>
                                      <w:color w:val="000000"/>
                                      <w:sz w:val="16"/>
                                      <w:szCs w:val="16"/>
                                      <w:lang w:val="en-US"/>
                                      <w:rPrChange w:id="2445" w:author="laca" w:date="2015-06-25T10:15:00Z">
                                        <w:rPr>
                                          <w:rFonts w:ascii="Courier New" w:hAnsi="Courier New" w:cs="Courier New"/>
                                          <w:color w:val="000000"/>
                                          <w:sz w:val="20"/>
                                          <w:szCs w:val="20"/>
                                          <w:lang w:val="en-US"/>
                                        </w:rPr>
                                      </w:rPrChange>
                                    </w:rPr>
                                    <w:tab/>
                                    <w:t>}</w:t>
                                  </w:r>
                                </w:p>
                              </w:tc>
                            </w:tr>
                            <w:tr w:rsidR="008F5B81" w:rsidRPr="00E07A58"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46" w:author="laca" w:date="2015-06-25T10:15:00Z">
                                        <w:rPr>
                                          <w:rFonts w:ascii="Courier New" w:hAnsi="Courier New" w:cs="Courier New"/>
                                          <w:color w:val="000000"/>
                                          <w:sz w:val="20"/>
                                          <w:szCs w:val="20"/>
                                          <w:lang w:val="en-US"/>
                                        </w:rPr>
                                      </w:rPrChange>
                                    </w:rPr>
                                  </w:pPr>
                                </w:p>
                              </w:tc>
                              <w:tc>
                                <w:tcPr>
                                  <w:tcW w:w="6636" w:type="dxa"/>
                                  <w:gridSpan w:val="2"/>
                                </w:tcPr>
                                <w:p w14:paraId="46FC50DB" w14:textId="06AD1A72"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47"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48" w:author="laca" w:date="2015-06-25T10:15:00Z">
                                        <w:rPr>
                                          <w:rFonts w:ascii="Courier New" w:hAnsi="Courier New" w:cs="Courier New"/>
                                          <w:color w:val="000000"/>
                                          <w:sz w:val="20"/>
                                          <w:szCs w:val="20"/>
                                          <w:lang w:val="en-US"/>
                                        </w:rPr>
                                      </w:rPrChange>
                                    </w:rPr>
                                    <w:t>tcp_accept(pcb, accept_callbackSV1);</w:t>
                                  </w:r>
                                </w:p>
                              </w:tc>
                            </w:tr>
                            <w:tr w:rsidR="008F5B81" w:rsidRPr="00E07A58"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49" w:author="laca" w:date="2015-06-25T10:15:00Z">
                                        <w:rPr>
                                          <w:rFonts w:ascii="Courier New" w:hAnsi="Courier New" w:cs="Courier New"/>
                                          <w:color w:val="000000"/>
                                          <w:sz w:val="20"/>
                                          <w:szCs w:val="20"/>
                                          <w:lang w:val="en-US"/>
                                        </w:rPr>
                                      </w:rPrChange>
                                    </w:rPr>
                                  </w:pPr>
                                </w:p>
                              </w:tc>
                              <w:tc>
                                <w:tcPr>
                                  <w:tcW w:w="6636" w:type="dxa"/>
                                  <w:gridSpan w:val="2"/>
                                </w:tcPr>
                                <w:p w14:paraId="66401544"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50"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51"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452" w:author="laca" w:date="2015-06-25T10:15:00Z">
                                        <w:rPr>
                                          <w:rFonts w:ascii="Courier New" w:hAnsi="Courier New" w:cs="Courier New"/>
                                          <w:color w:val="2A00FF"/>
                                          <w:sz w:val="20"/>
                                          <w:szCs w:val="20"/>
                                          <w:lang w:val="en-US"/>
                                        </w:rPr>
                                      </w:rPrChange>
                                    </w:rPr>
                                    <w:t>"TCP echo server started @ port %d\n\r"</w:t>
                                  </w:r>
                                  <w:r w:rsidRPr="00E07A58">
                                    <w:rPr>
                                      <w:rFonts w:ascii="Courier New" w:hAnsi="Courier New" w:cs="Courier New"/>
                                      <w:color w:val="000000"/>
                                      <w:sz w:val="16"/>
                                      <w:szCs w:val="16"/>
                                      <w:lang w:val="en-US"/>
                                      <w:rPrChange w:id="2453" w:author="laca" w:date="2015-06-25T10:15:00Z">
                                        <w:rPr>
                                          <w:rFonts w:ascii="Courier New" w:hAnsi="Courier New" w:cs="Courier New"/>
                                          <w:color w:val="000000"/>
                                          <w:sz w:val="20"/>
                                          <w:szCs w:val="20"/>
                                          <w:lang w:val="en-US"/>
                                        </w:rPr>
                                      </w:rPrChange>
                                    </w:rPr>
                                    <w:t>, port);</w:t>
                                  </w:r>
                                </w:p>
                              </w:tc>
                            </w:tr>
                            <w:tr w:rsidR="008F5B81" w:rsidRPr="00E07A58"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54" w:author="laca" w:date="2015-06-25T10:15:00Z">
                                        <w:rPr>
                                          <w:rFonts w:ascii="Courier New" w:hAnsi="Courier New" w:cs="Courier New"/>
                                          <w:color w:val="7F0055"/>
                                          <w:sz w:val="20"/>
                                          <w:szCs w:val="20"/>
                                          <w:lang w:val="en-US"/>
                                        </w:rPr>
                                      </w:rPrChange>
                                    </w:rPr>
                                  </w:pPr>
                                </w:p>
                              </w:tc>
                              <w:tc>
                                <w:tcPr>
                                  <w:tcW w:w="6636" w:type="dxa"/>
                                  <w:gridSpan w:val="2"/>
                                </w:tcPr>
                                <w:p w14:paraId="4BD42D6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55"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56"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457" w:author="laca" w:date="2015-06-25T10:15:00Z">
                                        <w:rPr>
                                          <w:rFonts w:ascii="Courier New" w:hAnsi="Courier New" w:cs="Courier New"/>
                                          <w:color w:val="000000"/>
                                          <w:sz w:val="20"/>
                                          <w:szCs w:val="20"/>
                                          <w:lang w:val="en-US"/>
                                        </w:rPr>
                                      </w:rPrChange>
                                    </w:rPr>
                                    <w:t xml:space="preserve"> 0;</w:t>
                                  </w:r>
                                </w:p>
                              </w:tc>
                            </w:tr>
                            <w:tr w:rsidR="008F5B81" w:rsidRPr="00E07A58"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F5B81" w:rsidRPr="00E07A58" w:rsidRDefault="008F5B81" w:rsidP="00CB34B4">
                                  <w:pPr>
                                    <w:keepNext/>
                                    <w:autoSpaceDE w:val="0"/>
                                    <w:autoSpaceDN w:val="0"/>
                                    <w:adjustRightInd w:val="0"/>
                                    <w:rPr>
                                      <w:rFonts w:ascii="Courier New" w:hAnsi="Courier New" w:cs="Courier New"/>
                                      <w:color w:val="000000"/>
                                      <w:sz w:val="16"/>
                                      <w:szCs w:val="16"/>
                                      <w:lang w:val="en-US"/>
                                      <w:rPrChange w:id="2458" w:author="laca" w:date="2015-06-25T10:15:00Z">
                                        <w:rPr>
                                          <w:rFonts w:ascii="Courier New" w:hAnsi="Courier New" w:cs="Courier New"/>
                                          <w:color w:val="000000"/>
                                          <w:sz w:val="20"/>
                                          <w:szCs w:val="20"/>
                                          <w:lang w:val="en-US"/>
                                        </w:rPr>
                                      </w:rPrChange>
                                    </w:rPr>
                                  </w:pPr>
                                </w:p>
                              </w:tc>
                              <w:tc>
                                <w:tcPr>
                                  <w:tcW w:w="4544" w:type="dxa"/>
                                </w:tcPr>
                                <w:p w14:paraId="5D2346C8" w14:textId="77777777" w:rsidR="008F5B81" w:rsidRPr="00E07A58" w:rsidRDefault="008F5B81"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5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60" w:author="laca" w:date="2015-06-25T10:15:00Z">
                                        <w:rPr>
                                          <w:rFonts w:ascii="Courier New" w:hAnsi="Courier New" w:cs="Courier New"/>
                                          <w:color w:val="000000"/>
                                          <w:sz w:val="20"/>
                                          <w:szCs w:val="20"/>
                                          <w:lang w:val="en-US"/>
                                        </w:rPr>
                                      </w:rPrChange>
                                    </w:rPr>
                                    <w:t>}</w:t>
                                  </w:r>
                                </w:p>
                              </w:tc>
                            </w:tr>
                          </w:tbl>
                          <w:p w14:paraId="3D02F9BC" w14:textId="39DC4C6C" w:rsidR="008F5B81" w:rsidRPr="00E07A58" w:rsidRDefault="008F5B81" w:rsidP="00D601C6">
                            <w:pPr>
                              <w:pStyle w:val="Caption"/>
                              <w:jc w:val="center"/>
                              <w:rPr>
                                <w:sz w:val="16"/>
                                <w:szCs w:val="16"/>
                                <w:rPrChange w:id="2461" w:author="laca" w:date="2015-06-25T10:15:00Z">
                                  <w:rPr/>
                                </w:rPrChange>
                              </w:rPr>
                            </w:pPr>
                            <w:bookmarkStart w:id="2462" w:name="_Ref422694874"/>
                            <w:bookmarkStart w:id="2463" w:name="_Ref422694828"/>
                            <w:r w:rsidRPr="00E07A58">
                              <w:rPr>
                                <w:sz w:val="16"/>
                                <w:szCs w:val="16"/>
                                <w:rPrChange w:id="2464" w:author="laca" w:date="2015-06-25T10:15:00Z">
                                  <w:rPr/>
                                </w:rPrChange>
                              </w:rPr>
                              <w:t xml:space="preserve">Program.  </w:t>
                            </w:r>
                            <w:r w:rsidRPr="00E07A58">
                              <w:rPr>
                                <w:sz w:val="16"/>
                                <w:szCs w:val="16"/>
                                <w:rPrChange w:id="2465" w:author="laca" w:date="2015-06-25T10:15:00Z">
                                  <w:rPr/>
                                </w:rPrChange>
                              </w:rPr>
                              <w:fldChar w:fldCharType="begin"/>
                            </w:r>
                            <w:r w:rsidRPr="00E07A58">
                              <w:rPr>
                                <w:sz w:val="16"/>
                                <w:szCs w:val="16"/>
                                <w:rPrChange w:id="2466" w:author="laca" w:date="2015-06-25T10:15:00Z">
                                  <w:rPr/>
                                </w:rPrChange>
                              </w:rPr>
                              <w:instrText xml:space="preserve"> STYLEREF 2 \s </w:instrText>
                            </w:r>
                            <w:r w:rsidRPr="00E07A58">
                              <w:rPr>
                                <w:sz w:val="16"/>
                                <w:szCs w:val="16"/>
                                <w:rPrChange w:id="2467" w:author="laca" w:date="2015-06-25T10:15:00Z">
                                  <w:rPr/>
                                </w:rPrChange>
                              </w:rPr>
                              <w:fldChar w:fldCharType="separate"/>
                            </w:r>
                            <w:r w:rsidR="005D6C24">
                              <w:rPr>
                                <w:noProof/>
                                <w:sz w:val="16"/>
                                <w:szCs w:val="16"/>
                              </w:rPr>
                              <w:t>5.6</w:t>
                            </w:r>
                            <w:r w:rsidRPr="00E07A58">
                              <w:rPr>
                                <w:sz w:val="16"/>
                                <w:szCs w:val="16"/>
                                <w:rPrChange w:id="2468" w:author="laca" w:date="2015-06-25T10:15:00Z">
                                  <w:rPr/>
                                </w:rPrChange>
                              </w:rPr>
                              <w:fldChar w:fldCharType="end"/>
                            </w:r>
                            <w:r w:rsidRPr="00E07A58">
                              <w:rPr>
                                <w:sz w:val="16"/>
                                <w:szCs w:val="16"/>
                                <w:rPrChange w:id="2469" w:author="laca" w:date="2015-06-25T10:15:00Z">
                                  <w:rPr/>
                                </w:rPrChange>
                              </w:rPr>
                              <w:t>.</w:t>
                            </w:r>
                            <w:r w:rsidRPr="00E07A58">
                              <w:rPr>
                                <w:sz w:val="16"/>
                                <w:szCs w:val="16"/>
                                <w:rPrChange w:id="2470" w:author="laca" w:date="2015-06-25T10:15:00Z">
                                  <w:rPr/>
                                </w:rPrChange>
                              </w:rPr>
                              <w:fldChar w:fldCharType="begin"/>
                            </w:r>
                            <w:r w:rsidRPr="00E07A58">
                              <w:rPr>
                                <w:sz w:val="16"/>
                                <w:szCs w:val="16"/>
                                <w:rPrChange w:id="2471" w:author="laca" w:date="2015-06-25T10:15:00Z">
                                  <w:rPr/>
                                </w:rPrChange>
                              </w:rPr>
                              <w:instrText xml:space="preserve"> SEQ Program._ \* ARABIC \s 2 </w:instrText>
                            </w:r>
                            <w:r w:rsidRPr="00E07A58">
                              <w:rPr>
                                <w:sz w:val="16"/>
                                <w:szCs w:val="16"/>
                                <w:rPrChange w:id="2472" w:author="laca" w:date="2015-06-25T10:15:00Z">
                                  <w:rPr/>
                                </w:rPrChange>
                              </w:rPr>
                              <w:fldChar w:fldCharType="separate"/>
                            </w:r>
                            <w:ins w:id="2473" w:author="laca" w:date="2015-06-26T10:03:00Z">
                              <w:r w:rsidR="005D6C24">
                                <w:rPr>
                                  <w:noProof/>
                                  <w:sz w:val="16"/>
                                  <w:szCs w:val="16"/>
                                </w:rPr>
                                <w:t>1</w:t>
                              </w:r>
                            </w:ins>
                            <w:del w:id="2474" w:author="laca" w:date="2015-06-26T10:03:00Z">
                              <w:r w:rsidRPr="00E07A58" w:rsidDel="005D6C24">
                                <w:rPr>
                                  <w:noProof/>
                                  <w:sz w:val="16"/>
                                  <w:szCs w:val="16"/>
                                  <w:rPrChange w:id="2475" w:author="laca" w:date="2015-06-25T10:15:00Z">
                                    <w:rPr>
                                      <w:noProof/>
                                    </w:rPr>
                                  </w:rPrChange>
                                </w:rPr>
                                <w:delText>1</w:delText>
                              </w:r>
                            </w:del>
                            <w:r w:rsidRPr="00E07A58">
                              <w:rPr>
                                <w:sz w:val="16"/>
                                <w:szCs w:val="16"/>
                                <w:rPrChange w:id="2476" w:author="laca" w:date="2015-06-25T10:15:00Z">
                                  <w:rPr/>
                                </w:rPrChange>
                              </w:rPr>
                              <w:fldChar w:fldCharType="end"/>
                            </w:r>
                            <w:bookmarkEnd w:id="2462"/>
                            <w:r w:rsidRPr="00E07A58">
                              <w:rPr>
                                <w:sz w:val="16"/>
                                <w:szCs w:val="16"/>
                                <w:rPrChange w:id="2477" w:author="laca" w:date="2015-06-25T10:15:00Z">
                                  <w:rPr/>
                                </w:rPrChange>
                              </w:rPr>
                              <w:t xml:space="preserve"> Server létrehozása C kód</w:t>
                            </w:r>
                            <w:bookmarkEnd w:id="2463"/>
                          </w:p>
                          <w:p w14:paraId="36338879" w14:textId="77777777" w:rsidR="008F5B81" w:rsidRPr="00E07A58" w:rsidRDefault="008F5B81" w:rsidP="007852B4">
                            <w:pPr>
                              <w:rPr>
                                <w:sz w:val="16"/>
                                <w:szCs w:val="16"/>
                                <w:rPrChange w:id="2478" w:author="laca" w:date="2015-06-25T10:15:00Z">
                                  <w:rPr/>
                                </w:rPrChange>
                              </w:rPr>
                            </w:pPr>
                          </w:p>
                        </w:txbxContent>
                      </wps:txbx>
                      <wps:bodyPr rot="0" vert="horz" wrap="square" lIns="91440" tIns="45720" rIns="91440" bIns="45720" anchor="t" anchorCtr="0" upright="1">
                        <a:noAutofit/>
                      </wps:bodyPr>
                    </wps:wsp>
                  </a:graphicData>
                </a:graphic>
              </wp:inline>
            </w:drawing>
          </mc:Choice>
          <mc:Fallback>
            <w:pict>
              <v:shape w14:anchorId="5381CF74" id="Text Box 225" o:spid="_x0000_s1185"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">
                <v:textbox>
                  <w:txbxContent>
                    <w:tbl>
                      <w:tblPr>
                        <w:tblStyle w:val="PlainTable1"/>
                        <w:tblW w:w="7644" w:type="dxa"/>
                        <w:tblLook w:val="04A0" w:firstRow="1" w:lastRow="0" w:firstColumn="1" w:lastColumn="0" w:noHBand="0" w:noVBand="1"/>
                      </w:tblPr>
                      <w:tblGrid>
                        <w:gridCol w:w="1008"/>
                        <w:gridCol w:w="2092"/>
                        <w:gridCol w:w="4544"/>
                      </w:tblGrid>
                      <w:tr w:rsidR="008F5B81" w:rsidRPr="00E07A58"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79" w:author="laca" w:date="2015-06-25T10:15:00Z">
                                  <w:rPr>
                                    <w:rFonts w:ascii="Courier New" w:hAnsi="Courier New" w:cs="Courier New"/>
                                    <w:color w:val="7F0055"/>
                                    <w:sz w:val="20"/>
                                    <w:szCs w:val="20"/>
                                    <w:lang w:val="en-US"/>
                                  </w:rPr>
                                </w:rPrChange>
                              </w:rPr>
                            </w:pPr>
                          </w:p>
                        </w:tc>
                        <w:tc>
                          <w:tcPr>
                            <w:tcW w:w="6636" w:type="dxa"/>
                            <w:gridSpan w:val="2"/>
                          </w:tcPr>
                          <w:p w14:paraId="16829BB9" w14:textId="2AAE9594" w:rsidR="008F5B81" w:rsidRPr="00E07A58" w:rsidRDefault="008F5B8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80" w:author="laca" w:date="2015-06-25T10:15:00Z">
                                  <w:rPr>
                                    <w:rFonts w:ascii="Courier New" w:hAnsi="Courier New" w:cs="Courier New"/>
                                    <w:sz w:val="20"/>
                                    <w:szCs w:val="20"/>
                                    <w:lang w:val="en-US"/>
                                  </w:rPr>
                                </w:rPrChange>
                              </w:rPr>
                            </w:pPr>
                            <w:r w:rsidRPr="00E07A58">
                              <w:rPr>
                                <w:rFonts w:ascii="Courier New" w:hAnsi="Courier New" w:cs="Courier New"/>
                                <w:color w:val="7F0055"/>
                                <w:sz w:val="16"/>
                                <w:szCs w:val="16"/>
                                <w:lang w:val="en-US"/>
                                <w:rPrChange w:id="2481" w:author="laca" w:date="2015-06-25T10:15:00Z">
                                  <w:rPr>
                                    <w:rFonts w:ascii="Courier New" w:hAnsi="Courier New" w:cs="Courier New"/>
                                    <w:color w:val="7F0055"/>
                                    <w:sz w:val="20"/>
                                    <w:szCs w:val="20"/>
                                    <w:lang w:val="en-US"/>
                                  </w:rPr>
                                </w:rPrChange>
                              </w:rPr>
                              <w:t>int</w:t>
                            </w:r>
                            <w:r w:rsidRPr="00E07A58">
                              <w:rPr>
                                <w:rFonts w:ascii="Courier New" w:hAnsi="Courier New" w:cs="Courier New"/>
                                <w:color w:val="000000"/>
                                <w:sz w:val="16"/>
                                <w:szCs w:val="16"/>
                                <w:lang w:val="en-US"/>
                                <w:rPrChange w:id="2482" w:author="laca" w:date="2015-06-25T10:15:00Z">
                                  <w:rPr>
                                    <w:rFonts w:ascii="Courier New" w:hAnsi="Courier New" w:cs="Courier New"/>
                                    <w:color w:val="000000"/>
                                    <w:sz w:val="20"/>
                                    <w:szCs w:val="20"/>
                                    <w:lang w:val="en-US"/>
                                  </w:rPr>
                                </w:rPrChange>
                              </w:rPr>
                              <w:t xml:space="preserve"> start_applicationSV1()</w:t>
                            </w:r>
                          </w:p>
                        </w:tc>
                      </w:tr>
                      <w:tr w:rsidR="008F5B81" w:rsidRPr="00E07A58"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83" w:author="laca" w:date="2015-06-25T10:15:00Z">
                                  <w:rPr>
                                    <w:rFonts w:ascii="Courier New" w:hAnsi="Courier New" w:cs="Courier New"/>
                                    <w:color w:val="000000"/>
                                    <w:sz w:val="20"/>
                                    <w:szCs w:val="20"/>
                                    <w:lang w:val="en-US"/>
                                  </w:rPr>
                                </w:rPrChange>
                              </w:rPr>
                            </w:pPr>
                          </w:p>
                        </w:tc>
                        <w:tc>
                          <w:tcPr>
                            <w:tcW w:w="6636" w:type="dxa"/>
                            <w:gridSpan w:val="2"/>
                          </w:tcPr>
                          <w:p w14:paraId="15D3B67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84"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85" w:author="laca" w:date="2015-06-25T10:15:00Z">
                                  <w:rPr>
                                    <w:rFonts w:ascii="Courier New" w:hAnsi="Courier New" w:cs="Courier New"/>
                                    <w:color w:val="000000"/>
                                    <w:sz w:val="20"/>
                                    <w:szCs w:val="20"/>
                                    <w:lang w:val="en-US"/>
                                  </w:rPr>
                                </w:rPrChange>
                              </w:rPr>
                              <w:t>{</w:t>
                            </w:r>
                          </w:p>
                        </w:tc>
                      </w:tr>
                      <w:tr w:rsidR="008F5B81" w:rsidRPr="00E07A58"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5032"/>
                                <w:sz w:val="16"/>
                                <w:szCs w:val="16"/>
                                <w:lang w:val="en-US"/>
                                <w:rPrChange w:id="2486" w:author="laca" w:date="2015-06-25T10:15:00Z">
                                  <w:rPr>
                                    <w:rFonts w:ascii="Courier New" w:hAnsi="Courier New" w:cs="Courier New"/>
                                    <w:color w:val="005032"/>
                                    <w:sz w:val="20"/>
                                    <w:szCs w:val="20"/>
                                    <w:lang w:val="en-US"/>
                                  </w:rPr>
                                </w:rPrChange>
                              </w:rPr>
                            </w:pPr>
                          </w:p>
                        </w:tc>
                        <w:tc>
                          <w:tcPr>
                            <w:tcW w:w="6636" w:type="dxa"/>
                            <w:gridSpan w:val="2"/>
                          </w:tcPr>
                          <w:p w14:paraId="116DA521"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87" w:author="laca" w:date="2015-06-25T10:15:00Z">
                                  <w:rPr>
                                    <w:rFonts w:ascii="Courier New" w:hAnsi="Courier New" w:cs="Courier New"/>
                                    <w:sz w:val="20"/>
                                    <w:szCs w:val="20"/>
                                    <w:lang w:val="en-US"/>
                                  </w:rPr>
                                </w:rPrChange>
                              </w:rPr>
                            </w:pPr>
                            <w:r w:rsidRPr="00E07A58">
                              <w:rPr>
                                <w:rFonts w:ascii="Courier New" w:hAnsi="Courier New" w:cs="Courier New"/>
                                <w:color w:val="005032"/>
                                <w:sz w:val="16"/>
                                <w:szCs w:val="16"/>
                                <w:lang w:val="en-US"/>
                                <w:rPrChange w:id="2488" w:author="laca" w:date="2015-06-25T10:15:00Z">
                                  <w:rPr>
                                    <w:rFonts w:ascii="Courier New" w:hAnsi="Courier New" w:cs="Courier New"/>
                                    <w:color w:val="005032"/>
                                    <w:sz w:val="20"/>
                                    <w:szCs w:val="20"/>
                                    <w:lang w:val="en-US"/>
                                  </w:rPr>
                                </w:rPrChange>
                              </w:rPr>
                              <w:t>err_t</w:t>
                            </w:r>
                            <w:r w:rsidRPr="00E07A58">
                              <w:rPr>
                                <w:rFonts w:ascii="Courier New" w:hAnsi="Courier New" w:cs="Courier New"/>
                                <w:color w:val="000000"/>
                                <w:sz w:val="16"/>
                                <w:szCs w:val="16"/>
                                <w:lang w:val="en-US"/>
                                <w:rPrChange w:id="2489" w:author="laca" w:date="2015-06-25T10:15:00Z">
                                  <w:rPr>
                                    <w:rFonts w:ascii="Courier New" w:hAnsi="Courier New" w:cs="Courier New"/>
                                    <w:color w:val="000000"/>
                                    <w:sz w:val="20"/>
                                    <w:szCs w:val="20"/>
                                    <w:lang w:val="en-US"/>
                                  </w:rPr>
                                </w:rPrChange>
                              </w:rPr>
                              <w:t xml:space="preserve"> err;</w:t>
                            </w:r>
                          </w:p>
                        </w:tc>
                      </w:tr>
                      <w:tr w:rsidR="008F5B81" w:rsidRPr="00E07A58"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90" w:author="laca" w:date="2015-06-25T10:15:00Z">
                                  <w:rPr>
                                    <w:rFonts w:ascii="Courier New" w:hAnsi="Courier New" w:cs="Courier New"/>
                                    <w:color w:val="7F0055"/>
                                    <w:sz w:val="20"/>
                                    <w:szCs w:val="20"/>
                                    <w:lang w:val="en-US"/>
                                  </w:rPr>
                                </w:rPrChange>
                              </w:rPr>
                            </w:pPr>
                          </w:p>
                        </w:tc>
                        <w:tc>
                          <w:tcPr>
                            <w:tcW w:w="6636" w:type="dxa"/>
                            <w:gridSpan w:val="2"/>
                          </w:tcPr>
                          <w:p w14:paraId="711CE4D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91"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92" w:author="laca" w:date="2015-06-25T10:15:00Z">
                                  <w:rPr>
                                    <w:rFonts w:ascii="Courier New" w:hAnsi="Courier New" w:cs="Courier New"/>
                                    <w:b/>
                                    <w:bCs/>
                                    <w:color w:val="7F0055"/>
                                    <w:sz w:val="20"/>
                                    <w:szCs w:val="20"/>
                                    <w:lang w:val="en-US"/>
                                  </w:rPr>
                                </w:rPrChange>
                              </w:rPr>
                              <w:t>unsigned</w:t>
                            </w:r>
                            <w:r w:rsidRPr="00E07A58">
                              <w:rPr>
                                <w:rFonts w:ascii="Courier New" w:hAnsi="Courier New" w:cs="Courier New"/>
                                <w:color w:val="000000"/>
                                <w:sz w:val="16"/>
                                <w:szCs w:val="16"/>
                                <w:lang w:val="en-US"/>
                                <w:rPrChange w:id="2493" w:author="laca" w:date="2015-06-25T10:15:00Z">
                                  <w:rPr>
                                    <w:rFonts w:ascii="Courier New" w:hAnsi="Courier New" w:cs="Courier New"/>
                                    <w:color w:val="000000"/>
                                    <w:sz w:val="20"/>
                                    <w:szCs w:val="20"/>
                                    <w:lang w:val="en-US"/>
                                  </w:rPr>
                                </w:rPrChange>
                              </w:rPr>
                              <w:t xml:space="preserve"> port = 9;</w:t>
                            </w:r>
                          </w:p>
                        </w:tc>
                      </w:tr>
                      <w:tr w:rsidR="008F5B81" w:rsidRPr="00E07A58"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494" w:author="laca" w:date="2015-06-25T10:15:00Z">
                                  <w:rPr>
                                    <w:rFonts w:ascii="Courier New" w:hAnsi="Courier New" w:cs="Courier New"/>
                                    <w:color w:val="000000"/>
                                    <w:sz w:val="20"/>
                                    <w:szCs w:val="20"/>
                                    <w:lang w:val="en-US"/>
                                  </w:rPr>
                                </w:rPrChange>
                              </w:rPr>
                            </w:pPr>
                          </w:p>
                        </w:tc>
                        <w:tc>
                          <w:tcPr>
                            <w:tcW w:w="6636" w:type="dxa"/>
                            <w:gridSpan w:val="2"/>
                          </w:tcPr>
                          <w:p w14:paraId="7592649F"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495"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496" w:author="laca" w:date="2015-06-25T10:15:00Z">
                                  <w:rPr>
                                    <w:rFonts w:ascii="Courier New" w:hAnsi="Courier New" w:cs="Courier New"/>
                                    <w:color w:val="000000"/>
                                    <w:sz w:val="20"/>
                                    <w:szCs w:val="20"/>
                                    <w:lang w:val="en-US"/>
                                  </w:rPr>
                                </w:rPrChange>
                              </w:rPr>
                              <w:t>pcb = tcp_new();</w:t>
                            </w:r>
                          </w:p>
                        </w:tc>
                      </w:tr>
                      <w:tr w:rsidR="008F5B81" w:rsidRPr="00E07A58"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497" w:author="laca" w:date="2015-06-25T10:15:00Z">
                                  <w:rPr>
                                    <w:rFonts w:ascii="Courier New" w:hAnsi="Courier New" w:cs="Courier New"/>
                                    <w:color w:val="7F0055"/>
                                    <w:sz w:val="20"/>
                                    <w:szCs w:val="20"/>
                                    <w:lang w:val="en-US"/>
                                  </w:rPr>
                                </w:rPrChange>
                              </w:rPr>
                            </w:pPr>
                          </w:p>
                        </w:tc>
                        <w:tc>
                          <w:tcPr>
                            <w:tcW w:w="6636" w:type="dxa"/>
                            <w:gridSpan w:val="2"/>
                          </w:tcPr>
                          <w:p w14:paraId="106F90C6"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498"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499"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500" w:author="laca" w:date="2015-06-25T10:15:00Z">
                                  <w:rPr>
                                    <w:rFonts w:ascii="Courier New" w:hAnsi="Courier New" w:cs="Courier New"/>
                                    <w:color w:val="000000"/>
                                    <w:sz w:val="20"/>
                                    <w:szCs w:val="20"/>
                                    <w:lang w:val="en-US"/>
                                  </w:rPr>
                                </w:rPrChange>
                              </w:rPr>
                              <w:t xml:space="preserve"> (!pcb) {</w:t>
                            </w:r>
                          </w:p>
                        </w:tc>
                      </w:tr>
                      <w:tr w:rsidR="008F5B81" w:rsidRPr="00E07A58"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01" w:author="laca" w:date="2015-06-25T10:15:00Z">
                                  <w:rPr>
                                    <w:rFonts w:ascii="Courier New" w:hAnsi="Courier New" w:cs="Courier New"/>
                                    <w:color w:val="000000"/>
                                    <w:sz w:val="20"/>
                                    <w:szCs w:val="20"/>
                                    <w:lang w:val="en-US"/>
                                  </w:rPr>
                                </w:rPrChange>
                              </w:rPr>
                            </w:pPr>
                          </w:p>
                        </w:tc>
                        <w:tc>
                          <w:tcPr>
                            <w:tcW w:w="6636" w:type="dxa"/>
                            <w:gridSpan w:val="2"/>
                          </w:tcPr>
                          <w:p w14:paraId="18520D7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02"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03"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04" w:author="laca" w:date="2015-06-25T10:15:00Z">
                                  <w:rPr>
                                    <w:rFonts w:ascii="Courier New" w:hAnsi="Courier New" w:cs="Courier New"/>
                                    <w:color w:val="2A00FF"/>
                                    <w:sz w:val="20"/>
                                    <w:szCs w:val="20"/>
                                    <w:lang w:val="en-US"/>
                                  </w:rPr>
                                </w:rPrChange>
                              </w:rPr>
                              <w:t>"Error creating PCB. Out of Memory\n\r"</w:t>
                            </w:r>
                            <w:r w:rsidRPr="00E07A58">
                              <w:rPr>
                                <w:rFonts w:ascii="Courier New" w:hAnsi="Courier New" w:cs="Courier New"/>
                                <w:color w:val="000000"/>
                                <w:sz w:val="16"/>
                                <w:szCs w:val="16"/>
                                <w:lang w:val="en-US"/>
                                <w:rPrChange w:id="2505" w:author="laca" w:date="2015-06-25T10:15:00Z">
                                  <w:rPr>
                                    <w:rFonts w:ascii="Courier New" w:hAnsi="Courier New" w:cs="Courier New"/>
                                    <w:color w:val="000000"/>
                                    <w:sz w:val="20"/>
                                    <w:szCs w:val="20"/>
                                    <w:lang w:val="en-US"/>
                                  </w:rPr>
                                </w:rPrChange>
                              </w:rPr>
                              <w:t>);</w:t>
                            </w:r>
                          </w:p>
                        </w:tc>
                      </w:tr>
                      <w:tr w:rsidR="008F5B81" w:rsidRPr="00E07A58"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06" w:author="laca" w:date="2015-06-25T10:15:00Z">
                                  <w:rPr>
                                    <w:rFonts w:ascii="Courier New" w:hAnsi="Courier New" w:cs="Courier New"/>
                                    <w:color w:val="7F0055"/>
                                    <w:sz w:val="20"/>
                                    <w:szCs w:val="20"/>
                                    <w:lang w:val="en-US"/>
                                  </w:rPr>
                                </w:rPrChange>
                              </w:rPr>
                            </w:pPr>
                          </w:p>
                        </w:tc>
                        <w:tc>
                          <w:tcPr>
                            <w:tcW w:w="6636" w:type="dxa"/>
                            <w:gridSpan w:val="2"/>
                          </w:tcPr>
                          <w:p w14:paraId="1863A199"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07"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08"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09" w:author="laca" w:date="2015-06-25T10:15:00Z">
                                  <w:rPr>
                                    <w:rFonts w:ascii="Courier New" w:hAnsi="Courier New" w:cs="Courier New"/>
                                    <w:color w:val="000000"/>
                                    <w:sz w:val="20"/>
                                    <w:szCs w:val="20"/>
                                    <w:lang w:val="en-US"/>
                                  </w:rPr>
                                </w:rPrChange>
                              </w:rPr>
                              <w:t xml:space="preserve"> -1;</w:t>
                            </w:r>
                            <w:r w:rsidRPr="00E07A58">
                              <w:rPr>
                                <w:rFonts w:ascii="Courier New" w:hAnsi="Courier New" w:cs="Courier New"/>
                                <w:color w:val="000000"/>
                                <w:sz w:val="16"/>
                                <w:szCs w:val="16"/>
                                <w:lang w:val="en-US"/>
                                <w:rPrChange w:id="2510" w:author="laca" w:date="2015-06-25T10:15:00Z">
                                  <w:rPr>
                                    <w:rFonts w:ascii="Courier New" w:hAnsi="Courier New" w:cs="Courier New"/>
                                    <w:color w:val="000000"/>
                                    <w:sz w:val="20"/>
                                    <w:szCs w:val="20"/>
                                    <w:lang w:val="en-US"/>
                                  </w:rPr>
                                </w:rPrChange>
                              </w:rPr>
                              <w:tab/>
                              <w:t>}</w:t>
                            </w:r>
                          </w:p>
                        </w:tc>
                      </w:tr>
                      <w:tr w:rsidR="008F5B81" w:rsidRPr="00E07A58"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11" w:author="laca" w:date="2015-06-25T10:15:00Z">
                                  <w:rPr>
                                    <w:rFonts w:ascii="Courier New" w:hAnsi="Courier New" w:cs="Courier New"/>
                                    <w:color w:val="000000"/>
                                    <w:sz w:val="20"/>
                                    <w:szCs w:val="20"/>
                                    <w:lang w:val="en-US"/>
                                  </w:rPr>
                                </w:rPrChange>
                              </w:rPr>
                            </w:pPr>
                          </w:p>
                        </w:tc>
                        <w:tc>
                          <w:tcPr>
                            <w:tcW w:w="6636" w:type="dxa"/>
                            <w:gridSpan w:val="2"/>
                          </w:tcPr>
                          <w:p w14:paraId="21D3FD27"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12"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13" w:author="laca" w:date="2015-06-25T10:15:00Z">
                                  <w:rPr>
                                    <w:rFonts w:ascii="Courier New" w:hAnsi="Courier New" w:cs="Courier New"/>
                                    <w:color w:val="000000"/>
                                    <w:sz w:val="20"/>
                                    <w:szCs w:val="20"/>
                                    <w:lang w:val="en-US"/>
                                  </w:rPr>
                                </w:rPrChange>
                              </w:rPr>
                              <w:t>err = tcp_bind(pcb, IP_ADDR_ANY, port);</w:t>
                            </w:r>
                          </w:p>
                        </w:tc>
                      </w:tr>
                      <w:tr w:rsidR="008F5B81" w:rsidRPr="00E07A58"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14" w:author="laca" w:date="2015-06-25T10:15:00Z">
                                  <w:rPr>
                                    <w:rFonts w:ascii="Courier New" w:hAnsi="Courier New" w:cs="Courier New"/>
                                    <w:color w:val="7F0055"/>
                                    <w:sz w:val="20"/>
                                    <w:szCs w:val="20"/>
                                    <w:lang w:val="en-US"/>
                                  </w:rPr>
                                </w:rPrChange>
                              </w:rPr>
                            </w:pPr>
                          </w:p>
                        </w:tc>
                        <w:tc>
                          <w:tcPr>
                            <w:tcW w:w="6636" w:type="dxa"/>
                            <w:gridSpan w:val="2"/>
                          </w:tcPr>
                          <w:p w14:paraId="5B936FE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15"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16"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517" w:author="laca" w:date="2015-06-25T10:15:00Z">
                                  <w:rPr>
                                    <w:rFonts w:ascii="Courier New" w:hAnsi="Courier New" w:cs="Courier New"/>
                                    <w:color w:val="000000"/>
                                    <w:sz w:val="20"/>
                                    <w:szCs w:val="20"/>
                                    <w:lang w:val="en-US"/>
                                  </w:rPr>
                                </w:rPrChange>
                              </w:rPr>
                              <w:t xml:space="preserve"> (err != ERR_OK) {</w:t>
                            </w:r>
                          </w:p>
                        </w:tc>
                      </w:tr>
                      <w:tr w:rsidR="008F5B81" w:rsidRPr="00E07A58"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18" w:author="laca" w:date="2015-06-25T10:15:00Z">
                                  <w:rPr>
                                    <w:rFonts w:ascii="Courier New" w:hAnsi="Courier New" w:cs="Courier New"/>
                                    <w:color w:val="000000"/>
                                    <w:sz w:val="20"/>
                                    <w:szCs w:val="20"/>
                                    <w:lang w:val="en-US"/>
                                  </w:rPr>
                                </w:rPrChange>
                              </w:rPr>
                            </w:pPr>
                          </w:p>
                        </w:tc>
                        <w:tc>
                          <w:tcPr>
                            <w:tcW w:w="6636" w:type="dxa"/>
                            <w:gridSpan w:val="2"/>
                          </w:tcPr>
                          <w:p w14:paraId="0E2F9A55"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1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20"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21" w:author="laca" w:date="2015-06-25T10:15:00Z">
                                  <w:rPr>
                                    <w:rFonts w:ascii="Courier New" w:hAnsi="Courier New" w:cs="Courier New"/>
                                    <w:color w:val="2A00FF"/>
                                    <w:sz w:val="20"/>
                                    <w:szCs w:val="20"/>
                                    <w:lang w:val="en-US"/>
                                  </w:rPr>
                                </w:rPrChange>
                              </w:rPr>
                              <w:t>"Unable to bind to port %d: err = %d\n\r"</w:t>
                            </w:r>
                            <w:r w:rsidRPr="00E07A58">
                              <w:rPr>
                                <w:rFonts w:ascii="Courier New" w:hAnsi="Courier New" w:cs="Courier New"/>
                                <w:color w:val="000000"/>
                                <w:sz w:val="16"/>
                                <w:szCs w:val="16"/>
                                <w:lang w:val="en-US"/>
                                <w:rPrChange w:id="2522" w:author="laca" w:date="2015-06-25T10:15:00Z">
                                  <w:rPr>
                                    <w:rFonts w:ascii="Courier New" w:hAnsi="Courier New" w:cs="Courier New"/>
                                    <w:color w:val="000000"/>
                                    <w:sz w:val="20"/>
                                    <w:szCs w:val="20"/>
                                    <w:lang w:val="en-US"/>
                                  </w:rPr>
                                </w:rPrChange>
                              </w:rPr>
                              <w:t>, port, err);</w:t>
                            </w:r>
                          </w:p>
                        </w:tc>
                      </w:tr>
                      <w:tr w:rsidR="008F5B81" w:rsidRPr="00E07A58"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23" w:author="laca" w:date="2015-06-25T10:15:00Z">
                                  <w:rPr>
                                    <w:rFonts w:ascii="Courier New" w:hAnsi="Courier New" w:cs="Courier New"/>
                                    <w:color w:val="7F0055"/>
                                    <w:sz w:val="20"/>
                                    <w:szCs w:val="20"/>
                                    <w:lang w:val="en-US"/>
                                  </w:rPr>
                                </w:rPrChange>
                              </w:rPr>
                            </w:pPr>
                          </w:p>
                        </w:tc>
                        <w:tc>
                          <w:tcPr>
                            <w:tcW w:w="6636" w:type="dxa"/>
                            <w:gridSpan w:val="2"/>
                          </w:tcPr>
                          <w:p w14:paraId="51629842"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24"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25"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26" w:author="laca" w:date="2015-06-25T10:15:00Z">
                                  <w:rPr>
                                    <w:rFonts w:ascii="Courier New" w:hAnsi="Courier New" w:cs="Courier New"/>
                                    <w:color w:val="000000"/>
                                    <w:sz w:val="20"/>
                                    <w:szCs w:val="20"/>
                                    <w:lang w:val="en-US"/>
                                  </w:rPr>
                                </w:rPrChange>
                              </w:rPr>
                              <w:t xml:space="preserve"> -2;</w:t>
                            </w:r>
                            <w:r w:rsidRPr="00E07A58">
                              <w:rPr>
                                <w:rFonts w:ascii="Courier New" w:hAnsi="Courier New" w:cs="Courier New"/>
                                <w:color w:val="000000"/>
                                <w:sz w:val="16"/>
                                <w:szCs w:val="16"/>
                                <w:lang w:val="en-US"/>
                                <w:rPrChange w:id="2527" w:author="laca" w:date="2015-06-25T10:15:00Z">
                                  <w:rPr>
                                    <w:rFonts w:ascii="Courier New" w:hAnsi="Courier New" w:cs="Courier New"/>
                                    <w:color w:val="000000"/>
                                    <w:sz w:val="20"/>
                                    <w:szCs w:val="20"/>
                                    <w:lang w:val="en-US"/>
                                  </w:rPr>
                                </w:rPrChange>
                              </w:rPr>
                              <w:tab/>
                              <w:t>}</w:t>
                            </w:r>
                          </w:p>
                        </w:tc>
                      </w:tr>
                      <w:tr w:rsidR="008F5B81" w:rsidRPr="00E07A58"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28" w:author="laca" w:date="2015-06-25T10:15:00Z">
                                  <w:rPr>
                                    <w:rFonts w:ascii="Courier New" w:hAnsi="Courier New" w:cs="Courier New"/>
                                    <w:color w:val="000000"/>
                                    <w:sz w:val="20"/>
                                    <w:szCs w:val="20"/>
                                    <w:lang w:val="en-US"/>
                                  </w:rPr>
                                </w:rPrChange>
                              </w:rPr>
                            </w:pPr>
                          </w:p>
                        </w:tc>
                        <w:tc>
                          <w:tcPr>
                            <w:tcW w:w="6636" w:type="dxa"/>
                            <w:gridSpan w:val="2"/>
                          </w:tcPr>
                          <w:p w14:paraId="6519B49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2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30" w:author="laca" w:date="2015-06-25T10:15:00Z">
                                  <w:rPr>
                                    <w:rFonts w:ascii="Courier New" w:hAnsi="Courier New" w:cs="Courier New"/>
                                    <w:color w:val="000000"/>
                                    <w:sz w:val="20"/>
                                    <w:szCs w:val="20"/>
                                    <w:lang w:val="en-US"/>
                                  </w:rPr>
                                </w:rPrChange>
                              </w:rPr>
                              <w:t>tcp_arg(pcb, NULL);</w:t>
                            </w:r>
                          </w:p>
                        </w:tc>
                      </w:tr>
                      <w:tr w:rsidR="008F5B81" w:rsidRPr="00E07A58"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31" w:author="laca" w:date="2015-06-25T10:15:00Z">
                                  <w:rPr>
                                    <w:rFonts w:ascii="Courier New" w:hAnsi="Courier New" w:cs="Courier New"/>
                                    <w:color w:val="000000"/>
                                    <w:sz w:val="20"/>
                                    <w:szCs w:val="20"/>
                                    <w:lang w:val="en-US"/>
                                  </w:rPr>
                                </w:rPrChange>
                              </w:rPr>
                            </w:pPr>
                          </w:p>
                        </w:tc>
                        <w:tc>
                          <w:tcPr>
                            <w:tcW w:w="6636" w:type="dxa"/>
                            <w:gridSpan w:val="2"/>
                          </w:tcPr>
                          <w:p w14:paraId="4EDEA3DF"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32"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33" w:author="laca" w:date="2015-06-25T10:15:00Z">
                                  <w:rPr>
                                    <w:rFonts w:ascii="Courier New" w:hAnsi="Courier New" w:cs="Courier New"/>
                                    <w:color w:val="000000"/>
                                    <w:sz w:val="20"/>
                                    <w:szCs w:val="20"/>
                                    <w:lang w:val="en-US"/>
                                  </w:rPr>
                                </w:rPrChange>
                              </w:rPr>
                              <w:t>pcb = tcp_listen(pcb);</w:t>
                            </w:r>
                          </w:p>
                        </w:tc>
                      </w:tr>
                      <w:tr w:rsidR="008F5B81" w:rsidRPr="00E07A58"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34" w:author="laca" w:date="2015-06-25T10:15:00Z">
                                  <w:rPr>
                                    <w:rFonts w:ascii="Courier New" w:hAnsi="Courier New" w:cs="Courier New"/>
                                    <w:color w:val="7F0055"/>
                                    <w:sz w:val="20"/>
                                    <w:szCs w:val="20"/>
                                    <w:lang w:val="en-US"/>
                                  </w:rPr>
                                </w:rPrChange>
                              </w:rPr>
                            </w:pPr>
                          </w:p>
                        </w:tc>
                        <w:tc>
                          <w:tcPr>
                            <w:tcW w:w="6636" w:type="dxa"/>
                            <w:gridSpan w:val="2"/>
                          </w:tcPr>
                          <w:p w14:paraId="15EFC1AB"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35"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36" w:author="laca" w:date="2015-06-25T10:15:00Z">
                                  <w:rPr>
                                    <w:rFonts w:ascii="Courier New" w:hAnsi="Courier New" w:cs="Courier New"/>
                                    <w:b/>
                                    <w:bCs/>
                                    <w:color w:val="7F0055"/>
                                    <w:sz w:val="20"/>
                                    <w:szCs w:val="20"/>
                                    <w:lang w:val="en-US"/>
                                  </w:rPr>
                                </w:rPrChange>
                              </w:rPr>
                              <w:t>if</w:t>
                            </w:r>
                            <w:r w:rsidRPr="00E07A58">
                              <w:rPr>
                                <w:rFonts w:ascii="Courier New" w:hAnsi="Courier New" w:cs="Courier New"/>
                                <w:color w:val="000000"/>
                                <w:sz w:val="16"/>
                                <w:szCs w:val="16"/>
                                <w:lang w:val="en-US"/>
                                <w:rPrChange w:id="2537" w:author="laca" w:date="2015-06-25T10:15:00Z">
                                  <w:rPr>
                                    <w:rFonts w:ascii="Courier New" w:hAnsi="Courier New" w:cs="Courier New"/>
                                    <w:color w:val="000000"/>
                                    <w:sz w:val="20"/>
                                    <w:szCs w:val="20"/>
                                    <w:lang w:val="en-US"/>
                                  </w:rPr>
                                </w:rPrChange>
                              </w:rPr>
                              <w:t xml:space="preserve"> (!pcb) {</w:t>
                            </w:r>
                          </w:p>
                        </w:tc>
                      </w:tr>
                      <w:tr w:rsidR="008F5B81" w:rsidRPr="00E07A58"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38" w:author="laca" w:date="2015-06-25T10:15:00Z">
                                  <w:rPr>
                                    <w:rFonts w:ascii="Courier New" w:hAnsi="Courier New" w:cs="Courier New"/>
                                    <w:color w:val="000000"/>
                                    <w:sz w:val="20"/>
                                    <w:szCs w:val="20"/>
                                    <w:lang w:val="en-US"/>
                                  </w:rPr>
                                </w:rPrChange>
                              </w:rPr>
                            </w:pPr>
                          </w:p>
                        </w:tc>
                        <w:tc>
                          <w:tcPr>
                            <w:tcW w:w="6636" w:type="dxa"/>
                            <w:gridSpan w:val="2"/>
                          </w:tcPr>
                          <w:p w14:paraId="58A6E418"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3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40"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41" w:author="laca" w:date="2015-06-25T10:15:00Z">
                                  <w:rPr>
                                    <w:rFonts w:ascii="Courier New" w:hAnsi="Courier New" w:cs="Courier New"/>
                                    <w:color w:val="2A00FF"/>
                                    <w:sz w:val="20"/>
                                    <w:szCs w:val="20"/>
                                    <w:lang w:val="en-US"/>
                                  </w:rPr>
                                </w:rPrChange>
                              </w:rPr>
                              <w:t>"Out of memory while tcp_listen\n\r"</w:t>
                            </w:r>
                            <w:r w:rsidRPr="00E07A58">
                              <w:rPr>
                                <w:rFonts w:ascii="Courier New" w:hAnsi="Courier New" w:cs="Courier New"/>
                                <w:color w:val="000000"/>
                                <w:sz w:val="16"/>
                                <w:szCs w:val="16"/>
                                <w:lang w:val="en-US"/>
                                <w:rPrChange w:id="2542" w:author="laca" w:date="2015-06-25T10:15:00Z">
                                  <w:rPr>
                                    <w:rFonts w:ascii="Courier New" w:hAnsi="Courier New" w:cs="Courier New"/>
                                    <w:color w:val="000000"/>
                                    <w:sz w:val="20"/>
                                    <w:szCs w:val="20"/>
                                    <w:lang w:val="en-US"/>
                                  </w:rPr>
                                </w:rPrChange>
                              </w:rPr>
                              <w:t>);</w:t>
                            </w:r>
                          </w:p>
                        </w:tc>
                      </w:tr>
                      <w:tr w:rsidR="008F5B81" w:rsidRPr="00E07A58"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43" w:author="laca" w:date="2015-06-25T10:15:00Z">
                                  <w:rPr>
                                    <w:rFonts w:ascii="Courier New" w:hAnsi="Courier New" w:cs="Courier New"/>
                                    <w:color w:val="7F0055"/>
                                    <w:sz w:val="20"/>
                                    <w:szCs w:val="20"/>
                                    <w:lang w:val="en-US"/>
                                  </w:rPr>
                                </w:rPrChange>
                              </w:rPr>
                            </w:pPr>
                          </w:p>
                        </w:tc>
                        <w:tc>
                          <w:tcPr>
                            <w:tcW w:w="6636" w:type="dxa"/>
                            <w:gridSpan w:val="2"/>
                          </w:tcPr>
                          <w:p w14:paraId="4040F380"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44"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45"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46" w:author="laca" w:date="2015-06-25T10:15:00Z">
                                  <w:rPr>
                                    <w:rFonts w:ascii="Courier New" w:hAnsi="Courier New" w:cs="Courier New"/>
                                    <w:color w:val="000000"/>
                                    <w:sz w:val="20"/>
                                    <w:szCs w:val="20"/>
                                    <w:lang w:val="en-US"/>
                                  </w:rPr>
                                </w:rPrChange>
                              </w:rPr>
                              <w:t xml:space="preserve"> -3;</w:t>
                            </w:r>
                            <w:r w:rsidRPr="00E07A58">
                              <w:rPr>
                                <w:rFonts w:ascii="Courier New" w:hAnsi="Courier New" w:cs="Courier New"/>
                                <w:color w:val="000000"/>
                                <w:sz w:val="16"/>
                                <w:szCs w:val="16"/>
                                <w:lang w:val="en-US"/>
                                <w:rPrChange w:id="2547" w:author="laca" w:date="2015-06-25T10:15:00Z">
                                  <w:rPr>
                                    <w:rFonts w:ascii="Courier New" w:hAnsi="Courier New" w:cs="Courier New"/>
                                    <w:color w:val="000000"/>
                                    <w:sz w:val="20"/>
                                    <w:szCs w:val="20"/>
                                    <w:lang w:val="en-US"/>
                                  </w:rPr>
                                </w:rPrChange>
                              </w:rPr>
                              <w:tab/>
                              <w:t>}</w:t>
                            </w:r>
                          </w:p>
                        </w:tc>
                      </w:tr>
                      <w:tr w:rsidR="008F5B81" w:rsidRPr="00E07A58"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48" w:author="laca" w:date="2015-06-25T10:15:00Z">
                                  <w:rPr>
                                    <w:rFonts w:ascii="Courier New" w:hAnsi="Courier New" w:cs="Courier New"/>
                                    <w:color w:val="000000"/>
                                    <w:sz w:val="20"/>
                                    <w:szCs w:val="20"/>
                                    <w:lang w:val="en-US"/>
                                  </w:rPr>
                                </w:rPrChange>
                              </w:rPr>
                            </w:pPr>
                          </w:p>
                        </w:tc>
                        <w:tc>
                          <w:tcPr>
                            <w:tcW w:w="6636" w:type="dxa"/>
                            <w:gridSpan w:val="2"/>
                          </w:tcPr>
                          <w:p w14:paraId="46FC50DB" w14:textId="06AD1A72"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49"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50" w:author="laca" w:date="2015-06-25T10:15:00Z">
                                  <w:rPr>
                                    <w:rFonts w:ascii="Courier New" w:hAnsi="Courier New" w:cs="Courier New"/>
                                    <w:color w:val="000000"/>
                                    <w:sz w:val="20"/>
                                    <w:szCs w:val="20"/>
                                    <w:lang w:val="en-US"/>
                                  </w:rPr>
                                </w:rPrChange>
                              </w:rPr>
                              <w:t>tcp_accept(pcb, accept_callbackSV1);</w:t>
                            </w:r>
                          </w:p>
                        </w:tc>
                      </w:tr>
                      <w:tr w:rsidR="008F5B81" w:rsidRPr="00E07A58"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000000"/>
                                <w:sz w:val="16"/>
                                <w:szCs w:val="16"/>
                                <w:lang w:val="en-US"/>
                                <w:rPrChange w:id="2551" w:author="laca" w:date="2015-06-25T10:15:00Z">
                                  <w:rPr>
                                    <w:rFonts w:ascii="Courier New" w:hAnsi="Courier New" w:cs="Courier New"/>
                                    <w:color w:val="000000"/>
                                    <w:sz w:val="20"/>
                                    <w:szCs w:val="20"/>
                                    <w:lang w:val="en-US"/>
                                  </w:rPr>
                                </w:rPrChange>
                              </w:rPr>
                            </w:pPr>
                          </w:p>
                        </w:tc>
                        <w:tc>
                          <w:tcPr>
                            <w:tcW w:w="6636" w:type="dxa"/>
                            <w:gridSpan w:val="2"/>
                          </w:tcPr>
                          <w:p w14:paraId="66401544" w14:textId="77777777" w:rsidR="008F5B81" w:rsidRPr="00E07A58" w:rsidRDefault="008F5B81"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52"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53" w:author="laca" w:date="2015-06-25T10:15:00Z">
                                  <w:rPr>
                                    <w:rFonts w:ascii="Courier New" w:hAnsi="Courier New" w:cs="Courier New"/>
                                    <w:color w:val="000000"/>
                                    <w:sz w:val="20"/>
                                    <w:szCs w:val="20"/>
                                    <w:lang w:val="en-US"/>
                                  </w:rPr>
                                </w:rPrChange>
                              </w:rPr>
                              <w:t>xil_printf(</w:t>
                            </w:r>
                            <w:r w:rsidRPr="00E07A58">
                              <w:rPr>
                                <w:rFonts w:ascii="Courier New" w:hAnsi="Courier New" w:cs="Courier New"/>
                                <w:color w:val="2A00FF"/>
                                <w:sz w:val="16"/>
                                <w:szCs w:val="16"/>
                                <w:lang w:val="en-US"/>
                                <w:rPrChange w:id="2554" w:author="laca" w:date="2015-06-25T10:15:00Z">
                                  <w:rPr>
                                    <w:rFonts w:ascii="Courier New" w:hAnsi="Courier New" w:cs="Courier New"/>
                                    <w:color w:val="2A00FF"/>
                                    <w:sz w:val="20"/>
                                    <w:szCs w:val="20"/>
                                    <w:lang w:val="en-US"/>
                                  </w:rPr>
                                </w:rPrChange>
                              </w:rPr>
                              <w:t>"TCP echo server started @ port %d\n\r"</w:t>
                            </w:r>
                            <w:r w:rsidRPr="00E07A58">
                              <w:rPr>
                                <w:rFonts w:ascii="Courier New" w:hAnsi="Courier New" w:cs="Courier New"/>
                                <w:color w:val="000000"/>
                                <w:sz w:val="16"/>
                                <w:szCs w:val="16"/>
                                <w:lang w:val="en-US"/>
                                <w:rPrChange w:id="2555" w:author="laca" w:date="2015-06-25T10:15:00Z">
                                  <w:rPr>
                                    <w:rFonts w:ascii="Courier New" w:hAnsi="Courier New" w:cs="Courier New"/>
                                    <w:color w:val="000000"/>
                                    <w:sz w:val="20"/>
                                    <w:szCs w:val="20"/>
                                    <w:lang w:val="en-US"/>
                                  </w:rPr>
                                </w:rPrChange>
                              </w:rPr>
                              <w:t>, port);</w:t>
                            </w:r>
                          </w:p>
                        </w:tc>
                      </w:tr>
                      <w:tr w:rsidR="008F5B81" w:rsidRPr="00E07A58"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F5B81" w:rsidRPr="00E07A58" w:rsidRDefault="008F5B81" w:rsidP="007852B4">
                            <w:pPr>
                              <w:pStyle w:val="ListParagraph"/>
                              <w:numPr>
                                <w:ilvl w:val="0"/>
                                <w:numId w:val="10"/>
                              </w:numPr>
                              <w:autoSpaceDE w:val="0"/>
                              <w:autoSpaceDN w:val="0"/>
                              <w:adjustRightInd w:val="0"/>
                              <w:rPr>
                                <w:rFonts w:ascii="Courier New" w:hAnsi="Courier New" w:cs="Courier New"/>
                                <w:color w:val="7F0055"/>
                                <w:sz w:val="16"/>
                                <w:szCs w:val="16"/>
                                <w:lang w:val="en-US"/>
                                <w:rPrChange w:id="2556" w:author="laca" w:date="2015-06-25T10:15:00Z">
                                  <w:rPr>
                                    <w:rFonts w:ascii="Courier New" w:hAnsi="Courier New" w:cs="Courier New"/>
                                    <w:color w:val="7F0055"/>
                                    <w:sz w:val="20"/>
                                    <w:szCs w:val="20"/>
                                    <w:lang w:val="en-US"/>
                                  </w:rPr>
                                </w:rPrChange>
                              </w:rPr>
                            </w:pPr>
                          </w:p>
                        </w:tc>
                        <w:tc>
                          <w:tcPr>
                            <w:tcW w:w="6636" w:type="dxa"/>
                            <w:gridSpan w:val="2"/>
                          </w:tcPr>
                          <w:p w14:paraId="4BD42D6C" w14:textId="77777777" w:rsidR="008F5B81" w:rsidRPr="00E07A58" w:rsidRDefault="008F5B81"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en-US"/>
                                <w:rPrChange w:id="2557" w:author="laca" w:date="2015-06-25T10:15:00Z">
                                  <w:rPr>
                                    <w:rFonts w:ascii="Courier New" w:hAnsi="Courier New" w:cs="Courier New"/>
                                    <w:sz w:val="20"/>
                                    <w:szCs w:val="20"/>
                                    <w:lang w:val="en-US"/>
                                  </w:rPr>
                                </w:rPrChange>
                              </w:rPr>
                            </w:pPr>
                            <w:r w:rsidRPr="00E07A58">
                              <w:rPr>
                                <w:rFonts w:ascii="Courier New" w:hAnsi="Courier New" w:cs="Courier New"/>
                                <w:b/>
                                <w:bCs/>
                                <w:color w:val="7F0055"/>
                                <w:sz w:val="16"/>
                                <w:szCs w:val="16"/>
                                <w:lang w:val="en-US"/>
                                <w:rPrChange w:id="2558" w:author="laca" w:date="2015-06-25T10:15:00Z">
                                  <w:rPr>
                                    <w:rFonts w:ascii="Courier New" w:hAnsi="Courier New" w:cs="Courier New"/>
                                    <w:b/>
                                    <w:bCs/>
                                    <w:color w:val="7F0055"/>
                                    <w:sz w:val="20"/>
                                    <w:szCs w:val="20"/>
                                    <w:lang w:val="en-US"/>
                                  </w:rPr>
                                </w:rPrChange>
                              </w:rPr>
                              <w:t>return</w:t>
                            </w:r>
                            <w:r w:rsidRPr="00E07A58">
                              <w:rPr>
                                <w:rFonts w:ascii="Courier New" w:hAnsi="Courier New" w:cs="Courier New"/>
                                <w:color w:val="000000"/>
                                <w:sz w:val="16"/>
                                <w:szCs w:val="16"/>
                                <w:lang w:val="en-US"/>
                                <w:rPrChange w:id="2559" w:author="laca" w:date="2015-06-25T10:15:00Z">
                                  <w:rPr>
                                    <w:rFonts w:ascii="Courier New" w:hAnsi="Courier New" w:cs="Courier New"/>
                                    <w:color w:val="000000"/>
                                    <w:sz w:val="20"/>
                                    <w:szCs w:val="20"/>
                                    <w:lang w:val="en-US"/>
                                  </w:rPr>
                                </w:rPrChange>
                              </w:rPr>
                              <w:t xml:space="preserve"> 0;</w:t>
                            </w:r>
                          </w:p>
                        </w:tc>
                      </w:tr>
                      <w:tr w:rsidR="008F5B81" w:rsidRPr="00E07A58"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F5B81" w:rsidRPr="00E07A58" w:rsidRDefault="008F5B81" w:rsidP="00CB34B4">
                            <w:pPr>
                              <w:keepNext/>
                              <w:autoSpaceDE w:val="0"/>
                              <w:autoSpaceDN w:val="0"/>
                              <w:adjustRightInd w:val="0"/>
                              <w:rPr>
                                <w:rFonts w:ascii="Courier New" w:hAnsi="Courier New" w:cs="Courier New"/>
                                <w:color w:val="000000"/>
                                <w:sz w:val="16"/>
                                <w:szCs w:val="16"/>
                                <w:lang w:val="en-US"/>
                                <w:rPrChange w:id="2560" w:author="laca" w:date="2015-06-25T10:15:00Z">
                                  <w:rPr>
                                    <w:rFonts w:ascii="Courier New" w:hAnsi="Courier New" w:cs="Courier New"/>
                                    <w:color w:val="000000"/>
                                    <w:sz w:val="20"/>
                                    <w:szCs w:val="20"/>
                                    <w:lang w:val="en-US"/>
                                  </w:rPr>
                                </w:rPrChange>
                              </w:rPr>
                            </w:pPr>
                          </w:p>
                        </w:tc>
                        <w:tc>
                          <w:tcPr>
                            <w:tcW w:w="4544" w:type="dxa"/>
                          </w:tcPr>
                          <w:p w14:paraId="5D2346C8" w14:textId="77777777" w:rsidR="008F5B81" w:rsidRPr="00E07A58" w:rsidRDefault="008F5B81"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en-US"/>
                                <w:rPrChange w:id="2561" w:author="laca" w:date="2015-06-25T10:15:00Z">
                                  <w:rPr>
                                    <w:rFonts w:ascii="Courier New" w:hAnsi="Courier New" w:cs="Courier New"/>
                                    <w:sz w:val="20"/>
                                    <w:szCs w:val="20"/>
                                    <w:lang w:val="en-US"/>
                                  </w:rPr>
                                </w:rPrChange>
                              </w:rPr>
                            </w:pPr>
                            <w:r w:rsidRPr="00E07A58">
                              <w:rPr>
                                <w:rFonts w:ascii="Courier New" w:hAnsi="Courier New" w:cs="Courier New"/>
                                <w:color w:val="000000"/>
                                <w:sz w:val="16"/>
                                <w:szCs w:val="16"/>
                                <w:lang w:val="en-US"/>
                                <w:rPrChange w:id="2562" w:author="laca" w:date="2015-06-25T10:15:00Z">
                                  <w:rPr>
                                    <w:rFonts w:ascii="Courier New" w:hAnsi="Courier New" w:cs="Courier New"/>
                                    <w:color w:val="000000"/>
                                    <w:sz w:val="20"/>
                                    <w:szCs w:val="20"/>
                                    <w:lang w:val="en-US"/>
                                  </w:rPr>
                                </w:rPrChange>
                              </w:rPr>
                              <w:t>}</w:t>
                            </w:r>
                          </w:p>
                        </w:tc>
                      </w:tr>
                    </w:tbl>
                    <w:p w14:paraId="3D02F9BC" w14:textId="39DC4C6C" w:rsidR="008F5B81" w:rsidRPr="00E07A58" w:rsidRDefault="008F5B81" w:rsidP="00D601C6">
                      <w:pPr>
                        <w:pStyle w:val="Caption"/>
                        <w:jc w:val="center"/>
                        <w:rPr>
                          <w:sz w:val="16"/>
                          <w:szCs w:val="16"/>
                          <w:rPrChange w:id="2563" w:author="laca" w:date="2015-06-25T10:15:00Z">
                            <w:rPr/>
                          </w:rPrChange>
                        </w:rPr>
                      </w:pPr>
                      <w:bookmarkStart w:id="2564" w:name="_Ref422694874"/>
                      <w:bookmarkStart w:id="2565" w:name="_Ref422694828"/>
                      <w:r w:rsidRPr="00E07A58">
                        <w:rPr>
                          <w:sz w:val="16"/>
                          <w:szCs w:val="16"/>
                          <w:rPrChange w:id="2566" w:author="laca" w:date="2015-06-25T10:15:00Z">
                            <w:rPr/>
                          </w:rPrChange>
                        </w:rPr>
                        <w:t xml:space="preserve">Program.  </w:t>
                      </w:r>
                      <w:r w:rsidRPr="00E07A58">
                        <w:rPr>
                          <w:sz w:val="16"/>
                          <w:szCs w:val="16"/>
                          <w:rPrChange w:id="2567" w:author="laca" w:date="2015-06-25T10:15:00Z">
                            <w:rPr/>
                          </w:rPrChange>
                        </w:rPr>
                        <w:fldChar w:fldCharType="begin"/>
                      </w:r>
                      <w:r w:rsidRPr="00E07A58">
                        <w:rPr>
                          <w:sz w:val="16"/>
                          <w:szCs w:val="16"/>
                          <w:rPrChange w:id="2568" w:author="laca" w:date="2015-06-25T10:15:00Z">
                            <w:rPr/>
                          </w:rPrChange>
                        </w:rPr>
                        <w:instrText xml:space="preserve"> STYLEREF 2 \s </w:instrText>
                      </w:r>
                      <w:r w:rsidRPr="00E07A58">
                        <w:rPr>
                          <w:sz w:val="16"/>
                          <w:szCs w:val="16"/>
                          <w:rPrChange w:id="2569" w:author="laca" w:date="2015-06-25T10:15:00Z">
                            <w:rPr/>
                          </w:rPrChange>
                        </w:rPr>
                        <w:fldChar w:fldCharType="separate"/>
                      </w:r>
                      <w:r w:rsidR="005D6C24">
                        <w:rPr>
                          <w:noProof/>
                          <w:sz w:val="16"/>
                          <w:szCs w:val="16"/>
                        </w:rPr>
                        <w:t>5.6</w:t>
                      </w:r>
                      <w:r w:rsidRPr="00E07A58">
                        <w:rPr>
                          <w:sz w:val="16"/>
                          <w:szCs w:val="16"/>
                          <w:rPrChange w:id="2570" w:author="laca" w:date="2015-06-25T10:15:00Z">
                            <w:rPr/>
                          </w:rPrChange>
                        </w:rPr>
                        <w:fldChar w:fldCharType="end"/>
                      </w:r>
                      <w:r w:rsidRPr="00E07A58">
                        <w:rPr>
                          <w:sz w:val="16"/>
                          <w:szCs w:val="16"/>
                          <w:rPrChange w:id="2571" w:author="laca" w:date="2015-06-25T10:15:00Z">
                            <w:rPr/>
                          </w:rPrChange>
                        </w:rPr>
                        <w:t>.</w:t>
                      </w:r>
                      <w:r w:rsidRPr="00E07A58">
                        <w:rPr>
                          <w:sz w:val="16"/>
                          <w:szCs w:val="16"/>
                          <w:rPrChange w:id="2572" w:author="laca" w:date="2015-06-25T10:15:00Z">
                            <w:rPr/>
                          </w:rPrChange>
                        </w:rPr>
                        <w:fldChar w:fldCharType="begin"/>
                      </w:r>
                      <w:r w:rsidRPr="00E07A58">
                        <w:rPr>
                          <w:sz w:val="16"/>
                          <w:szCs w:val="16"/>
                          <w:rPrChange w:id="2573" w:author="laca" w:date="2015-06-25T10:15:00Z">
                            <w:rPr/>
                          </w:rPrChange>
                        </w:rPr>
                        <w:instrText xml:space="preserve"> SEQ Program._ \* ARABIC \s 2 </w:instrText>
                      </w:r>
                      <w:r w:rsidRPr="00E07A58">
                        <w:rPr>
                          <w:sz w:val="16"/>
                          <w:szCs w:val="16"/>
                          <w:rPrChange w:id="2574" w:author="laca" w:date="2015-06-25T10:15:00Z">
                            <w:rPr/>
                          </w:rPrChange>
                        </w:rPr>
                        <w:fldChar w:fldCharType="separate"/>
                      </w:r>
                      <w:ins w:id="2575" w:author="laca" w:date="2015-06-26T10:03:00Z">
                        <w:r w:rsidR="005D6C24">
                          <w:rPr>
                            <w:noProof/>
                            <w:sz w:val="16"/>
                            <w:szCs w:val="16"/>
                          </w:rPr>
                          <w:t>1</w:t>
                        </w:r>
                      </w:ins>
                      <w:del w:id="2576" w:author="laca" w:date="2015-06-26T10:03:00Z">
                        <w:r w:rsidRPr="00E07A58" w:rsidDel="005D6C24">
                          <w:rPr>
                            <w:noProof/>
                            <w:sz w:val="16"/>
                            <w:szCs w:val="16"/>
                            <w:rPrChange w:id="2577" w:author="laca" w:date="2015-06-25T10:15:00Z">
                              <w:rPr>
                                <w:noProof/>
                              </w:rPr>
                            </w:rPrChange>
                          </w:rPr>
                          <w:delText>1</w:delText>
                        </w:r>
                      </w:del>
                      <w:r w:rsidRPr="00E07A58">
                        <w:rPr>
                          <w:sz w:val="16"/>
                          <w:szCs w:val="16"/>
                          <w:rPrChange w:id="2578" w:author="laca" w:date="2015-06-25T10:15:00Z">
                            <w:rPr/>
                          </w:rPrChange>
                        </w:rPr>
                        <w:fldChar w:fldCharType="end"/>
                      </w:r>
                      <w:bookmarkEnd w:id="2564"/>
                      <w:r w:rsidRPr="00E07A58">
                        <w:rPr>
                          <w:sz w:val="16"/>
                          <w:szCs w:val="16"/>
                          <w:rPrChange w:id="2579" w:author="laca" w:date="2015-06-25T10:15:00Z">
                            <w:rPr/>
                          </w:rPrChange>
                        </w:rPr>
                        <w:t xml:space="preserve"> Server létrehozása C kód</w:t>
                      </w:r>
                      <w:bookmarkEnd w:id="2565"/>
                    </w:p>
                    <w:p w14:paraId="36338879" w14:textId="77777777" w:rsidR="008F5B81" w:rsidRPr="00E07A58" w:rsidRDefault="008F5B81" w:rsidP="007852B4">
                      <w:pPr>
                        <w:rPr>
                          <w:sz w:val="16"/>
                          <w:szCs w:val="16"/>
                          <w:rPrChange w:id="2580" w:author="laca" w:date="2015-06-25T10:15:00Z">
                            <w:rPr/>
                          </w:rPrChange>
                        </w:rPr>
                      </w:pPr>
                    </w:p>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581" w:name="_Toc422064125"/>
      <w:bookmarkStart w:id="2582" w:name="_Toc422126908"/>
      <w:bookmarkStart w:id="2583" w:name="_Toc420421285"/>
      <w:bookmarkStart w:id="2584" w:name="_Toc420422950"/>
      <w:bookmarkStart w:id="2585" w:name="_Toc420501418"/>
      <w:bookmarkStart w:id="2586" w:name="_Toc420501796"/>
      <w:bookmarkStart w:id="2587" w:name="_Toc420501914"/>
      <w:bookmarkStart w:id="2588" w:name="_Toc420501972"/>
      <w:bookmarkStart w:id="2589" w:name="_Toc420524594"/>
      <w:bookmarkStart w:id="2590" w:name="_Toc420531027"/>
      <w:bookmarkStart w:id="2591" w:name="_Toc420421289"/>
      <w:bookmarkStart w:id="2592" w:name="_Toc420422954"/>
      <w:bookmarkStart w:id="2593" w:name="_Toc420501422"/>
      <w:bookmarkStart w:id="2594" w:name="_Toc420501800"/>
      <w:bookmarkStart w:id="2595" w:name="_Toc420501918"/>
      <w:bookmarkStart w:id="2596" w:name="_Toc420501976"/>
      <w:bookmarkStart w:id="2597" w:name="_Toc420524598"/>
      <w:bookmarkStart w:id="2598" w:name="_Toc420531031"/>
      <w:bookmarkStart w:id="2599" w:name="_Toc420421293"/>
      <w:bookmarkStart w:id="2600" w:name="_Toc420422958"/>
      <w:bookmarkStart w:id="2601" w:name="_Toc420501426"/>
      <w:bookmarkStart w:id="2602" w:name="_Toc420501804"/>
      <w:bookmarkStart w:id="2603" w:name="_Toc420501922"/>
      <w:bookmarkStart w:id="2604" w:name="_Toc420501980"/>
      <w:bookmarkStart w:id="2605" w:name="_Toc420524602"/>
      <w:bookmarkStart w:id="2606" w:name="_Toc420531035"/>
      <w:bookmarkStart w:id="2607" w:name="_Toc422983798"/>
      <w:bookmarkStart w:id="2608" w:name="_Toc422984678"/>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r w:rsidR="00ED22AB" w:rsidRPr="00BE4225">
        <w:t>Feladatok Elosztása</w:t>
      </w:r>
      <w:bookmarkEnd w:id="2607"/>
      <w:bookmarkEnd w:id="2608"/>
    </w:p>
    <w:p w14:paraId="2D109521" w14:textId="77777777" w:rsidR="008D28CE" w:rsidRPr="00BE4225" w:rsidRDefault="00ED22AB" w:rsidP="007852B4">
      <w:pPr>
        <w:pStyle w:val="Heading4"/>
      </w:pPr>
      <w:bookmarkStart w:id="2609" w:name="_Toc422983799"/>
      <w:bookmarkStart w:id="2610" w:name="_Toc422984679"/>
      <w:r w:rsidRPr="00BE4225">
        <w:t>Zybo fejlesztőlap</w:t>
      </w:r>
      <w:bookmarkEnd w:id="2609"/>
      <w:bookmarkEnd w:id="2610"/>
    </w:p>
    <w:p w14:paraId="38A24B67" w14:textId="458F2F0E" w:rsidR="00507FC7" w:rsidRPr="00B632B4" w:rsidRDefault="00507FC7" w:rsidP="00507FC7">
      <w:pPr>
        <w:rPr>
          <w:rFonts w:ascii="Times New Roman" w:hAnsi="Times New Roman"/>
        </w:rPr>
      </w:pPr>
      <w:r w:rsidRPr="00B632B4">
        <w:rPr>
          <w:rFonts w:ascii="Times New Roman" w:hAnsi="Times New Roman"/>
        </w:rPr>
        <w:t xml:space="preserve">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w:t>
      </w:r>
      <w:r w:rsidR="00A37EC8">
        <w:rPr>
          <w:rFonts w:ascii="Times New Roman" w:hAnsi="Times New Roman"/>
        </w:rPr>
        <w:t>s</w:t>
      </w:r>
      <w:r w:rsidRPr="00B632B4">
        <w:rPr>
          <w:rFonts w:ascii="Times New Roman" w:hAnsi="Times New Roman"/>
        </w:rPr>
        <w:t>zükséges Socketeket is kezeli.</w:t>
      </w:r>
    </w:p>
    <w:p w14:paraId="2189A597" w14:textId="621F3EC1" w:rsidR="00507FC7" w:rsidRPr="00BE4225" w:rsidRDefault="00507FC7" w:rsidP="00911B32">
      <w:pPr>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pPr>
      <w:bookmarkStart w:id="2611" w:name="_Toc422983800"/>
      <w:bookmarkStart w:id="2612" w:name="_Toc422984680"/>
      <w:r w:rsidRPr="00BE4225">
        <w:t>Spartan fejlesztőlap</w:t>
      </w:r>
      <w:bookmarkEnd w:id="2611"/>
      <w:bookmarkEnd w:id="2612"/>
    </w:p>
    <w:p w14:paraId="13A1BC1F" w14:textId="210D148A" w:rsidR="00507FC7" w:rsidRPr="00B632B4" w:rsidRDefault="00507FC7" w:rsidP="00507FC7">
      <w:pPr>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visszaküldi a szabályozók adatait a Zybo rendszernek.</w:t>
      </w:r>
    </w:p>
    <w:p w14:paraId="3EBAAA0F" w14:textId="0DD9AD8E" w:rsidR="00507FC7" w:rsidRPr="00B632B4" w:rsidRDefault="00507FC7" w:rsidP="00507FC7">
      <w:pPr>
        <w:ind w:firstLine="432"/>
        <w:rPr>
          <w:rFonts w:ascii="Times New Roman" w:hAnsi="Times New Roman"/>
        </w:rPr>
      </w:pPr>
      <w:r w:rsidRPr="00B632B4">
        <w:rPr>
          <w:rFonts w:ascii="Times New Roman" w:hAnsi="Times New Roman"/>
        </w:rPr>
        <w:t xml:space="preserve">Abban az esetben, ha megszakad az SPI kommunikáció egy adott időn belül letiltja a </w:t>
      </w:r>
      <w:r w:rsidR="00A37EC8">
        <w:rPr>
          <w:rFonts w:ascii="Times New Roman" w:hAnsi="Times New Roman"/>
        </w:rPr>
        <w:t>PWM</w:t>
      </w:r>
      <w:r w:rsidRPr="00B632B4">
        <w:rPr>
          <w:rFonts w:ascii="Times New Roman" w:hAnsi="Times New Roman"/>
        </w:rPr>
        <w:t xml:space="preserve"> modulok kimenetét így állítva meg a rendszert.</w:t>
      </w:r>
    </w:p>
    <w:p w14:paraId="5E6F8E15" w14:textId="77777777" w:rsidR="00DC3F2E" w:rsidRPr="00BE4225" w:rsidRDefault="00ED22AB" w:rsidP="007852B4">
      <w:pPr>
        <w:pStyle w:val="Heading2"/>
      </w:pPr>
      <w:bookmarkStart w:id="2613" w:name="_Toc422983801"/>
      <w:bookmarkStart w:id="2614" w:name="_Toc422984681"/>
      <w:r w:rsidRPr="00BE4225">
        <w:lastRenderedPageBreak/>
        <w:t>Teljesítmény elektronika</w:t>
      </w:r>
      <w:bookmarkEnd w:id="2613"/>
      <w:bookmarkEnd w:id="2614"/>
    </w:p>
    <w:p w14:paraId="2768A72F" w14:textId="72E3D5A2" w:rsidR="003401E3" w:rsidRPr="00BE4225" w:rsidRDefault="00ED22AB" w:rsidP="0071433B">
      <w:pPr>
        <w:keepNext/>
      </w:pPr>
      <w:r w:rsidRPr="00BE4225">
        <w:tab/>
      </w:r>
      <w:r w:rsidR="00507FC7" w:rsidRPr="00B632B4">
        <w:t xml:space="preserve">A DC motorok betáplálására 12V-16V egyenfeszültséget alkalmazunk, a motorokat feszültségben </w:t>
      </w:r>
      <w:r w:rsidR="00A37EC8">
        <w:t>PWM</w:t>
      </w:r>
      <w:r w:rsidR="00A37EC8" w:rsidRPr="00B632B4">
        <w:t xml:space="preserve"> </w:t>
      </w:r>
      <w:r w:rsidR="00507FC7" w:rsidRPr="00B632B4">
        <w:t>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pPr>
      <w:r w:rsidRPr="00BE4225">
        <w:rPr>
          <w:noProof/>
          <w:lang w:eastAsia="hu-HU"/>
        </w:rPr>
        <w:drawing>
          <wp:inline distT="0" distB="0" distL="0" distR="0" wp14:anchorId="35577069" wp14:editId="1818C19E">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21886380" w:rsidR="003B13CC" w:rsidRPr="00BE4225" w:rsidRDefault="00981F90" w:rsidP="007852B4">
      <w:pPr>
        <w:pStyle w:val="Caption"/>
        <w:spacing w:line="360" w:lineRule="auto"/>
      </w:pPr>
      <w:bookmarkStart w:id="2615" w:name="_Ref422252890"/>
      <w:bookmarkStart w:id="2616" w:name="_Toc422982618"/>
      <w:r w:rsidRPr="00BE4225">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617" w:author="laca" w:date="2015-06-26T10:03:00Z">
        <w:r w:rsidR="005D6C24">
          <w:rPr>
            <w:noProof/>
          </w:rPr>
          <w:t>47</w:t>
        </w:r>
      </w:ins>
      <w:del w:id="2618" w:author="laca" w:date="2015-06-25T07:58:00Z">
        <w:r w:rsidR="00FF5FBB" w:rsidDel="000633F1">
          <w:rPr>
            <w:noProof/>
          </w:rPr>
          <w:delText>48</w:delText>
        </w:r>
      </w:del>
      <w:r w:rsidR="00922A00">
        <w:fldChar w:fldCharType="end"/>
      </w:r>
      <w:bookmarkEnd w:id="2615"/>
      <w:r w:rsidR="00ED22AB" w:rsidRPr="00BE4225">
        <w:t xml:space="preserve">Hip4082 alkalmazása H híd kapcsolásban. Forrás: </w:t>
      </w:r>
      <w:hyperlink r:id="rId131" w:history="1">
        <w:r w:rsidR="00ED22AB" w:rsidRPr="00BE4225">
          <w:rPr>
            <w:rStyle w:val="Hyperlink"/>
          </w:rPr>
          <w:t>http://www.intersil.com/en/products/space-and-harsh-environment/harsh-environment/half--full-bridge-and-three-phase-drivers/HIP4082.html</w:t>
        </w:r>
        <w:bookmarkEnd w:id="2616"/>
      </w:hyperlink>
    </w:p>
    <w:p w14:paraId="50D2CE1F" w14:textId="24960F91" w:rsidR="00B15B34" w:rsidRPr="00BE4225" w:rsidRDefault="00C81A1F" w:rsidP="0071433B">
      <w:pPr>
        <w:rPr>
          <w:rFonts w:cstheme="minorHAnsi"/>
        </w:rPr>
      </w:pPr>
      <w:r w:rsidRPr="00BE4225">
        <w:rPr>
          <w:rFonts w:cstheme="minorHAnsi"/>
          <w:noProof/>
          <w:lang w:eastAsia="hu-HU"/>
        </w:rPr>
        <w:lastRenderedPageBreak/>
        <mc:AlternateContent>
          <mc:Choice Requires="wpg">
            <w:drawing>
              <wp:anchor distT="0" distB="0" distL="114300" distR="114300" simplePos="0" relativeHeight="251719168" behindDoc="0" locked="0" layoutInCell="1" allowOverlap="1" wp14:anchorId="252E6E67" wp14:editId="08C891F5">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052219DB" w:rsidR="008F5B81" w:rsidRPr="00C77717" w:rsidRDefault="008F5B81" w:rsidP="00EE74C7">
                              <w:pPr>
                                <w:pStyle w:val="Caption"/>
                                <w:jc w:val="center"/>
                                <w:rPr>
                                  <w:rFonts w:cstheme="minorHAnsi"/>
                                </w:rPr>
                              </w:pPr>
                              <w:bookmarkStart w:id="2619" w:name="_Ref421811829"/>
                              <w:bookmarkStart w:id="2620" w:name="_Toc42298261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21" w:author="laca" w:date="2015-06-26T10:03:00Z">
                                <w:r w:rsidR="005D6C24">
                                  <w:rPr>
                                    <w:noProof/>
                                  </w:rPr>
                                  <w:t>48</w:t>
                                </w:r>
                              </w:ins>
                              <w:del w:id="2622" w:author="laca" w:date="2015-06-25T07:53:00Z">
                                <w:r w:rsidDel="003C281A">
                                  <w:rPr>
                                    <w:noProof/>
                                  </w:rPr>
                                  <w:delText>49</w:delText>
                                </w:r>
                              </w:del>
                              <w:r>
                                <w:fldChar w:fldCharType="end"/>
                              </w:r>
                              <w:bookmarkEnd w:id="2619"/>
                              <w:r>
                                <w:t xml:space="preserve"> Két hídvezérlő áramkör kapcsolási rajza HIP4082 integrált áramkörrel megvalósítva</w:t>
                              </w:r>
                              <w:bookmarkEnd w:id="2620"/>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86" style="position:absolute;left:0;text-align:left;margin-left:-.15pt;margin-top:.3pt;width:438.3pt;height:454.95pt;z-index:25171916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">
                <v:shape id="Picture 33" o:spid="_x0000_s1187"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33" o:title=""/>
                  <v:path arrowok="t"/>
                </v:shape>
                <v:shape id="Text Box 36" o:spid="_x0000_s1188"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052219DB" w:rsidR="008F5B81" w:rsidRPr="00C77717" w:rsidRDefault="008F5B81" w:rsidP="00EE74C7">
                        <w:pPr>
                          <w:pStyle w:val="Caption"/>
                          <w:jc w:val="center"/>
                          <w:rPr>
                            <w:rFonts w:cstheme="minorHAnsi"/>
                          </w:rPr>
                        </w:pPr>
                        <w:bookmarkStart w:id="3145" w:name="_Ref421811829"/>
                        <w:bookmarkStart w:id="3146" w:name="_Toc42298261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47" w:author="laca" w:date="2015-06-26T10:03:00Z">
                          <w:r w:rsidR="005D6C24">
                            <w:rPr>
                              <w:noProof/>
                            </w:rPr>
                            <w:t>48</w:t>
                          </w:r>
                        </w:ins>
                        <w:del w:id="3148" w:author="laca" w:date="2015-06-25T07:53:00Z">
                          <w:r w:rsidDel="003C281A">
                            <w:rPr>
                              <w:noProof/>
                            </w:rPr>
                            <w:delText>49</w:delText>
                          </w:r>
                        </w:del>
                        <w:r>
                          <w:fldChar w:fldCharType="end"/>
                        </w:r>
                        <w:bookmarkEnd w:id="3145"/>
                        <w:r>
                          <w:t xml:space="preserve"> Két hídvezérlő áramkör kapcsolási rajza HIP4082 integrált áramkörrel megvalósítva</w:t>
                        </w:r>
                        <w:bookmarkEnd w:id="3146"/>
                      </w:p>
                    </w:txbxContent>
                  </v:textbox>
                </v:shape>
                <w10:wrap type="square"/>
              </v:group>
            </w:pict>
          </mc:Fallback>
        </mc:AlternateContent>
      </w:r>
    </w:p>
    <w:p w14:paraId="1C9E0CE3" w14:textId="77777777" w:rsidR="00507FC7" w:rsidRPr="00B632B4" w:rsidRDefault="00B15B34" w:rsidP="00507FC7">
      <w:pPr>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512BBD69" w:rsidR="00507FC7" w:rsidRPr="00B632B4" w:rsidRDefault="00507FC7" w:rsidP="00507FC7">
      <w:pPr>
        <w:keepNext/>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ins w:id="2623" w:author="laca" w:date="2015-06-26T10:03:00Z">
            <w:r w:rsidR="005D6C24" w:rsidRPr="005D6C24">
              <w:rPr>
                <w:rFonts w:cstheme="minorHAnsi"/>
                <w:noProof/>
                <w:rPrChange w:id="2624" w:author="laca" w:date="2015-06-26T10:03:00Z">
                  <w:rPr/>
                </w:rPrChange>
              </w:rPr>
              <w:t>[</w:t>
            </w:r>
            <w:r w:rsidR="005D6C24" w:rsidRPr="005D6C24">
              <w:rPr>
                <w:rFonts w:cstheme="minorHAnsi"/>
                <w:noProof/>
                <w:rPrChange w:id="2625" w:author="laca" w:date="2015-06-26T10:03:00Z">
                  <w:rPr/>
                </w:rPrChange>
              </w:rPr>
              <w:fldChar w:fldCharType="begin"/>
            </w:r>
            <w:r w:rsidR="005D6C24" w:rsidRPr="005D6C24">
              <w:rPr>
                <w:rFonts w:cstheme="minorHAnsi"/>
                <w:noProof/>
                <w:rPrChange w:id="2626" w:author="laca" w:date="2015-06-26T10:03:00Z">
                  <w:rPr/>
                </w:rPrChange>
              </w:rPr>
              <w:instrText xml:space="preserve"> HYPERLINK "" \l "int15" </w:instrText>
            </w:r>
            <w:r w:rsidR="005D6C24" w:rsidRPr="005D6C24">
              <w:rPr>
                <w:rFonts w:cstheme="minorHAnsi"/>
                <w:noProof/>
                <w:rPrChange w:id="2627" w:author="laca" w:date="2015-06-26T10:03:00Z">
                  <w:rPr/>
                </w:rPrChange>
              </w:rPr>
              <w:fldChar w:fldCharType="separate"/>
            </w:r>
            <w:r w:rsidR="005D6C24" w:rsidRPr="005D6C24">
              <w:rPr>
                <w:rFonts w:cstheme="minorHAnsi"/>
                <w:noProof/>
                <w:rPrChange w:id="2628" w:author="laca" w:date="2015-06-26T10:03:00Z">
                  <w:rPr/>
                </w:rPrChange>
              </w:rPr>
              <w:t>11</w:t>
            </w:r>
            <w:r w:rsidR="005D6C24" w:rsidRPr="005D6C24">
              <w:rPr>
                <w:rFonts w:cstheme="minorHAnsi"/>
                <w:noProof/>
                <w:rPrChange w:id="2629" w:author="laca" w:date="2015-06-26T10:03:00Z">
                  <w:rPr/>
                </w:rPrChange>
              </w:rPr>
              <w:fldChar w:fldCharType="end"/>
            </w:r>
            <w:r w:rsidR="005D6C24" w:rsidRPr="005D6C24">
              <w:rPr>
                <w:rFonts w:cstheme="minorHAnsi"/>
                <w:noProof/>
                <w:rPrChange w:id="2630" w:author="laca" w:date="2015-06-26T10:03:00Z">
                  <w:rPr/>
                </w:rPrChange>
              </w:rPr>
              <w:t>]</w:t>
            </w:r>
          </w:ins>
          <w:del w:id="2631" w:author="laca" w:date="2015-06-25T08:41:00Z">
            <w:r w:rsidR="00403E4C" w:rsidRPr="00403E4C" w:rsidDel="00D61BE9">
              <w:rPr>
                <w:rFonts w:cstheme="minorHAnsi"/>
                <w:noProof/>
              </w:rPr>
              <w:delText>[</w:delText>
            </w:r>
            <w:r w:rsidR="00403E4C" w:rsidRPr="00403E4C" w:rsidDel="00D61BE9">
              <w:rPr>
                <w:rFonts w:cstheme="minorHAnsi"/>
                <w:noProof/>
              </w:rPr>
              <w:fldChar w:fldCharType="begin"/>
            </w:r>
            <w:r w:rsidR="00403E4C" w:rsidRPr="00403E4C" w:rsidDel="00D61BE9">
              <w:rPr>
                <w:rFonts w:cstheme="minorHAnsi"/>
                <w:noProof/>
              </w:rPr>
              <w:delInstrText xml:space="preserve"> HYPERLINK "" \l "int15" </w:delInstrText>
            </w:r>
            <w:r w:rsidR="00403E4C" w:rsidRPr="00403E4C" w:rsidDel="00D61BE9">
              <w:rPr>
                <w:rFonts w:cstheme="minorHAnsi"/>
                <w:noProof/>
              </w:rPr>
              <w:fldChar w:fldCharType="separate"/>
            </w:r>
          </w:del>
          <w:ins w:id="2632" w:author="laca" w:date="2015-06-26T10:03:00Z">
            <w:r w:rsidR="005D6C24">
              <w:rPr>
                <w:rFonts w:cstheme="minorHAnsi"/>
                <w:b/>
                <w:bCs/>
                <w:noProof/>
                <w:lang w:val="en-US"/>
              </w:rPr>
              <w:t>Error! Hyperlink reference not valid.</w:t>
            </w:r>
          </w:ins>
          <w:del w:id="2633" w:author="laca" w:date="2015-06-25T08:41:00Z">
            <w:r w:rsidR="00403E4C" w:rsidRPr="00403E4C" w:rsidDel="00D61BE9">
              <w:rPr>
                <w:rFonts w:cstheme="minorHAnsi"/>
                <w:noProof/>
              </w:rPr>
              <w:delText>11</w:delText>
            </w:r>
            <w:r w:rsidR="00403E4C" w:rsidRPr="00403E4C" w:rsidDel="00D61BE9">
              <w:rPr>
                <w:rFonts w:cstheme="minorHAnsi"/>
                <w:noProof/>
              </w:rPr>
              <w:fldChar w:fldCharType="end"/>
            </w:r>
            <w:r w:rsidR="00403E4C" w:rsidRPr="00403E4C" w:rsidDel="00D61BE9">
              <w:rPr>
                <w:rFonts w:cstheme="minorHAnsi"/>
                <w:noProof/>
              </w:rPr>
              <w:delText>]</w:delText>
            </w:r>
          </w:del>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w:t>
      </w:r>
      <w:r w:rsidR="000F6DF3">
        <w:rPr>
          <w:rFonts w:cstheme="minorHAnsi"/>
        </w:rPr>
        <w:t>-ra</w:t>
      </w:r>
      <w:r w:rsidRPr="00B632B4">
        <w:rPr>
          <w:rFonts w:cstheme="minorHAnsi"/>
        </w:rPr>
        <w:t xml:space="preserve">  feltöltött kondenzátor </w:t>
      </w:r>
      <w:r w:rsidRPr="00B632B4">
        <w:rPr>
          <w:rFonts w:cstheme="minorHAnsi"/>
        </w:rPr>
        <w:lastRenderedPageBreak/>
        <w:t>feszültségével. Az AHO, BHO azok a kimenetek, amelyek a felső tranzisztorokat vezérlik, az ALO, BLO az alsó tranzisztorok vezérlő kivezetései. A HIP4082 áramkörben van beépítve egy késleltető, amely garantálja, hogy ne alakuljon ki rövidzár a hídban, abban az esetben, amikor a felső és az alsó tranzisztorokat kapcsoljuk át ugyan azon a fél híd oldalon.</w:t>
      </w:r>
    </w:p>
    <w:p w14:paraId="0934E8F6" w14:textId="676EBC3B" w:rsidR="00507FC7" w:rsidRPr="00B632B4" w:rsidRDefault="00507FC7" w:rsidP="00507FC7">
      <w:pPr>
        <w:keepNext/>
        <w:rPr>
          <w:rFonts w:cstheme="minorHAnsi"/>
        </w:rPr>
      </w:pPr>
      <w:r w:rsidRPr="00B632B4">
        <w:tab/>
        <w:t>A</w:t>
      </w:r>
      <w:sdt>
        <w:sdtPr>
          <w:id w:val="1826396887"/>
          <w:citation/>
        </w:sdtPr>
        <w:sdtEndPr/>
        <w:sdtContent>
          <w:r w:rsidRPr="00B632B4">
            <w:fldChar w:fldCharType="begin"/>
          </w:r>
          <w:r w:rsidRPr="00B632B4">
            <w:instrText xml:space="preserve"> CITATION int15 \l 1038 </w:instrText>
          </w:r>
          <w:r w:rsidRPr="00B632B4">
            <w:fldChar w:fldCharType="separate"/>
          </w:r>
          <w:ins w:id="2634" w:author="laca" w:date="2015-06-26T10:03:00Z">
            <w:r w:rsidR="005D6C24">
              <w:rPr>
                <w:noProof/>
              </w:rPr>
              <w:t xml:space="preserve"> [</w:t>
            </w:r>
            <w:r w:rsidR="005D6C24">
              <w:rPr>
                <w:noProof/>
              </w:rPr>
              <w:fldChar w:fldCharType="begin"/>
            </w:r>
            <w:r w:rsidR="005D6C24">
              <w:rPr>
                <w:noProof/>
              </w:rPr>
              <w:instrText xml:space="preserve"> HYPERLINK "" \l "int15" </w:instrText>
            </w:r>
            <w:r w:rsidR="005D6C24">
              <w:rPr>
                <w:noProof/>
              </w:rPr>
              <w:fldChar w:fldCharType="separate"/>
            </w:r>
            <w:r w:rsidR="005D6C24">
              <w:rPr>
                <w:noProof/>
              </w:rPr>
              <w:t>11</w:t>
            </w:r>
            <w:r w:rsidR="005D6C24">
              <w:rPr>
                <w:noProof/>
              </w:rPr>
              <w:fldChar w:fldCharType="end"/>
            </w:r>
            <w:r w:rsidR="005D6C24">
              <w:rPr>
                <w:noProof/>
              </w:rPr>
              <w:t>]</w:t>
            </w:r>
          </w:ins>
          <w:del w:id="2635" w:author="laca" w:date="2015-06-25T08:41:00Z">
            <w:r w:rsidR="00403E4C" w:rsidDel="00D61BE9">
              <w:rPr>
                <w:noProof/>
              </w:rPr>
              <w:delText xml:space="preserve"> [</w:delText>
            </w:r>
            <w:r w:rsidR="00403E4C" w:rsidDel="00D61BE9">
              <w:rPr>
                <w:noProof/>
              </w:rPr>
              <w:fldChar w:fldCharType="begin"/>
            </w:r>
            <w:r w:rsidR="00403E4C" w:rsidDel="00D61BE9">
              <w:rPr>
                <w:noProof/>
              </w:rPr>
              <w:delInstrText xml:space="preserve"> HYPERLINK "" \l "int15" </w:delInstrText>
            </w:r>
            <w:r w:rsidR="00403E4C" w:rsidDel="00D61BE9">
              <w:rPr>
                <w:noProof/>
              </w:rPr>
              <w:fldChar w:fldCharType="separate"/>
            </w:r>
          </w:del>
          <w:ins w:id="2636" w:author="laca" w:date="2015-06-26T10:03:00Z">
            <w:r w:rsidR="005D6C24">
              <w:rPr>
                <w:b/>
                <w:bCs/>
                <w:noProof/>
                <w:lang w:val="en-US"/>
              </w:rPr>
              <w:t>Error! Hyperlink reference not valid.</w:t>
            </w:r>
          </w:ins>
          <w:del w:id="2637" w:author="laca" w:date="2015-06-25T08:41:00Z">
            <w:r w:rsidR="00403E4C" w:rsidDel="00D61BE9">
              <w:rPr>
                <w:noProof/>
              </w:rPr>
              <w:delText>11</w:delText>
            </w:r>
            <w:r w:rsidR="00403E4C" w:rsidDel="00D61BE9">
              <w:rPr>
                <w:noProof/>
              </w:rPr>
              <w:fldChar w:fldCharType="end"/>
            </w:r>
            <w:r w:rsidR="00403E4C" w:rsidDel="00D61BE9">
              <w:rPr>
                <w:noProof/>
              </w:rPr>
              <w:delText>]</w:delText>
            </w:r>
          </w:del>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F8722CC" w:rsidR="00507FC7" w:rsidRPr="00B632B4" w:rsidRDefault="00C81A1F" w:rsidP="00507FC7">
      <w:pPr>
        <w:keepNext/>
        <w:rPr>
          <w:rFonts w:cstheme="minorHAnsi"/>
        </w:rPr>
      </w:pPr>
      <w:r w:rsidRPr="00BE4225">
        <w:rPr>
          <w:noProof/>
          <w:lang w:eastAsia="hu-HU"/>
        </w:rPr>
        <mc:AlternateContent>
          <mc:Choice Requires="wpg">
            <w:drawing>
              <wp:inline distT="0" distB="0" distL="0" distR="0" wp14:anchorId="10C999C1" wp14:editId="11942964">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134">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084689DB" w:rsidR="008F5B81" w:rsidRPr="00230037" w:rsidRDefault="008F5B81" w:rsidP="0071433B">
                              <w:pPr>
                                <w:pStyle w:val="Caption"/>
                                <w:jc w:val="center"/>
                                <w:rPr>
                                  <w:rFonts w:cstheme="minorHAnsi"/>
                                  <w:noProof/>
                                </w:rPr>
                              </w:pPr>
                              <w:bookmarkStart w:id="2638" w:name="_Ref422006374"/>
                              <w:bookmarkStart w:id="2639" w:name="_Toc42298262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40" w:author="laca" w:date="2015-06-26T10:03:00Z">
                                <w:r w:rsidR="005D6C24">
                                  <w:rPr>
                                    <w:noProof/>
                                  </w:rPr>
                                  <w:t>49</w:t>
                                </w:r>
                              </w:ins>
                              <w:del w:id="2641" w:author="laca" w:date="2015-06-25T07:53:00Z">
                                <w:r w:rsidDel="003C281A">
                                  <w:rPr>
                                    <w:noProof/>
                                  </w:rPr>
                                  <w:delText>50</w:delText>
                                </w:r>
                              </w:del>
                              <w:r>
                                <w:fldChar w:fldCharType="end"/>
                              </w:r>
                              <w:bookmarkEnd w:id="2638"/>
                              <w:r>
                                <w:t xml:space="preserve"> PWM és a tranzisztorok kapcsolása</w:t>
                              </w:r>
                              <w:bookmarkEnd w:id="2639"/>
                            </w:p>
                          </w:txbxContent>
                        </wps:txbx>
                        <wps:bodyPr rot="0" vert="horz" wrap="square" lIns="0" tIns="0" rIns="0" bIns="0" anchor="t" anchorCtr="0" upright="1">
                          <a:spAutoFit/>
                        </wps:bodyPr>
                      </wps:wsp>
                    </wpg:wgp>
                  </a:graphicData>
                </a:graphic>
              </wp:inline>
            </w:drawing>
          </mc:Choice>
          <mc:Fallback>
            <w:pict>
              <v:group w14:anchorId="10C999C1" id="Group 148" o:spid="_x0000_s1189"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">
                <v:shape id="Picture 146" o:spid="_x0000_s1190"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35" o:title="" croptop="9386f" cropbottom="37702f"/>
                  <v:path arrowok="t"/>
                </v:shape>
                <v:shape id="Text Box 147" o:spid="_x0000_s1191"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084689DB" w:rsidR="008F5B81" w:rsidRPr="00230037" w:rsidRDefault="008F5B81" w:rsidP="0071433B">
                        <w:pPr>
                          <w:pStyle w:val="Caption"/>
                          <w:jc w:val="center"/>
                          <w:rPr>
                            <w:rFonts w:cstheme="minorHAnsi"/>
                            <w:noProof/>
                          </w:rPr>
                        </w:pPr>
                        <w:bookmarkStart w:id="3169" w:name="_Ref422006374"/>
                        <w:bookmarkStart w:id="3170" w:name="_Toc42298262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71" w:author="laca" w:date="2015-06-26T10:03:00Z">
                          <w:r w:rsidR="005D6C24">
                            <w:rPr>
                              <w:noProof/>
                            </w:rPr>
                            <w:t>49</w:t>
                          </w:r>
                        </w:ins>
                        <w:del w:id="3172" w:author="laca" w:date="2015-06-25T07:53:00Z">
                          <w:r w:rsidDel="003C281A">
                            <w:rPr>
                              <w:noProof/>
                            </w:rPr>
                            <w:delText>50</w:delText>
                          </w:r>
                        </w:del>
                        <w:r>
                          <w:fldChar w:fldCharType="end"/>
                        </w:r>
                        <w:bookmarkEnd w:id="3169"/>
                        <w:r>
                          <w:t xml:space="preserve"> PWM és a tranzisztorok kapcsolása</w:t>
                        </w:r>
                        <w:bookmarkEnd w:id="3170"/>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ins w:id="2642" w:author="laca" w:date="2015-06-26T10:03:00Z">
        <w:r w:rsidR="005D6C24">
          <w:t>Kép. 5.49</w:t>
        </w:r>
      </w:ins>
      <w:del w:id="2643" w:author="laca" w:date="2015-06-25T07:58:00Z">
        <w:r w:rsidR="00FF5FBB" w:rsidDel="000633F1">
          <w:delText>Kép. 5.50</w:delText>
        </w:r>
      </w:del>
      <w:r w:rsidR="00507FC7" w:rsidRPr="00B632B4">
        <w:rPr>
          <w:rFonts w:cstheme="minorHAnsi"/>
        </w:rPr>
        <w:fldChar w:fldCharType="end"/>
      </w:r>
      <w:r w:rsidR="00507FC7" w:rsidRPr="00B632B4">
        <w:rPr>
          <w:rFonts w:cstheme="minorHAnsi"/>
        </w:rPr>
        <w:t xml:space="preserve"> látható a </w:t>
      </w:r>
      <w:r w:rsidR="00A37EC8">
        <w:rPr>
          <w:rFonts w:cstheme="minorHAnsi"/>
        </w:rPr>
        <w:t>PWM</w:t>
      </w:r>
      <w:r w:rsidR="00A37EC8" w:rsidRPr="00B632B4">
        <w:rPr>
          <w:rFonts w:cstheme="minorHAnsi"/>
        </w:rPr>
        <w:t xml:space="preserve"> </w:t>
      </w:r>
      <w:r w:rsidR="00507FC7" w:rsidRPr="00B632B4">
        <w:rPr>
          <w:rFonts w:cstheme="minorHAnsi"/>
        </w:rPr>
        <w:t xml:space="preserve">jel egy periódusának a felbontása. A </w:t>
      </w:r>
      <w:r w:rsidR="00A37EC8">
        <w:rPr>
          <w:rFonts w:cstheme="minorHAnsi"/>
        </w:rPr>
        <w:t>PWM</w:t>
      </w:r>
      <w:r w:rsidR="00507FC7" w:rsidRPr="00B632B4">
        <w:rPr>
          <w:rFonts w:cstheme="minorHAnsi"/>
        </w:rPr>
        <w:t xml:space="preserve"> jel alapfrekvenciája 700Hz, így a T3=1,42ms. T1=0.5%T3=71us. A </w:t>
      </w:r>
      <w:r w:rsidR="00A37EC8">
        <w:rPr>
          <w:rFonts w:cstheme="minorHAnsi"/>
        </w:rPr>
        <w:t>PWM</w:t>
      </w:r>
      <w:r w:rsidR="00507FC7" w:rsidRPr="00B632B4">
        <w:rPr>
          <w:rFonts w:cstheme="minorHAnsi"/>
        </w:rPr>
        <w:t xml:space="preserve"> jel kitöltése Duty=T1+T2.</w:t>
      </w:r>
    </w:p>
    <w:p w14:paraId="7674ADF2" w14:textId="0A1E6BAC" w:rsidR="00507FC7" w:rsidRPr="00B632B4" w:rsidRDefault="00507FC7" w:rsidP="00507FC7">
      <w:pPr>
        <w:keepNext/>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End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ins w:id="2644" w:author="laca" w:date="2015-06-26T10:03:00Z">
            <w:r w:rsidR="005D6C24" w:rsidRPr="005D6C24">
              <w:rPr>
                <w:rFonts w:cstheme="minorHAnsi"/>
                <w:noProof/>
                <w:rPrChange w:id="2645" w:author="laca" w:date="2015-06-26T10:03:00Z">
                  <w:rPr/>
                </w:rPrChange>
              </w:rPr>
              <w:t>[</w:t>
            </w:r>
            <w:r w:rsidR="005D6C24" w:rsidRPr="005D6C24">
              <w:rPr>
                <w:rFonts w:cstheme="minorHAnsi"/>
                <w:noProof/>
                <w:rPrChange w:id="2646" w:author="laca" w:date="2015-06-26T10:03:00Z">
                  <w:rPr/>
                </w:rPrChange>
              </w:rPr>
              <w:fldChar w:fldCharType="begin"/>
            </w:r>
            <w:r w:rsidR="005D6C24" w:rsidRPr="005D6C24">
              <w:rPr>
                <w:rFonts w:cstheme="minorHAnsi"/>
                <w:noProof/>
                <w:rPrChange w:id="2647" w:author="laca" w:date="2015-06-26T10:03:00Z">
                  <w:rPr/>
                </w:rPrChange>
              </w:rPr>
              <w:instrText xml:space="preserve"> HYPERLINK "" \l "int15" </w:instrText>
            </w:r>
            <w:r w:rsidR="005D6C24" w:rsidRPr="005D6C24">
              <w:rPr>
                <w:rFonts w:cstheme="minorHAnsi"/>
                <w:noProof/>
                <w:rPrChange w:id="2648" w:author="laca" w:date="2015-06-26T10:03:00Z">
                  <w:rPr/>
                </w:rPrChange>
              </w:rPr>
              <w:fldChar w:fldCharType="separate"/>
            </w:r>
            <w:r w:rsidR="005D6C24" w:rsidRPr="005D6C24">
              <w:rPr>
                <w:rFonts w:cstheme="minorHAnsi"/>
                <w:noProof/>
                <w:rPrChange w:id="2649" w:author="laca" w:date="2015-06-26T10:03:00Z">
                  <w:rPr/>
                </w:rPrChange>
              </w:rPr>
              <w:t>11</w:t>
            </w:r>
            <w:r w:rsidR="005D6C24" w:rsidRPr="005D6C24">
              <w:rPr>
                <w:rFonts w:cstheme="minorHAnsi"/>
                <w:noProof/>
                <w:rPrChange w:id="2650" w:author="laca" w:date="2015-06-26T10:03:00Z">
                  <w:rPr/>
                </w:rPrChange>
              </w:rPr>
              <w:fldChar w:fldCharType="end"/>
            </w:r>
            <w:r w:rsidR="005D6C24" w:rsidRPr="005D6C24">
              <w:rPr>
                <w:rFonts w:cstheme="minorHAnsi"/>
                <w:noProof/>
                <w:rPrChange w:id="2651" w:author="laca" w:date="2015-06-26T10:03:00Z">
                  <w:rPr/>
                </w:rPrChange>
              </w:rPr>
              <w:t>]</w:t>
            </w:r>
          </w:ins>
          <w:del w:id="2652" w:author="laca" w:date="2015-06-25T08:41:00Z">
            <w:r w:rsidR="00403E4C" w:rsidRPr="00403E4C" w:rsidDel="00D61BE9">
              <w:rPr>
                <w:rFonts w:cstheme="minorHAnsi"/>
                <w:noProof/>
              </w:rPr>
              <w:delText>[</w:delText>
            </w:r>
            <w:r w:rsidR="00403E4C" w:rsidRPr="00403E4C" w:rsidDel="00D61BE9">
              <w:rPr>
                <w:rFonts w:cstheme="minorHAnsi"/>
                <w:noProof/>
              </w:rPr>
              <w:fldChar w:fldCharType="begin"/>
            </w:r>
            <w:r w:rsidR="00403E4C" w:rsidRPr="00403E4C" w:rsidDel="00D61BE9">
              <w:rPr>
                <w:rFonts w:cstheme="minorHAnsi"/>
                <w:noProof/>
              </w:rPr>
              <w:delInstrText xml:space="preserve"> HYPERLINK "" \l "int15" </w:delInstrText>
            </w:r>
            <w:r w:rsidR="00403E4C" w:rsidRPr="00403E4C" w:rsidDel="00D61BE9">
              <w:rPr>
                <w:rFonts w:cstheme="minorHAnsi"/>
                <w:noProof/>
              </w:rPr>
              <w:fldChar w:fldCharType="separate"/>
            </w:r>
          </w:del>
          <w:ins w:id="2653" w:author="laca" w:date="2015-06-26T10:03:00Z">
            <w:r w:rsidR="005D6C24">
              <w:rPr>
                <w:rFonts w:cstheme="minorHAnsi"/>
                <w:b/>
                <w:bCs/>
                <w:noProof/>
                <w:lang w:val="en-US"/>
              </w:rPr>
              <w:t>Error! Hyperlink reference not valid.</w:t>
            </w:r>
          </w:ins>
          <w:del w:id="2654" w:author="laca" w:date="2015-06-25T08:41:00Z">
            <w:r w:rsidR="00403E4C" w:rsidRPr="00403E4C" w:rsidDel="00D61BE9">
              <w:rPr>
                <w:rFonts w:cstheme="minorHAnsi"/>
                <w:noProof/>
              </w:rPr>
              <w:delText>11</w:delText>
            </w:r>
            <w:r w:rsidR="00403E4C" w:rsidRPr="00403E4C" w:rsidDel="00D61BE9">
              <w:rPr>
                <w:rFonts w:cstheme="minorHAnsi"/>
                <w:noProof/>
              </w:rPr>
              <w:fldChar w:fldCharType="end"/>
            </w:r>
            <w:r w:rsidR="00403E4C" w:rsidRPr="00403E4C" w:rsidDel="00D61BE9">
              <w:rPr>
                <w:rFonts w:cstheme="minorHAnsi"/>
                <w:noProof/>
              </w:rPr>
              <w:delText>]</w:delText>
            </w:r>
          </w:del>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w:t>
      </w:r>
      <w:r w:rsidR="00A37EC8">
        <w:rPr>
          <w:rFonts w:cstheme="minorHAnsi"/>
        </w:rPr>
        <w:t>-</w:t>
      </w:r>
      <w:r w:rsidRPr="00B632B4">
        <w:rPr>
          <w:rFonts w:cstheme="minorHAnsi"/>
        </w:rPr>
        <w:t>ben van, ha 2.5V fölött van, illetve logikai 0, ha 1V alatt van.</w:t>
      </w:r>
    </w:p>
    <w:p w14:paraId="73C4243C" w14:textId="47C70846" w:rsidR="00507FC7" w:rsidRPr="00B632B4" w:rsidRDefault="00DE0804" w:rsidP="00507FC7">
      <w:pPr>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ins w:id="2655" w:author="laca" w:date="2015-06-26T10:03:00Z">
        <w:r w:rsidR="005D6C24">
          <w:t>Kép. 5.50</w:t>
        </w:r>
      </w:ins>
      <w:del w:id="2656" w:author="laca" w:date="2015-06-25T07:58:00Z">
        <w:r w:rsidR="00FF5FBB" w:rsidDel="000633F1">
          <w:delText>Kép. 5.51</w:delText>
        </w:r>
      </w:del>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rPr>
          <w:rFonts w:cstheme="minorHAnsi"/>
        </w:rPr>
      </w:pPr>
      <w:r w:rsidRPr="00BE4225">
        <w:rPr>
          <w:rFonts w:cstheme="minorHAnsi"/>
          <w:noProof/>
          <w:lang w:eastAsia="hu-HU"/>
        </w:rPr>
        <w:lastRenderedPageBreak/>
        <mc:AlternateContent>
          <mc:Choice Requires="wpg">
            <w:drawing>
              <wp:anchor distT="0" distB="0" distL="114300" distR="114300" simplePos="0" relativeHeight="251730432" behindDoc="0" locked="0" layoutInCell="1" allowOverlap="1" wp14:anchorId="014E2DBA" wp14:editId="7C049C71">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6EF3744E" w:rsidR="008F5B81" w:rsidRPr="00537F8B" w:rsidRDefault="008F5B81" w:rsidP="00DE0804">
                              <w:pPr>
                                <w:pStyle w:val="Caption"/>
                                <w:jc w:val="center"/>
                                <w:rPr>
                                  <w:rFonts w:cstheme="minorHAnsi"/>
                                  <w:noProof/>
                                </w:rPr>
                              </w:pPr>
                              <w:bookmarkStart w:id="2657" w:name="_Ref421810979"/>
                              <w:bookmarkStart w:id="2658" w:name="_Toc42298262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59" w:author="laca" w:date="2015-06-26T10:03:00Z">
                                <w:r w:rsidR="005D6C24">
                                  <w:rPr>
                                    <w:noProof/>
                                  </w:rPr>
                                  <w:t>50</w:t>
                                </w:r>
                              </w:ins>
                              <w:del w:id="2660" w:author="laca" w:date="2015-06-25T07:53:00Z">
                                <w:r w:rsidDel="003C281A">
                                  <w:rPr>
                                    <w:noProof/>
                                  </w:rPr>
                                  <w:delText>51</w:delText>
                                </w:r>
                              </w:del>
                              <w:r>
                                <w:fldChar w:fldCharType="end"/>
                              </w:r>
                              <w:bookmarkEnd w:id="2657"/>
                              <w:r>
                                <w:t xml:space="preserve"> Nem invertáló erősítő forrás </w:t>
                              </w:r>
                              <w:sdt>
                                <w:sdtPr>
                                  <w:id w:val="-132178762"/>
                                  <w:citation/>
                                </w:sdtPr>
                                <w:sdtEndPr/>
                                <w:sdtContent>
                                  <w:r>
                                    <w:fldChar w:fldCharType="begin"/>
                                  </w:r>
                                  <w:r>
                                    <w:instrText xml:space="preserve"> CITATION Los15 \l 1038 </w:instrText>
                                  </w:r>
                                  <w:r>
                                    <w:fldChar w:fldCharType="separate"/>
                                  </w:r>
                                  <w:ins w:id="2661" w:author="laca" w:date="2015-06-26T10:03:00Z">
                                    <w:r w:rsidR="005D6C24">
                                      <w:rPr>
                                        <w:noProof/>
                                      </w:rPr>
                                      <w:t>[</w:t>
                                    </w:r>
                                    <w:r w:rsidR="005D6C24">
                                      <w:rPr>
                                        <w:noProof/>
                                      </w:rPr>
                                      <w:fldChar w:fldCharType="begin"/>
                                    </w:r>
                                    <w:r w:rsidR="005D6C24">
                                      <w:rPr>
                                        <w:noProof/>
                                      </w:rPr>
                                      <w:instrText xml:space="preserve"> HYPERLINK "" \l "Los15" </w:instrText>
                                    </w:r>
                                    <w:r w:rsidR="005D6C24">
                                      <w:rPr>
                                        <w:noProof/>
                                      </w:rPr>
                                      <w:fldChar w:fldCharType="separate"/>
                                    </w:r>
                                    <w:r w:rsidR="005D6C24">
                                      <w:rPr>
                                        <w:noProof/>
                                      </w:rPr>
                                      <w:t>15</w:t>
                                    </w:r>
                                    <w:r w:rsidR="005D6C24">
                                      <w:rPr>
                                        <w:noProof/>
                                      </w:rPr>
                                      <w:fldChar w:fldCharType="end"/>
                                    </w:r>
                                    <w:r w:rsidR="005D6C24">
                                      <w:rPr>
                                        <w:noProof/>
                                      </w:rPr>
                                      <w:t>]</w:t>
                                    </w:r>
                                  </w:ins>
                                  <w:del w:id="2662" w:author="laca" w:date="2015-06-25T08:41:00Z">
                                    <w:r w:rsidDel="00D61BE9">
                                      <w:rPr>
                                        <w:noProof/>
                                      </w:rPr>
                                      <w:delText>[</w:delText>
                                    </w:r>
                                    <w:r w:rsidDel="00D61BE9">
                                      <w:rPr>
                                        <w:noProof/>
                                      </w:rPr>
                                      <w:fldChar w:fldCharType="begin"/>
                                    </w:r>
                                    <w:r w:rsidDel="00D61BE9">
                                      <w:rPr>
                                        <w:noProof/>
                                      </w:rPr>
                                      <w:delInstrText xml:space="preserve"> HYPERLINK "" \l "Los15" </w:delInstrText>
                                    </w:r>
                                    <w:r w:rsidDel="00D61BE9">
                                      <w:rPr>
                                        <w:noProof/>
                                      </w:rPr>
                                      <w:fldChar w:fldCharType="separate"/>
                                    </w:r>
                                  </w:del>
                                  <w:ins w:id="2663" w:author="laca" w:date="2015-06-26T10:03:00Z">
                                    <w:r w:rsidR="005D6C24">
                                      <w:rPr>
                                        <w:b/>
                                        <w:bCs/>
                                        <w:noProof/>
                                        <w:lang w:val="en-US"/>
                                      </w:rPr>
                                      <w:t>Error! Hyperlink reference not valid.</w:t>
                                    </w:r>
                                  </w:ins>
                                  <w:del w:id="2664" w:author="laca" w:date="2015-06-25T08:41:00Z">
                                    <w:r w:rsidDel="00D61BE9">
                                      <w:rPr>
                                        <w:noProof/>
                                      </w:rPr>
                                      <w:delText>15</w:delText>
                                    </w:r>
                                    <w:r w:rsidDel="00D61BE9">
                                      <w:rPr>
                                        <w:noProof/>
                                      </w:rPr>
                                      <w:fldChar w:fldCharType="end"/>
                                    </w:r>
                                    <w:r w:rsidDel="00D61BE9">
                                      <w:rPr>
                                        <w:noProof/>
                                      </w:rPr>
                                      <w:delText>]</w:delText>
                                    </w:r>
                                  </w:del>
                                  <w:r>
                                    <w:rPr>
                                      <w:noProof/>
                                    </w:rPr>
                                    <w:fldChar w:fldCharType="end"/>
                                  </w:r>
                                </w:sdtContent>
                              </w:sdt>
                              <w:bookmarkEnd w:id="265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92" style="position:absolute;left:0;text-align:left;margin-left:-1.2pt;margin-top:14.2pt;width:232.3pt;height:169.8pt;z-index:25173043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">
                <v:shape id="Picture 60" o:spid="_x0000_s1193"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37" o:title=""/>
                  <v:path arrowok="t"/>
                </v:shape>
                <v:shape id="Text Box 62" o:spid="_x0000_s1194"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6EF3744E" w:rsidR="008F5B81" w:rsidRPr="00537F8B" w:rsidRDefault="008F5B81" w:rsidP="00DE0804">
                        <w:pPr>
                          <w:pStyle w:val="Caption"/>
                          <w:jc w:val="center"/>
                          <w:rPr>
                            <w:rFonts w:cstheme="minorHAnsi"/>
                            <w:noProof/>
                          </w:rPr>
                        </w:pPr>
                        <w:bookmarkStart w:id="3197" w:name="_Ref421810979"/>
                        <w:bookmarkStart w:id="3198" w:name="_Toc42298262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199" w:author="laca" w:date="2015-06-26T10:03:00Z">
                          <w:r w:rsidR="005D6C24">
                            <w:rPr>
                              <w:noProof/>
                            </w:rPr>
                            <w:t>50</w:t>
                          </w:r>
                        </w:ins>
                        <w:del w:id="3200" w:author="laca" w:date="2015-06-25T07:53:00Z">
                          <w:r w:rsidDel="003C281A">
                            <w:rPr>
                              <w:noProof/>
                            </w:rPr>
                            <w:delText>51</w:delText>
                          </w:r>
                        </w:del>
                        <w:r>
                          <w:fldChar w:fldCharType="end"/>
                        </w:r>
                        <w:bookmarkEnd w:id="3197"/>
                        <w:r>
                          <w:t xml:space="preserve"> Nem invertáló erősítő forrás </w:t>
                        </w:r>
                        <w:sdt>
                          <w:sdtPr>
                            <w:id w:val="-132178762"/>
                            <w:citation/>
                          </w:sdtPr>
                          <w:sdtEndPr/>
                          <w:sdtContent>
                            <w:r>
                              <w:fldChar w:fldCharType="begin"/>
                            </w:r>
                            <w:r>
                              <w:instrText xml:space="preserve"> CITATION Los15 \l 1038 </w:instrText>
                            </w:r>
                            <w:r>
                              <w:fldChar w:fldCharType="separate"/>
                            </w:r>
                            <w:ins w:id="3201" w:author="laca" w:date="2015-06-26T10:03:00Z">
                              <w:r w:rsidR="005D6C24">
                                <w:rPr>
                                  <w:noProof/>
                                </w:rPr>
                                <w:t>[</w:t>
                              </w:r>
                              <w:r w:rsidR="005D6C24">
                                <w:rPr>
                                  <w:noProof/>
                                </w:rPr>
                                <w:fldChar w:fldCharType="begin"/>
                              </w:r>
                              <w:r w:rsidR="005D6C24">
                                <w:rPr>
                                  <w:noProof/>
                                </w:rPr>
                                <w:instrText xml:space="preserve"> HYPERLINK "" \l "Los15" </w:instrText>
                              </w:r>
                              <w:r w:rsidR="005D6C24">
                                <w:rPr>
                                  <w:noProof/>
                                </w:rPr>
                              </w:r>
                              <w:r w:rsidR="005D6C24">
                                <w:rPr>
                                  <w:noProof/>
                                </w:rPr>
                                <w:fldChar w:fldCharType="separate"/>
                              </w:r>
                              <w:r w:rsidR="005D6C24">
                                <w:rPr>
                                  <w:rStyle w:val="IntenseQuote"/>
                                  <w:noProof/>
                                </w:rPr>
                                <w:t>15</w:t>
                              </w:r>
                              <w:r w:rsidR="005D6C24">
                                <w:rPr>
                                  <w:noProof/>
                                </w:rPr>
                                <w:fldChar w:fldCharType="end"/>
                              </w:r>
                              <w:r w:rsidR="005D6C24">
                                <w:rPr>
                                  <w:noProof/>
                                </w:rPr>
                                <w:t>]</w:t>
                              </w:r>
                            </w:ins>
                            <w:del w:id="3202" w:author="laca" w:date="2015-06-25T08:41:00Z">
                              <w:r w:rsidDel="00D61BE9">
                                <w:rPr>
                                  <w:noProof/>
                                </w:rPr>
                                <w:delText>[</w:delText>
                              </w:r>
                              <w:r w:rsidDel="00D61BE9">
                                <w:rPr>
                                  <w:noProof/>
                                </w:rPr>
                                <w:fldChar w:fldCharType="begin"/>
                              </w:r>
                              <w:r w:rsidDel="00D61BE9">
                                <w:rPr>
                                  <w:noProof/>
                                </w:rPr>
                                <w:delInstrText xml:space="preserve"> HYPERLINK "" \l "Los15" </w:delInstrText>
                              </w:r>
                              <w:r w:rsidDel="00D61BE9">
                                <w:rPr>
                                  <w:noProof/>
                                </w:rPr>
                                <w:fldChar w:fldCharType="separate"/>
                              </w:r>
                            </w:del>
                            <w:ins w:id="3203" w:author="laca" w:date="2015-06-26T10:03:00Z">
                              <w:r w:rsidR="005D6C24">
                                <w:rPr>
                                  <w:b/>
                                  <w:bCs/>
                                  <w:noProof/>
                                  <w:lang w:val="en-US"/>
                                </w:rPr>
                                <w:t>Error! Hyperlink reference not valid.</w:t>
                              </w:r>
                            </w:ins>
                            <w:del w:id="3204" w:author="laca" w:date="2015-06-25T08:41:00Z">
                              <w:r w:rsidDel="00D61BE9">
                                <w:rPr>
                                  <w:noProof/>
                                </w:rPr>
                                <w:delText>15</w:delText>
                              </w:r>
                              <w:r w:rsidDel="00D61BE9">
                                <w:rPr>
                                  <w:noProof/>
                                </w:rPr>
                                <w:fldChar w:fldCharType="end"/>
                              </w:r>
                              <w:r w:rsidDel="00D61BE9">
                                <w:rPr>
                                  <w:noProof/>
                                </w:rPr>
                                <w:delText>]</w:delText>
                              </w:r>
                            </w:del>
                            <w:r>
                              <w:rPr>
                                <w:noProof/>
                              </w:rPr>
                              <w:fldChar w:fldCharType="end"/>
                            </w:r>
                          </w:sdtContent>
                        </w:sdt>
                        <w:bookmarkEnd w:id="3198"/>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2F807688" w:rsidR="00507FC7" w:rsidRPr="00B632B4" w:rsidRDefault="00151C9A" w:rsidP="00507FC7">
      <w:pPr>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ins w:id="2665" w:author="laca" w:date="2015-06-26T10:03:00Z">
        <w:r w:rsidR="005D6C24">
          <w:t>Kép. 5.48</w:t>
        </w:r>
      </w:ins>
      <w:del w:id="2666" w:author="laca" w:date="2015-06-25T07:58:00Z">
        <w:r w:rsidR="00FF5FBB" w:rsidDel="000633F1">
          <w:delText>Kép. 5.49</w:delText>
        </w:r>
      </w:del>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w:t>
      </w:r>
      <w:r w:rsidR="00F2682C">
        <w:rPr>
          <w:rFonts w:cstheme="minorHAnsi"/>
        </w:rPr>
        <w:t>,</w:t>
      </w:r>
      <w:r w:rsidR="00507FC7" w:rsidRPr="00B632B4">
        <w:rPr>
          <w:rFonts w:cstheme="minorHAnsi"/>
        </w:rPr>
        <w:t xml:space="preserve"> így kiiktatva az áramkorlátot, de illeszthető hozzá a jumperek helyére </w:t>
      </w:r>
      <w:r w:rsidR="00F2682C">
        <w:rPr>
          <w:rFonts w:cstheme="minorHAnsi"/>
        </w:rPr>
        <w:t>az ábrán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ins w:id="2667" w:author="laca" w:date="2015-06-26T10:03:00Z">
        <w:r w:rsidR="005D6C24">
          <w:t>Kép. 5.50</w:t>
        </w:r>
      </w:ins>
      <w:del w:id="2668" w:author="laca" w:date="2015-06-25T07:58:00Z">
        <w:r w:rsidR="00FF5FBB" w:rsidDel="000633F1">
          <w:delText>Kép. 5.51</w:delText>
        </w:r>
      </w:del>
      <w:r w:rsidR="00507FC7" w:rsidRPr="00B632B4">
        <w:rPr>
          <w:rFonts w:cstheme="minorHAnsi"/>
        </w:rPr>
        <w:fldChar w:fldCharType="end"/>
      </w:r>
      <w:r w:rsidR="00F2682C">
        <w:rPr>
          <w:rFonts w:cstheme="minorHAnsi"/>
        </w:rPr>
        <w:t>)</w:t>
      </w:r>
      <w:r w:rsidR="00507FC7" w:rsidRPr="00B632B4">
        <w:rPr>
          <w:rFonts w:cstheme="minorHAnsi"/>
        </w:rPr>
        <w:t xml:space="preserve"> látható áramérő és áramkorlátozó kialakítás.</w:t>
      </w:r>
    </w:p>
    <w:p w14:paraId="7DD0681A" w14:textId="0E47C134" w:rsidR="00507FC7" w:rsidRPr="00B632B4" w:rsidRDefault="00507FC7" w:rsidP="00507FC7">
      <w:pPr>
        <w:rPr>
          <w:rFonts w:cstheme="minorHAnsi"/>
        </w:rPr>
      </w:pPr>
      <w:r w:rsidRPr="00B632B4">
        <w:rPr>
          <w:rFonts w:cstheme="minorHAnsi"/>
        </w:rPr>
        <w:tab/>
        <w:t>A</w:t>
      </w:r>
      <w:r w:rsidR="00F2682C">
        <w:rPr>
          <w:rFonts w:cstheme="minorHAnsi"/>
        </w:rPr>
        <w:t>z ábrán</w:t>
      </w:r>
      <w:r w:rsidRPr="00B632B4">
        <w:rPr>
          <w:rFonts w:cstheme="minorHAnsi"/>
        </w:rPr>
        <w:t xml:space="preserve"> </w:t>
      </w:r>
      <w:r w:rsidR="00F2682C">
        <w:rPr>
          <w:rFonts w:cstheme="minorHAnsi"/>
        </w:rPr>
        <w:t>(</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ins w:id="2669" w:author="laca" w:date="2015-06-26T10:03:00Z">
        <w:r w:rsidR="005D6C24">
          <w:t>Kép. 5.48</w:t>
        </w:r>
      </w:ins>
      <w:del w:id="2670" w:author="laca" w:date="2015-06-25T07:58:00Z">
        <w:r w:rsidR="00FF5FBB" w:rsidDel="000633F1">
          <w:delText>Kép. 5.49</w:delText>
        </w:r>
      </w:del>
      <w:r w:rsidRPr="00B632B4">
        <w:rPr>
          <w:rFonts w:cstheme="minorHAnsi"/>
        </w:rPr>
        <w:fldChar w:fldCharType="end"/>
      </w:r>
      <w:r w:rsidR="00F2682C">
        <w:rPr>
          <w:rFonts w:cstheme="minorHAnsi"/>
        </w:rPr>
        <w:t>)</w:t>
      </w:r>
      <w:r w:rsidRPr="00B632B4">
        <w:rPr>
          <w:rFonts w:cstheme="minorHAnsi"/>
        </w:rPr>
        <w:t xml:space="preserve"> látható kapcsolási rajz tartalmaz két HIP4082 hídvezérlő áramkört, az áramkörre a bemenet a JP2 bemeneten történik, amelyen keresztül betápláljuk 12V feszültséggel és </w:t>
      </w:r>
      <w:r w:rsidR="00FF5FBB" w:rsidRPr="005F04A8">
        <w:rPr>
          <w:rFonts w:cstheme="minorHAnsi"/>
        </w:rPr>
        <w:t>4</w:t>
      </w:r>
      <w:commentRangeStart w:id="2671"/>
      <w:r w:rsidRPr="005F04A8">
        <w:rPr>
          <w:rFonts w:cstheme="minorHAnsi"/>
        </w:rPr>
        <w:t xml:space="preserve"> </w:t>
      </w:r>
      <w:r w:rsidR="00A37EC8" w:rsidRPr="005F04A8">
        <w:rPr>
          <w:rFonts w:cstheme="minorHAnsi"/>
        </w:rPr>
        <w:t>PWM</w:t>
      </w:r>
      <w:r w:rsidRPr="005F04A8">
        <w:rPr>
          <w:rFonts w:cstheme="minorHAnsi"/>
        </w:rPr>
        <w:t xml:space="preserve"> jel segítségével meg tudjuk hajtani a ké</w:t>
      </w:r>
      <w:commentRangeEnd w:id="2671"/>
      <w:r w:rsidR="00F2682C" w:rsidRPr="005F04A8">
        <w:rPr>
          <w:rStyle w:val="CommentReference"/>
        </w:rPr>
        <w:commentReference w:id="2671"/>
      </w:r>
      <w:r w:rsidRPr="005F04A8">
        <w:rPr>
          <w:rFonts w:cstheme="minorHAnsi"/>
        </w:rPr>
        <w:t>t</w:t>
      </w:r>
      <w:r w:rsidRPr="00B632B4">
        <w:rPr>
          <w:rFonts w:cstheme="minorHAnsi"/>
        </w:rPr>
        <w:t xml:space="preserve"> hidat. A jeleket szalagkábel segítségével csatoljuk az áramkörhöz. A szalagkábel 8 vezetékből tevődik össze, rendeltetésük szerint:</w:t>
      </w:r>
    </w:p>
    <w:p w14:paraId="1A24CADC" w14:textId="093FE9C3" w:rsidR="00BD1CD1" w:rsidRPr="00BE4225" w:rsidRDefault="00974A5C" w:rsidP="00507FC7">
      <w:pPr>
        <w:keepNext/>
      </w:pPr>
      <w:r w:rsidRPr="00BE4225">
        <w:rPr>
          <w:rFonts w:cstheme="minorHAnsi"/>
          <w:noProof/>
          <w:lang w:eastAsia="hu-HU"/>
        </w:rPr>
        <w:drawing>
          <wp:inline distT="0" distB="0" distL="0" distR="0" wp14:anchorId="7E50CB1A" wp14:editId="57F2A751">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108723F4" w14:textId="59E09959" w:rsidR="00974A5C" w:rsidRPr="00BE4225" w:rsidRDefault="00BD1CD1" w:rsidP="007852B4">
      <w:pPr>
        <w:pStyle w:val="Caption"/>
        <w:spacing w:line="360" w:lineRule="auto"/>
        <w:jc w:val="center"/>
        <w:rPr>
          <w:rFonts w:cstheme="minorHAnsi"/>
        </w:rPr>
      </w:pPr>
      <w:bookmarkStart w:id="2672" w:name="_Toc422982622"/>
      <w:r w:rsidRPr="00BE4225">
        <w:t xml:space="preserve">Kép. </w:t>
      </w:r>
      <w:r w:rsidR="00922A00">
        <w:fldChar w:fldCharType="begin"/>
      </w:r>
      <w:r w:rsidR="00922A00">
        <w:instrText xml:space="preserve"> STYLEREF 1 \s </w:instrText>
      </w:r>
      <w:r w:rsidR="00922A00">
        <w:fldChar w:fldCharType="separate"/>
      </w:r>
      <w:r w:rsidR="005D6C24">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ins w:id="2673" w:author="laca" w:date="2015-06-26T10:03:00Z">
        <w:r w:rsidR="005D6C24">
          <w:rPr>
            <w:noProof/>
          </w:rPr>
          <w:t>51</w:t>
        </w:r>
      </w:ins>
      <w:del w:id="2674" w:author="laca" w:date="2015-06-25T07:58:00Z">
        <w:r w:rsidR="00922A00" w:rsidDel="000633F1">
          <w:rPr>
            <w:noProof/>
          </w:rPr>
          <w:delText>50</w:delText>
        </w:r>
      </w:del>
      <w:r w:rsidR="00922A00">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ins w:id="2675" w:author="laca" w:date="2015-06-26T10:03:00Z">
        <w:r w:rsidR="005D6C24">
          <w:t>Kép. 5.48</w:t>
        </w:r>
      </w:ins>
      <w:del w:id="2676" w:author="laca" w:date="2015-06-25T07:58:00Z">
        <w:r w:rsidR="00DB5C9B" w:rsidDel="000633F1">
          <w:delText>Kép. 5.47</w:delText>
        </w:r>
      </w:del>
      <w:r w:rsidR="00ED22AB" w:rsidRPr="00BE4225">
        <w:fldChar w:fldCharType="end"/>
      </w:r>
      <w:r w:rsidR="00ED22AB" w:rsidRPr="00BE4225">
        <w:t>-n.</w:t>
      </w:r>
      <w:bookmarkEnd w:id="2672"/>
    </w:p>
    <w:p w14:paraId="2B7B0CCD" w14:textId="542C73E2" w:rsidR="00974A5C" w:rsidRPr="00BE4225" w:rsidRDefault="00507FC7" w:rsidP="0071433B">
      <w:pPr>
        <w:rPr>
          <w:rFonts w:cstheme="minorHAnsi"/>
        </w:rPr>
      </w:pPr>
      <w:r w:rsidRPr="00BE4225">
        <w:rPr>
          <w:noProof/>
          <w:lang w:eastAsia="hu-HU"/>
        </w:rPr>
        <mc:AlternateContent>
          <mc:Choice Requires="wpg">
            <w:drawing>
              <wp:anchor distT="0" distB="0" distL="114300" distR="114300" simplePos="0" relativeHeight="251741696" behindDoc="0" locked="0" layoutInCell="1" allowOverlap="1" wp14:anchorId="35C4C3F2" wp14:editId="1309A977">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0CC1B898" w:rsidR="008F5B81" w:rsidRPr="00592F9A" w:rsidRDefault="008F5B81" w:rsidP="00BD1CD1">
                              <w:pPr>
                                <w:pStyle w:val="Caption"/>
                                <w:jc w:val="center"/>
                                <w:rPr>
                                  <w:rFonts w:cstheme="minorHAnsi"/>
                                  <w:noProof/>
                                </w:rPr>
                              </w:pPr>
                              <w:bookmarkStart w:id="2677" w:name="_Ref421815576"/>
                              <w:bookmarkStart w:id="2678" w:name="_Toc42298262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79" w:author="laca" w:date="2015-06-26T10:03:00Z">
                                <w:r w:rsidR="005D6C24">
                                  <w:rPr>
                                    <w:noProof/>
                                  </w:rPr>
                                  <w:t>52</w:t>
                                </w:r>
                              </w:ins>
                              <w:del w:id="2680" w:author="laca" w:date="2015-06-25T07:53:00Z">
                                <w:r w:rsidDel="003C281A">
                                  <w:rPr>
                                    <w:noProof/>
                                  </w:rPr>
                                  <w:delText>53</w:delText>
                                </w:r>
                              </w:del>
                              <w:r>
                                <w:fldChar w:fldCharType="end"/>
                              </w:r>
                              <w:bookmarkEnd w:id="2677"/>
                              <w:r>
                                <w:t xml:space="preserve"> H híd tranzisztorainak a Gate vezetékei</w:t>
                              </w:r>
                              <w:bookmarkEnd w:id="267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95" style="position:absolute;left:0;text-align:left;margin-left:93pt;margin-top:98.6pt;width:409.55pt;height:78.75pt;z-index:25174169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IY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syZ7akwIHN7J+AnEpCTsC&#10;kA/3NjBaqf7xyB7uQAtP/72jeKJ1nwVoHy9Mk6EmYzMZVFSwdOEZjzhzadzFajcovm3Bs1OvkDdw&#10;AWi43XVOUUDo2IBys5a94dh0xtsYXqHO23bW6c54/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D6c/IY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96"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44" o:title=""/>
                  <o:lock v:ext="edit" aspectratio="f"/>
                </v:shape>
                <v:shape id="Text Box 66" o:spid="_x0000_s1197"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0CC1B898" w:rsidR="008F5B81" w:rsidRPr="00592F9A" w:rsidRDefault="008F5B81" w:rsidP="00BD1CD1">
                        <w:pPr>
                          <w:pStyle w:val="Caption"/>
                          <w:jc w:val="center"/>
                          <w:rPr>
                            <w:rFonts w:cstheme="minorHAnsi"/>
                            <w:noProof/>
                          </w:rPr>
                        </w:pPr>
                        <w:bookmarkStart w:id="3221" w:name="_Ref421815576"/>
                        <w:bookmarkStart w:id="3222" w:name="_Toc42298262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23" w:author="laca" w:date="2015-06-26T10:03:00Z">
                          <w:r w:rsidR="005D6C24">
                            <w:rPr>
                              <w:noProof/>
                            </w:rPr>
                            <w:t>52</w:t>
                          </w:r>
                        </w:ins>
                        <w:del w:id="3224" w:author="laca" w:date="2015-06-25T07:53:00Z">
                          <w:r w:rsidDel="003C281A">
                            <w:rPr>
                              <w:noProof/>
                            </w:rPr>
                            <w:delText>53</w:delText>
                          </w:r>
                        </w:del>
                        <w:r>
                          <w:fldChar w:fldCharType="end"/>
                        </w:r>
                        <w:bookmarkEnd w:id="3221"/>
                        <w:r>
                          <w:t xml:space="preserve"> H híd tranzisztorainak a Gate vezetékei</w:t>
                        </w:r>
                        <w:bookmarkEnd w:id="3222"/>
                      </w:p>
                    </w:txbxContent>
                  </v:textbox>
                </v:shape>
                <w10:wrap type="square" anchorx="page"/>
              </v:group>
            </w:pict>
          </mc:Fallback>
        </mc:AlternateContent>
      </w:r>
      <w:r w:rsidR="00ED22AB" w:rsidRPr="00BE4225">
        <w:rPr>
          <w:rFonts w:cstheme="minorHAnsi"/>
        </w:rPr>
        <w:t xml:space="preserve">A pirossal megjelölt vezeték az 1 számú. A </w:t>
      </w:r>
      <w:r w:rsidR="00A37EC8">
        <w:rPr>
          <w:rFonts w:cstheme="minorHAnsi"/>
        </w:rPr>
        <w:t>PWM</w:t>
      </w:r>
      <w:r w:rsidR="00ED22AB" w:rsidRPr="00BE4225">
        <w:rPr>
          <w:rFonts w:cstheme="minorHAnsi"/>
        </w:rPr>
        <w:t>4 egy 3,3V</w:t>
      </w:r>
      <w:r w:rsidR="00CC1D46" w:rsidRPr="00BE4225">
        <w:rPr>
          <w:rFonts w:cstheme="minorHAnsi"/>
        </w:rPr>
        <w:t xml:space="preserve"> </w:t>
      </w:r>
      <w:r w:rsidR="00A37EC8">
        <w:rPr>
          <w:rFonts w:cstheme="minorHAnsi"/>
        </w:rPr>
        <w:t>PWM</w:t>
      </w:r>
      <w:r w:rsidR="00ED22AB" w:rsidRPr="00BE4225">
        <w:rPr>
          <w:rFonts w:cstheme="minorHAnsi"/>
        </w:rPr>
        <w:t xml:space="preserve"> jel, amely egy NPN (Q2) tranzisztoron keresztül kapcsolja a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 xml:space="preserve">isztor a jelet megtagadja, ezért majd a FPGA </w:t>
      </w:r>
      <w:r w:rsidR="00A37EC8">
        <w:rPr>
          <w:rFonts w:cstheme="minorHAnsi"/>
        </w:rPr>
        <w:t>PWM</w:t>
      </w:r>
      <w:r w:rsidR="00ED22AB" w:rsidRPr="00BE4225">
        <w:rPr>
          <w:rFonts w:cstheme="minorHAnsi"/>
        </w:rPr>
        <w:t xml:space="preserve"> moduljába illesztünk egy tagadó, kaput</w:t>
      </w:r>
      <w:r w:rsidR="00CC1D46" w:rsidRPr="00BE4225">
        <w:rPr>
          <w:rFonts w:cstheme="minorHAnsi"/>
        </w:rPr>
        <w:t>,</w:t>
      </w:r>
      <w:r w:rsidR="00ED22AB" w:rsidRPr="00BE4225">
        <w:rPr>
          <w:rFonts w:cstheme="minorHAnsi"/>
        </w:rPr>
        <w:t xml:space="preserve"> </w:t>
      </w:r>
      <w:commentRangeStart w:id="2681"/>
      <w:r w:rsidR="00ED22AB" w:rsidRPr="00BE4225">
        <w:t xml:space="preserve">hogy </w:t>
      </w:r>
      <w:r w:rsidR="00B74771" w:rsidRPr="00BE4225">
        <w:t>semlegesítse</w:t>
      </w:r>
      <w:r w:rsidR="00ED22AB" w:rsidRPr="00BE4225">
        <w:t xml:space="preserve"> egymást a két kapu</w:t>
      </w:r>
      <w:commentRangeEnd w:id="2681"/>
      <w:r w:rsidR="00CC1D46" w:rsidRPr="00BE4225">
        <w:commentReference w:id="2681"/>
      </w:r>
      <w:r w:rsidR="00ED22AB" w:rsidRPr="00BE4225">
        <w:rPr>
          <w:rFonts w:cstheme="minorHAnsi"/>
        </w:rPr>
        <w:t>. A</w:t>
      </w:r>
      <w:commentRangeStart w:id="2682"/>
      <w:r w:rsidR="00ED22AB" w:rsidRPr="00BE4225">
        <w:t xml:space="preserve"> </w:t>
      </w:r>
      <w:r w:rsidR="00A37EC8">
        <w:t>PWM</w:t>
      </w:r>
      <w:r w:rsidR="00ED22AB" w:rsidRPr="00BE4225">
        <w:t xml:space="preserve">3 hasonlok </w:t>
      </w:r>
      <w:r w:rsidR="00F2682C">
        <w:t>k</w:t>
      </w:r>
      <w:r w:rsidR="00ED22AB" w:rsidRPr="00BE4225">
        <w:t>épen az előzőhöz csak a ALI, és BHI bementeket vezérli a (Q1) tranzisztorokon keresztül.</w:t>
      </w:r>
      <w:commentRangeEnd w:id="2682"/>
      <w:r w:rsidR="00F75C4D" w:rsidRPr="00BE4225">
        <w:commentReference w:id="2682"/>
      </w:r>
    </w:p>
    <w:p w14:paraId="12F86841" w14:textId="67453032" w:rsidR="00507FC7" w:rsidRPr="00B632B4" w:rsidRDefault="00BD1CD1" w:rsidP="00507FC7">
      <w:pPr>
        <w:rPr>
          <w:rFonts w:cstheme="minorHAnsi"/>
        </w:rPr>
      </w:pPr>
      <w:r w:rsidRPr="00BE4225">
        <w:rPr>
          <w:rFonts w:cstheme="minorHAnsi"/>
        </w:rPr>
        <w:tab/>
      </w:r>
      <w:r w:rsidR="00507FC7" w:rsidRPr="00B632B4">
        <w:rPr>
          <w:rFonts w:cstheme="minorHAnsi"/>
        </w:rPr>
        <w:t>A</w:t>
      </w:r>
      <w:r w:rsidR="00F2682C">
        <w:rPr>
          <w:rFonts w:cstheme="minorHAnsi"/>
        </w:rPr>
        <w:t>z ábrán</w:t>
      </w:r>
      <w:r w:rsidR="00507FC7" w:rsidRPr="00B632B4">
        <w:rPr>
          <w:rFonts w:cstheme="minorHAnsi"/>
        </w:rPr>
        <w:t xml:space="preserve"> </w:t>
      </w:r>
      <w:r w:rsidR="00F2682C">
        <w:rPr>
          <w:rFonts w:cstheme="minorHAnsi"/>
        </w:rPr>
        <w:t>(</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ins w:id="2683" w:author="laca" w:date="2015-06-26T10:03:00Z">
        <w:r w:rsidR="005D6C24">
          <w:t xml:space="preserve">Kép. 5.55 </w:t>
        </w:r>
      </w:ins>
      <w:del w:id="2684" w:author="laca" w:date="2015-06-25T07:58:00Z">
        <w:r w:rsidR="00FF5FBB" w:rsidDel="000633F1">
          <w:delText xml:space="preserve">Kép. 5.56 </w:delText>
        </w:r>
      </w:del>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levannak választva a lemeztől egy elektromos szigetelő segítségedével, de </w:t>
      </w:r>
      <w:r w:rsidR="00507FC7" w:rsidRPr="00B632B4">
        <w:rPr>
          <w:rFonts w:cstheme="minorHAnsi"/>
        </w:rPr>
        <w:lastRenderedPageBreak/>
        <w:t xml:space="preserve">ugyanakkor a 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ins w:id="2685" w:author="laca" w:date="2015-06-26T10:03:00Z">
        <w:r w:rsidR="005D6C24">
          <w:t>Kép. 5.52</w:t>
        </w:r>
      </w:ins>
      <w:del w:id="2686" w:author="laca" w:date="2015-06-25T07:58:00Z">
        <w:r w:rsidR="00FF5FBB" w:rsidDel="000633F1">
          <w:delText>Kép. 5.53</w:delText>
        </w:r>
      </w:del>
      <w:r w:rsidR="00507FC7" w:rsidRPr="00B632B4">
        <w:rPr>
          <w:rFonts w:cstheme="minorHAnsi"/>
        </w:rPr>
        <w:fldChar w:fldCharType="end"/>
      </w:r>
      <w:r w:rsidR="00F2682C">
        <w:rPr>
          <w:rFonts w:cstheme="minorHAnsi"/>
        </w:rPr>
        <w:t xml:space="preserve"> vannak szemléltetve.</w:t>
      </w:r>
    </w:p>
    <w:p w14:paraId="3B20FE47" w14:textId="340770E2" w:rsidR="00507FC7" w:rsidRDefault="00507FC7" w:rsidP="007852B4">
      <w:pPr>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ins w:id="2687" w:author="laca" w:date="2015-06-26T10:03:00Z">
        <w:r w:rsidR="005D6C24">
          <w:t>Kép. 5.52</w:t>
        </w:r>
      </w:ins>
      <w:del w:id="2688" w:author="laca" w:date="2015-06-25T07:58:00Z">
        <w:r w:rsidR="00FF5FBB" w:rsidDel="000633F1">
          <w:delText>Kép. 5.53</w:delText>
        </w:r>
      </w:del>
      <w:r w:rsidRPr="00B632B4">
        <w:rPr>
          <w:rFonts w:cstheme="minorHAnsi"/>
        </w:rPr>
        <w:fldChar w:fldCharType="end"/>
      </w:r>
      <w:r w:rsidRPr="00B632B4">
        <w:rPr>
          <w:rFonts w:cstheme="minorHAnsi"/>
        </w:rPr>
        <w:t>) szalagkábelre van szükségünk, amelyeket a</w:t>
      </w:r>
      <w:r w:rsidR="00F2682C">
        <w:rPr>
          <w:rFonts w:cstheme="minorHAnsi"/>
        </w:rPr>
        <w:t>z ábrán</w:t>
      </w:r>
      <w:r w:rsidRPr="00B632B4">
        <w:rPr>
          <w:rFonts w:cstheme="minorHAnsi"/>
        </w:rPr>
        <w:t xml:space="preserve"> </w:t>
      </w:r>
      <w:r w:rsidR="00F2682C">
        <w:rPr>
          <w:rFonts w:cstheme="minorHAnsi"/>
        </w:rPr>
        <w:t>(</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ins w:id="2689" w:author="laca" w:date="2015-06-26T10:03:00Z">
        <w:r w:rsidR="005D6C24">
          <w:t>Kép. 5.53</w:t>
        </w:r>
      </w:ins>
      <w:del w:id="2690" w:author="laca" w:date="2015-06-25T07:58:00Z">
        <w:r w:rsidR="00FF5FBB" w:rsidDel="000633F1">
          <w:delText>Kép. 5.54</w:delText>
        </w:r>
      </w:del>
      <w:r w:rsidRPr="00B632B4">
        <w:rPr>
          <w:rFonts w:cstheme="minorHAnsi"/>
        </w:rPr>
        <w:fldChar w:fldCharType="end"/>
      </w:r>
      <w:r w:rsidR="00F2682C">
        <w:rPr>
          <w:rFonts w:cstheme="minorHAnsi"/>
        </w:rPr>
        <w:t>)</w:t>
      </w:r>
      <w:r w:rsidRPr="00B632B4">
        <w:rPr>
          <w:rFonts w:cstheme="minorHAnsi"/>
        </w:rPr>
        <w:t xml:space="preserve"> látható módon rendeztem el és árnyékoltam le</w:t>
      </w:r>
      <w:r w:rsidR="00E74A8B" w:rsidRPr="00BE4225">
        <w:rPr>
          <w:rFonts w:cstheme="minorHAnsi"/>
        </w:rPr>
        <w:t xml:space="preserve">. </w:t>
      </w:r>
      <w:r w:rsidRPr="00BE4225">
        <w:rPr>
          <w:noProof/>
          <w:lang w:eastAsia="hu-HU"/>
        </w:rPr>
        <mc:AlternateContent>
          <mc:Choice Requires="wpg">
            <w:drawing>
              <wp:anchor distT="0" distB="0" distL="114300" distR="114300" simplePos="0" relativeHeight="251696640" behindDoc="0" locked="0" layoutInCell="1" allowOverlap="1" wp14:anchorId="589DE158" wp14:editId="73117C04">
                <wp:simplePos x="0" y="0"/>
                <wp:positionH relativeFrom="page">
                  <wp:posOffset>2257425</wp:posOffset>
                </wp:positionH>
                <wp:positionV relativeFrom="paragraph">
                  <wp:posOffset>262889</wp:posOffset>
                </wp:positionV>
                <wp:extent cx="3218180" cy="3482340"/>
                <wp:effectExtent l="0" t="0" r="1270" b="381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482340"/>
                          <a:chOff x="0" y="-1143"/>
                          <a:chExt cx="32181" cy="34823"/>
                        </a:xfrm>
                      </wpg:grpSpPr>
                      <wpg:grpSp>
                        <wpg:cNvPr id="50" name="Group 30"/>
                        <wpg:cNvGrpSpPr>
                          <a:grpSpLocks/>
                        </wpg:cNvGrpSpPr>
                        <wpg:grpSpPr bwMode="auto">
                          <a:xfrm>
                            <a:off x="0" y="-1143"/>
                            <a:ext cx="32181" cy="31635"/>
                            <a:chOff x="0" y="-1143"/>
                            <a:chExt cx="32181" cy="31636"/>
                          </a:xfrm>
                        </wpg:grpSpPr>
                        <pic:pic xmlns:pic="http://schemas.openxmlformats.org/drawingml/2006/picture">
                          <pic:nvPicPr>
                            <pic:cNvPr id="51" name="Picture 18"/>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8F5B81" w:rsidRDefault="008F5B81"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1143"/>
                              <a:ext cx="12586" cy="5650"/>
                            </a:xfrm>
                            <a:prstGeom prst="wedgeRectCallout">
                              <a:avLst>
                                <a:gd name="adj1" fmla="val 653"/>
                                <a:gd name="adj2" fmla="val 117585"/>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8F5B81" w:rsidRDefault="008F5B81"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7ED35431" w:rsidR="008F5B81" w:rsidRDefault="008F5B81" w:rsidP="00E077BC">
                              <w:pPr>
                                <w:pStyle w:val="Caption"/>
                                <w:jc w:val="center"/>
                                <w:rPr>
                                  <w:noProof/>
                                </w:rPr>
                              </w:pPr>
                              <w:bookmarkStart w:id="2691" w:name="_Ref421815658"/>
                              <w:bookmarkStart w:id="2692" w:name="_Toc42298262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693" w:author="laca" w:date="2015-06-26T10:03:00Z">
                                <w:r w:rsidR="005D6C24">
                                  <w:rPr>
                                    <w:noProof/>
                                  </w:rPr>
                                  <w:t>53</w:t>
                                </w:r>
                              </w:ins>
                              <w:del w:id="2694" w:author="laca" w:date="2015-06-25T07:53:00Z">
                                <w:r w:rsidDel="003C281A">
                                  <w:rPr>
                                    <w:noProof/>
                                  </w:rPr>
                                  <w:delText>54</w:delText>
                                </w:r>
                              </w:del>
                              <w:r>
                                <w:fldChar w:fldCharType="end"/>
                              </w:r>
                              <w:bookmarkEnd w:id="2691"/>
                              <w:r>
                                <w:t xml:space="preserve"> A négy </w:t>
                              </w:r>
                              <w:r>
                                <w:fldChar w:fldCharType="begin"/>
                              </w:r>
                              <w:r>
                                <w:instrText xml:space="preserve"> REF _Ref421815576 \h </w:instrText>
                              </w:r>
                              <w:r>
                                <w:fldChar w:fldCharType="separate"/>
                              </w:r>
                              <w:ins w:id="2695" w:author="laca" w:date="2015-06-26T10:03:00Z">
                                <w:r w:rsidR="005D6C24">
                                  <w:t xml:space="preserve">Kép. </w:t>
                                </w:r>
                                <w:r w:rsidR="005D6C24">
                                  <w:rPr>
                                    <w:noProof/>
                                  </w:rPr>
                                  <w:t>5</w:t>
                                </w:r>
                                <w:r w:rsidR="005D6C24">
                                  <w:t>.</w:t>
                                </w:r>
                                <w:r w:rsidR="005D6C24">
                                  <w:rPr>
                                    <w:noProof/>
                                  </w:rPr>
                                  <w:t>52</w:t>
                                </w:r>
                              </w:ins>
                              <w:del w:id="2696" w:author="laca" w:date="2015-06-25T07:53:00Z">
                                <w:r w:rsidDel="003C281A">
                                  <w:delText xml:space="preserve">Kép. </w:delText>
                                </w:r>
                                <w:r w:rsidDel="003C281A">
                                  <w:rPr>
                                    <w:noProof/>
                                  </w:rPr>
                                  <w:delText>5</w:delText>
                                </w:r>
                                <w:r w:rsidDel="003C281A">
                                  <w:delText>.</w:delText>
                                </w:r>
                                <w:r w:rsidDel="003C281A">
                                  <w:rPr>
                                    <w:noProof/>
                                  </w:rPr>
                                  <w:delText>51</w:delText>
                                </w:r>
                              </w:del>
                              <w:r>
                                <w:fldChar w:fldCharType="end"/>
                              </w:r>
                              <w:r>
                                <w:t xml:space="preserve"> látható szalagvezeték jelenik meg a Buszvezetékben.</w:t>
                              </w:r>
                              <w:bookmarkEnd w:id="2692"/>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98" style="position:absolute;left:0;text-align:left;margin-left:177.75pt;margin-top:20.7pt;width:253.4pt;height:274.2pt;z-index:251696640;mso-position-horizontal-relative:page;mso-position-vertical-relative:text" coordorigin=",-1143" coordsize="32181,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">
                <v:group id="Group 30" o:spid="_x0000_s1199" style="position:absolute;top:-1143;width:32181;height:31635" coordorigin=",-1143" coordsize="32181,31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200"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46"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201"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8F5B81" w:rsidRDefault="008F5B81" w:rsidP="003F1754">
                          <w:pPr>
                            <w:jc w:val="center"/>
                          </w:pPr>
                          <w:r>
                            <w:t>Műanyag szigetelő</w:t>
                          </w:r>
                        </w:p>
                      </w:txbxContent>
                    </v:textbox>
                  </v:shape>
                  <v:shape id="Rectangular Callout 28" o:spid="_x0000_s1202" type="#_x0000_t61" style="position:absolute;left:17159;top:-1143;width:12586;height:5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e+cUA&#10;AADbAAAADwAAAGRycy9kb3ducmV2LnhtbESPQWvCQBCF74L/YRmhF6kblUqNrhJaCj1Zo168Ddlp&#10;kiY7G3ZXTf+9Wyh4fLx535u33vamFVdyvrasYDpJQBAXVtdcKjgdP55fQfiArLG1TAp+ycN2Mxys&#10;MdX2xjldD6EUEcI+RQVVCF0qpS8qMugntiOO3rd1BkOUrpTa4S3CTStnSbKQBmuODRV29FZR0Rwu&#10;Jr7x0+SX9/HSzeVu8dVMz1k+22dKPY36bAUiUB8ex//pT63gZQ5/WyIA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Qt75xQAAANsAAAAPAAAAAAAAAAAAAAAAAJgCAABkcnMv&#10;ZG93bnJldi54bWxQSwUGAAAAAAQABAD1AAAAigMAAAAA&#10;" adj="10941,36198" fillcolor="#5b9bd5 [3204]" strokecolor="#1f4d78 [1604]" strokeweight="1pt">
                    <v:textbox>
                      <w:txbxContent>
                        <w:p w14:paraId="537E71D0" w14:textId="77777777" w:rsidR="008F5B81" w:rsidRDefault="008F5B81" w:rsidP="003F1754">
                          <w:pPr>
                            <w:jc w:val="center"/>
                          </w:pPr>
                          <w:r>
                            <w:t xml:space="preserve">Alumínium fólia árnyékolás </w:t>
                          </w:r>
                        </w:p>
                      </w:txbxContent>
                    </v:textbox>
                  </v:shape>
                </v:group>
                <v:shape id="Text Box 56" o:spid="_x0000_s1203"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7ED35431" w:rsidR="008F5B81" w:rsidRDefault="008F5B81" w:rsidP="00E077BC">
                        <w:pPr>
                          <w:pStyle w:val="Caption"/>
                          <w:jc w:val="center"/>
                          <w:rPr>
                            <w:noProof/>
                          </w:rPr>
                        </w:pPr>
                        <w:bookmarkStart w:id="3241" w:name="_Ref421815658"/>
                        <w:bookmarkStart w:id="3242" w:name="_Toc42298262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43" w:author="laca" w:date="2015-06-26T10:03:00Z">
                          <w:r w:rsidR="005D6C24">
                            <w:rPr>
                              <w:noProof/>
                            </w:rPr>
                            <w:t>53</w:t>
                          </w:r>
                        </w:ins>
                        <w:del w:id="3244" w:author="laca" w:date="2015-06-25T07:53:00Z">
                          <w:r w:rsidDel="003C281A">
                            <w:rPr>
                              <w:noProof/>
                            </w:rPr>
                            <w:delText>54</w:delText>
                          </w:r>
                        </w:del>
                        <w:r>
                          <w:fldChar w:fldCharType="end"/>
                        </w:r>
                        <w:bookmarkEnd w:id="3241"/>
                        <w:r>
                          <w:t xml:space="preserve"> A négy </w:t>
                        </w:r>
                        <w:r>
                          <w:fldChar w:fldCharType="begin"/>
                        </w:r>
                        <w:r>
                          <w:instrText xml:space="preserve"> REF _Ref421815576 \h </w:instrText>
                        </w:r>
                        <w:r>
                          <w:fldChar w:fldCharType="separate"/>
                        </w:r>
                        <w:ins w:id="3245" w:author="laca" w:date="2015-06-26T10:03:00Z">
                          <w:r w:rsidR="005D6C24">
                            <w:t xml:space="preserve">Kép. </w:t>
                          </w:r>
                          <w:r w:rsidR="005D6C24">
                            <w:rPr>
                              <w:noProof/>
                            </w:rPr>
                            <w:t>5</w:t>
                          </w:r>
                          <w:r w:rsidR="005D6C24">
                            <w:t>.</w:t>
                          </w:r>
                          <w:r w:rsidR="005D6C24">
                            <w:rPr>
                              <w:noProof/>
                            </w:rPr>
                            <w:t>52</w:t>
                          </w:r>
                        </w:ins>
                        <w:del w:id="3246" w:author="laca" w:date="2015-06-25T07:53:00Z">
                          <w:r w:rsidDel="003C281A">
                            <w:delText xml:space="preserve">Kép. </w:delText>
                          </w:r>
                          <w:r w:rsidDel="003C281A">
                            <w:rPr>
                              <w:noProof/>
                            </w:rPr>
                            <w:delText>5</w:delText>
                          </w:r>
                          <w:r w:rsidDel="003C281A">
                            <w:delText>.</w:delText>
                          </w:r>
                          <w:r w:rsidDel="003C281A">
                            <w:rPr>
                              <w:noProof/>
                            </w:rPr>
                            <w:delText>51</w:delText>
                          </w:r>
                        </w:del>
                        <w:r>
                          <w:fldChar w:fldCharType="end"/>
                        </w:r>
                        <w:r>
                          <w:t xml:space="preserve"> látható szalagvezeték jelenik meg a Buszvezetékben.</w:t>
                        </w:r>
                        <w:bookmarkEnd w:id="3242"/>
                      </w:p>
                    </w:txbxContent>
                  </v:textbox>
                </v:shape>
                <w10:wrap type="topAndBottom" anchorx="page"/>
              </v:group>
            </w:pict>
          </mc:Fallback>
        </mc:AlternateContent>
      </w:r>
    </w:p>
    <w:p w14:paraId="26BE108F" w14:textId="74F469F3" w:rsidR="00507FC7" w:rsidRPr="00B632B4" w:rsidRDefault="00507FC7" w:rsidP="00507FC7">
      <w:pPr>
        <w:rPr>
          <w:rFonts w:cstheme="minorHAnsi"/>
        </w:rPr>
      </w:pPr>
      <w:r w:rsidRPr="00B632B4">
        <w:rPr>
          <w:rFonts w:cstheme="minorHAnsi"/>
        </w:rPr>
        <w:t>A szalagvezetékek között és körül alumínium fólia található, amelyek földpotenciálon vannak. A külső műanyag szigetelés véd a fizikai behatásoktól.</w:t>
      </w:r>
    </w:p>
    <w:p w14:paraId="648DFAB7" w14:textId="5172DEE1" w:rsidR="00507FC7" w:rsidRPr="00B632B4" w:rsidRDefault="00FF5FBB" w:rsidP="00507FC7">
      <w:pPr>
        <w:rPr>
          <w:rFonts w:cstheme="minorHAnsi"/>
        </w:rPr>
      </w:pPr>
      <w:r>
        <w:rPr>
          <w:noProof/>
          <w:lang w:eastAsia="hu-HU"/>
        </w:rPr>
        <mc:AlternateContent>
          <mc:Choice Requires="wpg">
            <w:drawing>
              <wp:anchor distT="0" distB="0" distL="114300" distR="114300" simplePos="0" relativeHeight="251656192" behindDoc="0" locked="0" layoutInCell="1" allowOverlap="1" wp14:anchorId="530FEF93" wp14:editId="314E8AA9">
                <wp:simplePos x="0" y="0"/>
                <wp:positionH relativeFrom="margin">
                  <wp:align>left</wp:align>
                </wp:positionH>
                <wp:positionV relativeFrom="paragraph">
                  <wp:posOffset>1052195</wp:posOffset>
                </wp:positionV>
                <wp:extent cx="2811780" cy="1865630"/>
                <wp:effectExtent l="0" t="0" r="7620" b="1270"/>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0C51C5C1" w:rsidR="008F5B81" w:rsidRPr="00E336AA" w:rsidRDefault="008F5B81" w:rsidP="00507FC7">
                              <w:pPr>
                                <w:pStyle w:val="Caption"/>
                                <w:jc w:val="center"/>
                                <w:rPr>
                                  <w:rFonts w:cstheme="minorHAnsi"/>
                                  <w:noProof/>
                                </w:rPr>
                              </w:pPr>
                              <w:bookmarkStart w:id="2697" w:name="_Ref421817189"/>
                              <w:bookmarkStart w:id="2698" w:name="_Toc422568637"/>
                              <w:bookmarkStart w:id="2699" w:name="_Toc422568708"/>
                              <w:bookmarkStart w:id="2700" w:name="_Toc422684384"/>
                              <w:bookmarkStart w:id="2701" w:name="_Toc42298262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02" w:author="laca" w:date="2015-06-26T10:03:00Z">
                                <w:r w:rsidR="005D6C24">
                                  <w:rPr>
                                    <w:noProof/>
                                  </w:rPr>
                                  <w:t>54</w:t>
                                </w:r>
                              </w:ins>
                              <w:del w:id="2703" w:author="laca" w:date="2015-06-25T07:53:00Z">
                                <w:r w:rsidDel="003C281A">
                                  <w:rPr>
                                    <w:noProof/>
                                  </w:rPr>
                                  <w:delText>55</w:delText>
                                </w:r>
                              </w:del>
                              <w:r>
                                <w:fldChar w:fldCharType="end"/>
                              </w:r>
                              <w:bookmarkEnd w:id="2697"/>
                              <w:r>
                                <w:t xml:space="preserve"> FPGA kimentének a védelme</w:t>
                              </w:r>
                              <w:bookmarkEnd w:id="2698"/>
                              <w:bookmarkEnd w:id="2699"/>
                              <w:bookmarkEnd w:id="2700"/>
                              <w:bookmarkEnd w:id="270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204" style="position:absolute;left:0;text-align:left;margin-left:0;margin-top:82.85pt;width:221.4pt;height:146.9pt;z-index:251656192;mso-position-horizontal:left;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">
                <v:shape id="Picture 70" o:spid="_x0000_s1205"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148" o:title=""/>
                  <v:path arrowok="t"/>
                </v:shape>
                <v:shape id="Text Box 71" o:spid="_x0000_s1206"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0C51C5C1" w:rsidR="008F5B81" w:rsidRPr="00E336AA" w:rsidRDefault="008F5B81" w:rsidP="00507FC7">
                        <w:pPr>
                          <w:pStyle w:val="Caption"/>
                          <w:jc w:val="center"/>
                          <w:rPr>
                            <w:rFonts w:cstheme="minorHAnsi"/>
                            <w:noProof/>
                          </w:rPr>
                        </w:pPr>
                        <w:bookmarkStart w:id="3254" w:name="_Ref421817189"/>
                        <w:bookmarkStart w:id="3255" w:name="_Toc422568637"/>
                        <w:bookmarkStart w:id="3256" w:name="_Toc422568708"/>
                        <w:bookmarkStart w:id="3257" w:name="_Toc422684384"/>
                        <w:bookmarkStart w:id="3258" w:name="_Toc422982625"/>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59" w:author="laca" w:date="2015-06-26T10:03:00Z">
                          <w:r w:rsidR="005D6C24">
                            <w:rPr>
                              <w:noProof/>
                            </w:rPr>
                            <w:t>54</w:t>
                          </w:r>
                        </w:ins>
                        <w:del w:id="3260" w:author="laca" w:date="2015-06-25T07:53:00Z">
                          <w:r w:rsidDel="003C281A">
                            <w:rPr>
                              <w:noProof/>
                            </w:rPr>
                            <w:delText>55</w:delText>
                          </w:r>
                        </w:del>
                        <w:r>
                          <w:fldChar w:fldCharType="end"/>
                        </w:r>
                        <w:bookmarkEnd w:id="3254"/>
                        <w:r>
                          <w:t xml:space="preserve"> FPGA kimentének a védelme</w:t>
                        </w:r>
                        <w:bookmarkEnd w:id="3255"/>
                        <w:bookmarkEnd w:id="3256"/>
                        <w:bookmarkEnd w:id="3257"/>
                        <w:bookmarkEnd w:id="3258"/>
                      </w:p>
                    </w:txbxContent>
                  </v:textbox>
                </v:shape>
                <w10:wrap type="square" anchorx="margin"/>
              </v:group>
            </w:pict>
          </mc:Fallback>
        </mc:AlternateContent>
      </w:r>
      <w:r w:rsidR="00507FC7" w:rsidRPr="00B632B4">
        <w:rPr>
          <w:rFonts w:cstheme="minorHAnsi"/>
        </w:rPr>
        <w:tab/>
        <w:t xml:space="preserve"> 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ins w:id="2704" w:author="laca" w:date="2015-06-26T10:03:00Z">
        <w:r w:rsidR="005D6C24">
          <w:t xml:space="preserve">Kép. 5.55 </w:t>
        </w:r>
      </w:ins>
      <w:del w:id="2705" w:author="laca" w:date="2015-06-25T07:58:00Z">
        <w:r w:rsidDel="000633F1">
          <w:delText xml:space="preserve">Kép. 5.56 </w:delText>
        </w:r>
      </w:del>
      <w:r w:rsidR="00507FC7" w:rsidRPr="00B632B4">
        <w:rPr>
          <w:rFonts w:cstheme="minorHAnsi"/>
        </w:rPr>
        <w:fldChar w:fldCharType="end"/>
      </w:r>
      <w:r w:rsidR="00507FC7" w:rsidRPr="00B632B4">
        <w:rPr>
          <w:rFonts w:cstheme="minorHAnsi"/>
        </w:rPr>
        <w:t xml:space="preserve"> látható 32 bites buszvezeték, amely az FPGA rendszertől érkezik, és megtalálható benne a 8 motor hajtásához szükséges </w:t>
      </w:r>
      <w:r w:rsidR="00A37EC8">
        <w:rPr>
          <w:rFonts w:cstheme="minorHAnsi"/>
        </w:rPr>
        <w:t>PWM</w:t>
      </w:r>
      <w:r w:rsidR="00507FC7" w:rsidRPr="00B632B4">
        <w:rPr>
          <w:rFonts w:cstheme="minorHAnsi"/>
        </w:rPr>
        <w:t xml:space="preserve"> beavatkozó jelek, amelyek az amplitúdója 3,3V. A busz szalagvezeték segítségével van kialakítva és megtalálható benne egy védelem is, amely megvédi az FPGA rendszert az esetleges visszahatásoktól. A védelem </w:t>
      </w:r>
      <w:r w:rsidR="00507FC7" w:rsidRPr="00B632B4">
        <w:rPr>
          <w:rFonts w:cstheme="minorHAnsi"/>
        </w:rPr>
        <w:fldChar w:fldCharType="begin"/>
      </w:r>
      <w:r w:rsidR="00507FC7" w:rsidRPr="00B632B4">
        <w:rPr>
          <w:rFonts w:cstheme="minorHAnsi"/>
        </w:rPr>
        <w:instrText xml:space="preserve"> REF _Ref421817189 \h  \* MERGEFORMAT </w:instrText>
      </w:r>
      <w:r w:rsidR="00507FC7" w:rsidRPr="00B632B4">
        <w:rPr>
          <w:rFonts w:cstheme="minorHAnsi"/>
        </w:rPr>
      </w:r>
      <w:r w:rsidR="00507FC7" w:rsidRPr="00B632B4">
        <w:rPr>
          <w:rFonts w:cstheme="minorHAnsi"/>
        </w:rPr>
        <w:fldChar w:fldCharType="separate"/>
      </w:r>
      <w:ins w:id="2706" w:author="laca" w:date="2015-06-26T10:03:00Z">
        <w:r w:rsidR="005D6C24">
          <w:t>Kép. 5.54</w:t>
        </w:r>
      </w:ins>
      <w:del w:id="2707" w:author="laca" w:date="2015-06-25T07:58:00Z">
        <w:r w:rsidDel="000633F1">
          <w:delText>Kép. 5.55</w:delText>
        </w:r>
      </w:del>
      <w:r w:rsidR="00507FC7" w:rsidRPr="00B632B4">
        <w:rPr>
          <w:rFonts w:cstheme="minorHAnsi"/>
        </w:rPr>
        <w:fldChar w:fldCharType="end"/>
      </w:r>
      <w:r w:rsidR="00486B10">
        <w:rPr>
          <w:rFonts w:cstheme="minorHAnsi"/>
        </w:rPr>
        <w:t>-en</w:t>
      </w:r>
      <w:r w:rsidR="00507FC7" w:rsidRPr="00B632B4">
        <w:rPr>
          <w:rFonts w:cstheme="minorHAnsi"/>
        </w:rPr>
        <w:t xml:space="preserve"> látható, 3,3V</w:t>
      </w:r>
      <w:r w:rsidR="00486B10">
        <w:rPr>
          <w:rFonts w:cstheme="minorHAnsi"/>
        </w:rPr>
        <w:t>-o</w:t>
      </w:r>
      <w:r w:rsidR="00507FC7" w:rsidRPr="00B632B4">
        <w:rPr>
          <w:rFonts w:cstheme="minorHAnsi"/>
        </w:rPr>
        <w:t>s zene</w:t>
      </w:r>
      <w:r w:rsidR="00486B10">
        <w:rPr>
          <w:rFonts w:cstheme="minorHAnsi"/>
        </w:rPr>
        <w:t>r</w:t>
      </w:r>
      <w:r w:rsidR="00507FC7" w:rsidRPr="00B632B4">
        <w:rPr>
          <w:rFonts w:cstheme="minorHAnsi"/>
        </w:rPr>
        <w:t xml:space="preserve"> dióda segítségével történik, melynek feladata megakadályozza a 3,3V-ál nagyobb feszültségek FPGA rendszerbe történő továbbhaladását. A </w:t>
      </w:r>
      <w:r w:rsidR="00393FCD">
        <w:rPr>
          <w:rFonts w:cstheme="minorHAnsi"/>
        </w:rPr>
        <w:t>kimenetre</w:t>
      </w:r>
      <w:r w:rsidR="00507FC7" w:rsidRPr="00B632B4">
        <w:rPr>
          <w:rFonts w:cstheme="minorHAnsi"/>
        </w:rPr>
        <w:t xml:space="preserve"> van </w:t>
      </w:r>
      <w:r w:rsidR="00393FCD">
        <w:rPr>
          <w:rFonts w:cstheme="minorHAnsi"/>
        </w:rPr>
        <w:t xml:space="preserve">kötve </w:t>
      </w:r>
      <w:r w:rsidR="00507FC7" w:rsidRPr="00B632B4">
        <w:rPr>
          <w:rFonts w:cstheme="minorHAnsi"/>
        </w:rPr>
        <w:t>egy ellenállás is, amely az áramot korlátozza mivel az FPGA a bemenetén</w:t>
      </w:r>
      <w:r w:rsidR="00393FCD">
        <w:rPr>
          <w:rFonts w:cstheme="minorHAnsi"/>
        </w:rPr>
        <w:t xml:space="preserve"> a legtöbb</w:t>
      </w:r>
      <w:r w:rsidR="00507FC7" w:rsidRPr="00B632B4">
        <w:rPr>
          <w:rFonts w:cstheme="minorHAnsi"/>
        </w:rPr>
        <w:t xml:space="preserve"> 16mA áramot visel el. </w:t>
      </w:r>
    </w:p>
    <w:p w14:paraId="5FCE5809" w14:textId="3EDD3208" w:rsidR="00507FC7" w:rsidRPr="00B632B4" w:rsidRDefault="00507FC7" w:rsidP="00507FC7">
      <w:r w:rsidRPr="00BE4225">
        <w:rPr>
          <w:noProof/>
          <w:lang w:eastAsia="hu-HU"/>
        </w:rPr>
        <w:lastRenderedPageBreak/>
        <mc:AlternateContent>
          <mc:Choice Requires="wpg">
            <w:drawing>
              <wp:anchor distT="0" distB="0" distL="114300" distR="114300" simplePos="0" relativeHeight="251764224" behindDoc="0" locked="0" layoutInCell="1" allowOverlap="1" wp14:anchorId="574E13BA" wp14:editId="55A3A83F">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381C2A98" w:rsidR="008F5B81" w:rsidRDefault="008F5B81" w:rsidP="00EE74C7">
                              <w:pPr>
                                <w:pStyle w:val="Caption"/>
                                <w:jc w:val="center"/>
                                <w:rPr>
                                  <w:noProof/>
                                </w:rPr>
                              </w:pPr>
                              <w:bookmarkStart w:id="2708" w:name="_Ref422127349"/>
                              <w:bookmarkStart w:id="2709" w:name="_Ref421805220"/>
                              <w:bookmarkStart w:id="2710" w:name="_Ref421805194"/>
                              <w:bookmarkStart w:id="2711" w:name="_Toc42298262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12" w:author="laca" w:date="2015-06-26T10:03:00Z">
                                <w:r w:rsidR="005D6C24">
                                  <w:rPr>
                                    <w:noProof/>
                                  </w:rPr>
                                  <w:t>55</w:t>
                                </w:r>
                              </w:ins>
                              <w:del w:id="2713" w:author="laca" w:date="2015-06-25T07:53:00Z">
                                <w:r w:rsidDel="003C281A">
                                  <w:rPr>
                                    <w:noProof/>
                                  </w:rPr>
                                  <w:delText>56</w:delText>
                                </w:r>
                              </w:del>
                              <w:r>
                                <w:fldChar w:fldCharType="end"/>
                              </w:r>
                              <w:bookmarkEnd w:id="2708"/>
                              <w:r>
                                <w:t xml:space="preserve"> </w:t>
                              </w:r>
                              <w:bookmarkEnd w:id="2709"/>
                              <w:r>
                                <w:t>A robot energia ellátása valamint a hűtő rendszer elvi felépítése</w:t>
                              </w:r>
                              <w:bookmarkEnd w:id="2710"/>
                              <w:bookmarkEnd w:id="271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07" style="position:absolute;left:0;text-align:left;margin-left:62.25pt;margin-top:136.5pt;width:484.45pt;height:560.25pt;z-index:25176422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f9o3/k&#10;4j4I/wDXx4R/9TiWiigD74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">
                <v:shape id="Picture 8" o:spid="_x0000_s1208"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50" o:title=""/>
                  <v:path arrowok="t"/>
                </v:shape>
                <v:shape id="Text Box 38" o:spid="_x0000_s1209"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381C2A98" w:rsidR="008F5B81" w:rsidRDefault="008F5B81" w:rsidP="00EE74C7">
                        <w:pPr>
                          <w:pStyle w:val="Caption"/>
                          <w:jc w:val="center"/>
                          <w:rPr>
                            <w:noProof/>
                          </w:rPr>
                        </w:pPr>
                        <w:bookmarkStart w:id="3271" w:name="_Ref422127349"/>
                        <w:bookmarkStart w:id="3272" w:name="_Ref421805220"/>
                        <w:bookmarkStart w:id="3273" w:name="_Ref421805194"/>
                        <w:bookmarkStart w:id="3274" w:name="_Toc422982626"/>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75" w:author="laca" w:date="2015-06-26T10:03:00Z">
                          <w:r w:rsidR="005D6C24">
                            <w:rPr>
                              <w:noProof/>
                            </w:rPr>
                            <w:t>55</w:t>
                          </w:r>
                        </w:ins>
                        <w:del w:id="3276" w:author="laca" w:date="2015-06-25T07:53:00Z">
                          <w:r w:rsidDel="003C281A">
                            <w:rPr>
                              <w:noProof/>
                            </w:rPr>
                            <w:delText>56</w:delText>
                          </w:r>
                        </w:del>
                        <w:r>
                          <w:fldChar w:fldCharType="end"/>
                        </w:r>
                        <w:bookmarkEnd w:id="3271"/>
                        <w:r>
                          <w:t xml:space="preserve"> </w:t>
                        </w:r>
                        <w:bookmarkEnd w:id="3272"/>
                        <w:r>
                          <w:t>A robot energia ellátása valamint a hűtő rendszer elvi felépítése</w:t>
                        </w:r>
                        <w:bookmarkEnd w:id="3273"/>
                        <w:bookmarkEnd w:id="3274"/>
                      </w:p>
                    </w:txbxContent>
                  </v:textbox>
                </v:shape>
                <w10:wrap type="square" anchorx="page"/>
              </v:group>
            </w:pict>
          </mc:Fallback>
        </mc:AlternateContent>
      </w:r>
      <w:r w:rsidR="00FF5FBB">
        <w:rPr>
          <w:rFonts w:cstheme="minorHAnsi"/>
        </w:rPr>
        <w:tab/>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ins w:id="2714" w:author="laca" w:date="2015-06-26T10:03:00Z">
        <w:r w:rsidR="005D6C24">
          <w:t xml:space="preserve">Kép. 5.55 </w:t>
        </w:r>
      </w:ins>
      <w:del w:id="2715" w:author="laca" w:date="2015-06-25T07:58:00Z">
        <w:r w:rsidR="00FF5FBB" w:rsidDel="000633F1">
          <w:delText xml:space="preserve">Kép. 5.56 </w:delText>
        </w:r>
      </w:del>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5CFFABC0" w:rsidR="00507FC7" w:rsidDel="000633F1" w:rsidRDefault="00A05E75" w:rsidP="00507FC7">
      <w:pPr>
        <w:rPr>
          <w:del w:id="2716" w:author="laca" w:date="2015-06-25T08:04:00Z"/>
        </w:rPr>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pPr>
        <w:pPrChange w:id="2717" w:author="laca" w:date="2015-06-25T08:04:00Z">
          <w:pPr>
            <w:keepNext/>
          </w:pPr>
        </w:pPrChange>
      </w:pPr>
    </w:p>
    <w:p w14:paraId="7FF562AE" w14:textId="1777C782" w:rsidR="00A05E75" w:rsidRPr="00BE4225" w:rsidRDefault="00685C33" w:rsidP="007852B4">
      <w:r w:rsidRPr="00BE4225">
        <w:tab/>
      </w:r>
      <w:r w:rsidR="0023168B" w:rsidRPr="00BE4225">
        <w:tab/>
      </w:r>
      <w:r w:rsidR="0023168B" w:rsidRPr="00BE4225">
        <w:tab/>
      </w:r>
      <w:r w:rsidR="00C81A1F" w:rsidRPr="00BE4225">
        <w:rPr>
          <w:noProof/>
          <w:lang w:eastAsia="hu-HU"/>
        </w:rPr>
        <mc:AlternateContent>
          <mc:Choice Requires="wpg">
            <w:drawing>
              <wp:inline distT="0" distB="0" distL="0" distR="0" wp14:anchorId="5C21A0B1" wp14:editId="027A5FFE">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2B9AECE0" w:rsidR="008F5B81" w:rsidRDefault="008F5B81" w:rsidP="00A05E75">
                              <w:pPr>
                                <w:pStyle w:val="Caption"/>
                                <w:jc w:val="center"/>
                                <w:rPr>
                                  <w:noProof/>
                                </w:rPr>
                              </w:pPr>
                              <w:bookmarkStart w:id="2718" w:name="_Ref422695730"/>
                              <w:bookmarkStart w:id="2719" w:name="_Toc42298262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20" w:author="laca" w:date="2015-06-26T10:03:00Z">
                                <w:r w:rsidR="005D6C24">
                                  <w:rPr>
                                    <w:noProof/>
                                  </w:rPr>
                                  <w:t>56</w:t>
                                </w:r>
                              </w:ins>
                              <w:del w:id="2721" w:author="laca" w:date="2015-06-25T07:53:00Z">
                                <w:r w:rsidDel="003C281A">
                                  <w:rPr>
                                    <w:noProof/>
                                  </w:rPr>
                                  <w:delText>57</w:delText>
                                </w:r>
                              </w:del>
                              <w:r>
                                <w:fldChar w:fldCharType="end"/>
                              </w:r>
                              <w:bookmarkEnd w:id="2718"/>
                              <w:r>
                                <w:t xml:space="preserve"> Vízpumpa és a ventilátor motorjának vezérlő teljesítmény elektronikai kapcsolása</w:t>
                              </w:r>
                              <w:bookmarkEnd w:id="27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210"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">
                <v:shape id="Picture 35" o:spid="_x0000_s1211"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52" o:title=""/>
                  <v:path arrowok="t"/>
                </v:shape>
                <v:shape id="Text Box 43" o:spid="_x0000_s1212"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2B9AECE0" w:rsidR="008F5B81" w:rsidRDefault="008F5B81" w:rsidP="00A05E75">
                        <w:pPr>
                          <w:pStyle w:val="Caption"/>
                          <w:jc w:val="center"/>
                          <w:rPr>
                            <w:noProof/>
                          </w:rPr>
                        </w:pPr>
                        <w:bookmarkStart w:id="3285" w:name="_Ref422695730"/>
                        <w:bookmarkStart w:id="3286" w:name="_Toc422982627"/>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287" w:author="laca" w:date="2015-06-26T10:03:00Z">
                          <w:r w:rsidR="005D6C24">
                            <w:rPr>
                              <w:noProof/>
                            </w:rPr>
                            <w:t>56</w:t>
                          </w:r>
                        </w:ins>
                        <w:del w:id="3288" w:author="laca" w:date="2015-06-25T07:53:00Z">
                          <w:r w:rsidDel="003C281A">
                            <w:rPr>
                              <w:noProof/>
                            </w:rPr>
                            <w:delText>57</w:delText>
                          </w:r>
                        </w:del>
                        <w:r>
                          <w:fldChar w:fldCharType="end"/>
                        </w:r>
                        <w:bookmarkEnd w:id="3285"/>
                        <w:r>
                          <w:t xml:space="preserve"> Vízpumpa és a ventilátor motorjának vezérlő teljesítmény elektronikai kapcsolása</w:t>
                        </w:r>
                        <w:bookmarkEnd w:id="3286"/>
                      </w:p>
                    </w:txbxContent>
                  </v:textbox>
                </v:shape>
                <w10:anchorlock/>
              </v:group>
            </w:pict>
          </mc:Fallback>
        </mc:AlternateContent>
      </w:r>
    </w:p>
    <w:p w14:paraId="408E4CF8" w14:textId="264CF95F" w:rsidR="00EE74C7" w:rsidRPr="00BE4225" w:rsidRDefault="00A05E75" w:rsidP="007852B4">
      <w:r w:rsidRPr="00BE4225">
        <w:tab/>
      </w:r>
      <w:r w:rsidR="00507FC7" w:rsidRPr="00B632B4">
        <w:t xml:space="preserve">A vízpumpa és a ventilátorok motorja </w:t>
      </w:r>
      <w:r w:rsidR="00A37EC8">
        <w:t>PWM</w:t>
      </w:r>
      <w:r w:rsidR="00507FC7" w:rsidRPr="00B632B4">
        <w:t xml:space="preserve">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ins w:id="2722" w:author="laca" w:date="2015-06-26T10:03:00Z">
        <w:r w:rsidR="005D6C24">
          <w:t xml:space="preserve">Kép. </w:t>
        </w:r>
        <w:r w:rsidR="005D6C24">
          <w:rPr>
            <w:noProof/>
          </w:rPr>
          <w:t>5</w:t>
        </w:r>
        <w:r w:rsidR="005D6C24">
          <w:t>.</w:t>
        </w:r>
        <w:r w:rsidR="005D6C24">
          <w:rPr>
            <w:noProof/>
          </w:rPr>
          <w:t>56</w:t>
        </w:r>
      </w:ins>
      <w:del w:id="2723"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57</w:delText>
        </w:r>
      </w:del>
      <w:r w:rsidR="00507FC7">
        <w:fldChar w:fldCharType="end"/>
      </w:r>
      <w:r w:rsidR="00507FC7">
        <w:t xml:space="preserve"> </w:t>
      </w:r>
      <w:r w:rsidR="00507FC7" w:rsidRPr="00B632B4">
        <w:t>ábra szemléltet.</w:t>
      </w:r>
    </w:p>
    <w:p w14:paraId="642B5900" w14:textId="13001771" w:rsidR="0071433B" w:rsidRPr="00BE4225" w:rsidRDefault="0071433B" w:rsidP="007852B4">
      <w:pPr>
        <w:pStyle w:val="Heading3"/>
      </w:pPr>
      <w:bookmarkStart w:id="2724" w:name="_Toc422983802"/>
      <w:bookmarkStart w:id="2725" w:name="_Toc422984682"/>
      <w:commentRangeStart w:id="2726"/>
      <w:r w:rsidRPr="00BE4225">
        <w:t>Bootstramp</w:t>
      </w:r>
      <w:r w:rsidR="00223111">
        <w:t xml:space="preserve"> </w:t>
      </w:r>
      <w:commentRangeEnd w:id="2726"/>
      <w:r w:rsidR="00A37EC8" w:rsidRPr="00BE4225">
        <w:t>működése</w:t>
      </w:r>
      <w:r w:rsidRPr="00BE4225">
        <w:rPr>
          <w:rStyle w:val="CommentReference"/>
          <w:rFonts w:asciiTheme="minorHAnsi" w:eastAsiaTheme="minorEastAsia" w:hAnsiTheme="minorHAnsi" w:cstheme="minorBidi"/>
          <w:b w:val="0"/>
          <w:bCs w:val="0"/>
          <w:color w:val="auto"/>
        </w:rPr>
        <w:commentReference w:id="2726"/>
      </w:r>
      <w:bookmarkEnd w:id="2724"/>
      <w:bookmarkEnd w:id="2725"/>
    </w:p>
    <w:p w14:paraId="67D99C99" w14:textId="00B9796D" w:rsidR="0071433B" w:rsidRPr="00BE4225" w:rsidRDefault="0071433B" w:rsidP="007852B4">
      <w:r w:rsidRPr="00BE4225">
        <w:tab/>
      </w:r>
      <w:r w:rsidR="00507FC7" w:rsidRPr="00B632B4">
        <w:t xml:space="preserve">A </w:t>
      </w:r>
      <w:sdt>
        <w:sdtPr>
          <w:id w:val="-435907216"/>
          <w:citation/>
        </w:sdtPr>
        <w:sdtEndPr/>
        <w:sdtContent>
          <w:r w:rsidR="00507FC7" w:rsidRPr="00B632B4">
            <w:fldChar w:fldCharType="begin"/>
          </w:r>
          <w:r w:rsidR="00507FC7" w:rsidRPr="00B632B4">
            <w:instrText xml:space="preserve"> CITATION Sil15 \l 1038 </w:instrText>
          </w:r>
          <w:r w:rsidR="00507FC7" w:rsidRPr="00B632B4">
            <w:fldChar w:fldCharType="separate"/>
          </w:r>
          <w:ins w:id="2727" w:author="laca" w:date="2015-06-26T10:03:00Z">
            <w:r w:rsidR="005D6C24">
              <w:rPr>
                <w:noProof/>
              </w:rPr>
              <w:t>[</w:t>
            </w:r>
            <w:r w:rsidR="005D6C24">
              <w:rPr>
                <w:noProof/>
              </w:rPr>
              <w:fldChar w:fldCharType="begin"/>
            </w:r>
            <w:r w:rsidR="005D6C24">
              <w:rPr>
                <w:noProof/>
              </w:rPr>
              <w:instrText xml:space="preserve"> HYPERLINK "" \l "Sil15" </w:instrText>
            </w:r>
            <w:r w:rsidR="005D6C24">
              <w:rPr>
                <w:noProof/>
              </w:rPr>
              <w:fldChar w:fldCharType="separate"/>
            </w:r>
            <w:r w:rsidR="005D6C24">
              <w:rPr>
                <w:noProof/>
              </w:rPr>
              <w:t>12</w:t>
            </w:r>
            <w:r w:rsidR="005D6C24">
              <w:rPr>
                <w:noProof/>
              </w:rPr>
              <w:fldChar w:fldCharType="end"/>
            </w:r>
            <w:r w:rsidR="005D6C24">
              <w:rPr>
                <w:noProof/>
              </w:rPr>
              <w:t>]</w:t>
            </w:r>
          </w:ins>
          <w:del w:id="2728"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"Sil15" </w:delInstrText>
            </w:r>
            <w:r w:rsidR="00403E4C" w:rsidDel="00D61BE9">
              <w:rPr>
                <w:noProof/>
              </w:rPr>
              <w:fldChar w:fldCharType="separate"/>
            </w:r>
          </w:del>
          <w:ins w:id="2729" w:author="laca" w:date="2015-06-26T10:03:00Z">
            <w:r w:rsidR="005D6C24">
              <w:rPr>
                <w:b/>
                <w:bCs/>
                <w:noProof/>
                <w:lang w:val="en-US"/>
              </w:rPr>
              <w:t>Error! Hyperlink reference not valid.</w:t>
            </w:r>
          </w:ins>
          <w:del w:id="2730" w:author="laca" w:date="2015-06-25T08:41:00Z">
            <w:r w:rsidR="00403E4C" w:rsidDel="00D61BE9">
              <w:rPr>
                <w:noProof/>
              </w:rPr>
              <w:delText>12</w:delText>
            </w:r>
            <w:r w:rsidR="00403E4C" w:rsidDel="00D61BE9">
              <w:rPr>
                <w:noProof/>
              </w:rPr>
              <w:fldChar w:fldCharType="end"/>
            </w:r>
            <w:r w:rsidR="00403E4C" w:rsidDel="00D61BE9">
              <w:rPr>
                <w:noProof/>
              </w:rPr>
              <w:delText>]</w:delText>
            </w:r>
          </w:del>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ins w:id="2731" w:author="laca" w:date="2015-06-26T10:03:00Z">
        <w:r w:rsidR="005D6C24">
          <w:t xml:space="preserve">Kép. </w:t>
        </w:r>
        <w:r w:rsidR="005D6C24">
          <w:rPr>
            <w:noProof/>
          </w:rPr>
          <w:t>5</w:t>
        </w:r>
        <w:r w:rsidR="005D6C24">
          <w:t>.</w:t>
        </w:r>
        <w:r w:rsidR="005D6C24">
          <w:rPr>
            <w:noProof/>
          </w:rPr>
          <w:t>57</w:t>
        </w:r>
      </w:ins>
      <w:del w:id="2732"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58</w:delText>
        </w:r>
      </w:del>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0F16D3B3" w:rsidR="00C57441" w:rsidRPr="00B632B4" w:rsidRDefault="0071433B" w:rsidP="00C57441">
      <w:r w:rsidRPr="00BE4225">
        <w:tab/>
      </w:r>
      <w:r w:rsidR="00C57441" w:rsidRPr="00B632B4">
        <w:t xml:space="preserve">A </w:t>
      </w:r>
      <w:r w:rsidR="00C57441">
        <w:fldChar w:fldCharType="begin"/>
      </w:r>
      <w:r w:rsidR="00C57441">
        <w:instrText xml:space="preserve"> REF _Ref422127239 \h </w:instrText>
      </w:r>
      <w:r w:rsidR="00C57441">
        <w:fldChar w:fldCharType="separate"/>
      </w:r>
      <w:ins w:id="2733" w:author="laca" w:date="2015-06-26T10:03:00Z">
        <w:r w:rsidR="005D6C24">
          <w:t xml:space="preserve">Kép. </w:t>
        </w:r>
        <w:r w:rsidR="005D6C24">
          <w:rPr>
            <w:noProof/>
          </w:rPr>
          <w:t>5</w:t>
        </w:r>
        <w:r w:rsidR="005D6C24">
          <w:t>.</w:t>
        </w:r>
        <w:r w:rsidR="005D6C24">
          <w:rPr>
            <w:noProof/>
          </w:rPr>
          <w:t>57</w:t>
        </w:r>
      </w:ins>
      <w:del w:id="2734"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58</w:delText>
        </w:r>
      </w:del>
      <w:r w:rsidR="00C57441">
        <w:fldChar w:fldCharType="end"/>
      </w:r>
      <w:r w:rsidR="00C57441">
        <w:t xml:space="preserve"> </w:t>
      </w:r>
      <w:r w:rsidR="00C57441" w:rsidRPr="00B632B4">
        <w:t>látható b) ábrán látható amint a Q2 tranzisztor tölti a Cb kondenzátort, a) képen a AS és Ac feszültségek be vannak vezetve a HIP4082 integrált áramkörbe</w:t>
      </w:r>
      <w:r w:rsidR="00CF1C26">
        <w:t>,</w:t>
      </w:r>
      <w:r w:rsidR="00C57441" w:rsidRPr="00B632B4">
        <w:t xml:space="preserve"> amely majd az </w:t>
      </w:r>
      <w:commentRangeStart w:id="2735"/>
      <w:r w:rsidR="00C57441" w:rsidRPr="00B632B4">
        <w:t>a</w:t>
      </w:r>
      <w:commentRangeEnd w:id="2735"/>
      <w:r w:rsidR="00C57441" w:rsidRPr="00B632B4">
        <w:rPr>
          <w:rStyle w:val="CommentReference"/>
        </w:rPr>
        <w:commentReference w:id="2735"/>
      </w:r>
      <w:r w:rsidR="00C57441" w:rsidRPr="00B632B4">
        <w:t xml:space="preserve"> vezérlő jel hatására rákapcsolja a Ac bemenet feszültségét a AH kimenetre.</w:t>
      </w:r>
    </w:p>
    <w:p w14:paraId="73A22F3A" w14:textId="64406C9D" w:rsidR="00DB5C9B" w:rsidRDefault="00C57441" w:rsidP="00C57441">
      <w:pPr>
        <w:rPr>
          <w:noProof/>
          <w:lang w:val="en-US"/>
        </w:rPr>
      </w:pPr>
      <w:r w:rsidRPr="00B632B4">
        <w:tab/>
        <w:t>A</w:t>
      </w:r>
      <w:r w:rsidR="00CF1C26">
        <w:t>z ábrán (</w:t>
      </w:r>
      <w:r>
        <w:fldChar w:fldCharType="begin"/>
      </w:r>
      <w:r>
        <w:instrText xml:space="preserve"> REF _Ref422127184 \h </w:instrText>
      </w:r>
      <w:r>
        <w:fldChar w:fldCharType="separate"/>
      </w:r>
      <w:ins w:id="2736" w:author="laca" w:date="2015-06-26T10:03:00Z">
        <w:r w:rsidR="005D6C24">
          <w:t xml:space="preserve">Kép. </w:t>
        </w:r>
        <w:r w:rsidR="005D6C24">
          <w:rPr>
            <w:noProof/>
          </w:rPr>
          <w:t>5</w:t>
        </w:r>
        <w:r w:rsidR="005D6C24">
          <w:t>.</w:t>
        </w:r>
        <w:r w:rsidR="005D6C24">
          <w:rPr>
            <w:noProof/>
          </w:rPr>
          <w:t>58</w:t>
        </w:r>
      </w:ins>
      <w:del w:id="2737"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59</w:delText>
        </w:r>
      </w:del>
      <w:r>
        <w:fldChar w:fldCharType="end"/>
      </w:r>
      <w:r w:rsidR="00CF1C26">
        <w:t>)</w:t>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D86AA1">
      <w:pPr>
        <w:jc w:val="center"/>
      </w:pPr>
      <w:r>
        <w:rPr>
          <w:noProof/>
          <w:lang w:eastAsia="hu-HU"/>
        </w:rPr>
        <w:lastRenderedPageBreak/>
        <mc:AlternateContent>
          <mc:Choice Requires="wpg">
            <w:drawing>
              <wp:inline distT="0" distB="0" distL="0" distR="0" wp14:anchorId="1DCCB607" wp14:editId="2BC1445A">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717E172D" w:rsidR="008F5B81" w:rsidRDefault="008F5B81">
                              <w:pPr>
                                <w:pStyle w:val="Caption"/>
                                <w:jc w:val="center"/>
                                <w:rPr>
                                  <w:noProof/>
                                </w:rPr>
                                <w:pPrChange w:id="2738" w:author="laca" w:date="2015-06-25T08:04:00Z">
                                  <w:pPr>
                                    <w:pStyle w:val="Caption"/>
                                  </w:pPr>
                                </w:pPrChange>
                              </w:pPr>
                              <w:bookmarkStart w:id="2739" w:name="_Ref422127239"/>
                              <w:bookmarkStart w:id="2740" w:name="_Toc42298262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41" w:author="laca" w:date="2015-06-26T10:03:00Z">
                                <w:r w:rsidR="005D6C24">
                                  <w:rPr>
                                    <w:noProof/>
                                  </w:rPr>
                                  <w:t>57</w:t>
                                </w:r>
                              </w:ins>
                              <w:del w:id="2742" w:author="laca" w:date="2015-06-25T07:53:00Z">
                                <w:r w:rsidDel="003C281A">
                                  <w:rPr>
                                    <w:noProof/>
                                  </w:rPr>
                                  <w:delText>58</w:delText>
                                </w:r>
                              </w:del>
                              <w:r>
                                <w:fldChar w:fldCharType="end"/>
                              </w:r>
                              <w:bookmarkEnd w:id="2739"/>
                              <w:r>
                                <w:t>Bootstramp megoldás a felső tranzisztor Gate bemenetének a meghajtására</w:t>
                              </w:r>
                              <w:bookmarkEnd w:id="2740"/>
                            </w:p>
                          </w:txbxContent>
                        </wps:txbx>
                        <wps:bodyPr rot="0" vert="horz" wrap="square" lIns="0" tIns="0" rIns="0" bIns="0" anchor="t" anchorCtr="0" upright="1">
                          <a:spAutoFit/>
                        </wps:bodyPr>
                      </wps:wsp>
                    </wpg:wgp>
                  </a:graphicData>
                </a:graphic>
              </wp:inline>
            </w:drawing>
          </mc:Choice>
          <mc:Fallback>
            <w:pict>
              <v:group w14:anchorId="1DCCB607" id="Group 110" o:spid="_x0000_s1213"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wfij8TPBHwX+GfiL4w/E&#10;zXBpfhvwpod3rHiDUmt5JhaWVtC008xSJWdwkaM21VZjjgE8UAb1FZfgnxr4S+JPgzSfiJ4A8SWe&#10;s6Dr2mW+o6LrGm3CzW99aTxrLDPE65DxujKysDghgRW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">
                <v:shape id="Picture 108" o:spid="_x0000_s1214"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154" o:title=""/>
                  <v:path arrowok="t"/>
                </v:shape>
                <v:shape id="Text Box 109" o:spid="_x0000_s1215"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717E172D" w:rsidR="008F5B81" w:rsidRDefault="008F5B81">
                        <w:pPr>
                          <w:pStyle w:val="Caption"/>
                          <w:jc w:val="center"/>
                          <w:rPr>
                            <w:noProof/>
                          </w:rPr>
                          <w:pPrChange w:id="3310" w:author="laca" w:date="2015-06-25T08:04:00Z">
                            <w:pPr>
                              <w:pStyle w:val="Caption"/>
                            </w:pPr>
                          </w:pPrChange>
                        </w:pPr>
                        <w:bookmarkStart w:id="3311" w:name="_Ref422127239"/>
                        <w:bookmarkStart w:id="3312" w:name="_Toc422982628"/>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13" w:author="laca" w:date="2015-06-26T10:03:00Z">
                          <w:r w:rsidR="005D6C24">
                            <w:rPr>
                              <w:noProof/>
                            </w:rPr>
                            <w:t>57</w:t>
                          </w:r>
                        </w:ins>
                        <w:del w:id="3314" w:author="laca" w:date="2015-06-25T07:53:00Z">
                          <w:r w:rsidDel="003C281A">
                            <w:rPr>
                              <w:noProof/>
                            </w:rPr>
                            <w:delText>58</w:delText>
                          </w:r>
                        </w:del>
                        <w:r>
                          <w:fldChar w:fldCharType="end"/>
                        </w:r>
                        <w:bookmarkEnd w:id="3311"/>
                        <w:r>
                          <w:t>Bootstramp megoldás a felső tranzisztor Gate bemenetének a meghajtására</w:t>
                        </w:r>
                        <w:bookmarkEnd w:id="3312"/>
                      </w:p>
                    </w:txbxContent>
                  </v:textbox>
                </v:shape>
                <w10:anchorlock/>
              </v:group>
            </w:pict>
          </mc:Fallback>
        </mc:AlternateContent>
      </w:r>
    </w:p>
    <w:commentRangeStart w:id="2743"/>
    <w:p w14:paraId="26C6B560" w14:textId="167FCC37" w:rsidR="0071433B" w:rsidRPr="00BE4225" w:rsidRDefault="005A2C4C" w:rsidP="00C57441">
      <w:r>
        <w:rPr>
          <w:noProof/>
          <w:lang w:eastAsia="hu-HU"/>
        </w:rPr>
        <mc:AlternateContent>
          <mc:Choice Requires="wps">
            <w:drawing>
              <wp:anchor distT="0" distB="0" distL="114300" distR="114300" simplePos="0" relativeHeight="251651072" behindDoc="0" locked="0" layoutInCell="1" allowOverlap="1" wp14:anchorId="7D7C22B6" wp14:editId="38E72EA7">
                <wp:simplePos x="0" y="0"/>
                <wp:positionH relativeFrom="column">
                  <wp:posOffset>510540</wp:posOffset>
                </wp:positionH>
                <wp:positionV relativeFrom="paragraph">
                  <wp:posOffset>283845</wp:posOffset>
                </wp:positionV>
                <wp:extent cx="1047750" cy="257810"/>
                <wp:effectExtent l="0" t="0" r="19050" b="27940"/>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57810"/>
                        </a:xfrm>
                        <a:prstGeom prst="rect">
                          <a:avLst/>
                        </a:prstGeom>
                        <a:solidFill>
                          <a:srgbClr val="FFFFFF"/>
                        </a:solidFill>
                        <a:ln w="9525">
                          <a:solidFill>
                            <a:srgbClr val="000000"/>
                          </a:solidFill>
                          <a:miter lim="800000"/>
                          <a:headEnd/>
                          <a:tailEnd/>
                        </a:ln>
                      </wps:spPr>
                      <wps:txbx>
                        <w:txbxContent>
                          <w:p w14:paraId="07CB6217" w14:textId="71653AC9" w:rsidR="008F5B81" w:rsidRDefault="008F5B81" w:rsidP="0029608A">
                            <w:ins w:id="2744" w:author="laca" w:date="2015-06-25T08:05:00Z">
                              <w:r>
                                <w:t xml:space="preserve">150us </w:t>
                              </w:r>
                            </w:ins>
                            <w:ins w:id="2745" w:author="laca" w:date="2015-06-25T08:06:00Z">
                              <w:r>
                                <w:t>(</w:t>
                              </w:r>
                            </w:ins>
                            <w:ins w:id="2746" w:author="laca" w:date="2015-06-25T08:05:00Z">
                              <w:r>
                                <w:t>60</w:t>
                              </w:r>
                            </w:ins>
                            <w:del w:id="2747" w:author="laca" w:date="2015-06-25T08:05:00Z">
                              <w:r w:rsidDel="000633F1">
                                <w:delText>60</w:delText>
                              </w:r>
                            </w:del>
                            <w:r>
                              <w:t>%</w:t>
                            </w:r>
                            <w:ins w:id="2748" w:author="laca" w:date="2015-06-25T08:06:00Z">
                              <w:r>
                                <w:t>)</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16" type="#_x0000_t202" style="position:absolute;left:0;text-align:left;margin-left:40.2pt;margin-top:22.35pt;width:82.5pt;height:2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">
                <v:textbox>
                  <w:txbxContent>
                    <w:p w14:paraId="07CB6217" w14:textId="71653AC9" w:rsidR="008F5B81" w:rsidRDefault="008F5B81" w:rsidP="0029608A">
                      <w:ins w:id="3321" w:author="laca" w:date="2015-06-25T08:05:00Z">
                        <w:r>
                          <w:t xml:space="preserve">150us </w:t>
                        </w:r>
                      </w:ins>
                      <w:ins w:id="3322" w:author="laca" w:date="2015-06-25T08:06:00Z">
                        <w:r>
                          <w:t>(</w:t>
                        </w:r>
                      </w:ins>
                      <w:ins w:id="3323" w:author="laca" w:date="2015-06-25T08:05:00Z">
                        <w:r>
                          <w:t>60</w:t>
                        </w:r>
                      </w:ins>
                      <w:del w:id="3324" w:author="laca" w:date="2015-06-25T08:05:00Z">
                        <w:r w:rsidDel="000633F1">
                          <w:delText>60</w:delText>
                        </w:r>
                      </w:del>
                      <w:r>
                        <w:t>%</w:t>
                      </w:r>
                      <w:ins w:id="3325" w:author="laca" w:date="2015-06-25T08:06:00Z">
                        <w:r>
                          <w:t>)</w:t>
                        </w:r>
                      </w:ins>
                    </w:p>
                  </w:txbxContent>
                </v:textbox>
              </v:shape>
            </w:pict>
          </mc:Fallback>
        </mc:AlternateContent>
      </w:r>
      <w:r>
        <w:rPr>
          <w:noProof/>
          <w:lang w:eastAsia="hu-HU"/>
        </w:rPr>
        <mc:AlternateContent>
          <mc:Choice Requires="wps">
            <w:drawing>
              <wp:anchor distT="0" distB="0" distL="114300" distR="114300" simplePos="0" relativeHeight="251650048" behindDoc="0" locked="0" layoutInCell="1" allowOverlap="1" wp14:anchorId="0C7AB592" wp14:editId="2243B421">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19D87" id="AutoShape 17" o:spid="_x0000_s1026" type="#_x0000_t32" style="position:absolute;margin-left:68.45pt;margin-top:48.35pt;width:16.75pt;height:.3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eastAsia="hu-HU"/>
        </w:rPr>
        <mc:AlternateContent>
          <mc:Choice Requires="wps">
            <w:drawing>
              <wp:anchor distT="0" distB="0" distL="114300" distR="114300" simplePos="0" relativeHeight="251649024" behindDoc="0" locked="0" layoutInCell="1" allowOverlap="1" wp14:anchorId="7D7C22B6" wp14:editId="1A620F29">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8F5B81" w:rsidRDefault="008F5B81">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17" type="#_x0000_t202" style="position:absolute;left:0;text-align:left;margin-left:65.05pt;margin-top:91.1pt;width:48.45pt;height:20.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">
                <v:textbox>
                  <w:txbxContent>
                    <w:p w14:paraId="1E4CA39E" w14:textId="4E85C3F4" w:rsidR="008F5B81" w:rsidRDefault="008F5B81">
                      <w:r>
                        <w:t>250</w:t>
                      </w:r>
                      <w:r>
                        <w:rPr>
                          <w:rFonts w:cstheme="minorHAnsi"/>
                        </w:rPr>
                        <w:t>µs</w:t>
                      </w:r>
                    </w:p>
                  </w:txbxContent>
                </v:textbox>
              </v:shape>
            </w:pict>
          </mc:Fallback>
        </mc:AlternateContent>
      </w:r>
      <w:r>
        <w:rPr>
          <w:noProof/>
          <w:lang w:eastAsia="hu-HU"/>
        </w:rPr>
        <mc:AlternateContent>
          <mc:Choice Requires="wps">
            <w:drawing>
              <wp:anchor distT="0" distB="0" distL="114300" distR="114300" simplePos="0" relativeHeight="251648000" behindDoc="0" locked="0" layoutInCell="1" allowOverlap="1" wp14:anchorId="0C7AB592" wp14:editId="3EEC6213">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8C417" id="AutoShape 15" o:spid="_x0000_s1026" type="#_x0000_t32" style="position:absolute;margin-left:66.8pt;margin-top:85.35pt;width:30.6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2743"/>
      <w:r w:rsidR="0029608A">
        <w:rPr>
          <w:rStyle w:val="CommentReference"/>
        </w:rPr>
        <w:commentReference w:id="2743"/>
      </w:r>
      <w:r w:rsidR="00C81A1F" w:rsidRPr="00BE4225">
        <w:rPr>
          <w:noProof/>
          <w:lang w:eastAsia="hu-HU"/>
        </w:rPr>
        <mc:AlternateContent>
          <mc:Choice Requires="wpg">
            <w:drawing>
              <wp:inline distT="0" distB="0" distL="0" distR="0" wp14:anchorId="489764CC" wp14:editId="0D7B4600">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55">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0D4C1655" w:rsidR="008F5B81" w:rsidRDefault="008F5B81" w:rsidP="0071433B">
                              <w:pPr>
                                <w:pStyle w:val="Caption"/>
                                <w:jc w:val="center"/>
                                <w:rPr>
                                  <w:noProof/>
                                </w:rPr>
                              </w:pPr>
                              <w:bookmarkStart w:id="2749" w:name="_Ref422127184"/>
                              <w:bookmarkStart w:id="2750" w:name="_Toc42298262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51" w:author="laca" w:date="2015-06-26T10:03:00Z">
                                <w:r w:rsidR="005D6C24">
                                  <w:rPr>
                                    <w:noProof/>
                                  </w:rPr>
                                  <w:t>58</w:t>
                                </w:r>
                              </w:ins>
                              <w:del w:id="2752" w:author="laca" w:date="2015-06-25T07:53:00Z">
                                <w:r w:rsidDel="003C281A">
                                  <w:rPr>
                                    <w:noProof/>
                                  </w:rPr>
                                  <w:delText>59</w:delText>
                                </w:r>
                              </w:del>
                              <w:r>
                                <w:fldChar w:fldCharType="end"/>
                              </w:r>
                              <w:bookmarkEnd w:id="2749"/>
                              <w:r>
                                <w:t>Bootstramp kondenzátor feszültsége a W és W11 pontokban</w:t>
                              </w:r>
                              <w:bookmarkEnd w:id="2750"/>
                            </w:p>
                          </w:txbxContent>
                        </wps:txbx>
                        <wps:bodyPr rot="0" vert="horz" wrap="square" lIns="0" tIns="0" rIns="0" bIns="0" anchor="t" anchorCtr="0" upright="1">
                          <a:noAutofit/>
                        </wps:bodyPr>
                      </wps:wsp>
                    </wpg:wgp>
                  </a:graphicData>
                </a:graphic>
              </wp:inline>
            </w:drawing>
          </mc:Choice>
          <mc:Fallback>
            <w:pict>
              <v:group w14:anchorId="489764CC" id="Group 118" o:spid="_x0000_s1218"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YxI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0dgri4keUzsEtJ6AlwQ4K7HAi1VN89coB70czTf+8ofuaazwLIhZeoQVCDsBkEKgpQ&#10;nXnGI05cGBiBzq5TfFuDZUdfIedwJ6i47TtnL8B1HEDBWcneemw4/Q0Nr1WXY7vrfI+8+w8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PGX/IDtv+wrpv8A6Ww1&#10;0FcXr+oa1qunRW8Hg/WVdL20uCXnsgNsVxHKw4uDztQge+OnWtT/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Vz9n/yUPWf+wVYf+jbuj/hIdU/6EzXP+/1l/8AJFZcGoa1F4q1DVG8H6z5&#10;FxZW1uiiey3Bo3nZif8ASMYxKuOex6dwDt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rn/AB3/AMk88S/9gq6/9FNR/wAJ&#10;Dqn/AEJmuf8Af6y/+SKy/Euoa1rPhXV9Lt/B+srPe2U1vG0k9kFDOhUE4uCcZPoaAO0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AvP8Akoejf9gq/wD/AEbaV0Fc&#10;XPqGtS+KtP1RfB+s+Rb2VzbupnstxaR4GUj/AEjGMRNnnuOvbU/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qaXpdpo1gtlZJIsCu7/vJXlYs7l2JZyWJLMTkk9a&#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">
                <v:shape id="Picture 115" o:spid="_x0000_s1219"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56" o:title="" cropbottom="3700f" cropleft="5850f" cropright="5107f"/>
                  <v:path arrowok="t"/>
                </v:shape>
                <v:shape id="Text Box 116" o:spid="_x0000_s1220"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0D4C1655" w:rsidR="008F5B81" w:rsidRDefault="008F5B81" w:rsidP="0071433B">
                        <w:pPr>
                          <w:pStyle w:val="Caption"/>
                          <w:jc w:val="center"/>
                          <w:rPr>
                            <w:noProof/>
                          </w:rPr>
                        </w:pPr>
                        <w:bookmarkStart w:id="3330" w:name="_Ref422127184"/>
                        <w:bookmarkStart w:id="3331" w:name="_Toc422982629"/>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32" w:author="laca" w:date="2015-06-26T10:03:00Z">
                          <w:r w:rsidR="005D6C24">
                            <w:rPr>
                              <w:noProof/>
                            </w:rPr>
                            <w:t>58</w:t>
                          </w:r>
                        </w:ins>
                        <w:del w:id="3333" w:author="laca" w:date="2015-06-25T07:53:00Z">
                          <w:r w:rsidDel="003C281A">
                            <w:rPr>
                              <w:noProof/>
                            </w:rPr>
                            <w:delText>59</w:delText>
                          </w:r>
                        </w:del>
                        <w:r>
                          <w:fldChar w:fldCharType="end"/>
                        </w:r>
                        <w:bookmarkEnd w:id="3330"/>
                        <w:r>
                          <w:t>Bootstramp kondenzátor feszültsége a W és W11 pontokban</w:t>
                        </w:r>
                        <w:bookmarkEnd w:id="3331"/>
                      </w:p>
                    </w:txbxContent>
                  </v:textbox>
                </v:shape>
                <w10:anchorlock/>
              </v:group>
            </w:pict>
          </mc:Fallback>
        </mc:AlternateContent>
      </w:r>
    </w:p>
    <w:p w14:paraId="72D2AA26" w14:textId="3DF49B70" w:rsidR="0071433B" w:rsidRPr="00BE4225" w:rsidRDefault="0071433B" w:rsidP="007852B4">
      <w:pPr>
        <w:pStyle w:val="Heading4"/>
      </w:pPr>
      <w:bookmarkStart w:id="2753" w:name="_Toc422983803"/>
      <w:bookmarkStart w:id="2754" w:name="_Toc422984683"/>
      <w:r w:rsidRPr="00BE4225">
        <w:t xml:space="preserve">Szimuláció </w:t>
      </w:r>
      <w:r w:rsidR="00A37EC8">
        <w:t>S</w:t>
      </w:r>
      <w:r w:rsidRPr="00BE4225">
        <w:t>imulink környezetben</w:t>
      </w:r>
      <w:bookmarkEnd w:id="2753"/>
      <w:bookmarkEnd w:id="2754"/>
    </w:p>
    <w:p w14:paraId="48B7789E" w14:textId="74910653" w:rsidR="00C57441" w:rsidRPr="00B632B4" w:rsidRDefault="0071433B" w:rsidP="00C57441">
      <w:r w:rsidRPr="00BE4225">
        <w:tab/>
      </w:r>
      <w:r w:rsidR="00C57441" w:rsidRPr="00B632B4">
        <w:t>A szimuláció során előalítottam a</w:t>
      </w:r>
      <w:r w:rsidR="00CF1C26">
        <w:t>z ábrán (</w:t>
      </w:r>
      <w:r w:rsidR="00C57441" w:rsidRPr="00B632B4">
        <w:fldChar w:fldCharType="begin"/>
      </w:r>
      <w:r w:rsidR="00C57441" w:rsidRPr="00B632B4">
        <w:instrText xml:space="preserve"> REF _Ref422127139 \h </w:instrText>
      </w:r>
      <w:r w:rsidR="00C57441" w:rsidRPr="00B632B4">
        <w:fldChar w:fldCharType="separate"/>
      </w:r>
      <w:ins w:id="2755" w:author="laca" w:date="2015-06-26T10:03:00Z">
        <w:r w:rsidR="005D6C24">
          <w:t xml:space="preserve">Kép. </w:t>
        </w:r>
        <w:r w:rsidR="005D6C24">
          <w:rPr>
            <w:noProof/>
          </w:rPr>
          <w:t>5</w:t>
        </w:r>
        <w:r w:rsidR="005D6C24">
          <w:t>.</w:t>
        </w:r>
        <w:r w:rsidR="005D6C24">
          <w:rPr>
            <w:noProof/>
          </w:rPr>
          <w:t>59</w:t>
        </w:r>
      </w:ins>
      <w:del w:id="2756" w:author="laca" w:date="2015-06-25T07:58:00Z">
        <w:r w:rsidR="00FF5FBB" w:rsidDel="000633F1">
          <w:delText xml:space="preserve">Kép. </w:delText>
        </w:r>
        <w:r w:rsidR="00FF5FBB" w:rsidDel="000633F1">
          <w:rPr>
            <w:noProof/>
          </w:rPr>
          <w:delText>5</w:delText>
        </w:r>
        <w:r w:rsidR="00FF5FBB" w:rsidDel="000633F1">
          <w:delText>.</w:delText>
        </w:r>
        <w:r w:rsidR="00FF5FBB" w:rsidDel="000633F1">
          <w:rPr>
            <w:noProof/>
          </w:rPr>
          <w:delText>60</w:delText>
        </w:r>
      </w:del>
      <w:r w:rsidR="00C57441" w:rsidRPr="00B632B4">
        <w:fldChar w:fldCharType="end"/>
      </w:r>
      <w:r w:rsidR="00CF1C26">
        <w:t>)</w:t>
      </w:r>
      <w:r w:rsidR="00C57441" w:rsidRPr="00B632B4">
        <w:t xml:space="preserve"> látható méréseknek megfelelő környezetet. Az eredmények szerint </w:t>
      </w:r>
      <w:r w:rsidR="00CF1C26">
        <w:t>(</w:t>
      </w:r>
      <w:r w:rsidR="00C57441" w:rsidRPr="00B632B4">
        <w:fldChar w:fldCharType="begin"/>
      </w:r>
      <w:r w:rsidR="00C57441" w:rsidRPr="00B632B4">
        <w:instrText xml:space="preserve"> REF _Ref422004011 \h  \* MERGEFORMAT </w:instrText>
      </w:r>
      <w:r w:rsidR="00C57441" w:rsidRPr="00B632B4">
        <w:fldChar w:fldCharType="separate"/>
      </w:r>
      <w:ins w:id="2757" w:author="laca" w:date="2015-06-26T10:03:00Z">
        <w:r w:rsidR="005D6C24">
          <w:t>Kép. 5.60</w:t>
        </w:r>
      </w:ins>
      <w:del w:id="2758" w:author="laca" w:date="2015-06-25T07:58:00Z">
        <w:r w:rsidR="00FF5FBB" w:rsidDel="000633F1">
          <w:delText>Kép. 5.61</w:delText>
        </w:r>
      </w:del>
      <w:r w:rsidR="00C57441" w:rsidRPr="00B632B4">
        <w:fldChar w:fldCharType="end"/>
      </w:r>
      <w:r w:rsidR="00CF1C26">
        <w:t>)</w:t>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w:t>
      </w:r>
      <w:r w:rsidR="00CF1C26" w:rsidRPr="00B632B4">
        <w:t xml:space="preserve">kapcsolási rajzot nézve </w:t>
      </w:r>
      <w:r w:rsidR="00CF1C26">
        <w:t>(</w:t>
      </w:r>
      <w:r w:rsidR="00C57441" w:rsidRPr="00B632B4">
        <w:fldChar w:fldCharType="begin"/>
      </w:r>
      <w:r w:rsidR="00C57441" w:rsidRPr="00B632B4">
        <w:instrText xml:space="preserve"> REF _Ref421811829 \h  \* MERGEFORMAT </w:instrText>
      </w:r>
      <w:r w:rsidR="00C57441" w:rsidRPr="00B632B4">
        <w:fldChar w:fldCharType="separate"/>
      </w:r>
      <w:ins w:id="2759" w:author="laca" w:date="2015-06-26T10:03:00Z">
        <w:r w:rsidR="005D6C24">
          <w:t>Kép. 5.48</w:t>
        </w:r>
      </w:ins>
      <w:del w:id="2760" w:author="laca" w:date="2015-06-25T07:58:00Z">
        <w:r w:rsidR="00FF5FBB" w:rsidDel="000633F1">
          <w:delText>Kép. 5.49</w:delText>
        </w:r>
      </w:del>
      <w:r w:rsidR="00C57441" w:rsidRPr="00B632B4">
        <w:fldChar w:fldCharType="end"/>
      </w:r>
      <w:r w:rsidR="00CF1C26">
        <w:t>)</w:t>
      </w:r>
      <w:r w:rsidR="00C57441" w:rsidRPr="00B632B4">
        <w:t xml:space="preserve"> </w:t>
      </w:r>
      <w:r w:rsidR="00CF1C26" w:rsidRPr="00B632B4">
        <w:t xml:space="preserve">ha </w:t>
      </w:r>
      <w:r w:rsidR="00C57441" w:rsidRPr="00B632B4">
        <w:t xml:space="preserve">a mindkét bemenetre 0V </w:t>
      </w:r>
      <w:r w:rsidR="00CF1C26">
        <w:t>kapcsolunk</w:t>
      </w:r>
      <w:r w:rsidR="00C57441" w:rsidRPr="00B632B4">
        <w:t>. Ugyanis a tranzisztorokból kialakított tagadó kapu megtagadja és így a hídba mindkét alsó tranzisztor kinyitott állapotba kerül.</w:t>
      </w:r>
    </w:p>
    <w:p w14:paraId="37A9B677" w14:textId="236DDCAC" w:rsidR="0071433B" w:rsidRPr="00BE4225" w:rsidRDefault="00C81A1F" w:rsidP="007852B4">
      <w:r w:rsidRPr="00BE4225">
        <w:rPr>
          <w:noProof/>
          <w:lang w:eastAsia="hu-HU"/>
        </w:rPr>
        <w:lastRenderedPageBreak/>
        <mc:AlternateContent>
          <mc:Choice Requires="wpg">
            <w:drawing>
              <wp:inline distT="0" distB="0" distL="0" distR="0" wp14:anchorId="5DD93673" wp14:editId="4D393256">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3B016D75" w:rsidR="008F5B81" w:rsidRDefault="008F5B81" w:rsidP="0071433B">
                              <w:pPr>
                                <w:pStyle w:val="Caption"/>
                                <w:jc w:val="center"/>
                                <w:rPr>
                                  <w:noProof/>
                                </w:rPr>
                              </w:pPr>
                              <w:bookmarkStart w:id="2761" w:name="_Ref422127139"/>
                              <w:bookmarkStart w:id="2762" w:name="_Toc42298263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63" w:author="laca" w:date="2015-06-26T10:03:00Z">
                                <w:r w:rsidR="005D6C24">
                                  <w:rPr>
                                    <w:noProof/>
                                  </w:rPr>
                                  <w:t>59</w:t>
                                </w:r>
                              </w:ins>
                              <w:del w:id="2764" w:author="laca" w:date="2015-06-25T07:53:00Z">
                                <w:r w:rsidDel="003C281A">
                                  <w:rPr>
                                    <w:noProof/>
                                  </w:rPr>
                                  <w:delText>60</w:delText>
                                </w:r>
                              </w:del>
                              <w:r>
                                <w:fldChar w:fldCharType="end"/>
                              </w:r>
                              <w:bookmarkEnd w:id="2761"/>
                              <w:r>
                                <w:t xml:space="preserve"> Bootstramp működése, szimulációs modell MATLAB/SIMULINK környezetben</w:t>
                              </w:r>
                              <w:bookmarkEnd w:id="2762"/>
                            </w:p>
                          </w:txbxContent>
                        </wps:txbx>
                        <wps:bodyPr rot="0" vert="horz" wrap="square" lIns="0" tIns="0" rIns="0" bIns="0" anchor="t" anchorCtr="0" upright="1">
                          <a:noAutofit/>
                        </wps:bodyPr>
                      </wps:wsp>
                    </wpg:wgp>
                  </a:graphicData>
                </a:graphic>
              </wp:inline>
            </w:drawing>
          </mc:Choice>
          <mc:Fallback>
            <w:pict>
              <v:group w14:anchorId="5DD93673" id="Group 129" o:spid="_x0000_s1221"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IR2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emroxcGNKF9BXVLAmQBXKzzYwKiF/Mt1&#10;9vD4mbrqzx3Bu6z5ykFc+FIaDDkYm8EgvIClU1e7jjUX2r6odp1k2xo8W/lyMYeLv2Lm3DlFAaFj&#10;AwrOWOZpY9Lpn2H4djpvm1mnx+Ls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fASEd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222"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58" o:title=""/>
                  <v:path arrowok="t"/>
                </v:shape>
                <v:shape id="Text Box 128" o:spid="_x0000_s1223"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3B016D75" w:rsidR="008F5B81" w:rsidRDefault="008F5B81" w:rsidP="0071433B">
                        <w:pPr>
                          <w:pStyle w:val="Caption"/>
                          <w:jc w:val="center"/>
                          <w:rPr>
                            <w:noProof/>
                          </w:rPr>
                        </w:pPr>
                        <w:bookmarkStart w:id="3346" w:name="_Ref422127139"/>
                        <w:bookmarkStart w:id="3347" w:name="_Toc422982630"/>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48" w:author="laca" w:date="2015-06-26T10:03:00Z">
                          <w:r w:rsidR="005D6C24">
                            <w:rPr>
                              <w:noProof/>
                            </w:rPr>
                            <w:t>59</w:t>
                          </w:r>
                        </w:ins>
                        <w:del w:id="3349" w:author="laca" w:date="2015-06-25T07:53:00Z">
                          <w:r w:rsidDel="003C281A">
                            <w:rPr>
                              <w:noProof/>
                            </w:rPr>
                            <w:delText>60</w:delText>
                          </w:r>
                        </w:del>
                        <w:r>
                          <w:fldChar w:fldCharType="end"/>
                        </w:r>
                        <w:bookmarkEnd w:id="3346"/>
                        <w:r>
                          <w:t xml:space="preserve"> Bootstramp működése, szimulációs modell MATLAB/SIMULINK környezetben</w:t>
                        </w:r>
                        <w:bookmarkEnd w:id="3347"/>
                      </w:p>
                    </w:txbxContent>
                  </v:textbox>
                </v:shape>
                <w10:anchorlock/>
              </v:group>
            </w:pict>
          </mc:Fallback>
        </mc:AlternateContent>
      </w:r>
    </w:p>
    <w:p w14:paraId="04C9B446" w14:textId="46948B6A" w:rsidR="0071433B" w:rsidRPr="00BE4225" w:rsidRDefault="00C81A1F" w:rsidP="007852B4">
      <w:r w:rsidRPr="00BE4225">
        <w:rPr>
          <w:noProof/>
          <w:lang w:eastAsia="hu-HU"/>
        </w:rPr>
        <mc:AlternateContent>
          <mc:Choice Requires="wpg">
            <w:drawing>
              <wp:inline distT="0" distB="0" distL="0" distR="0" wp14:anchorId="68EB5E47" wp14:editId="264CD9E5">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40D0EC48" w:rsidR="008F5B81" w:rsidRDefault="008F5B81" w:rsidP="0071433B">
                              <w:pPr>
                                <w:pStyle w:val="Caption"/>
                                <w:jc w:val="center"/>
                                <w:rPr>
                                  <w:noProof/>
                                </w:rPr>
                              </w:pPr>
                              <w:bookmarkStart w:id="2765" w:name="_Ref422004011"/>
                              <w:bookmarkStart w:id="2766" w:name="_Toc42298263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67" w:author="laca" w:date="2015-06-26T10:03:00Z">
                                <w:r w:rsidR="005D6C24">
                                  <w:rPr>
                                    <w:noProof/>
                                  </w:rPr>
                                  <w:t>60</w:t>
                                </w:r>
                              </w:ins>
                              <w:del w:id="2768" w:author="laca" w:date="2015-06-25T07:53:00Z">
                                <w:r w:rsidDel="003C281A">
                                  <w:rPr>
                                    <w:noProof/>
                                  </w:rPr>
                                  <w:delText>61</w:delText>
                                </w:r>
                              </w:del>
                              <w:r>
                                <w:fldChar w:fldCharType="end"/>
                              </w:r>
                              <w:bookmarkEnd w:id="2765"/>
                              <w:r>
                                <w:t xml:space="preserve"> Szimulációs eredmények Bootstramp</w:t>
                              </w:r>
                              <w:bookmarkEnd w:id="2766"/>
                            </w:p>
                          </w:txbxContent>
                        </wps:txbx>
                        <wps:bodyPr rot="0" vert="horz" wrap="square" lIns="0" tIns="0" rIns="0" bIns="0" anchor="t" anchorCtr="0" upright="1">
                          <a:spAutoFit/>
                        </wps:bodyPr>
                      </wps:wsp>
                    </wpg:wgp>
                  </a:graphicData>
                </a:graphic>
              </wp:inline>
            </w:drawing>
          </mc:Choice>
          <mc:Fallback>
            <w:pict>
              <v:group w14:anchorId="68EB5E47" id="Group 145" o:spid="_x0000_s1224"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gpwu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U3tFYNdaVi+gLiXhTICrFR5s&#10;YNRS/eWRPTx+Ck//uaN4lzVfBYgLX0qDoQZjPRhUlLC08IxHnDk37kW16xTf1uB5kO8MLv4Vt+fO&#10;KQoIHRtQcNayTxubTv8Mw7fTedvOOj0Wp/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">
                <v:shape id="Picture 127" o:spid="_x0000_s1225"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60" o:title=""/>
                  <v:path arrowok="t"/>
                </v:shape>
                <v:shape id="Text Box 144" o:spid="_x0000_s1226"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40D0EC48" w:rsidR="008F5B81" w:rsidRDefault="008F5B81" w:rsidP="0071433B">
                        <w:pPr>
                          <w:pStyle w:val="Caption"/>
                          <w:jc w:val="center"/>
                          <w:rPr>
                            <w:noProof/>
                          </w:rPr>
                        </w:pPr>
                        <w:bookmarkStart w:id="3354" w:name="_Ref422004011"/>
                        <w:bookmarkStart w:id="3355" w:name="_Toc422982631"/>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56" w:author="laca" w:date="2015-06-26T10:03:00Z">
                          <w:r w:rsidR="005D6C24">
                            <w:rPr>
                              <w:noProof/>
                            </w:rPr>
                            <w:t>60</w:t>
                          </w:r>
                        </w:ins>
                        <w:del w:id="3357" w:author="laca" w:date="2015-06-25T07:53:00Z">
                          <w:r w:rsidDel="003C281A">
                            <w:rPr>
                              <w:noProof/>
                            </w:rPr>
                            <w:delText>61</w:delText>
                          </w:r>
                        </w:del>
                        <w:r>
                          <w:fldChar w:fldCharType="end"/>
                        </w:r>
                        <w:bookmarkEnd w:id="3354"/>
                        <w:r>
                          <w:t xml:space="preserve"> Szimulációs eredmények Bootstramp</w:t>
                        </w:r>
                        <w:bookmarkEnd w:id="3355"/>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 w14:paraId="2F41F64E" w14:textId="77777777" w:rsidR="00BD5921" w:rsidRPr="00BE4225" w:rsidRDefault="00BD5921" w:rsidP="007852B4">
      <w:pPr>
        <w:pStyle w:val="Heading2"/>
      </w:pPr>
      <w:bookmarkStart w:id="2769" w:name="_Toc422064133"/>
      <w:bookmarkStart w:id="2770" w:name="_Toc422126916"/>
      <w:bookmarkStart w:id="2771" w:name="_Toc422064135"/>
      <w:bookmarkStart w:id="2772" w:name="_Toc422126918"/>
      <w:bookmarkStart w:id="2773" w:name="_Toc422064136"/>
      <w:bookmarkStart w:id="2774" w:name="_Toc422126919"/>
      <w:bookmarkStart w:id="2775" w:name="_Toc422064137"/>
      <w:bookmarkStart w:id="2776" w:name="_Toc422126920"/>
      <w:bookmarkStart w:id="2777" w:name="_Toc422064138"/>
      <w:bookmarkStart w:id="2778" w:name="_Toc422126921"/>
      <w:bookmarkStart w:id="2779" w:name="_Toc422983804"/>
      <w:bookmarkStart w:id="2780" w:name="_Toc422984684"/>
      <w:bookmarkEnd w:id="2769"/>
      <w:bookmarkEnd w:id="2770"/>
      <w:bookmarkEnd w:id="2771"/>
      <w:bookmarkEnd w:id="2772"/>
      <w:bookmarkEnd w:id="2773"/>
      <w:bookmarkEnd w:id="2774"/>
      <w:bookmarkEnd w:id="2775"/>
      <w:bookmarkEnd w:id="2776"/>
      <w:bookmarkEnd w:id="2777"/>
      <w:bookmarkEnd w:id="2778"/>
      <w:r w:rsidRPr="00BE4225">
        <w:t>Robot Modell</w:t>
      </w:r>
      <w:bookmarkEnd w:id="2779"/>
      <w:bookmarkEnd w:id="2780"/>
    </w:p>
    <w:p w14:paraId="5D7D12D1" w14:textId="013E2C2B" w:rsidR="00C57441" w:rsidRPr="00B632B4" w:rsidRDefault="00C81A1F" w:rsidP="00C57441">
      <w:r w:rsidRPr="00BE4225">
        <w:rPr>
          <w:noProof/>
          <w:lang w:eastAsia="hu-HU"/>
        </w:rPr>
        <mc:AlternateContent>
          <mc:Choice Requires="wpg">
            <w:drawing>
              <wp:anchor distT="0" distB="0" distL="114300" distR="114300" simplePos="0" relativeHeight="251661824" behindDoc="0" locked="0" layoutInCell="1" allowOverlap="1" wp14:anchorId="40010C2A" wp14:editId="6D4FF90F">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2A056AA3" w:rsidR="008F5B81" w:rsidRPr="006D3DC4" w:rsidRDefault="008F5B81" w:rsidP="00450144">
                              <w:pPr>
                                <w:pStyle w:val="Caption"/>
                                <w:jc w:val="center"/>
                              </w:pPr>
                              <w:bookmarkStart w:id="2781" w:name="_Toc42298263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782" w:author="laca" w:date="2015-06-26T10:03:00Z">
                                <w:r w:rsidR="005D6C24">
                                  <w:rPr>
                                    <w:noProof/>
                                  </w:rPr>
                                  <w:t>61</w:t>
                                </w:r>
                              </w:ins>
                              <w:del w:id="2783" w:author="laca" w:date="2015-06-25T07:53:00Z">
                                <w:r w:rsidDel="003C281A">
                                  <w:rPr>
                                    <w:noProof/>
                                  </w:rPr>
                                  <w:delText>62</w:delText>
                                </w:r>
                              </w:del>
                              <w:r>
                                <w:fldChar w:fldCharType="end"/>
                              </w:r>
                              <w:r>
                                <w:t xml:space="preserve"> </w:t>
                              </w:r>
                              <w:r w:rsidRPr="00D2549F">
                                <w:t>Robot kerekek sebsége és a robot mozgásának viszonya</w:t>
                              </w:r>
                              <w:bookmarkEnd w:id="2781"/>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27" style="position:absolute;left:0;text-align:left;margin-left:-.1pt;margin-top:53.8pt;width:440.5pt;height:279.55pt;z-index:25166182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w4rdHz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228"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62" o:title=""/>
                  <v:path arrowok="t"/>
                </v:shape>
                <v:shape id="Text Box 20" o:spid="_x0000_s1229"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2A056AA3" w:rsidR="008F5B81" w:rsidRPr="006D3DC4" w:rsidRDefault="008F5B81" w:rsidP="00450144">
                        <w:pPr>
                          <w:pStyle w:val="Caption"/>
                          <w:jc w:val="center"/>
                        </w:pPr>
                        <w:bookmarkStart w:id="3373" w:name="_Toc422982632"/>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74" w:author="laca" w:date="2015-06-26T10:03:00Z">
                          <w:r w:rsidR="005D6C24">
                            <w:rPr>
                              <w:noProof/>
                            </w:rPr>
                            <w:t>61</w:t>
                          </w:r>
                        </w:ins>
                        <w:del w:id="3375" w:author="laca" w:date="2015-06-25T07:53:00Z">
                          <w:r w:rsidDel="003C281A">
                            <w:rPr>
                              <w:noProof/>
                            </w:rPr>
                            <w:delText>62</w:delText>
                          </w:r>
                        </w:del>
                        <w:r>
                          <w:fldChar w:fldCharType="end"/>
                        </w:r>
                        <w:r>
                          <w:t xml:space="preserve"> </w:t>
                        </w:r>
                        <w:r w:rsidRPr="00D2549F">
                          <w:t>Robot kerekek sebsége és a robot mozgásának viszonya</w:t>
                        </w:r>
                        <w:bookmarkEnd w:id="3373"/>
                      </w:p>
                    </w:txbxContent>
                  </v:textbox>
                </v:shape>
                <w10:wrap type="square"/>
              </v:group>
            </w:pict>
          </mc:Fallback>
        </mc:AlternateContent>
      </w:r>
      <w:r w:rsidR="009E5BB3" w:rsidRPr="00BE4225">
        <w:tab/>
      </w:r>
      <w:r w:rsidR="00C57441" w:rsidRPr="00B632B4">
        <w:t xml:space="preserve">A </w:t>
      </w:r>
      <w:sdt>
        <w:sdtPr>
          <w:id w:val="710533576"/>
          <w:citation/>
        </w:sdtPr>
        <w:sdtEndPr/>
        <w:sdtContent>
          <w:r w:rsidR="00C57441" w:rsidRPr="00B632B4">
            <w:fldChar w:fldCharType="begin"/>
          </w:r>
          <w:r w:rsidR="00C57441" w:rsidRPr="00B632B4">
            <w:instrText xml:space="preserve"> CITATION KKo \l 1038 </w:instrText>
          </w:r>
          <w:r w:rsidR="00C57441" w:rsidRPr="00B632B4">
            <w:fldChar w:fldCharType="separate"/>
          </w:r>
          <w:ins w:id="2784" w:author="laca" w:date="2015-06-26T10:03:00Z">
            <w:r w:rsidR="005D6C24">
              <w:rPr>
                <w:noProof/>
              </w:rPr>
              <w:t>[</w:t>
            </w:r>
            <w:r w:rsidR="005D6C24">
              <w:rPr>
                <w:noProof/>
              </w:rPr>
              <w:fldChar w:fldCharType="begin"/>
            </w:r>
            <w:r w:rsidR="005D6C24">
              <w:rPr>
                <w:noProof/>
              </w:rPr>
              <w:instrText xml:space="preserve"> HYPERLINK "" \l "KKo" </w:instrText>
            </w:r>
            <w:r w:rsidR="005D6C24">
              <w:rPr>
                <w:noProof/>
              </w:rPr>
              <w:fldChar w:fldCharType="separate"/>
            </w:r>
            <w:r w:rsidR="005D6C24">
              <w:rPr>
                <w:noProof/>
              </w:rPr>
              <w:t>13</w:t>
            </w:r>
            <w:r w:rsidR="005D6C24">
              <w:rPr>
                <w:noProof/>
              </w:rPr>
              <w:fldChar w:fldCharType="end"/>
            </w:r>
            <w:r w:rsidR="005D6C24">
              <w:rPr>
                <w:noProof/>
              </w:rPr>
              <w:t>]</w:t>
            </w:r>
          </w:ins>
          <w:del w:id="2785" w:author="laca" w:date="2015-06-25T08:41:00Z">
            <w:r w:rsidR="00403E4C" w:rsidDel="00D61BE9">
              <w:rPr>
                <w:noProof/>
              </w:rPr>
              <w:delText>[</w:delText>
            </w:r>
            <w:r w:rsidR="00403E4C" w:rsidDel="00D61BE9">
              <w:rPr>
                <w:noProof/>
              </w:rPr>
              <w:fldChar w:fldCharType="begin"/>
            </w:r>
            <w:r w:rsidR="00403E4C" w:rsidDel="00D61BE9">
              <w:rPr>
                <w:noProof/>
              </w:rPr>
              <w:delInstrText xml:space="preserve"> HYPERLINK "" \l "KKo" </w:delInstrText>
            </w:r>
            <w:r w:rsidR="00403E4C" w:rsidDel="00D61BE9">
              <w:rPr>
                <w:noProof/>
              </w:rPr>
              <w:fldChar w:fldCharType="separate"/>
            </w:r>
          </w:del>
          <w:ins w:id="2786" w:author="laca" w:date="2015-06-26T10:03:00Z">
            <w:r w:rsidR="005D6C24">
              <w:rPr>
                <w:b/>
                <w:bCs/>
                <w:noProof/>
                <w:lang w:val="en-US"/>
              </w:rPr>
              <w:t>Error! Hyperlink reference not valid.</w:t>
            </w:r>
          </w:ins>
          <w:del w:id="2787" w:author="laca" w:date="2015-06-25T08:41:00Z">
            <w:r w:rsidR="00403E4C" w:rsidDel="00D61BE9">
              <w:rPr>
                <w:noProof/>
              </w:rPr>
              <w:delText>13</w:delText>
            </w:r>
            <w:r w:rsidR="00403E4C" w:rsidDel="00D61BE9">
              <w:rPr>
                <w:noProof/>
              </w:rPr>
              <w:fldChar w:fldCharType="end"/>
            </w:r>
            <w:r w:rsidR="00403E4C" w:rsidDel="00D61BE9">
              <w:rPr>
                <w:noProof/>
              </w:rPr>
              <w:delText>]</w:delText>
            </w:r>
          </w:del>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151C9A" w:rsidP="007852B4">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151C9A" w:rsidP="0071433B">
      <w:pPr>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151C9A" w:rsidP="0071433B">
      <w:pPr>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151C9A"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151C9A" w:rsidP="0071433B">
      <w:pPr>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151C9A"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151C9A" w:rsidP="0071433B">
      <w:pPr>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151C9A" w:rsidP="0071433B">
      <w:pPr>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151C9A" w:rsidP="0071433B">
      <w:pPr>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15C98CAB" w:rsidR="002378E6" w:rsidRPr="00BE4225" w:rsidRDefault="00ED22AB" w:rsidP="00911B32">
      <w:pPr>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End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ins w:id="2788" w:author="laca" w:date="2015-06-26T10:03:00Z">
            <w:r w:rsidR="005D6C24" w:rsidRPr="005D6C24">
              <w:rPr>
                <w:rFonts w:ascii="Times New Roman" w:hAnsi="Times New Roman"/>
                <w:noProof/>
                <w:rPrChange w:id="2789" w:author="laca" w:date="2015-06-26T10:03:00Z">
                  <w:rPr/>
                </w:rPrChange>
              </w:rPr>
              <w:t>[</w:t>
            </w:r>
            <w:r w:rsidR="005D6C24" w:rsidRPr="005D6C24">
              <w:rPr>
                <w:rFonts w:ascii="Times New Roman" w:hAnsi="Times New Roman"/>
                <w:noProof/>
                <w:rPrChange w:id="2790" w:author="laca" w:date="2015-06-26T10:03:00Z">
                  <w:rPr/>
                </w:rPrChange>
              </w:rPr>
              <w:fldChar w:fldCharType="begin"/>
            </w:r>
            <w:r w:rsidR="005D6C24" w:rsidRPr="005D6C24">
              <w:rPr>
                <w:rFonts w:ascii="Times New Roman" w:hAnsi="Times New Roman"/>
                <w:noProof/>
                <w:rPrChange w:id="2791" w:author="laca" w:date="2015-06-26T10:03:00Z">
                  <w:rPr/>
                </w:rPrChange>
              </w:rPr>
              <w:instrText xml:space="preserve"> HYPERLINK "" \l "KKo" </w:instrText>
            </w:r>
            <w:r w:rsidR="005D6C24" w:rsidRPr="005D6C24">
              <w:rPr>
                <w:rFonts w:ascii="Times New Roman" w:hAnsi="Times New Roman"/>
                <w:noProof/>
                <w:rPrChange w:id="2792" w:author="laca" w:date="2015-06-26T10:03:00Z">
                  <w:rPr/>
                </w:rPrChange>
              </w:rPr>
              <w:fldChar w:fldCharType="separate"/>
            </w:r>
            <w:r w:rsidR="005D6C24" w:rsidRPr="005D6C24">
              <w:rPr>
                <w:rFonts w:ascii="Times New Roman" w:hAnsi="Times New Roman"/>
                <w:noProof/>
                <w:rPrChange w:id="2793" w:author="laca" w:date="2015-06-26T10:03:00Z">
                  <w:rPr/>
                </w:rPrChange>
              </w:rPr>
              <w:t>13</w:t>
            </w:r>
            <w:r w:rsidR="005D6C24" w:rsidRPr="005D6C24">
              <w:rPr>
                <w:rFonts w:ascii="Times New Roman" w:hAnsi="Times New Roman"/>
                <w:noProof/>
                <w:rPrChange w:id="2794" w:author="laca" w:date="2015-06-26T10:03:00Z">
                  <w:rPr/>
                </w:rPrChange>
              </w:rPr>
              <w:fldChar w:fldCharType="end"/>
            </w:r>
            <w:r w:rsidR="005D6C24" w:rsidRPr="005D6C24">
              <w:rPr>
                <w:rFonts w:ascii="Times New Roman" w:hAnsi="Times New Roman"/>
                <w:noProof/>
                <w:rPrChange w:id="2795" w:author="laca" w:date="2015-06-26T10:03:00Z">
                  <w:rPr/>
                </w:rPrChange>
              </w:rPr>
              <w:t>]</w:t>
            </w:r>
          </w:ins>
          <w:del w:id="2796" w:author="laca" w:date="2015-06-25T08:41:00Z">
            <w:r w:rsidR="00403E4C" w:rsidRPr="00403E4C" w:rsidDel="00D61BE9">
              <w:rPr>
                <w:rFonts w:ascii="Times New Roman" w:hAnsi="Times New Roman"/>
                <w:noProof/>
              </w:rPr>
              <w:delText>[</w:delText>
            </w:r>
            <w:r w:rsidR="00403E4C" w:rsidRPr="00403E4C" w:rsidDel="00D61BE9">
              <w:rPr>
                <w:rFonts w:ascii="Times New Roman" w:hAnsi="Times New Roman"/>
                <w:noProof/>
              </w:rPr>
              <w:fldChar w:fldCharType="begin"/>
            </w:r>
            <w:r w:rsidR="00403E4C" w:rsidRPr="00403E4C" w:rsidDel="00D61BE9">
              <w:rPr>
                <w:rFonts w:ascii="Times New Roman" w:hAnsi="Times New Roman"/>
                <w:noProof/>
              </w:rPr>
              <w:delInstrText xml:space="preserve"> HYPERLINK "" \l "KKo" </w:delInstrText>
            </w:r>
            <w:r w:rsidR="00403E4C" w:rsidRPr="00403E4C" w:rsidDel="00D61BE9">
              <w:rPr>
                <w:rFonts w:ascii="Times New Roman" w:hAnsi="Times New Roman"/>
                <w:noProof/>
              </w:rPr>
              <w:fldChar w:fldCharType="separate"/>
            </w:r>
          </w:del>
          <w:ins w:id="2797" w:author="laca" w:date="2015-06-26T10:03:00Z">
            <w:r w:rsidR="005D6C24">
              <w:rPr>
                <w:rFonts w:ascii="Times New Roman" w:hAnsi="Times New Roman"/>
                <w:b/>
                <w:bCs/>
                <w:noProof/>
                <w:lang w:val="en-US"/>
              </w:rPr>
              <w:t>Error! Hyperlink reference not valid.</w:t>
            </w:r>
          </w:ins>
          <w:del w:id="2798" w:author="laca" w:date="2015-06-25T08:41:00Z">
            <w:r w:rsidR="00403E4C" w:rsidRPr="00403E4C" w:rsidDel="00D61BE9">
              <w:rPr>
                <w:rFonts w:ascii="Times New Roman" w:hAnsi="Times New Roman"/>
                <w:noProof/>
              </w:rPr>
              <w:delText>13</w:delText>
            </w:r>
            <w:r w:rsidR="00403E4C" w:rsidRPr="00403E4C" w:rsidDel="00D61BE9">
              <w:rPr>
                <w:rFonts w:ascii="Times New Roman" w:hAnsi="Times New Roman"/>
                <w:noProof/>
              </w:rPr>
              <w:fldChar w:fldCharType="end"/>
            </w:r>
            <w:r w:rsidR="00403E4C" w:rsidRPr="00403E4C" w:rsidDel="00D61BE9">
              <w:rPr>
                <w:rFonts w:ascii="Times New Roman" w:hAnsi="Times New Roman"/>
                <w:noProof/>
              </w:rPr>
              <w:delText>]</w:delText>
            </w:r>
          </w:del>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151C9A" w:rsidP="00A05E75">
      <w:pPr>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151C9A" w:rsidP="00A05E75">
      <w:pPr>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151C9A" w:rsidP="00A05E75">
      <w:pPr>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pPr>
      <w:r w:rsidRPr="00BE4225">
        <w:t xml:space="preserve"> </w:t>
      </w:r>
    </w:p>
    <w:p w14:paraId="4E572573" w14:textId="06235B4C" w:rsidR="00235CA1" w:rsidRPr="00BE4225" w:rsidRDefault="00C81A1F" w:rsidP="007852B4">
      <w:r w:rsidRPr="00BE4225">
        <w:rPr>
          <w:noProof/>
          <w:lang w:eastAsia="hu-HU"/>
        </w:rPr>
        <mc:AlternateContent>
          <mc:Choice Requires="wpg">
            <w:drawing>
              <wp:inline distT="0" distB="0" distL="0" distR="0" wp14:anchorId="4564D468" wp14:editId="3012B09B">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2CD8B8F2" w:rsidR="008F5B81" w:rsidRPr="00472C25" w:rsidRDefault="008F5B81" w:rsidP="00235CA1">
                              <w:pPr>
                                <w:pStyle w:val="Caption"/>
                                <w:jc w:val="center"/>
                                <w:rPr>
                                  <w:noProof/>
                                  <w:color w:val="1F4E79" w:themeColor="accent1" w:themeShade="80"/>
                                  <w:sz w:val="36"/>
                                  <w:szCs w:val="36"/>
                                </w:rPr>
                              </w:pPr>
                              <w:bookmarkStart w:id="2799" w:name="_Toc42298263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00" w:author="laca" w:date="2015-06-26T10:03:00Z">
                                <w:r w:rsidR="005D6C24">
                                  <w:rPr>
                                    <w:noProof/>
                                  </w:rPr>
                                  <w:t>62</w:t>
                                </w:r>
                              </w:ins>
                              <w:del w:id="2801" w:author="laca" w:date="2015-06-25T07:53:00Z">
                                <w:r w:rsidDel="003C281A">
                                  <w:rPr>
                                    <w:noProof/>
                                  </w:rPr>
                                  <w:delText>63</w:delText>
                                </w:r>
                              </w:del>
                              <w:r>
                                <w:fldChar w:fldCharType="end"/>
                              </w:r>
                              <w:r>
                                <w:t xml:space="preserve"> Robot 3D vektorábrája</w:t>
                              </w:r>
                              <w:bookmarkEnd w:id="2799"/>
                            </w:p>
                          </w:txbxContent>
                        </wps:txbx>
                        <wps:bodyPr rot="0" vert="horz" wrap="square" lIns="0" tIns="0" rIns="0" bIns="0" anchor="t" anchorCtr="0" upright="1">
                          <a:spAutoFit/>
                        </wps:bodyPr>
                      </wps:wsp>
                    </wpg:wgp>
                  </a:graphicData>
                </a:graphic>
              </wp:inline>
            </w:drawing>
          </mc:Choice>
          <mc:Fallback>
            <w:pict>
              <v:group w14:anchorId="4564D468" id="Group 124" o:spid="_x0000_s1230"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D0sajo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31"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64" o:title=""/>
                  <v:path arrowok="t"/>
                </v:shape>
                <v:shape id="Text Box 126" o:spid="_x0000_s1232"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2CD8B8F2" w:rsidR="008F5B81" w:rsidRPr="00472C25" w:rsidRDefault="008F5B81" w:rsidP="00235CA1">
                        <w:pPr>
                          <w:pStyle w:val="Caption"/>
                          <w:jc w:val="center"/>
                          <w:rPr>
                            <w:noProof/>
                            <w:color w:val="1F4E79" w:themeColor="accent1" w:themeShade="80"/>
                            <w:sz w:val="36"/>
                            <w:szCs w:val="36"/>
                          </w:rPr>
                        </w:pPr>
                        <w:bookmarkStart w:id="3395" w:name="_Toc422982633"/>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396" w:author="laca" w:date="2015-06-26T10:03:00Z">
                          <w:r w:rsidR="005D6C24">
                            <w:rPr>
                              <w:noProof/>
                            </w:rPr>
                            <w:t>62</w:t>
                          </w:r>
                        </w:ins>
                        <w:del w:id="3397" w:author="laca" w:date="2015-06-25T07:53:00Z">
                          <w:r w:rsidDel="003C281A">
                            <w:rPr>
                              <w:noProof/>
                            </w:rPr>
                            <w:delText>63</w:delText>
                          </w:r>
                        </w:del>
                        <w:r>
                          <w:fldChar w:fldCharType="end"/>
                        </w:r>
                        <w:r>
                          <w:t xml:space="preserve"> Robot 3D vektorábrája</w:t>
                        </w:r>
                        <w:bookmarkEnd w:id="3395"/>
                      </w:p>
                    </w:txbxContent>
                  </v:textbox>
                </v:shape>
                <w10:anchorlock/>
              </v:group>
            </w:pict>
          </mc:Fallback>
        </mc:AlternateContent>
      </w:r>
    </w:p>
    <w:p w14:paraId="00447C48" w14:textId="69DACA5C" w:rsidR="00BD5921" w:rsidRPr="00BE4225" w:rsidRDefault="00C81A1F" w:rsidP="0071433B">
      <w:pPr>
        <w:keepNext/>
        <w:rPr>
          <w:rFonts w:ascii="Times New Roman" w:hAnsi="Times New Roman"/>
        </w:rPr>
      </w:pPr>
      <w:r w:rsidRPr="00BE4225">
        <w:rPr>
          <w:rFonts w:ascii="Times New Roman" w:hAnsi="Times New Roman"/>
          <w:noProof/>
          <w:lang w:eastAsia="hu-HU"/>
        </w:rPr>
        <w:lastRenderedPageBreak/>
        <mc:AlternateContent>
          <mc:Choice Requires="wpg">
            <w:drawing>
              <wp:inline distT="0" distB="0" distL="0" distR="0" wp14:anchorId="453FC7D5" wp14:editId="580E0366">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113BEB91" w:rsidR="008F5B81" w:rsidRDefault="008F5B81" w:rsidP="00BD5921">
                              <w:pPr>
                                <w:pStyle w:val="Caption"/>
                                <w:jc w:val="center"/>
                                <w:rPr>
                                  <w:noProof/>
                                </w:rPr>
                              </w:pPr>
                              <w:bookmarkStart w:id="2802" w:name="_Ref420526887"/>
                              <w:bookmarkStart w:id="2803" w:name="_Toc42298263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2804" w:author="laca" w:date="2015-06-26T10:03:00Z">
                                <w:r w:rsidR="005D6C24">
                                  <w:rPr>
                                    <w:noProof/>
                                  </w:rPr>
                                  <w:t>63</w:t>
                                </w:r>
                              </w:ins>
                              <w:del w:id="2805" w:author="laca" w:date="2015-06-25T07:53:00Z">
                                <w:r w:rsidDel="003C281A">
                                  <w:rPr>
                                    <w:noProof/>
                                  </w:rPr>
                                  <w:delText>64</w:delText>
                                </w:r>
                              </w:del>
                              <w:r>
                                <w:fldChar w:fldCharType="end"/>
                              </w:r>
                              <w:bookmarkEnd w:id="2802"/>
                              <w:r>
                                <w:t xml:space="preserve"> Oldalnézetek és felülnéztet, jelölések szemléltetése</w:t>
                              </w:r>
                              <w:bookmarkEnd w:id="2803"/>
                            </w:p>
                          </w:txbxContent>
                        </wps:txbx>
                        <wps:bodyPr rot="0" vert="horz" wrap="square" lIns="0" tIns="0" rIns="0" bIns="0" anchor="t" anchorCtr="0" upright="1">
                          <a:spAutoFit/>
                        </wps:bodyPr>
                      </wps:wsp>
                    </wpg:wgp>
                  </a:graphicData>
                </a:graphic>
              </wp:inline>
            </w:drawing>
          </mc:Choice>
          <mc:Fallback>
            <w:pict>
              <v:group w14:anchorId="453FC7D5" id="Group 130" o:spid="_x0000_s1233"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uSJLg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L1RyPdeCmLJ8AXNSyARDgJgxajlOqLbW3hVGlid39uGDbI1fsG4IVHUIOgBmE5CKzJYenE&#10;1rZlxKk2R1WbVol1iT1RD+BbOFFZCOpeUDGjBaiOF5ByJNGZEZnTn2/hodTxNc06nMLd/A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">
                <v:group id="Group 131" o:spid="_x0000_s1234"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35"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168" o:title=""/>
                    <v:path arrowok="t"/>
                  </v:shape>
                  <v:shape id="Picture 133" o:spid="_x0000_s1236"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169" o:title=""/>
                    <v:path arrowok="t"/>
                  </v:shape>
                  <v:shape id="Picture 134" o:spid="_x0000_s1237"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170" o:title=""/>
                    <v:path arrowok="t"/>
                  </v:shape>
                </v:group>
                <v:shape id="Text Box 135" o:spid="_x0000_s1238"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113BEB91" w:rsidR="008F5B81" w:rsidRDefault="008F5B81" w:rsidP="00BD5921">
                        <w:pPr>
                          <w:pStyle w:val="Caption"/>
                          <w:jc w:val="center"/>
                          <w:rPr>
                            <w:noProof/>
                          </w:rPr>
                        </w:pPr>
                        <w:bookmarkStart w:id="3402" w:name="_Ref420526887"/>
                        <w:bookmarkStart w:id="3403" w:name="_Toc422982634"/>
                        <w:r>
                          <w:t xml:space="preserve">Kép. </w:t>
                        </w:r>
                        <w:r>
                          <w:fldChar w:fldCharType="begin"/>
                        </w:r>
                        <w:r>
                          <w:instrText xml:space="preserve"> STYLEREF 1 \s </w:instrText>
                        </w:r>
                        <w:r>
                          <w:fldChar w:fldCharType="separate"/>
                        </w:r>
                        <w:r w:rsidR="005D6C24">
                          <w:rPr>
                            <w:noProof/>
                          </w:rPr>
                          <w:t>5</w:t>
                        </w:r>
                        <w:r>
                          <w:fldChar w:fldCharType="end"/>
                        </w:r>
                        <w:r>
                          <w:t>.</w:t>
                        </w:r>
                        <w:r>
                          <w:fldChar w:fldCharType="begin"/>
                        </w:r>
                        <w:r>
                          <w:instrText xml:space="preserve"> SEQ Kép. \* ARABIC \s 1 </w:instrText>
                        </w:r>
                        <w:r>
                          <w:fldChar w:fldCharType="separate"/>
                        </w:r>
                        <w:ins w:id="3404" w:author="laca" w:date="2015-06-26T10:03:00Z">
                          <w:r w:rsidR="005D6C24">
                            <w:rPr>
                              <w:noProof/>
                            </w:rPr>
                            <w:t>63</w:t>
                          </w:r>
                        </w:ins>
                        <w:del w:id="3405" w:author="laca" w:date="2015-06-25T07:53:00Z">
                          <w:r w:rsidDel="003C281A">
                            <w:rPr>
                              <w:noProof/>
                            </w:rPr>
                            <w:delText>64</w:delText>
                          </w:r>
                        </w:del>
                        <w:r>
                          <w:fldChar w:fldCharType="end"/>
                        </w:r>
                        <w:bookmarkEnd w:id="3402"/>
                        <w:r>
                          <w:t xml:space="preserve"> Oldalnézetek és felülnéztet, jelölések szemléltetése</w:t>
                        </w:r>
                        <w:bookmarkEnd w:id="3403"/>
                      </w:p>
                    </w:txbxContent>
                  </v:textbox>
                </v:shape>
                <w10:anchorlock/>
              </v:group>
            </w:pict>
          </mc:Fallback>
        </mc:AlternateContent>
      </w:r>
    </w:p>
    <w:p w14:paraId="5E607EEA" w14:textId="77777777" w:rsidR="00BD5921" w:rsidRPr="00BE4225" w:rsidRDefault="00BD5921" w:rsidP="0071433B">
      <w:pPr>
        <w:pStyle w:val="Heading1"/>
        <w:rPr>
          <w:rFonts w:ascii="Times New Roman" w:hAnsi="Times New Roman" w:cs="Times New Roman"/>
          <w:sz w:val="24"/>
          <w:szCs w:val="24"/>
        </w:rPr>
      </w:pPr>
      <w:bookmarkStart w:id="2806" w:name="_Toc417054456"/>
      <w:bookmarkStart w:id="2807" w:name="_Toc417058566"/>
      <w:bookmarkStart w:id="2808" w:name="_Toc417058604"/>
      <w:bookmarkStart w:id="2809" w:name="_Toc417063477"/>
      <w:bookmarkStart w:id="2810" w:name="_Toc417063546"/>
      <w:bookmarkStart w:id="2811" w:name="_Toc417072361"/>
      <w:bookmarkStart w:id="2812" w:name="_Toc417072885"/>
      <w:bookmarkStart w:id="2813" w:name="_Toc417072949"/>
      <w:bookmarkStart w:id="2814" w:name="_Toc420421299"/>
      <w:bookmarkStart w:id="2815" w:name="_Toc420422965"/>
      <w:bookmarkStart w:id="2816" w:name="_Toc420501433"/>
      <w:bookmarkStart w:id="2817" w:name="_Toc420501811"/>
      <w:bookmarkStart w:id="2818" w:name="_Toc420501929"/>
      <w:bookmarkStart w:id="2819" w:name="_Toc420501987"/>
      <w:bookmarkStart w:id="2820" w:name="_Toc420524609"/>
      <w:bookmarkStart w:id="2821" w:name="_Toc420531042"/>
      <w:bookmarkStart w:id="2822" w:name="_Toc417054457"/>
      <w:bookmarkStart w:id="2823" w:name="_Toc417058567"/>
      <w:bookmarkStart w:id="2824" w:name="_Toc417058605"/>
      <w:bookmarkStart w:id="2825" w:name="_Toc417063478"/>
      <w:bookmarkStart w:id="2826" w:name="_Toc417063547"/>
      <w:bookmarkStart w:id="2827" w:name="_Toc417072362"/>
      <w:bookmarkStart w:id="2828" w:name="_Toc417072886"/>
      <w:bookmarkStart w:id="2829" w:name="_Toc417072950"/>
      <w:bookmarkStart w:id="2830" w:name="_Toc420421300"/>
      <w:bookmarkStart w:id="2831" w:name="_Toc420422966"/>
      <w:bookmarkStart w:id="2832" w:name="_Toc420501434"/>
      <w:bookmarkStart w:id="2833" w:name="_Toc420501812"/>
      <w:bookmarkStart w:id="2834" w:name="_Toc420501930"/>
      <w:bookmarkStart w:id="2835" w:name="_Toc420501988"/>
      <w:bookmarkStart w:id="2836" w:name="_Toc420524610"/>
      <w:bookmarkStart w:id="2837" w:name="_Toc420531043"/>
      <w:bookmarkStart w:id="2838" w:name="_Toc422983805"/>
      <w:bookmarkStart w:id="2839" w:name="_Toc42298468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r w:rsidRPr="00BE4225">
        <w:rPr>
          <w:rFonts w:ascii="Times New Roman" w:hAnsi="Times New Roman" w:cs="Times New Roman"/>
          <w:sz w:val="24"/>
          <w:szCs w:val="24"/>
        </w:rPr>
        <w:lastRenderedPageBreak/>
        <w:t>Robot Mechanikai Felépítése</w:t>
      </w:r>
      <w:bookmarkEnd w:id="2838"/>
      <w:bookmarkEnd w:id="2839"/>
    </w:p>
    <w:p w14:paraId="560EBF44" w14:textId="77777777" w:rsidR="00C57441" w:rsidRPr="00B632B4" w:rsidRDefault="00C57441" w:rsidP="00C57441">
      <w:pPr>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304AC340" w:rsidR="00C57441" w:rsidRPr="00B632B4" w:rsidRDefault="00C57441" w:rsidP="00C57441">
      <w:pPr>
        <w:rPr>
          <w:rFonts w:ascii="Times New Roman" w:hAnsi="Times New Roman"/>
        </w:rPr>
      </w:pPr>
      <w:r w:rsidRPr="00B632B4">
        <w:rPr>
          <w:rFonts w:ascii="Times New Roman" w:hAnsi="Times New Roman"/>
        </w:rPr>
        <w:t xml:space="preserve">A 7.1 képen látható </w:t>
      </w:r>
      <w:r w:rsidR="00CF1C26">
        <w:rPr>
          <w:rFonts w:ascii="Times New Roman" w:hAnsi="Times New Roman"/>
        </w:rPr>
        <w:t>k</w:t>
      </w:r>
      <w:r w:rsidR="00CF1C26" w:rsidRPr="00B632B4">
        <w:rPr>
          <w:rFonts w:ascii="Times New Roman" w:hAnsi="Times New Roman"/>
        </w:rPr>
        <w:t>úp</w:t>
      </w:r>
      <w:r w:rsidRPr="00B632B4">
        <w:rPr>
          <w:rFonts w:ascii="Times New Roman" w:hAnsi="Times New Roman"/>
        </w:rPr>
        <w:t>kerék</w:t>
      </w:r>
      <w:r w:rsidR="00CF1C26">
        <w:rPr>
          <w:rFonts w:ascii="Times New Roman" w:hAnsi="Times New Roman"/>
        </w:rPr>
        <w:t xml:space="preserve"> </w:t>
      </w:r>
      <w:r w:rsidRPr="00B632B4">
        <w:rPr>
          <w:rFonts w:ascii="Times New Roman" w:hAnsi="Times New Roman"/>
        </w:rPr>
        <w:t>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2840"/>
      <w:r w:rsidRPr="00B632B4">
        <w:rPr>
          <w:rFonts w:ascii="Times New Roman" w:hAnsi="Times New Roman"/>
        </w:rPr>
        <w:t xml:space="preserve">karok végén tengelyre kifejtett nyomaték elérheti a 60Nm-t. </w:t>
      </w:r>
      <w:commentRangeEnd w:id="2840"/>
      <w:r w:rsidRPr="00B632B4">
        <w:rPr>
          <w:rStyle w:val="CommentReference"/>
        </w:rPr>
        <w:commentReference w:id="2840"/>
      </w:r>
    </w:p>
    <w:p w14:paraId="67F353AA" w14:textId="77777777" w:rsidR="00C57441" w:rsidRPr="00B632B4" w:rsidRDefault="00C57441" w:rsidP="00C57441">
      <w:pPr>
        <w:pStyle w:val="ListParagraph"/>
        <w:numPr>
          <w:ilvl w:val="0"/>
          <w:numId w:val="3"/>
        </w:numPr>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ind w:firstLine="360"/>
        <w:rPr>
          <w:rFonts w:ascii="Times New Roman" w:hAnsi="Times New Roman"/>
        </w:rPr>
      </w:pPr>
      <w:r>
        <w:rPr>
          <w:noProof/>
          <w:lang w:eastAsia="hu-HU"/>
        </w:rPr>
        <w:lastRenderedPageBreak/>
        <mc:AlternateContent>
          <mc:Choice Requires="wps">
            <w:drawing>
              <wp:anchor distT="0" distB="0" distL="114300" distR="114300" simplePos="0" relativeHeight="251667456" behindDoc="0" locked="0" layoutInCell="1" allowOverlap="1" wp14:anchorId="4D46CF3F" wp14:editId="2CA538C5">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E78F6FE" w:rsidR="008F5B81" w:rsidRPr="00C41598" w:rsidRDefault="008F5B81" w:rsidP="00DB5C9B">
                            <w:pPr>
                              <w:pStyle w:val="Caption"/>
                              <w:jc w:val="center"/>
                              <w:rPr>
                                <w:rFonts w:ascii="Times New Roman" w:hAnsi="Times New Roman"/>
                                <w:noProof/>
                                <w:sz w:val="24"/>
                                <w:szCs w:val="24"/>
                              </w:rPr>
                            </w:pPr>
                            <w:bookmarkStart w:id="2841" w:name="_Toc422982635"/>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1</w:t>
                            </w:r>
                            <w:r>
                              <w:fldChar w:fldCharType="end"/>
                            </w:r>
                            <w:r>
                              <w:t xml:space="preserve"> Átételek</w:t>
                            </w:r>
                            <w:bookmarkEnd w:id="28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39" type="#_x0000_t202" style="position:absolute;left:0;text-align:left;margin-left:14.55pt;margin-top:624.85pt;width:457.1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" stroked="f">
                <v:textbox style="mso-fit-shape-to-text:t" inset="0,0,0,0">
                  <w:txbxContent>
                    <w:p w14:paraId="30897F9A" w14:textId="1E78F6FE" w:rsidR="008F5B81" w:rsidRPr="00C41598" w:rsidRDefault="008F5B81" w:rsidP="00DB5C9B">
                      <w:pPr>
                        <w:pStyle w:val="Caption"/>
                        <w:jc w:val="center"/>
                        <w:rPr>
                          <w:rFonts w:ascii="Times New Roman" w:hAnsi="Times New Roman"/>
                          <w:noProof/>
                          <w:sz w:val="24"/>
                          <w:szCs w:val="24"/>
                        </w:rPr>
                      </w:pPr>
                      <w:bookmarkStart w:id="3442" w:name="_Toc422982635"/>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1</w:t>
                      </w:r>
                      <w:r>
                        <w:fldChar w:fldCharType="end"/>
                      </w:r>
                      <w:r>
                        <w:t xml:space="preserve"> Átételek</w:t>
                      </w:r>
                      <w:bookmarkEnd w:id="3442"/>
                    </w:p>
                  </w:txbxContent>
                </v:textbox>
                <w10:wrap type="square"/>
              </v:shape>
            </w:pict>
          </mc:Fallback>
        </mc:AlternateContent>
      </w:r>
      <w:r w:rsidR="00DB5C9B" w:rsidRPr="00BE4225">
        <w:rPr>
          <w:rFonts w:ascii="Times New Roman" w:hAnsi="Times New Roman"/>
          <w:noProof/>
          <w:szCs w:val="24"/>
          <w:lang w:eastAsia="hu-HU"/>
        </w:rPr>
        <mc:AlternateContent>
          <mc:Choice Requires="wpg">
            <w:drawing>
              <wp:anchor distT="0" distB="0" distL="114300" distR="114300" simplePos="0" relativeHeight="251707904" behindDoc="0" locked="0" layoutInCell="1" allowOverlap="1" wp14:anchorId="6740E0EB" wp14:editId="597FB9CD">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8F5B81" w:rsidRPr="004A695E" w:rsidRDefault="008F5B81"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8F5B81" w:rsidRPr="004A695E" w:rsidRDefault="008F5B81"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40" style="position:absolute;left:0;text-align:left;margin-left:14.55pt;margin-top:326.5pt;width:457.1pt;height:293.85pt;z-index:25170790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">
                <v:shape id="Picture 151" o:spid="_x0000_s1241"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172" o:title=""/>
                  <v:path arrowok="t"/>
                </v:shape>
                <v:shape id="Rounded Rectangular Callout 152" o:spid="_x0000_s1242"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8F5B81" w:rsidRPr="004A695E" w:rsidRDefault="008F5B81" w:rsidP="00CD2A41">
                        <w:pPr>
                          <w:jc w:val="center"/>
                          <w:rPr>
                            <w:color w:val="FFFFFF" w:themeColor="background1"/>
                          </w:rPr>
                        </w:pPr>
                        <w:proofErr w:type="gramStart"/>
                        <w:r>
                          <w:rPr>
                            <w:color w:val="FFFFFF" w:themeColor="background1"/>
                          </w:rPr>
                          <w:t>Null</w:t>
                        </w:r>
                        <w:proofErr w:type="gramEnd"/>
                        <w:r>
                          <w:rPr>
                            <w:color w:val="FFFFFF" w:themeColor="background1"/>
                          </w:rPr>
                          <w:t xml:space="preserve"> átmenti érzékelő tárcsája</w:t>
                        </w:r>
                      </w:p>
                    </w:txbxContent>
                  </v:textbox>
                </v:shape>
                <v:shape id="Rounded Rectangular Callout 153" o:spid="_x0000_s1243"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8F5B81" w:rsidRPr="004A695E" w:rsidRDefault="008F5B81"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eastAsia="hu-HU"/>
        </w:rPr>
        <mc:AlternateContent>
          <mc:Choice Requires="wps">
            <w:drawing>
              <wp:anchor distT="0" distB="0" distL="114300" distR="114300" simplePos="0" relativeHeight="251666432" behindDoc="0" locked="0" layoutInCell="1" allowOverlap="1" wp14:anchorId="6971AD78" wp14:editId="1407DE51">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8F5B81" w:rsidRDefault="008F5B81"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44" type="#_x0000_t62" style="position:absolute;left:0;text-align:left;margin-left:224.9pt;margin-top:147.7pt;width:72.45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Xjgw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" adj="-490,64985" fillcolor="#5b9bd5 [3204]" strokecolor="#1f4d78 [1604]" strokeweight="1pt">
                <v:textbox>
                  <w:txbxContent>
                    <w:p w14:paraId="01B79AE1" w14:textId="40F7DC4A" w:rsidR="008F5B81" w:rsidRDefault="008F5B81" w:rsidP="00DB5C9B">
                      <w:pPr>
                        <w:jc w:val="center"/>
                      </w:pPr>
                      <w:r>
                        <w:t>Forgótalp</w:t>
                      </w:r>
                    </w:p>
                  </w:txbxContent>
                </v:textbox>
              </v:shape>
            </w:pict>
          </mc:Fallback>
        </mc:AlternateContent>
      </w:r>
      <w:r w:rsidR="00C81A1F" w:rsidRPr="00BE4225">
        <w:rPr>
          <w:rFonts w:ascii="Times New Roman" w:hAnsi="Times New Roman"/>
          <w:noProof/>
          <w:lang w:eastAsia="hu-HU"/>
        </w:rPr>
        <mc:AlternateContent>
          <mc:Choice Requires="wpg">
            <w:drawing>
              <wp:inline distT="0" distB="0" distL="0" distR="0" wp14:anchorId="0FE80B40" wp14:editId="13CC15FC">
                <wp:extent cx="5566410" cy="3934458"/>
                <wp:effectExtent l="0" t="0" r="0" b="9525"/>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898FE98" w:rsidR="008F5B81" w:rsidRPr="00874D22" w:rsidRDefault="008F5B81" w:rsidP="00235CA1">
                              <w:pPr>
                                <w:pStyle w:val="Caption"/>
                                <w:jc w:val="center"/>
                                <w:rPr>
                                  <w:rFonts w:ascii="Times New Roman" w:hAnsi="Times New Roman"/>
                                  <w:sz w:val="24"/>
                                  <w:szCs w:val="24"/>
                                </w:rPr>
                              </w:pPr>
                              <w:bookmarkStart w:id="2842" w:name="_Toc422982636"/>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Robot vázának Inventoros 3D Képe</w:t>
                              </w:r>
                              <w:bookmarkEnd w:id="2842"/>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10882" cy="3365"/>
                          </a:xfrm>
                          <a:prstGeom prst="wedgeRoundRectCallout">
                            <a:avLst>
                              <a:gd name="adj1" fmla="val -94764"/>
                              <a:gd name="adj2" fmla="val 105785"/>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1FB567A9" w:rsidR="008F5B81" w:rsidRDefault="008F5B81" w:rsidP="00235CA1">
                              <w:pPr>
                                <w:jc w:val="center"/>
                              </w:pPr>
                              <w:r>
                                <w:t>KisKeré</w:t>
                              </w:r>
                              <w:ins w:id="2843" w:author="laca" w:date="2015-06-25T08:06:00Z">
                                <w:r>
                                  <w:t>k</w:t>
                                </w:r>
                              </w:ins>
                              <w:del w:id="2844" w:author="laca" w:date="2015-06-25T08:06:00Z">
                                <w:r w:rsidDel="000E22DD">
                                  <w:delText>k</w:delText>
                                </w:r>
                              </w:del>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1"/>
                            <a:ext cx="10737"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8F5B81" w:rsidRDefault="008F5B81"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45"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">
                <v:shape id="Picture 136" o:spid="_x0000_s1246"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173" o:title=""/>
                  <v:path arrowok="t"/>
                </v:shape>
                <v:shape id="Text Box 137" o:spid="_x0000_s1247"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898FE98" w:rsidR="008F5B81" w:rsidRPr="00874D22" w:rsidRDefault="008F5B81" w:rsidP="00235CA1">
                        <w:pPr>
                          <w:pStyle w:val="Caption"/>
                          <w:jc w:val="center"/>
                          <w:rPr>
                            <w:rFonts w:ascii="Times New Roman" w:hAnsi="Times New Roman"/>
                            <w:sz w:val="24"/>
                            <w:szCs w:val="24"/>
                          </w:rPr>
                        </w:pPr>
                        <w:bookmarkStart w:id="3446" w:name="_Toc422982636"/>
                        <w:r>
                          <w:t xml:space="preserve">Kép. </w:t>
                        </w:r>
                        <w:r>
                          <w:fldChar w:fldCharType="begin"/>
                        </w:r>
                        <w:r>
                          <w:instrText xml:space="preserve"> STYLEREF 1 \s </w:instrText>
                        </w:r>
                        <w:r>
                          <w:fldChar w:fldCharType="separate"/>
                        </w:r>
                        <w:r w:rsidR="005D6C24">
                          <w:rPr>
                            <w:noProof/>
                          </w:rPr>
                          <w:t>6</w:t>
                        </w:r>
                        <w:r>
                          <w:fldChar w:fldCharType="end"/>
                        </w:r>
                        <w:r>
                          <w:t>.</w:t>
                        </w:r>
                        <w:r>
                          <w:fldChar w:fldCharType="begin"/>
                        </w:r>
                        <w:r>
                          <w:instrText xml:space="preserve"> SEQ Kép. \* ARABIC \s 1 </w:instrText>
                        </w:r>
                        <w:r>
                          <w:fldChar w:fldCharType="separate"/>
                        </w:r>
                        <w:r w:rsidR="005D6C24">
                          <w:rPr>
                            <w:noProof/>
                          </w:rPr>
                          <w:t>2</w:t>
                        </w:r>
                        <w:r>
                          <w:fldChar w:fldCharType="end"/>
                        </w:r>
                        <w:r>
                          <w:t xml:space="preserve"> Robot vázának Inventoros 3D Képe</w:t>
                        </w:r>
                        <w:bookmarkEnd w:id="3446"/>
                      </w:p>
                    </w:txbxContent>
                  </v:textbox>
                </v:shape>
                <v:shape id="Rounded Rectangular Callout 174" o:spid="_x0000_s1248" type="#_x0000_t62" style="position:absolute;left:8358;width:10882;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Mm7wA&#10;AADbAAAADwAAAGRycy9kb3ducmV2LnhtbERPSwrCMBDdC94hjODOplUQrUZRseDWzwHGZmyLzaQ0&#10;UevtjSC4m8f7znLdmVo8qXWVZQVJFIMgzq2uuFBwOWejGQjnkTXWlknBmxysV/3eElNtX3yk58kX&#10;IoSwS1FB6X2TSunykgy6yDbEgbvZ1qAPsC2kbvEVwk0tx3E8lQYrDg0lNrQrKb+fHkbBkR/zfXEb&#10;767v7STRGSdJfc2UGg66zQKEp87/xT/3QYf5E/j+Eg6Qq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JiMybvAAAANsAAAAPAAAAAAAAAAAAAAAAAJgCAABkcnMvZG93bnJldi54&#10;bWxQSwUGAAAAAAQABAD1AAAAgQMAAAAA&#10;" adj="-9669,33650" fillcolor="#5b9bd5 [3204]" strokecolor="#1f4d78 [1604]" strokeweight="1pt">
                  <v:textbox>
                    <w:txbxContent>
                      <w:p w14:paraId="6144934F" w14:textId="1FB567A9" w:rsidR="008F5B81" w:rsidRDefault="008F5B81" w:rsidP="00235CA1">
                        <w:pPr>
                          <w:jc w:val="center"/>
                        </w:pPr>
                        <w:r>
                          <w:t>KisKeré</w:t>
                        </w:r>
                        <w:ins w:id="3447" w:author="laca" w:date="2015-06-25T08:06:00Z">
                          <w:r>
                            <w:t>k</w:t>
                          </w:r>
                        </w:ins>
                        <w:del w:id="3448" w:author="laca" w:date="2015-06-25T08:06:00Z">
                          <w:r w:rsidDel="000E22DD">
                            <w:delText>k</w:delText>
                          </w:r>
                        </w:del>
                      </w:p>
                    </w:txbxContent>
                  </v:textbox>
                </v:shape>
                <v:shape id="_x0000_s1249" type="#_x0000_t62" style="position:absolute;left:16885;top:7291;width:10737;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8F5B81" w:rsidRDefault="008F5B81"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rPr>
          <w:rFonts w:ascii="Times New Roman" w:hAnsi="Times New Roman"/>
        </w:rPr>
      </w:pPr>
      <w:bookmarkStart w:id="2845" w:name="_Toc422983806"/>
      <w:bookmarkStart w:id="2846" w:name="_Toc422984686"/>
      <w:r w:rsidRPr="00BE4225">
        <w:rPr>
          <w:rFonts w:ascii="Times New Roman" w:hAnsi="Times New Roman"/>
        </w:rPr>
        <w:t>Elért eredmények, magvalósítások:</w:t>
      </w:r>
      <w:bookmarkEnd w:id="2845"/>
      <w:bookmarkEnd w:id="2846"/>
    </w:p>
    <w:p w14:paraId="35DE4D92" w14:textId="77777777" w:rsidR="00C57441" w:rsidRPr="00B632B4" w:rsidRDefault="00E63D81" w:rsidP="00C57441">
      <w:pPr>
        <w:pStyle w:val="ListParagraph"/>
        <w:numPr>
          <w:ilvl w:val="0"/>
          <w:numId w:val="5"/>
        </w:numPr>
        <w:ind w:left="1444"/>
        <w:rPr>
          <w:rFonts w:ascii="Times New Roman" w:hAnsi="Times New Roman"/>
        </w:rPr>
      </w:pPr>
      <w:bookmarkStart w:id="2847" w:name="_Toc422064142"/>
      <w:bookmarkStart w:id="2848" w:name="_Toc422126925"/>
      <w:bookmarkStart w:id="2849" w:name="_Toc422351577"/>
      <w:bookmarkStart w:id="2850" w:name="_Toc422420086"/>
      <w:bookmarkStart w:id="2851" w:name="_Toc422420139"/>
      <w:bookmarkStart w:id="2852" w:name="_Toc422422230"/>
      <w:bookmarkStart w:id="2853" w:name="_Toc422422407"/>
      <w:r w:rsidRPr="00BE4225">
        <w:rPr>
          <w:rStyle w:val="CommentReference"/>
        </w:rPr>
        <w:commentReference w:id="2854"/>
      </w:r>
      <w:bookmarkEnd w:id="2847"/>
      <w:bookmarkEnd w:id="2848"/>
      <w:bookmarkEnd w:id="2849"/>
      <w:bookmarkEnd w:id="2850"/>
      <w:bookmarkEnd w:id="2851"/>
      <w:bookmarkEnd w:id="2852"/>
      <w:bookmarkEnd w:id="2853"/>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29492B44"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IP</w:t>
      </w:r>
      <w:r w:rsidR="00A37EC8">
        <w:rPr>
          <w:rFonts w:ascii="Times New Roman" w:hAnsi="Times New Roman"/>
        </w:rPr>
        <w:t xml:space="preserve"> </w:t>
      </w:r>
      <w:r w:rsidRPr="00B632B4">
        <w:rPr>
          <w:rFonts w:ascii="Times New Roman" w:hAnsi="Times New Roman"/>
        </w:rPr>
        <w:t xml:space="preserve">mag </w:t>
      </w:r>
      <w:r w:rsidR="003A03AE">
        <w:rPr>
          <w:rFonts w:ascii="Times New Roman" w:hAnsi="Times New Roman"/>
        </w:rPr>
        <w:t xml:space="preserve">tervezése </w:t>
      </w:r>
      <w:r w:rsidRPr="00B632B4">
        <w:rPr>
          <w:rFonts w:ascii="Times New Roman" w:hAnsi="Times New Roman"/>
        </w:rPr>
        <w:t xml:space="preserve"> (</w:t>
      </w:r>
      <w:r w:rsidR="003A03AE">
        <w:rPr>
          <w:rFonts w:ascii="Times New Roman" w:hAnsi="Times New Roman"/>
        </w:rPr>
        <w:t>s</w:t>
      </w:r>
      <w:r w:rsidRPr="00B632B4">
        <w:rPr>
          <w:rFonts w:ascii="Times New Roman" w:hAnsi="Times New Roman"/>
        </w:rPr>
        <w:t>ebesség+</w:t>
      </w:r>
      <w:r w:rsidR="003A03AE">
        <w:rPr>
          <w:rFonts w:ascii="Times New Roman" w:hAnsi="Times New Roman"/>
        </w:rPr>
        <w:t>p</w:t>
      </w:r>
      <w:r w:rsidRPr="00B632B4">
        <w:rPr>
          <w:rFonts w:ascii="Times New Roman" w:hAnsi="Times New Roman"/>
        </w:rPr>
        <w:t xml:space="preserve">ozíció </w:t>
      </w:r>
      <w:r w:rsidR="003A03AE">
        <w:rPr>
          <w:rFonts w:ascii="Times New Roman" w:hAnsi="Times New Roman"/>
        </w:rPr>
        <w:t>s</w:t>
      </w:r>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2855" w:name="_Toc422064143"/>
      <w:bookmarkStart w:id="2856" w:name="_Toc422126926"/>
      <w:bookmarkStart w:id="2857" w:name="_Toc422064144"/>
      <w:bookmarkStart w:id="2858" w:name="_Toc422126927"/>
      <w:bookmarkStart w:id="2859" w:name="_Toc422983807"/>
      <w:bookmarkStart w:id="2860" w:name="_Toc422984687"/>
      <w:bookmarkEnd w:id="2855"/>
      <w:bookmarkEnd w:id="2856"/>
      <w:bookmarkEnd w:id="2857"/>
      <w:bookmarkEnd w:id="2858"/>
      <w:r w:rsidRPr="00BE4225">
        <w:rPr>
          <w:rFonts w:ascii="Times New Roman" w:hAnsi="Times New Roman"/>
        </w:rPr>
        <w:t>Következtetések:</w:t>
      </w:r>
      <w:bookmarkEnd w:id="2859"/>
      <w:bookmarkEnd w:id="2860"/>
    </w:p>
    <w:p w14:paraId="08095A97" w14:textId="3F31380E" w:rsidR="000C3BCD" w:rsidRDefault="000C3BCD" w:rsidP="000C3BCD">
      <w:pPr>
        <w:ind w:firstLine="720"/>
        <w:rPr>
          <w:rFonts w:ascii="Times New Roman" w:hAnsi="Times New Roman"/>
        </w:rPr>
      </w:pPr>
      <w:r w:rsidRPr="00B632B4">
        <w:rPr>
          <w:rFonts w:ascii="Times New Roman" w:hAnsi="Times New Roman"/>
        </w:rPr>
        <w:t>A kivitelezés során sok olyan apró hibára bukkantam, amelyek jó továbbfejlesztési lehetőség</w:t>
      </w:r>
      <w:r>
        <w:rPr>
          <w:rFonts w:ascii="Times New Roman" w:hAnsi="Times New Roman"/>
        </w:rPr>
        <w:t>et nyújtanak a jövőben.</w:t>
      </w:r>
    </w:p>
    <w:p w14:paraId="69E506DA" w14:textId="77777777" w:rsidR="000C3BCD" w:rsidRDefault="000C3BCD" w:rsidP="000C3BCD">
      <w:pPr>
        <w:ind w:firstLine="720"/>
        <w:rPr>
          <w:rFonts w:ascii="Times New Roman" w:hAnsi="Times New Roman"/>
        </w:rPr>
      </w:pPr>
      <w:r>
        <w:rPr>
          <w:rFonts w:ascii="Times New Roman" w:hAnsi="Times New Roman"/>
        </w:rPr>
        <w:t xml:space="preserve">A dolgozat befejeztével, úgy gondolom, hogy jó választás volt </w:t>
      </w:r>
      <w:r w:rsidRPr="00B632B4">
        <w:rPr>
          <w:rFonts w:ascii="Times New Roman" w:hAnsi="Times New Roman"/>
        </w:rPr>
        <w:t xml:space="preserve">az FPGA </w:t>
      </w:r>
      <w:r>
        <w:rPr>
          <w:rFonts w:ascii="Times New Roman" w:hAnsi="Times New Roman"/>
        </w:rPr>
        <w:t xml:space="preserve">fejlesztő </w:t>
      </w:r>
      <w:r w:rsidRPr="00B632B4">
        <w:rPr>
          <w:rFonts w:ascii="Times New Roman" w:hAnsi="Times New Roman"/>
        </w:rPr>
        <w:t>rendszer, mert nagyon jó alapot nyújt mind a szoftveres mind a hardveres továbbfejlesztési lehetőségekre</w:t>
      </w:r>
      <w:r>
        <w:rPr>
          <w:rFonts w:ascii="Times New Roman" w:hAnsi="Times New Roman"/>
        </w:rPr>
        <w:t>. A sebesség szabályozók, valamint a hardveresen kifejlesztett pozíció szabályozok működőképességét alátámasztják a mérési eredmények.</w:t>
      </w:r>
    </w:p>
    <w:p w14:paraId="1244DBA6" w14:textId="77777777" w:rsidR="000C3BCD" w:rsidRPr="00F64A10" w:rsidRDefault="000C3BCD" w:rsidP="000C3BCD">
      <w:pPr>
        <w:ind w:firstLine="720"/>
        <w:rPr>
          <w:rFonts w:ascii="Times New Roman" w:hAnsi="Times New Roman"/>
        </w:rPr>
      </w:pPr>
      <w:r w:rsidRPr="00B632B4">
        <w:rPr>
          <w:rFonts w:ascii="Times New Roman" w:hAnsi="Times New Roman"/>
        </w:rPr>
        <w:t>A sebesség mérő modult még ki kellene egészíteni</w:t>
      </w:r>
      <w:r>
        <w:rPr>
          <w:rFonts w:ascii="Times New Roman" w:hAnsi="Times New Roman"/>
        </w:rPr>
        <w:t xml:space="preserve"> egy zajszűrővel, ami az a</w:t>
      </w:r>
      <w:r w:rsidRPr="00B632B4">
        <w:rPr>
          <w:rFonts w:ascii="Times New Roman" w:hAnsi="Times New Roman"/>
        </w:rPr>
        <w:t>lacsony sebesség</w:t>
      </w:r>
      <w:r>
        <w:rPr>
          <w:rFonts w:ascii="Times New Roman" w:hAnsi="Times New Roman"/>
        </w:rPr>
        <w:t xml:space="preserve">ből adódik. </w:t>
      </w:r>
      <w:r w:rsidRPr="00F64A10">
        <w:rPr>
          <w:rFonts w:ascii="Times New Roman" w:hAnsi="Times New Roman"/>
        </w:rPr>
        <w:t xml:space="preserve">A mechanikai rendszeren is lehetne átalakításokat végezni. A rendszeren kívül levő motorokat </w:t>
      </w:r>
      <w:r>
        <w:rPr>
          <w:rFonts w:ascii="Times New Roman" w:hAnsi="Times New Roman"/>
        </w:rPr>
        <w:t>be kellene vinni a vázon belülre</w:t>
      </w:r>
      <w:r w:rsidRPr="00F64A10">
        <w:rPr>
          <w:rFonts w:ascii="Times New Roman" w:hAnsi="Times New Roman"/>
        </w:rPr>
        <w:t xml:space="preserve">. A lánctalpakat is át kellene alakítani, mert nem fognak megfelelni a kültéri követelményeknek. </w:t>
      </w:r>
    </w:p>
    <w:p w14:paraId="76AB2BD8" w14:textId="77777777" w:rsidR="000C3BCD" w:rsidRPr="00B632B4" w:rsidRDefault="000C3BCD" w:rsidP="000C3BCD">
      <w:pPr>
        <w:rPr>
          <w:rFonts w:ascii="Times New Roman" w:hAnsi="Times New Roman"/>
        </w:rPr>
      </w:pPr>
      <w:r w:rsidRPr="00B632B4">
        <w:rPr>
          <w:rFonts w:ascii="Times New Roman" w:hAnsi="Times New Roman"/>
        </w:rPr>
        <w:lastRenderedPageBreak/>
        <w:t xml:space="preserve">Ami a rendszer működése szempontjából sok előnyt jelentene DC motorok áramának a mérése, amely segítene a szabályzásban és a védelemben is. </w:t>
      </w:r>
    </w:p>
    <w:p w14:paraId="1FBDF4AF" w14:textId="5E4047B4" w:rsidR="000C3BCD" w:rsidRDefault="000C3BCD" w:rsidP="000C3BCD">
      <w:pPr>
        <w:rPr>
          <w:rFonts w:ascii="Times New Roman" w:hAnsi="Times New Roman"/>
        </w:rPr>
      </w:pPr>
      <w:r w:rsidRPr="00B632B4">
        <w:rPr>
          <w:rFonts w:ascii="Times New Roman" w:hAnsi="Times New Roman"/>
        </w:rPr>
        <w:t xml:space="preserve">A rendszer energia ellátására mindenféleképen minimum két független akkumulátor lenne szükség amiatt, hogy a teljesítmény elektronika </w:t>
      </w:r>
      <w:r w:rsidR="00CF1C26">
        <w:rPr>
          <w:rFonts w:ascii="Times New Roman" w:hAnsi="Times New Roman"/>
        </w:rPr>
        <w:t>é</w:t>
      </w:r>
      <w:r w:rsidRPr="00B632B4">
        <w:rPr>
          <w:rFonts w:ascii="Times New Roman" w:hAnsi="Times New Roman"/>
        </w:rPr>
        <w:t>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p>
    <w:p w14:paraId="556090C0" w14:textId="77777777" w:rsidR="000C3BCD" w:rsidRPr="00F64A10" w:rsidRDefault="000C3BCD" w:rsidP="000C3BCD">
      <w:pPr>
        <w:ind w:firstLine="720"/>
        <w:rPr>
          <w:rFonts w:ascii="Times New Roman" w:hAnsi="Times New Roman"/>
        </w:rPr>
      </w:pPr>
      <w:r>
        <w:rPr>
          <w:rFonts w:ascii="Times New Roman" w:hAnsi="Times New Roman"/>
        </w:rPr>
        <w:t>Mindezek</w:t>
      </w:r>
      <w:r w:rsidRPr="00F64A10">
        <w:rPr>
          <w:rFonts w:ascii="Times New Roman" w:hAnsi="Times New Roman"/>
        </w:rPr>
        <w:t xml:space="preserve"> kivitelezésében az anyagi háttér nagy részben akadályozta munkámat.</w:t>
      </w:r>
    </w:p>
    <w:p w14:paraId="749DF1E9" w14:textId="77777777" w:rsidR="000C3BCD" w:rsidRPr="00B632B4" w:rsidRDefault="000C3BCD" w:rsidP="000C3BCD">
      <w:pPr>
        <w:rPr>
          <w:rFonts w:ascii="Times New Roman" w:hAnsi="Times New Roman"/>
        </w:rPr>
      </w:pPr>
      <w:r w:rsidRPr="00B632B4">
        <w:rPr>
          <w:rFonts w:ascii="Times New Roman" w:hAnsi="Times New Roman"/>
        </w:rPr>
        <w:tab/>
        <w:t>Kommunikációs összekötetés is bevált, a</w:t>
      </w:r>
      <w:r>
        <w:rPr>
          <w:rFonts w:ascii="Times New Roman" w:hAnsi="Times New Roman"/>
        </w:rPr>
        <w:t>z adatcsere</w:t>
      </w:r>
      <w:r w:rsidRPr="00B632B4">
        <w:rPr>
          <w:rFonts w:ascii="Times New Roman" w:hAnsi="Times New Roman"/>
        </w:rPr>
        <w:t xml:space="preserve"> TCP protokol</w:t>
      </w:r>
      <w:r>
        <w:rPr>
          <w:rFonts w:ascii="Times New Roman" w:hAnsi="Times New Roman"/>
        </w:rPr>
        <w:t>lon keresztül hatékonyan működik.</w:t>
      </w:r>
      <w:r w:rsidRPr="00B632B4">
        <w:rPr>
          <w:rFonts w:ascii="Times New Roman" w:hAnsi="Times New Roman"/>
        </w:rPr>
        <w:t xml:space="preserve"> A router elősegíti a további elemek integrálását a rendszerbe</w:t>
      </w:r>
      <w:r>
        <w:rPr>
          <w:rFonts w:ascii="Times New Roman" w:hAnsi="Times New Roman"/>
        </w:rPr>
        <w:t>,</w:t>
      </w:r>
      <w:r w:rsidRPr="00B632B4">
        <w:rPr>
          <w:rFonts w:ascii="Times New Roman" w:hAnsi="Times New Roman"/>
        </w:rPr>
        <w:t xml:space="preserv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p>
    <w:p w14:paraId="6A566184" w14:textId="77777777" w:rsidR="000C3BCD" w:rsidRPr="00B632B4" w:rsidRDefault="000C3BCD" w:rsidP="000C3BCD">
      <w:pPr>
        <w:rPr>
          <w:rFonts w:ascii="Times New Roman" w:hAnsi="Times New Roman"/>
        </w:rPr>
      </w:pPr>
      <w:r w:rsidRPr="00B632B4">
        <w:rPr>
          <w:rFonts w:ascii="Times New Roman" w:hAnsi="Times New Roman"/>
        </w:rPr>
        <w:tab/>
        <w:t>Az inkrementális szenzorok</w:t>
      </w:r>
      <w:r>
        <w:rPr>
          <w:rFonts w:ascii="Times New Roman" w:hAnsi="Times New Roman"/>
        </w:rPr>
        <w:t>,</w:t>
      </w:r>
      <w:r w:rsidRPr="001432EB">
        <w:rPr>
          <w:rFonts w:ascii="Times New Roman" w:hAnsi="Times New Roman"/>
        </w:rPr>
        <w:t xml:space="preserve"> </w:t>
      </w:r>
      <w:r w:rsidRPr="00B632B4">
        <w:rPr>
          <w:rFonts w:ascii="Times New Roman" w:hAnsi="Times New Roman"/>
        </w:rPr>
        <w:t>amelyeket készítettem</w:t>
      </w:r>
      <w:r>
        <w:rPr>
          <w:rFonts w:ascii="Times New Roman" w:hAnsi="Times New Roman"/>
        </w:rPr>
        <w:t xml:space="preserve">, az elvárásoknak megfelelően teljesítik feladataikat, </w:t>
      </w:r>
      <w:r w:rsidRPr="00B632B4">
        <w:rPr>
          <w:rFonts w:ascii="Times New Roman" w:hAnsi="Times New Roman"/>
        </w:rPr>
        <w:t>nagyon olcsón tudtam előállítani a piaci árhoz viszonyítva. Fejlesztés szempontjából a tárcsák felbontása is növelhető lenne a tárcsák átmérőjének megnövelésével és a jobb minőségű lézeres nyomtató használatával.</w:t>
      </w:r>
    </w:p>
    <w:p w14:paraId="0EE7F81F" w14:textId="4F9F90A8" w:rsidR="000C3BCD" w:rsidRPr="00B632B4" w:rsidRDefault="000C3BCD" w:rsidP="000C3BCD">
      <w:pPr>
        <w:rPr>
          <w:rFonts w:ascii="Times New Roman" w:hAnsi="Times New Roman"/>
        </w:rPr>
      </w:pPr>
      <w:r w:rsidRPr="00B632B4">
        <w:rPr>
          <w:rFonts w:ascii="Times New Roman" w:hAnsi="Times New Roman"/>
        </w:rPr>
        <w:tab/>
        <w:t xml:space="preserve">Összességében tekintve </w:t>
      </w:r>
      <w:r>
        <w:rPr>
          <w:rFonts w:ascii="Times New Roman" w:hAnsi="Times New Roman"/>
        </w:rPr>
        <w:t>ez</w:t>
      </w:r>
      <w:r w:rsidR="00E32F7E">
        <w:rPr>
          <w:rFonts w:ascii="Times New Roman" w:hAnsi="Times New Roman"/>
        </w:rPr>
        <w:t xml:space="preserve"> a</w:t>
      </w:r>
      <w:r w:rsidRPr="00B632B4">
        <w:rPr>
          <w:rFonts w:ascii="Times New Roman" w:hAnsi="Times New Roman"/>
        </w:rPr>
        <w:t xml:space="preserve"> rendszer nagyon jó </w:t>
      </w:r>
      <w:r>
        <w:rPr>
          <w:rFonts w:ascii="Times New Roman" w:hAnsi="Times New Roman"/>
        </w:rPr>
        <w:t xml:space="preserve">lehetőségekre mutat rá </w:t>
      </w:r>
      <w:r w:rsidRPr="00B632B4">
        <w:rPr>
          <w:rFonts w:ascii="Times New Roman" w:hAnsi="Times New Roman"/>
        </w:rPr>
        <w:t xml:space="preserve">szoftver </w:t>
      </w:r>
      <w:r>
        <w:rPr>
          <w:rFonts w:ascii="Times New Roman" w:hAnsi="Times New Roman"/>
        </w:rPr>
        <w:t>és</w:t>
      </w:r>
      <w:r w:rsidRPr="00B632B4">
        <w:rPr>
          <w:rFonts w:ascii="Times New Roman" w:hAnsi="Times New Roman"/>
        </w:rPr>
        <w:t xml:space="preserve"> elektronika </w:t>
      </w:r>
      <w:r>
        <w:rPr>
          <w:rFonts w:ascii="Times New Roman" w:hAnsi="Times New Roman"/>
        </w:rPr>
        <w:t>tovább</w:t>
      </w:r>
      <w:r w:rsidRPr="00B632B4">
        <w:rPr>
          <w:rFonts w:ascii="Times New Roman" w:hAnsi="Times New Roman"/>
        </w:rPr>
        <w:t>fejlesztés</w:t>
      </w:r>
      <w:r>
        <w:rPr>
          <w:rFonts w:ascii="Times New Roman" w:hAnsi="Times New Roman"/>
        </w:rPr>
        <w:t xml:space="preserve"> szempontjából</w:t>
      </w:r>
      <w:r w:rsidRPr="00B632B4">
        <w:rPr>
          <w:rFonts w:ascii="Times New Roman" w:hAnsi="Times New Roman"/>
        </w:rPr>
        <w:t xml:space="preserve">. </w:t>
      </w:r>
      <w:r>
        <w:rPr>
          <w:rFonts w:ascii="Times New Roman" w:hAnsi="Times New Roman"/>
        </w:rPr>
        <w:t>A rendszer előállítási költsége jóval a</w:t>
      </w:r>
      <w:r w:rsidRPr="00B632B4">
        <w:rPr>
          <w:rFonts w:ascii="Times New Roman" w:hAnsi="Times New Roman"/>
        </w:rPr>
        <w:t xml:space="preserve"> piaci ár</w:t>
      </w:r>
      <w:r>
        <w:rPr>
          <w:rFonts w:ascii="Times New Roman" w:hAnsi="Times New Roman"/>
        </w:rPr>
        <w:t xml:space="preserve"> alatt van, viszonyítva egy hasonló rendszer közbeszerzési értékéhez.</w:t>
      </w:r>
      <w:r w:rsidRPr="00B632B4">
        <w:rPr>
          <w:rFonts w:ascii="Times New Roman" w:hAnsi="Times New Roman"/>
        </w:rPr>
        <w:t>.</w:t>
      </w:r>
      <w:r w:rsidRPr="00E44B77">
        <w:rPr>
          <w:rFonts w:ascii="Times New Roman" w:hAnsi="Times New Roman"/>
        </w:rPr>
        <w:t xml:space="preserve"> </w:t>
      </w:r>
    </w:p>
    <w:p w14:paraId="742677B4" w14:textId="377D6183" w:rsidR="000C3BCD" w:rsidRPr="00B632B4" w:rsidRDefault="00E32F7E" w:rsidP="000C3BCD">
      <w:pPr>
        <w:rPr>
          <w:rFonts w:ascii="Times New Roman" w:hAnsi="Times New Roman"/>
        </w:rPr>
      </w:pPr>
      <w:r>
        <w:rPr>
          <w:rFonts w:ascii="Times New Roman" w:hAnsi="Times New Roman"/>
        </w:rPr>
        <w:t>S</w:t>
      </w:r>
      <w:r w:rsidR="000C3BCD">
        <w:rPr>
          <w:rFonts w:ascii="Times New Roman" w:hAnsi="Times New Roman"/>
        </w:rPr>
        <w:t>ok mindent megtanulhattam a munkafázisok során, nemcsak elektronika, hanem mechanika terén is. Az így szerzett tapasztalatokat szeretném majd továbbvinni a jövőben.</w:t>
      </w:r>
    </w:p>
    <w:p w14:paraId="2F9F2C20" w14:textId="7B8DD835" w:rsidR="00635BE4" w:rsidRPr="00BE4225" w:rsidRDefault="00ED22AB" w:rsidP="000C3BCD">
      <w:pPr>
        <w:rPr>
          <w:rFonts w:ascii="Times New Roman" w:hAnsi="Times New Roman"/>
        </w:rPr>
      </w:pPr>
      <w:r w:rsidRPr="00BE4225">
        <w:rPr>
          <w:rFonts w:ascii="Times New Roman" w:hAnsi="Times New Roman"/>
        </w:rPr>
        <w:br w:type="page"/>
      </w:r>
    </w:p>
    <w:bookmarkStart w:id="2861" w:name="_Toc422984688" w:displacedByCustomXml="next"/>
    <w:bookmarkStart w:id="2862" w:name="_Toc422983808"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rPr>
              <w:rFonts w:ascii="Times New Roman" w:hAnsi="Times New Roman" w:cs="Times New Roman"/>
              <w:sz w:val="24"/>
              <w:szCs w:val="24"/>
            </w:rPr>
          </w:pPr>
          <w:r w:rsidRPr="00BE4225">
            <w:rPr>
              <w:rFonts w:ascii="Times New Roman" w:hAnsi="Times New Roman" w:cs="Times New Roman"/>
              <w:sz w:val="24"/>
              <w:szCs w:val="24"/>
            </w:rPr>
            <w:t>Bibliográfia</w:t>
          </w:r>
          <w:bookmarkEnd w:id="2862"/>
          <w:bookmarkEnd w:id="2861"/>
        </w:p>
        <w:sdt>
          <w:sdtPr>
            <w:rPr>
              <w:rFonts w:ascii="Times New Roman" w:hAnsi="Times New Roman"/>
            </w:rPr>
            <w:id w:val="111145805"/>
            <w:bibliography/>
          </w:sdtPr>
          <w:sdtEndPr/>
          <w:sdtContent>
            <w:p w14:paraId="43E3FA85" w14:textId="77777777" w:rsidR="005D6C24" w:rsidRDefault="00ED22AB" w:rsidP="005D6C24">
              <w:pPr>
                <w:pStyle w:val="Bibliography"/>
                <w:rPr>
                  <w:ins w:id="2863" w:author="laca" w:date="2015-06-26T10:03:00Z"/>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ins w:id="2864" w:author="laca" w:date="2015-06-26T10:03:00Z">
                <w:r w:rsidR="005D6C24">
                  <w:rPr>
                    <w:noProof/>
                    <w:vanish/>
                  </w:rPr>
                  <w:t>x</w:t>
                </w:r>
              </w:ins>
            </w:p>
            <w:tbl>
              <w:tblPr>
                <w:tblW w:w="5000" w:type="pct"/>
                <w:tblCellSpacing w:w="15" w:type="dxa"/>
                <w:tblCellMar>
                  <w:top w:w="15" w:type="dxa"/>
                  <w:left w:w="15" w:type="dxa"/>
                  <w:bottom w:w="15" w:type="dxa"/>
                  <w:right w:w="15" w:type="dxa"/>
                </w:tblCellMar>
                <w:tblLook w:val="04A0" w:firstRow="1" w:lastRow="0" w:firstColumn="1" w:lastColumn="0" w:noHBand="0" w:noVBand="1"/>
                <w:tblPrChange w:id="2865" w:author="laca" w:date="2015-06-26T10:03: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11"/>
                <w:gridCol w:w="8355"/>
                <w:tblGridChange w:id="2866">
                  <w:tblGrid>
                    <w:gridCol w:w="480"/>
                    <w:gridCol w:w="480"/>
                  </w:tblGrid>
                </w:tblGridChange>
              </w:tblGrid>
              <w:tr w:rsidR="005D6C24" w14:paraId="6EAEE2E5" w14:textId="77777777" w:rsidTr="005D6C24">
                <w:trPr>
                  <w:tblCellSpacing w:w="15" w:type="dxa"/>
                  <w:ins w:id="2867" w:author="laca" w:date="2015-06-26T10:03:00Z"/>
                  <w:trPrChange w:id="2868" w:author="laca" w:date="2015-06-26T10:03:00Z">
                    <w:trPr>
                      <w:tblCellSpacing w:w="15" w:type="dxa"/>
                    </w:trPr>
                  </w:trPrChange>
                </w:trPr>
                <w:tc>
                  <w:tcPr>
                    <w:tcW w:w="0" w:type="auto"/>
                    <w:hideMark/>
                    <w:tcPrChange w:id="2869" w:author="laca" w:date="2015-06-26T10:03:00Z">
                      <w:tcPr>
                        <w:tcW w:w="0" w:type="auto"/>
                        <w:hideMark/>
                      </w:tcPr>
                    </w:tcPrChange>
                  </w:tcPr>
                  <w:p w14:paraId="1C0EA612" w14:textId="77777777" w:rsidR="005D6C24" w:rsidRDefault="005D6C24">
                    <w:pPr>
                      <w:pStyle w:val="Bibliography"/>
                      <w:jc w:val="right"/>
                      <w:rPr>
                        <w:ins w:id="2870" w:author="laca" w:date="2015-06-26T10:03:00Z"/>
                        <w:noProof/>
                      </w:rPr>
                    </w:pPr>
                    <w:ins w:id="2871" w:author="laca" w:date="2015-06-26T10:03:00Z">
                      <w:r>
                        <w:rPr>
                          <w:noProof/>
                        </w:rPr>
                        <w:t>[1]</w:t>
                      </w:r>
                    </w:ins>
                  </w:p>
                </w:tc>
                <w:tc>
                  <w:tcPr>
                    <w:tcW w:w="0" w:type="auto"/>
                    <w:hideMark/>
                    <w:tcPrChange w:id="2872" w:author="laca" w:date="2015-06-26T10:03:00Z">
                      <w:tcPr>
                        <w:tcW w:w="0" w:type="auto"/>
                        <w:hideMark/>
                      </w:tcPr>
                    </w:tcPrChange>
                  </w:tcPr>
                  <w:p w14:paraId="7905CDA3" w14:textId="77777777" w:rsidR="005D6C24" w:rsidRDefault="005D6C24">
                    <w:pPr>
                      <w:pStyle w:val="Bibliography"/>
                      <w:rPr>
                        <w:ins w:id="2873" w:author="laca" w:date="2015-06-26T10:03:00Z"/>
                        <w:noProof/>
                      </w:rPr>
                    </w:pPr>
                    <w:ins w:id="2874" w:author="laca" w:date="2015-06-26T10:03:00Z">
                      <w:r>
                        <w:rPr>
                          <w:noProof/>
                        </w:rPr>
                        <w:t xml:space="preserve">Márton Lőrinc, </w:t>
                      </w:r>
                      <w:r>
                        <w:rPr>
                          <w:i/>
                          <w:iCs/>
                          <w:noProof/>
                        </w:rPr>
                        <w:t>Irányítástechnika</w:t>
                      </w:r>
                      <w:r>
                        <w:rPr>
                          <w:noProof/>
                        </w:rPr>
                        <w:t>. Kolozsvár: Scientia, 2009.</w:t>
                      </w:r>
                    </w:ins>
                  </w:p>
                </w:tc>
              </w:tr>
              <w:tr w:rsidR="005D6C24" w14:paraId="76CC7A07" w14:textId="77777777" w:rsidTr="005D6C24">
                <w:trPr>
                  <w:tblCellSpacing w:w="15" w:type="dxa"/>
                  <w:ins w:id="2875" w:author="laca" w:date="2015-06-26T10:03:00Z"/>
                  <w:trPrChange w:id="2876" w:author="laca" w:date="2015-06-26T10:03:00Z">
                    <w:trPr>
                      <w:tblCellSpacing w:w="15" w:type="dxa"/>
                    </w:trPr>
                  </w:trPrChange>
                </w:trPr>
                <w:tc>
                  <w:tcPr>
                    <w:tcW w:w="0" w:type="auto"/>
                    <w:hideMark/>
                    <w:tcPrChange w:id="2877" w:author="laca" w:date="2015-06-26T10:03:00Z">
                      <w:tcPr>
                        <w:tcW w:w="0" w:type="auto"/>
                        <w:hideMark/>
                      </w:tcPr>
                    </w:tcPrChange>
                  </w:tcPr>
                  <w:p w14:paraId="46434E9F" w14:textId="77777777" w:rsidR="005D6C24" w:rsidRDefault="005D6C24">
                    <w:pPr>
                      <w:pStyle w:val="Bibliography"/>
                      <w:jc w:val="right"/>
                      <w:rPr>
                        <w:ins w:id="2878" w:author="laca" w:date="2015-06-26T10:03:00Z"/>
                        <w:noProof/>
                      </w:rPr>
                    </w:pPr>
                    <w:ins w:id="2879" w:author="laca" w:date="2015-06-26T10:03:00Z">
                      <w:r>
                        <w:rPr>
                          <w:noProof/>
                        </w:rPr>
                        <w:t>[2]</w:t>
                      </w:r>
                    </w:ins>
                  </w:p>
                </w:tc>
                <w:tc>
                  <w:tcPr>
                    <w:tcW w:w="0" w:type="auto"/>
                    <w:hideMark/>
                    <w:tcPrChange w:id="2880" w:author="laca" w:date="2015-06-26T10:03:00Z">
                      <w:tcPr>
                        <w:tcW w:w="0" w:type="auto"/>
                        <w:hideMark/>
                      </w:tcPr>
                    </w:tcPrChange>
                  </w:tcPr>
                  <w:p w14:paraId="1F2C051A" w14:textId="77777777" w:rsidR="005D6C24" w:rsidRDefault="005D6C24">
                    <w:pPr>
                      <w:pStyle w:val="Bibliography"/>
                      <w:rPr>
                        <w:ins w:id="2881" w:author="laca" w:date="2015-06-26T10:03:00Z"/>
                        <w:noProof/>
                      </w:rPr>
                    </w:pPr>
                    <w:ins w:id="2882" w:author="laca" w:date="2015-06-26T10:03:00Z">
                      <w:r>
                        <w:rPr>
                          <w:noProof/>
                        </w:rPr>
                        <w:t>Dr Kavita Khare, Dr R. P. Singh Prof. Vikas Gupta, "Efficient FPGA Design and Implementation of Digital PID Controllers in Simulink," 2013.</w:t>
                      </w:r>
                    </w:ins>
                  </w:p>
                </w:tc>
              </w:tr>
              <w:tr w:rsidR="005D6C24" w14:paraId="7D89E8AC" w14:textId="77777777" w:rsidTr="005D6C24">
                <w:trPr>
                  <w:tblCellSpacing w:w="15" w:type="dxa"/>
                  <w:ins w:id="2883" w:author="laca" w:date="2015-06-26T10:03:00Z"/>
                  <w:trPrChange w:id="2884" w:author="laca" w:date="2015-06-26T10:03:00Z">
                    <w:trPr>
                      <w:tblCellSpacing w:w="15" w:type="dxa"/>
                    </w:trPr>
                  </w:trPrChange>
                </w:trPr>
                <w:tc>
                  <w:tcPr>
                    <w:tcW w:w="0" w:type="auto"/>
                    <w:hideMark/>
                    <w:tcPrChange w:id="2885" w:author="laca" w:date="2015-06-26T10:03:00Z">
                      <w:tcPr>
                        <w:tcW w:w="0" w:type="auto"/>
                        <w:hideMark/>
                      </w:tcPr>
                    </w:tcPrChange>
                  </w:tcPr>
                  <w:p w14:paraId="1D72589B" w14:textId="77777777" w:rsidR="005D6C24" w:rsidRDefault="005D6C24">
                    <w:pPr>
                      <w:pStyle w:val="Bibliography"/>
                      <w:jc w:val="right"/>
                      <w:rPr>
                        <w:ins w:id="2886" w:author="laca" w:date="2015-06-26T10:03:00Z"/>
                        <w:noProof/>
                      </w:rPr>
                    </w:pPr>
                    <w:ins w:id="2887" w:author="laca" w:date="2015-06-26T10:03:00Z">
                      <w:r>
                        <w:rPr>
                          <w:noProof/>
                        </w:rPr>
                        <w:t>[3]</w:t>
                      </w:r>
                    </w:ins>
                  </w:p>
                </w:tc>
                <w:tc>
                  <w:tcPr>
                    <w:tcW w:w="0" w:type="auto"/>
                    <w:hideMark/>
                    <w:tcPrChange w:id="2888" w:author="laca" w:date="2015-06-26T10:03:00Z">
                      <w:tcPr>
                        <w:tcW w:w="0" w:type="auto"/>
                        <w:hideMark/>
                      </w:tcPr>
                    </w:tcPrChange>
                  </w:tcPr>
                  <w:p w14:paraId="46BDE1BD" w14:textId="77777777" w:rsidR="005D6C24" w:rsidRDefault="005D6C24">
                    <w:pPr>
                      <w:pStyle w:val="Bibliography"/>
                      <w:rPr>
                        <w:ins w:id="2889" w:author="laca" w:date="2015-06-26T10:03:00Z"/>
                        <w:noProof/>
                      </w:rPr>
                    </w:pPr>
                    <w:ins w:id="2890" w:author="laca" w:date="2015-06-26T10:03:00Z">
                      <w:r>
                        <w:rPr>
                          <w:noProof/>
                        </w:rPr>
                        <w:t xml:space="preserve">xilinx. http://www.xilinx.com/. [Online]. </w:t>
                      </w:r>
                      <w:r>
                        <w:rPr>
                          <w:noProof/>
                        </w:rPr>
                        <w:fldChar w:fldCharType="begin"/>
                      </w:r>
                      <w:r>
                        <w:rPr>
                          <w:noProof/>
                        </w:rPr>
                        <w:instrText xml:space="preserve"> HYPERLINK "http://www.xilinx.com/support/documentation/sw_manuals/xilinx14_5/sysgen_gs.pdf" </w:instrText>
                      </w:r>
                      <w:r>
                        <w:rPr>
                          <w:noProof/>
                        </w:rPr>
                        <w:fldChar w:fldCharType="separate"/>
                      </w:r>
                      <w:r>
                        <w:rPr>
                          <w:rStyle w:val="Hyperlink"/>
                          <w:noProof/>
                        </w:rPr>
                        <w:t>http://www.xilinx.com/support/documentation/sw_manuals/xilinx14_5/sysgen_gs.pdf</w:t>
                      </w:r>
                      <w:r>
                        <w:rPr>
                          <w:noProof/>
                        </w:rPr>
                        <w:fldChar w:fldCharType="end"/>
                      </w:r>
                    </w:ins>
                  </w:p>
                </w:tc>
              </w:tr>
              <w:tr w:rsidR="005D6C24" w14:paraId="588638BD" w14:textId="77777777" w:rsidTr="005D6C24">
                <w:trPr>
                  <w:tblCellSpacing w:w="15" w:type="dxa"/>
                  <w:ins w:id="2891" w:author="laca" w:date="2015-06-26T10:03:00Z"/>
                  <w:trPrChange w:id="2892" w:author="laca" w:date="2015-06-26T10:03:00Z">
                    <w:trPr>
                      <w:tblCellSpacing w:w="15" w:type="dxa"/>
                    </w:trPr>
                  </w:trPrChange>
                </w:trPr>
                <w:tc>
                  <w:tcPr>
                    <w:tcW w:w="0" w:type="auto"/>
                    <w:hideMark/>
                    <w:tcPrChange w:id="2893" w:author="laca" w:date="2015-06-26T10:03:00Z">
                      <w:tcPr>
                        <w:tcW w:w="0" w:type="auto"/>
                        <w:hideMark/>
                      </w:tcPr>
                    </w:tcPrChange>
                  </w:tcPr>
                  <w:p w14:paraId="2EB00699" w14:textId="77777777" w:rsidR="005D6C24" w:rsidRDefault="005D6C24">
                    <w:pPr>
                      <w:pStyle w:val="Bibliography"/>
                      <w:jc w:val="right"/>
                      <w:rPr>
                        <w:ins w:id="2894" w:author="laca" w:date="2015-06-26T10:03:00Z"/>
                        <w:noProof/>
                      </w:rPr>
                    </w:pPr>
                    <w:ins w:id="2895" w:author="laca" w:date="2015-06-26T10:03:00Z">
                      <w:r>
                        <w:rPr>
                          <w:noProof/>
                        </w:rPr>
                        <w:t>[4]</w:t>
                      </w:r>
                    </w:ins>
                  </w:p>
                </w:tc>
                <w:tc>
                  <w:tcPr>
                    <w:tcW w:w="0" w:type="auto"/>
                    <w:hideMark/>
                    <w:tcPrChange w:id="2896" w:author="laca" w:date="2015-06-26T10:03:00Z">
                      <w:tcPr>
                        <w:tcW w:w="0" w:type="auto"/>
                        <w:hideMark/>
                      </w:tcPr>
                    </w:tcPrChange>
                  </w:tcPr>
                  <w:p w14:paraId="31F9D5A7" w14:textId="77777777" w:rsidR="005D6C24" w:rsidRDefault="005D6C24">
                    <w:pPr>
                      <w:pStyle w:val="Bibliography"/>
                      <w:rPr>
                        <w:ins w:id="2897" w:author="laca" w:date="2015-06-26T10:03:00Z"/>
                        <w:noProof/>
                      </w:rPr>
                    </w:pPr>
                    <w:ins w:id="2898" w:author="laca" w:date="2015-06-26T10:03:00Z">
                      <w:r>
                        <w:rPr>
                          <w:noProof/>
                        </w:rPr>
                        <w:t>Nema Rajesh, Thakur Rajeev, and Gupta Ruchi, "Design &amp; Implementation of FPGA Based On PID Controller," 2013.</w:t>
                      </w:r>
                    </w:ins>
                  </w:p>
                </w:tc>
              </w:tr>
              <w:tr w:rsidR="005D6C24" w14:paraId="083F6B6B" w14:textId="77777777" w:rsidTr="005D6C24">
                <w:trPr>
                  <w:tblCellSpacing w:w="15" w:type="dxa"/>
                  <w:ins w:id="2899" w:author="laca" w:date="2015-06-26T10:03:00Z"/>
                  <w:trPrChange w:id="2900" w:author="laca" w:date="2015-06-26T10:03:00Z">
                    <w:trPr>
                      <w:tblCellSpacing w:w="15" w:type="dxa"/>
                    </w:trPr>
                  </w:trPrChange>
                </w:trPr>
                <w:tc>
                  <w:tcPr>
                    <w:tcW w:w="0" w:type="auto"/>
                    <w:hideMark/>
                    <w:tcPrChange w:id="2901" w:author="laca" w:date="2015-06-26T10:03:00Z">
                      <w:tcPr>
                        <w:tcW w:w="0" w:type="auto"/>
                        <w:hideMark/>
                      </w:tcPr>
                    </w:tcPrChange>
                  </w:tcPr>
                  <w:p w14:paraId="303B9908" w14:textId="77777777" w:rsidR="005D6C24" w:rsidRDefault="005D6C24">
                    <w:pPr>
                      <w:pStyle w:val="Bibliography"/>
                      <w:jc w:val="right"/>
                      <w:rPr>
                        <w:ins w:id="2902" w:author="laca" w:date="2015-06-26T10:03:00Z"/>
                        <w:noProof/>
                      </w:rPr>
                    </w:pPr>
                    <w:ins w:id="2903" w:author="laca" w:date="2015-06-26T10:03:00Z">
                      <w:r>
                        <w:rPr>
                          <w:noProof/>
                        </w:rPr>
                        <w:t>[5]</w:t>
                      </w:r>
                    </w:ins>
                  </w:p>
                </w:tc>
                <w:tc>
                  <w:tcPr>
                    <w:tcW w:w="0" w:type="auto"/>
                    <w:hideMark/>
                    <w:tcPrChange w:id="2904" w:author="laca" w:date="2015-06-26T10:03:00Z">
                      <w:tcPr>
                        <w:tcW w:w="0" w:type="auto"/>
                        <w:hideMark/>
                      </w:tcPr>
                    </w:tcPrChange>
                  </w:tcPr>
                  <w:p w14:paraId="796A90BC" w14:textId="77777777" w:rsidR="005D6C24" w:rsidRDefault="005D6C24">
                    <w:pPr>
                      <w:pStyle w:val="Bibliography"/>
                      <w:rPr>
                        <w:ins w:id="2905" w:author="laca" w:date="2015-06-26T10:03:00Z"/>
                        <w:noProof/>
                      </w:rPr>
                    </w:pPr>
                    <w:ins w:id="2906" w:author="laca" w:date="2015-06-26T10:03:00Z">
                      <w:r>
                        <w:rPr>
                          <w:noProof/>
                        </w:rPr>
                        <w:t xml:space="preserve">http://www.ms.sapientia.ro/elektronika. [Online]. </w:t>
                      </w:r>
                      <w:r>
                        <w:rPr>
                          <w:noProof/>
                        </w:rPr>
                        <w:fldChar w:fldCharType="begin"/>
                      </w:r>
                      <w:r>
                        <w:rPr>
                          <w:noProof/>
                        </w:rPr>
                        <w:instrText xml:space="preserve"> HYPERLINK "http://www.ms.sapientia.ro/elektronika/fileok/jelerzekelok/szt_lab08_inkrementallis_ado.pdf" </w:instrText>
                      </w:r>
                      <w:r>
                        <w:rPr>
                          <w:noProof/>
                        </w:rPr>
                        <w:fldChar w:fldCharType="separate"/>
                      </w:r>
                      <w:r>
                        <w:rPr>
                          <w:rStyle w:val="Hyperlink"/>
                          <w:noProof/>
                        </w:rPr>
                        <w:t>http://www.ms.sapientia.ro/elektronika/fileok/jelerzekelok/szt_lab08_inkrementallis_ado.pdf</w:t>
                      </w:r>
                      <w:r>
                        <w:rPr>
                          <w:noProof/>
                        </w:rPr>
                        <w:fldChar w:fldCharType="end"/>
                      </w:r>
                    </w:ins>
                  </w:p>
                </w:tc>
              </w:tr>
              <w:tr w:rsidR="005D6C24" w14:paraId="347DA5C3" w14:textId="77777777" w:rsidTr="005D6C24">
                <w:trPr>
                  <w:tblCellSpacing w:w="15" w:type="dxa"/>
                  <w:ins w:id="2907" w:author="laca" w:date="2015-06-26T10:03:00Z"/>
                  <w:trPrChange w:id="2908" w:author="laca" w:date="2015-06-26T10:03:00Z">
                    <w:trPr>
                      <w:tblCellSpacing w:w="15" w:type="dxa"/>
                    </w:trPr>
                  </w:trPrChange>
                </w:trPr>
                <w:tc>
                  <w:tcPr>
                    <w:tcW w:w="0" w:type="auto"/>
                    <w:hideMark/>
                    <w:tcPrChange w:id="2909" w:author="laca" w:date="2015-06-26T10:03:00Z">
                      <w:tcPr>
                        <w:tcW w:w="0" w:type="auto"/>
                        <w:hideMark/>
                      </w:tcPr>
                    </w:tcPrChange>
                  </w:tcPr>
                  <w:p w14:paraId="0408A9BD" w14:textId="77777777" w:rsidR="005D6C24" w:rsidRDefault="005D6C24">
                    <w:pPr>
                      <w:pStyle w:val="Bibliography"/>
                      <w:jc w:val="right"/>
                      <w:rPr>
                        <w:ins w:id="2910" w:author="laca" w:date="2015-06-26T10:03:00Z"/>
                        <w:noProof/>
                      </w:rPr>
                    </w:pPr>
                    <w:ins w:id="2911" w:author="laca" w:date="2015-06-26T10:03:00Z">
                      <w:r>
                        <w:rPr>
                          <w:noProof/>
                        </w:rPr>
                        <w:t>[6]</w:t>
                      </w:r>
                    </w:ins>
                  </w:p>
                </w:tc>
                <w:tc>
                  <w:tcPr>
                    <w:tcW w:w="0" w:type="auto"/>
                    <w:hideMark/>
                    <w:tcPrChange w:id="2912" w:author="laca" w:date="2015-06-26T10:03:00Z">
                      <w:tcPr>
                        <w:tcW w:w="0" w:type="auto"/>
                        <w:hideMark/>
                      </w:tcPr>
                    </w:tcPrChange>
                  </w:tcPr>
                  <w:p w14:paraId="5B645E2C" w14:textId="77777777" w:rsidR="005D6C24" w:rsidRDefault="005D6C24">
                    <w:pPr>
                      <w:pStyle w:val="Bibliography"/>
                      <w:rPr>
                        <w:ins w:id="2913" w:author="laca" w:date="2015-06-26T10:03:00Z"/>
                        <w:noProof/>
                      </w:rPr>
                    </w:pPr>
                    <w:ins w:id="2914" w:author="laca" w:date="2015-06-26T10:03:00Z">
                      <w:r>
                        <w:rPr>
                          <w:noProof/>
                        </w:rPr>
                        <w:t>András Gergő KOCSIS Krisztián LAMÁR, "IMPLEMENTATION OF SPEED MEASUREMENT FOR ELECTRICAL DRIVES EQUIPPED WITH QUADRATURE ENCODER IN LabVIEW FPGA ," 2013.</w:t>
                      </w:r>
                    </w:ins>
                  </w:p>
                </w:tc>
              </w:tr>
              <w:tr w:rsidR="005D6C24" w14:paraId="6799506F" w14:textId="77777777" w:rsidTr="005D6C24">
                <w:trPr>
                  <w:tblCellSpacing w:w="15" w:type="dxa"/>
                  <w:ins w:id="2915" w:author="laca" w:date="2015-06-26T10:03:00Z"/>
                  <w:trPrChange w:id="2916" w:author="laca" w:date="2015-06-26T10:03:00Z">
                    <w:trPr>
                      <w:tblCellSpacing w:w="15" w:type="dxa"/>
                    </w:trPr>
                  </w:trPrChange>
                </w:trPr>
                <w:tc>
                  <w:tcPr>
                    <w:tcW w:w="0" w:type="auto"/>
                    <w:hideMark/>
                    <w:tcPrChange w:id="2917" w:author="laca" w:date="2015-06-26T10:03:00Z">
                      <w:tcPr>
                        <w:tcW w:w="0" w:type="auto"/>
                        <w:hideMark/>
                      </w:tcPr>
                    </w:tcPrChange>
                  </w:tcPr>
                  <w:p w14:paraId="534CF345" w14:textId="77777777" w:rsidR="005D6C24" w:rsidRDefault="005D6C24">
                    <w:pPr>
                      <w:pStyle w:val="Bibliography"/>
                      <w:jc w:val="right"/>
                      <w:rPr>
                        <w:ins w:id="2918" w:author="laca" w:date="2015-06-26T10:03:00Z"/>
                        <w:noProof/>
                      </w:rPr>
                    </w:pPr>
                    <w:ins w:id="2919" w:author="laca" w:date="2015-06-26T10:03:00Z">
                      <w:r>
                        <w:rPr>
                          <w:noProof/>
                        </w:rPr>
                        <w:t>[7]</w:t>
                      </w:r>
                    </w:ins>
                  </w:p>
                </w:tc>
                <w:tc>
                  <w:tcPr>
                    <w:tcW w:w="0" w:type="auto"/>
                    <w:hideMark/>
                    <w:tcPrChange w:id="2920" w:author="laca" w:date="2015-06-26T10:03:00Z">
                      <w:tcPr>
                        <w:tcW w:w="0" w:type="auto"/>
                        <w:hideMark/>
                      </w:tcPr>
                    </w:tcPrChange>
                  </w:tcPr>
                  <w:p w14:paraId="4A1D7834" w14:textId="77777777" w:rsidR="005D6C24" w:rsidRDefault="005D6C24">
                    <w:pPr>
                      <w:pStyle w:val="Bibliography"/>
                      <w:rPr>
                        <w:ins w:id="2921" w:author="laca" w:date="2015-06-26T10:03:00Z"/>
                        <w:noProof/>
                      </w:rPr>
                    </w:pPr>
                    <w:ins w:id="2922" w:author="laca" w:date="2015-06-26T10:03:00Z">
                      <w:r>
                        <w:rPr>
                          <w:noProof/>
                        </w:rPr>
                        <w:t xml:space="preserve">Márton Lőrinc. http://www.ms.sapientia.ro/~martonl/index.htm. [Online]. </w:t>
                      </w:r>
                      <w:r>
                        <w:rPr>
                          <w:noProof/>
                        </w:rPr>
                        <w:fldChar w:fldCharType="begin"/>
                      </w:r>
                      <w:r>
                        <w:rPr>
                          <w:noProof/>
                        </w:rPr>
                        <w:instrText xml:space="preserve"> HYPERLINK "http://www.ms.sapientia.ro/~martonl/Docs/Labs/IRI_L1.pdf" </w:instrText>
                      </w:r>
                      <w:r>
                        <w:rPr>
                          <w:noProof/>
                        </w:rPr>
                        <w:fldChar w:fldCharType="separate"/>
                      </w:r>
                      <w:r>
                        <w:rPr>
                          <w:rStyle w:val="Hyperlink"/>
                          <w:noProof/>
                        </w:rPr>
                        <w:t>http://www.ms.sapientia.ro/~martonl/Docs/Labs/IRI_L1.pdf</w:t>
                      </w:r>
                      <w:r>
                        <w:rPr>
                          <w:noProof/>
                        </w:rPr>
                        <w:fldChar w:fldCharType="end"/>
                      </w:r>
                    </w:ins>
                  </w:p>
                </w:tc>
              </w:tr>
              <w:tr w:rsidR="005D6C24" w14:paraId="4924E894" w14:textId="77777777" w:rsidTr="005D6C24">
                <w:trPr>
                  <w:tblCellSpacing w:w="15" w:type="dxa"/>
                  <w:ins w:id="2923" w:author="laca" w:date="2015-06-26T10:03:00Z"/>
                  <w:trPrChange w:id="2924" w:author="laca" w:date="2015-06-26T10:03:00Z">
                    <w:trPr>
                      <w:tblCellSpacing w:w="15" w:type="dxa"/>
                    </w:trPr>
                  </w:trPrChange>
                </w:trPr>
                <w:tc>
                  <w:tcPr>
                    <w:tcW w:w="0" w:type="auto"/>
                    <w:hideMark/>
                    <w:tcPrChange w:id="2925" w:author="laca" w:date="2015-06-26T10:03:00Z">
                      <w:tcPr>
                        <w:tcW w:w="0" w:type="auto"/>
                        <w:hideMark/>
                      </w:tcPr>
                    </w:tcPrChange>
                  </w:tcPr>
                  <w:p w14:paraId="7FAFA197" w14:textId="77777777" w:rsidR="005D6C24" w:rsidRDefault="005D6C24">
                    <w:pPr>
                      <w:pStyle w:val="Bibliography"/>
                      <w:jc w:val="right"/>
                      <w:rPr>
                        <w:ins w:id="2926" w:author="laca" w:date="2015-06-26T10:03:00Z"/>
                        <w:noProof/>
                      </w:rPr>
                    </w:pPr>
                    <w:ins w:id="2927" w:author="laca" w:date="2015-06-26T10:03:00Z">
                      <w:r>
                        <w:rPr>
                          <w:noProof/>
                        </w:rPr>
                        <w:t>[8]</w:t>
                      </w:r>
                    </w:ins>
                  </w:p>
                </w:tc>
                <w:tc>
                  <w:tcPr>
                    <w:tcW w:w="0" w:type="auto"/>
                    <w:hideMark/>
                    <w:tcPrChange w:id="2928" w:author="laca" w:date="2015-06-26T10:03:00Z">
                      <w:tcPr>
                        <w:tcW w:w="0" w:type="auto"/>
                        <w:hideMark/>
                      </w:tcPr>
                    </w:tcPrChange>
                  </w:tcPr>
                  <w:p w14:paraId="0FD713F2" w14:textId="77777777" w:rsidR="005D6C24" w:rsidRDefault="005D6C24">
                    <w:pPr>
                      <w:pStyle w:val="Bibliography"/>
                      <w:rPr>
                        <w:ins w:id="2929" w:author="laca" w:date="2015-06-26T10:03:00Z"/>
                        <w:noProof/>
                      </w:rPr>
                    </w:pPr>
                    <w:ins w:id="2930" w:author="laca" w:date="2015-06-26T10:03:00Z">
                      <w:r>
                        <w:rPr>
                          <w:noProof/>
                        </w:rPr>
                        <w:t xml:space="preserve">Márton Lőrincz. http://www.ms.sapientia.ro/. [Online]. </w:t>
                      </w:r>
                      <w:r>
                        <w:rPr>
                          <w:noProof/>
                        </w:rPr>
                        <w:fldChar w:fldCharType="begin"/>
                      </w:r>
                      <w:r>
                        <w:rPr>
                          <w:noProof/>
                        </w:rPr>
                        <w:instrText xml:space="preserve"> HYPERLINK "http://www.ms.sapientia.ro/~martonl/Docs/Lectures/Holtidos_Folyamatok_Iranyitasa.pdf" </w:instrText>
                      </w:r>
                      <w:r>
                        <w:rPr>
                          <w:noProof/>
                        </w:rPr>
                        <w:fldChar w:fldCharType="separate"/>
                      </w:r>
                      <w:r>
                        <w:rPr>
                          <w:rStyle w:val="Hyperlink"/>
                          <w:noProof/>
                        </w:rPr>
                        <w:t>http://www.ms.sapientia.ro/~martonl/Docs/Lectures/Holtidos_Folyamatok_Iranyitasa.pdf</w:t>
                      </w:r>
                      <w:r>
                        <w:rPr>
                          <w:noProof/>
                        </w:rPr>
                        <w:fldChar w:fldCharType="end"/>
                      </w:r>
                    </w:ins>
                  </w:p>
                </w:tc>
              </w:tr>
              <w:tr w:rsidR="005D6C24" w14:paraId="4E9A4F21" w14:textId="77777777" w:rsidTr="005D6C24">
                <w:trPr>
                  <w:tblCellSpacing w:w="15" w:type="dxa"/>
                  <w:ins w:id="2931" w:author="laca" w:date="2015-06-26T10:03:00Z"/>
                  <w:trPrChange w:id="2932" w:author="laca" w:date="2015-06-26T10:03:00Z">
                    <w:trPr>
                      <w:tblCellSpacing w:w="15" w:type="dxa"/>
                    </w:trPr>
                  </w:trPrChange>
                </w:trPr>
                <w:tc>
                  <w:tcPr>
                    <w:tcW w:w="0" w:type="auto"/>
                    <w:hideMark/>
                    <w:tcPrChange w:id="2933" w:author="laca" w:date="2015-06-26T10:03:00Z">
                      <w:tcPr>
                        <w:tcW w:w="0" w:type="auto"/>
                        <w:hideMark/>
                      </w:tcPr>
                    </w:tcPrChange>
                  </w:tcPr>
                  <w:p w14:paraId="27FB626A" w14:textId="77777777" w:rsidR="005D6C24" w:rsidRDefault="005D6C24">
                    <w:pPr>
                      <w:pStyle w:val="Bibliography"/>
                      <w:jc w:val="right"/>
                      <w:rPr>
                        <w:ins w:id="2934" w:author="laca" w:date="2015-06-26T10:03:00Z"/>
                        <w:noProof/>
                      </w:rPr>
                    </w:pPr>
                    <w:ins w:id="2935" w:author="laca" w:date="2015-06-26T10:03:00Z">
                      <w:r>
                        <w:rPr>
                          <w:noProof/>
                        </w:rPr>
                        <w:t>[9]</w:t>
                      </w:r>
                    </w:ins>
                  </w:p>
                </w:tc>
                <w:tc>
                  <w:tcPr>
                    <w:tcW w:w="0" w:type="auto"/>
                    <w:hideMark/>
                    <w:tcPrChange w:id="2936" w:author="laca" w:date="2015-06-26T10:03:00Z">
                      <w:tcPr>
                        <w:tcW w:w="0" w:type="auto"/>
                        <w:hideMark/>
                      </w:tcPr>
                    </w:tcPrChange>
                  </w:tcPr>
                  <w:p w14:paraId="71FB3E84" w14:textId="77777777" w:rsidR="005D6C24" w:rsidRDefault="005D6C24">
                    <w:pPr>
                      <w:pStyle w:val="Bibliography"/>
                      <w:rPr>
                        <w:ins w:id="2937" w:author="laca" w:date="2015-06-26T10:03:00Z"/>
                        <w:noProof/>
                      </w:rPr>
                    </w:pPr>
                    <w:ins w:id="2938" w:author="laca" w:date="2015-06-26T10:03:00Z">
                      <w:r>
                        <w:rPr>
                          <w:noProof/>
                        </w:rPr>
                        <w:t xml:space="preserve">InvenSense Inc. www.olimex.com. [Online]. </w:t>
                      </w:r>
                      <w:r>
                        <w:rPr>
                          <w:noProof/>
                        </w:rPr>
                        <w:fldChar w:fldCharType="begin"/>
                      </w:r>
                      <w:r>
                        <w:rPr>
                          <w:noProof/>
                        </w:rPr>
                        <w:instrText xml:space="preserve"> HYPERLINK "https://www.olimex.com/Products/Modules/Sensors/MOD-MPU6050/resources/RM-MPU-60xxA_rev_4.pdf" </w:instrText>
                      </w:r>
                      <w:r>
                        <w:rPr>
                          <w:noProof/>
                        </w:rPr>
                        <w:fldChar w:fldCharType="separate"/>
                      </w:r>
                      <w:r>
                        <w:rPr>
                          <w:rStyle w:val="Hyperlink"/>
                          <w:noProof/>
                        </w:rPr>
                        <w:t>https://www.olimex.com/Products/Modules/Sensors/MOD-MPU6050/resources/RM-MPU-60xxA_rev_4.pdf</w:t>
                      </w:r>
                      <w:r>
                        <w:rPr>
                          <w:noProof/>
                        </w:rPr>
                        <w:fldChar w:fldCharType="end"/>
                      </w:r>
                    </w:ins>
                  </w:p>
                </w:tc>
              </w:tr>
              <w:tr w:rsidR="005D6C24" w14:paraId="62181504" w14:textId="77777777" w:rsidTr="005D6C24">
                <w:trPr>
                  <w:tblCellSpacing w:w="15" w:type="dxa"/>
                  <w:ins w:id="2939" w:author="laca" w:date="2015-06-26T10:03:00Z"/>
                  <w:trPrChange w:id="2940" w:author="laca" w:date="2015-06-26T10:03:00Z">
                    <w:trPr>
                      <w:tblCellSpacing w:w="15" w:type="dxa"/>
                    </w:trPr>
                  </w:trPrChange>
                </w:trPr>
                <w:tc>
                  <w:tcPr>
                    <w:tcW w:w="0" w:type="auto"/>
                    <w:hideMark/>
                    <w:tcPrChange w:id="2941" w:author="laca" w:date="2015-06-26T10:03:00Z">
                      <w:tcPr>
                        <w:tcW w:w="0" w:type="auto"/>
                        <w:hideMark/>
                      </w:tcPr>
                    </w:tcPrChange>
                  </w:tcPr>
                  <w:p w14:paraId="10DA8486" w14:textId="77777777" w:rsidR="005D6C24" w:rsidRDefault="005D6C24">
                    <w:pPr>
                      <w:pStyle w:val="Bibliography"/>
                      <w:jc w:val="right"/>
                      <w:rPr>
                        <w:ins w:id="2942" w:author="laca" w:date="2015-06-26T10:03:00Z"/>
                        <w:noProof/>
                      </w:rPr>
                    </w:pPr>
                    <w:ins w:id="2943" w:author="laca" w:date="2015-06-26T10:03:00Z">
                      <w:r>
                        <w:rPr>
                          <w:noProof/>
                        </w:rPr>
                        <w:t>[10]</w:t>
                      </w:r>
                    </w:ins>
                  </w:p>
                </w:tc>
                <w:tc>
                  <w:tcPr>
                    <w:tcW w:w="0" w:type="auto"/>
                    <w:hideMark/>
                    <w:tcPrChange w:id="2944" w:author="laca" w:date="2015-06-26T10:03:00Z">
                      <w:tcPr>
                        <w:tcW w:w="0" w:type="auto"/>
                        <w:hideMark/>
                      </w:tcPr>
                    </w:tcPrChange>
                  </w:tcPr>
                  <w:p w14:paraId="2A1AD2DC" w14:textId="77777777" w:rsidR="005D6C24" w:rsidRDefault="005D6C24">
                    <w:pPr>
                      <w:pStyle w:val="Bibliography"/>
                      <w:rPr>
                        <w:ins w:id="2945" w:author="laca" w:date="2015-06-26T10:03:00Z"/>
                        <w:noProof/>
                      </w:rPr>
                    </w:pPr>
                    <w:ins w:id="2946" w:author="laca" w:date="2015-06-26T10:03:00Z">
                      <w:r>
                        <w:rPr>
                          <w:noProof/>
                        </w:rPr>
                        <w:t xml:space="preserve">xilinx. http://www.xilinx.com. [Online]. </w:t>
                      </w:r>
                      <w:r>
                        <w:rPr>
                          <w:noProof/>
                        </w:rPr>
                        <w:fldChar w:fldCharType="begin"/>
                      </w:r>
                      <w:r>
                        <w:rPr>
                          <w:noProof/>
                        </w:rPr>
                        <w:instrText xml:space="preserve"> HYPERLINK "http://www.xilinx.com/support/documentation/application_notes/xapp1026.pdf" </w:instrText>
                      </w:r>
                      <w:r>
                        <w:rPr>
                          <w:noProof/>
                        </w:rPr>
                        <w:fldChar w:fldCharType="separate"/>
                      </w:r>
                      <w:r>
                        <w:rPr>
                          <w:rStyle w:val="Hyperlink"/>
                          <w:noProof/>
                        </w:rPr>
                        <w:t>http://www.xilinx.com/support/documentation/application_notes/xapp1026.pdf</w:t>
                      </w:r>
                      <w:r>
                        <w:rPr>
                          <w:noProof/>
                        </w:rPr>
                        <w:fldChar w:fldCharType="end"/>
                      </w:r>
                    </w:ins>
                  </w:p>
                </w:tc>
              </w:tr>
              <w:tr w:rsidR="005D6C24" w14:paraId="733AEC28" w14:textId="77777777" w:rsidTr="005D6C24">
                <w:trPr>
                  <w:tblCellSpacing w:w="15" w:type="dxa"/>
                  <w:ins w:id="2947" w:author="laca" w:date="2015-06-26T10:03:00Z"/>
                  <w:trPrChange w:id="2948" w:author="laca" w:date="2015-06-26T10:03:00Z">
                    <w:trPr>
                      <w:tblCellSpacing w:w="15" w:type="dxa"/>
                    </w:trPr>
                  </w:trPrChange>
                </w:trPr>
                <w:tc>
                  <w:tcPr>
                    <w:tcW w:w="0" w:type="auto"/>
                    <w:hideMark/>
                    <w:tcPrChange w:id="2949" w:author="laca" w:date="2015-06-26T10:03:00Z">
                      <w:tcPr>
                        <w:tcW w:w="0" w:type="auto"/>
                        <w:hideMark/>
                      </w:tcPr>
                    </w:tcPrChange>
                  </w:tcPr>
                  <w:p w14:paraId="50EB2526" w14:textId="77777777" w:rsidR="005D6C24" w:rsidRDefault="005D6C24">
                    <w:pPr>
                      <w:pStyle w:val="Bibliography"/>
                      <w:jc w:val="right"/>
                      <w:rPr>
                        <w:ins w:id="2950" w:author="laca" w:date="2015-06-26T10:03:00Z"/>
                        <w:noProof/>
                      </w:rPr>
                    </w:pPr>
                    <w:ins w:id="2951" w:author="laca" w:date="2015-06-26T10:03:00Z">
                      <w:r>
                        <w:rPr>
                          <w:noProof/>
                        </w:rPr>
                        <w:t>[11]</w:t>
                      </w:r>
                    </w:ins>
                  </w:p>
                </w:tc>
                <w:tc>
                  <w:tcPr>
                    <w:tcW w:w="0" w:type="auto"/>
                    <w:hideMark/>
                    <w:tcPrChange w:id="2952" w:author="laca" w:date="2015-06-26T10:03:00Z">
                      <w:tcPr>
                        <w:tcW w:w="0" w:type="auto"/>
                        <w:hideMark/>
                      </w:tcPr>
                    </w:tcPrChange>
                  </w:tcPr>
                  <w:p w14:paraId="67FD15D1" w14:textId="77777777" w:rsidR="005D6C24" w:rsidRDefault="005D6C24">
                    <w:pPr>
                      <w:pStyle w:val="Bibliography"/>
                      <w:rPr>
                        <w:ins w:id="2953" w:author="laca" w:date="2015-06-26T10:03:00Z"/>
                        <w:noProof/>
                      </w:rPr>
                    </w:pPr>
                    <w:ins w:id="2954" w:author="laca" w:date="2015-06-26T10:03:00Z">
                      <w:r>
                        <w:rPr>
                          <w:noProof/>
                        </w:rPr>
                        <w:t xml:space="preserve">intersil. http://www.intersil.com/. [Online]. </w:t>
                      </w:r>
                      <w:r>
                        <w:rPr>
                          <w:noProof/>
                        </w:rPr>
                        <w:fldChar w:fldCharType="begin"/>
                      </w:r>
                      <w:r>
                        <w:rPr>
                          <w:noProof/>
                        </w:rPr>
                        <w:instrText xml:space="preserve"> HYPERLINK "http://www.intersil.com/content/dam/Intersil/documents/hip4/hip4082.pdf" </w:instrText>
                      </w:r>
                      <w:r>
                        <w:rPr>
                          <w:noProof/>
                        </w:rPr>
                        <w:fldChar w:fldCharType="separate"/>
                      </w:r>
                      <w:r>
                        <w:rPr>
                          <w:rStyle w:val="Hyperlink"/>
                          <w:noProof/>
                        </w:rPr>
                        <w:t>http://www.intersil.com/content/dam/Intersil/documents/hip4/hip4082.pdf</w:t>
                      </w:r>
                      <w:r>
                        <w:rPr>
                          <w:noProof/>
                        </w:rPr>
                        <w:fldChar w:fldCharType="end"/>
                      </w:r>
                    </w:ins>
                  </w:p>
                </w:tc>
              </w:tr>
              <w:tr w:rsidR="005D6C24" w14:paraId="61C28042" w14:textId="77777777" w:rsidTr="005D6C24">
                <w:trPr>
                  <w:tblCellSpacing w:w="15" w:type="dxa"/>
                  <w:ins w:id="2955" w:author="laca" w:date="2015-06-26T10:03:00Z"/>
                  <w:trPrChange w:id="2956" w:author="laca" w:date="2015-06-26T10:03:00Z">
                    <w:trPr>
                      <w:tblCellSpacing w:w="15" w:type="dxa"/>
                    </w:trPr>
                  </w:trPrChange>
                </w:trPr>
                <w:tc>
                  <w:tcPr>
                    <w:tcW w:w="0" w:type="auto"/>
                    <w:hideMark/>
                    <w:tcPrChange w:id="2957" w:author="laca" w:date="2015-06-26T10:03:00Z">
                      <w:tcPr>
                        <w:tcW w:w="0" w:type="auto"/>
                        <w:hideMark/>
                      </w:tcPr>
                    </w:tcPrChange>
                  </w:tcPr>
                  <w:p w14:paraId="3682B6B0" w14:textId="77777777" w:rsidR="005D6C24" w:rsidRDefault="005D6C24">
                    <w:pPr>
                      <w:pStyle w:val="Bibliography"/>
                      <w:jc w:val="right"/>
                      <w:rPr>
                        <w:ins w:id="2958" w:author="laca" w:date="2015-06-26T10:03:00Z"/>
                        <w:noProof/>
                      </w:rPr>
                    </w:pPr>
                    <w:ins w:id="2959" w:author="laca" w:date="2015-06-26T10:03:00Z">
                      <w:r>
                        <w:rPr>
                          <w:noProof/>
                        </w:rPr>
                        <w:t>[12]</w:t>
                      </w:r>
                    </w:ins>
                  </w:p>
                </w:tc>
                <w:tc>
                  <w:tcPr>
                    <w:tcW w:w="0" w:type="auto"/>
                    <w:hideMark/>
                    <w:tcPrChange w:id="2960" w:author="laca" w:date="2015-06-26T10:03:00Z">
                      <w:tcPr>
                        <w:tcW w:w="0" w:type="auto"/>
                        <w:hideMark/>
                      </w:tcPr>
                    </w:tcPrChange>
                  </w:tcPr>
                  <w:p w14:paraId="4FA75707" w14:textId="77777777" w:rsidR="005D6C24" w:rsidRDefault="005D6C24">
                    <w:pPr>
                      <w:pStyle w:val="Bibliography"/>
                      <w:rPr>
                        <w:ins w:id="2961" w:author="laca" w:date="2015-06-26T10:03:00Z"/>
                        <w:noProof/>
                      </w:rPr>
                    </w:pPr>
                    <w:ins w:id="2962" w:author="laca" w:date="2015-06-26T10:03:00Z">
                      <w:r>
                        <w:rPr>
                          <w:noProof/>
                        </w:rPr>
                        <w:t xml:space="preserve">Silicon labs. http://www.silabs.com/. [Online]. </w:t>
                      </w:r>
                      <w:r>
                        <w:rPr>
                          <w:noProof/>
                        </w:rPr>
                        <w:fldChar w:fldCharType="begin"/>
                      </w:r>
                      <w:r>
                        <w:rPr>
                          <w:noProof/>
                        </w:rPr>
                        <w:instrText xml:space="preserve"> HYPERLINK "http://www.silabs.com/Support%20Documents/TechnicalDocs/AN486.pdf" </w:instrText>
                      </w:r>
                      <w:r>
                        <w:rPr>
                          <w:noProof/>
                        </w:rPr>
                        <w:fldChar w:fldCharType="separate"/>
                      </w:r>
                      <w:r>
                        <w:rPr>
                          <w:rStyle w:val="Hyperlink"/>
                          <w:noProof/>
                        </w:rPr>
                        <w:t>http://www.silabs.com/Support%20Documents/TechnicalDocs/AN486.pdf</w:t>
                      </w:r>
                      <w:r>
                        <w:rPr>
                          <w:noProof/>
                        </w:rPr>
                        <w:fldChar w:fldCharType="end"/>
                      </w:r>
                    </w:ins>
                  </w:p>
                </w:tc>
              </w:tr>
              <w:tr w:rsidR="005D6C24" w14:paraId="3E5B9F9F" w14:textId="77777777" w:rsidTr="005D6C24">
                <w:trPr>
                  <w:tblCellSpacing w:w="15" w:type="dxa"/>
                  <w:ins w:id="2963" w:author="laca" w:date="2015-06-26T10:03:00Z"/>
                  <w:trPrChange w:id="2964" w:author="laca" w:date="2015-06-26T10:03:00Z">
                    <w:trPr>
                      <w:tblCellSpacing w:w="15" w:type="dxa"/>
                    </w:trPr>
                  </w:trPrChange>
                </w:trPr>
                <w:tc>
                  <w:tcPr>
                    <w:tcW w:w="0" w:type="auto"/>
                    <w:hideMark/>
                    <w:tcPrChange w:id="2965" w:author="laca" w:date="2015-06-26T10:03:00Z">
                      <w:tcPr>
                        <w:tcW w:w="0" w:type="auto"/>
                        <w:hideMark/>
                      </w:tcPr>
                    </w:tcPrChange>
                  </w:tcPr>
                  <w:p w14:paraId="7DBF4036" w14:textId="77777777" w:rsidR="005D6C24" w:rsidRDefault="005D6C24">
                    <w:pPr>
                      <w:pStyle w:val="Bibliography"/>
                      <w:jc w:val="right"/>
                      <w:rPr>
                        <w:ins w:id="2966" w:author="laca" w:date="2015-06-26T10:03:00Z"/>
                        <w:noProof/>
                      </w:rPr>
                    </w:pPr>
                    <w:ins w:id="2967" w:author="laca" w:date="2015-06-26T10:03:00Z">
                      <w:r>
                        <w:rPr>
                          <w:noProof/>
                        </w:rPr>
                        <w:t>[13]</w:t>
                      </w:r>
                    </w:ins>
                  </w:p>
                </w:tc>
                <w:tc>
                  <w:tcPr>
                    <w:tcW w:w="0" w:type="auto"/>
                    <w:hideMark/>
                    <w:tcPrChange w:id="2968" w:author="laca" w:date="2015-06-26T10:03:00Z">
                      <w:tcPr>
                        <w:tcW w:w="0" w:type="auto"/>
                        <w:hideMark/>
                      </w:tcPr>
                    </w:tcPrChange>
                  </w:tcPr>
                  <w:p w14:paraId="2D0F4876" w14:textId="77777777" w:rsidR="005D6C24" w:rsidRDefault="005D6C24">
                    <w:pPr>
                      <w:pStyle w:val="Bibliography"/>
                      <w:rPr>
                        <w:ins w:id="2969" w:author="laca" w:date="2015-06-26T10:03:00Z"/>
                        <w:noProof/>
                      </w:rPr>
                    </w:pPr>
                    <w:ins w:id="2970" w:author="laca" w:date="2015-06-26T10:03:00Z">
                      <w:r>
                        <w:rPr>
                          <w:noProof/>
                        </w:rPr>
                        <w:t>D. Pazderski, I.Rudas, J.Tar K. Kozłowski, "Modeling and control of a 4-wheel skid-steering".</w:t>
                      </w:r>
                    </w:ins>
                  </w:p>
                </w:tc>
              </w:tr>
              <w:tr w:rsidR="005D6C24" w14:paraId="613CA8E7" w14:textId="77777777" w:rsidTr="005D6C24">
                <w:trPr>
                  <w:tblCellSpacing w:w="15" w:type="dxa"/>
                  <w:ins w:id="2971" w:author="laca" w:date="2015-06-26T10:03:00Z"/>
                  <w:trPrChange w:id="2972" w:author="laca" w:date="2015-06-26T10:03:00Z">
                    <w:trPr>
                      <w:tblCellSpacing w:w="15" w:type="dxa"/>
                    </w:trPr>
                  </w:trPrChange>
                </w:trPr>
                <w:tc>
                  <w:tcPr>
                    <w:tcW w:w="0" w:type="auto"/>
                    <w:hideMark/>
                    <w:tcPrChange w:id="2973" w:author="laca" w:date="2015-06-26T10:03:00Z">
                      <w:tcPr>
                        <w:tcW w:w="0" w:type="auto"/>
                        <w:hideMark/>
                      </w:tcPr>
                    </w:tcPrChange>
                  </w:tcPr>
                  <w:p w14:paraId="5C077EE9" w14:textId="77777777" w:rsidR="005D6C24" w:rsidRDefault="005D6C24">
                    <w:pPr>
                      <w:pStyle w:val="Bibliography"/>
                      <w:jc w:val="right"/>
                      <w:rPr>
                        <w:ins w:id="2974" w:author="laca" w:date="2015-06-26T10:03:00Z"/>
                        <w:noProof/>
                      </w:rPr>
                    </w:pPr>
                    <w:ins w:id="2975" w:author="laca" w:date="2015-06-26T10:03:00Z">
                      <w:r>
                        <w:rPr>
                          <w:noProof/>
                        </w:rPr>
                        <w:lastRenderedPageBreak/>
                        <w:t>[14]</w:t>
                      </w:r>
                    </w:ins>
                  </w:p>
                </w:tc>
                <w:tc>
                  <w:tcPr>
                    <w:tcW w:w="0" w:type="auto"/>
                    <w:hideMark/>
                    <w:tcPrChange w:id="2976" w:author="laca" w:date="2015-06-26T10:03:00Z">
                      <w:tcPr>
                        <w:tcW w:w="0" w:type="auto"/>
                        <w:hideMark/>
                      </w:tcPr>
                    </w:tcPrChange>
                  </w:tcPr>
                  <w:p w14:paraId="269C9CEB" w14:textId="77777777" w:rsidR="005D6C24" w:rsidRDefault="005D6C24">
                    <w:pPr>
                      <w:pStyle w:val="Bibliography"/>
                      <w:rPr>
                        <w:ins w:id="2977" w:author="laca" w:date="2015-06-26T10:03:00Z"/>
                        <w:noProof/>
                      </w:rPr>
                    </w:pPr>
                    <w:ins w:id="2978" w:author="laca" w:date="2015-06-26T10:03:00Z">
                      <w:r>
                        <w:rPr>
                          <w:noProof/>
                        </w:rPr>
                        <w:t xml:space="preserve">Maciej Trojnacki, "Dynamics Model of a Four-Wheeled Mobile Robot for Control Applications – A Three-Case Study," in </w:t>
                      </w:r>
                      <w:r>
                        <w:rPr>
                          <w:i/>
                          <w:iCs/>
                          <w:noProof/>
                        </w:rPr>
                        <w:t>Intelligent Systems'2014</w:t>
                      </w:r>
                      <w:r>
                        <w:rPr>
                          <w:noProof/>
                        </w:rPr>
                        <w:t>.: Springer, 2014, p. 111.</w:t>
                      </w:r>
                    </w:ins>
                  </w:p>
                </w:tc>
              </w:tr>
              <w:tr w:rsidR="005D6C24" w14:paraId="2DE836DB" w14:textId="77777777" w:rsidTr="005D6C24">
                <w:trPr>
                  <w:tblCellSpacing w:w="15" w:type="dxa"/>
                  <w:ins w:id="2979" w:author="laca" w:date="2015-06-26T10:03:00Z"/>
                  <w:trPrChange w:id="2980" w:author="laca" w:date="2015-06-26T10:03:00Z">
                    <w:trPr>
                      <w:tblCellSpacing w:w="15" w:type="dxa"/>
                    </w:trPr>
                  </w:trPrChange>
                </w:trPr>
                <w:tc>
                  <w:tcPr>
                    <w:tcW w:w="0" w:type="auto"/>
                    <w:hideMark/>
                    <w:tcPrChange w:id="2981" w:author="laca" w:date="2015-06-26T10:03:00Z">
                      <w:tcPr>
                        <w:tcW w:w="0" w:type="auto"/>
                        <w:hideMark/>
                      </w:tcPr>
                    </w:tcPrChange>
                  </w:tcPr>
                  <w:p w14:paraId="6F289555" w14:textId="77777777" w:rsidR="005D6C24" w:rsidRDefault="005D6C24">
                    <w:pPr>
                      <w:pStyle w:val="Bibliography"/>
                      <w:jc w:val="right"/>
                      <w:rPr>
                        <w:ins w:id="2982" w:author="laca" w:date="2015-06-26T10:03:00Z"/>
                        <w:noProof/>
                      </w:rPr>
                    </w:pPr>
                    <w:ins w:id="2983" w:author="laca" w:date="2015-06-26T10:03:00Z">
                      <w:r>
                        <w:rPr>
                          <w:noProof/>
                        </w:rPr>
                        <w:t>[15]</w:t>
                      </w:r>
                    </w:ins>
                  </w:p>
                </w:tc>
                <w:tc>
                  <w:tcPr>
                    <w:tcW w:w="0" w:type="auto"/>
                    <w:hideMark/>
                    <w:tcPrChange w:id="2984" w:author="laca" w:date="2015-06-26T10:03:00Z">
                      <w:tcPr>
                        <w:tcW w:w="0" w:type="auto"/>
                        <w:hideMark/>
                      </w:tcPr>
                    </w:tcPrChange>
                  </w:tcPr>
                  <w:p w14:paraId="02F5E1E8" w14:textId="77777777" w:rsidR="005D6C24" w:rsidRDefault="005D6C24">
                    <w:pPr>
                      <w:pStyle w:val="Bibliography"/>
                      <w:rPr>
                        <w:ins w:id="2985" w:author="laca" w:date="2015-06-26T10:03:00Z"/>
                        <w:noProof/>
                      </w:rPr>
                    </w:pPr>
                    <w:ins w:id="2986" w:author="laca" w:date="2015-06-26T10:03:00Z">
                      <w:r>
                        <w:rPr>
                          <w:noProof/>
                        </w:rPr>
                        <w:t xml:space="preserve">Losonczi Lajos. http://www.ms.sapientia.ro/. [Online]. </w:t>
                      </w:r>
                      <w:r>
                        <w:rPr>
                          <w:noProof/>
                        </w:rPr>
                        <w:fldChar w:fldCharType="begin"/>
                      </w:r>
                      <w:r>
                        <w:rPr>
                          <w:noProof/>
                        </w:rPr>
                        <w:instrText xml:space="preserve"> HYPERLINK "https://moodle.sapidoc.ms.sapientia.ro/pluginfile.php/2771/mod_resource/content/1/Losonczi_Lajos_-_Analog_Aramkorok_3_V1.pdf" </w:instrText>
                      </w:r>
                      <w:r>
                        <w:rPr>
                          <w:noProof/>
                        </w:rPr>
                        <w:fldChar w:fldCharType="separate"/>
                      </w:r>
                      <w:r>
                        <w:rPr>
                          <w:rStyle w:val="Hyperlink"/>
                          <w:noProof/>
                        </w:rPr>
                        <w:t>https://moodle.sapidoc.ms.sapientia.ro/pluginfile.php/2771/mod_resource/content/1/Losonczi_Lajos_-_Analog_Aramkorok_3_V1.pdf</w:t>
                      </w:r>
                      <w:r>
                        <w:rPr>
                          <w:noProof/>
                        </w:rPr>
                        <w:fldChar w:fldCharType="end"/>
                      </w:r>
                    </w:ins>
                  </w:p>
                </w:tc>
              </w:tr>
            </w:tbl>
            <w:p w14:paraId="408D4488" w14:textId="77777777" w:rsidR="005D6C24" w:rsidRDefault="005D6C24" w:rsidP="005D6C24">
              <w:pPr>
                <w:pStyle w:val="Bibliography"/>
                <w:rPr>
                  <w:ins w:id="2987" w:author="laca" w:date="2015-06-26T10:03:00Z"/>
                  <w:noProof/>
                  <w:vanish/>
                </w:rPr>
              </w:pPr>
              <w:ins w:id="2988" w:author="laca" w:date="2015-06-26T10:03:00Z">
                <w:r>
                  <w:rPr>
                    <w:noProof/>
                    <w:vanish/>
                  </w:rPr>
                  <w:t>x</w:t>
                </w:r>
              </w:ins>
            </w:p>
            <w:p w14:paraId="29D5E142" w14:textId="77777777" w:rsidR="00403E4C" w:rsidDel="00D61BE9" w:rsidRDefault="00403E4C">
              <w:pPr>
                <w:pStyle w:val="Bibliography"/>
                <w:rPr>
                  <w:del w:id="2989" w:author="laca" w:date="2015-06-25T08:41:00Z"/>
                  <w:noProof/>
                  <w:vanish/>
                  <w:szCs w:val="24"/>
                </w:rPr>
              </w:pPr>
              <w:del w:id="2990" w:author="laca" w:date="2015-06-25T08:41:00Z">
                <w:r w:rsidDel="00D61BE9">
                  <w:rPr>
                    <w:noProof/>
                    <w:vanish/>
                  </w:rPr>
                  <w:delText>x</w:delText>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403E4C" w:rsidDel="00D61BE9" w14:paraId="20DE0A69" w14:textId="77777777" w:rsidTr="00403E4C">
                <w:trPr>
                  <w:tblCellSpacing w:w="15" w:type="dxa"/>
                  <w:del w:id="2991" w:author="laca" w:date="2015-06-25T08:41:00Z"/>
                </w:trPr>
                <w:tc>
                  <w:tcPr>
                    <w:tcW w:w="0" w:type="auto"/>
                    <w:hideMark/>
                  </w:tcPr>
                  <w:p w14:paraId="0D2F59A0" w14:textId="77777777" w:rsidR="00403E4C" w:rsidDel="00D61BE9" w:rsidRDefault="00403E4C">
                    <w:pPr>
                      <w:pStyle w:val="Bibliography"/>
                      <w:jc w:val="right"/>
                      <w:rPr>
                        <w:del w:id="2992" w:author="laca" w:date="2015-06-25T08:41:00Z"/>
                        <w:noProof/>
                      </w:rPr>
                    </w:pPr>
                    <w:bookmarkStart w:id="2993" w:name="Már09"/>
                    <w:del w:id="2994" w:author="laca" w:date="2015-06-25T08:41:00Z">
                      <w:r w:rsidDel="00D61BE9">
                        <w:rPr>
                          <w:noProof/>
                        </w:rPr>
                        <w:delText>[1]</w:delText>
                      </w:r>
                      <w:bookmarkEnd w:id="2993"/>
                    </w:del>
                  </w:p>
                </w:tc>
                <w:tc>
                  <w:tcPr>
                    <w:tcW w:w="0" w:type="auto"/>
                    <w:hideMark/>
                  </w:tcPr>
                  <w:p w14:paraId="6C8E0EE3" w14:textId="77777777" w:rsidR="00403E4C" w:rsidDel="00D61BE9" w:rsidRDefault="00403E4C">
                    <w:pPr>
                      <w:pStyle w:val="Bibliography"/>
                      <w:rPr>
                        <w:del w:id="2995" w:author="laca" w:date="2015-06-25T08:41:00Z"/>
                        <w:noProof/>
                      </w:rPr>
                    </w:pPr>
                    <w:del w:id="2996" w:author="laca" w:date="2015-06-25T08:41:00Z">
                      <w:r w:rsidDel="00D61BE9">
                        <w:rPr>
                          <w:noProof/>
                        </w:rPr>
                        <w:delText xml:space="preserve">Márton Lőrinc, </w:delText>
                      </w:r>
                      <w:r w:rsidDel="00D61BE9">
                        <w:rPr>
                          <w:i/>
                          <w:iCs/>
                          <w:noProof/>
                        </w:rPr>
                        <w:delText>Irányítástechnika</w:delText>
                      </w:r>
                      <w:r w:rsidDel="00D61BE9">
                        <w:rPr>
                          <w:noProof/>
                        </w:rPr>
                        <w:delText>. Kolozsvár: Scientia, 2009.</w:delText>
                      </w:r>
                    </w:del>
                  </w:p>
                </w:tc>
              </w:tr>
              <w:tr w:rsidR="00403E4C" w:rsidDel="00D61BE9" w14:paraId="0F2730BA" w14:textId="77777777" w:rsidTr="00403E4C">
                <w:trPr>
                  <w:tblCellSpacing w:w="15" w:type="dxa"/>
                  <w:del w:id="2997" w:author="laca" w:date="2015-06-25T08:41:00Z"/>
                </w:trPr>
                <w:tc>
                  <w:tcPr>
                    <w:tcW w:w="0" w:type="auto"/>
                    <w:hideMark/>
                  </w:tcPr>
                  <w:p w14:paraId="01422003" w14:textId="77777777" w:rsidR="00403E4C" w:rsidDel="00D61BE9" w:rsidRDefault="00403E4C">
                    <w:pPr>
                      <w:pStyle w:val="Bibliography"/>
                      <w:jc w:val="right"/>
                      <w:rPr>
                        <w:del w:id="2998" w:author="laca" w:date="2015-06-25T08:41:00Z"/>
                        <w:noProof/>
                      </w:rPr>
                    </w:pPr>
                    <w:bookmarkStart w:id="2999" w:name="Pro13"/>
                    <w:del w:id="3000" w:author="laca" w:date="2015-06-25T08:41:00Z">
                      <w:r w:rsidDel="00D61BE9">
                        <w:rPr>
                          <w:noProof/>
                        </w:rPr>
                        <w:delText>[2]</w:delText>
                      </w:r>
                      <w:bookmarkEnd w:id="2999"/>
                    </w:del>
                  </w:p>
                </w:tc>
                <w:tc>
                  <w:tcPr>
                    <w:tcW w:w="0" w:type="auto"/>
                    <w:hideMark/>
                  </w:tcPr>
                  <w:p w14:paraId="60D2B99A" w14:textId="77777777" w:rsidR="00403E4C" w:rsidDel="00D61BE9" w:rsidRDefault="00403E4C">
                    <w:pPr>
                      <w:pStyle w:val="Bibliography"/>
                      <w:rPr>
                        <w:del w:id="3001" w:author="laca" w:date="2015-06-25T08:41:00Z"/>
                        <w:noProof/>
                      </w:rPr>
                    </w:pPr>
                    <w:del w:id="3002" w:author="laca" w:date="2015-06-25T08:41:00Z">
                      <w:r w:rsidDel="00D61BE9">
                        <w:rPr>
                          <w:noProof/>
                        </w:rPr>
                        <w:delText>Dr Kavita Khare, Dr R. P. Singh Prof. Vikas Gupta, "Efficient FPGA Design and Implementation of Digital PID Controllers in Simulink," 2013.</w:delText>
                      </w:r>
                    </w:del>
                  </w:p>
                </w:tc>
              </w:tr>
              <w:tr w:rsidR="00403E4C" w:rsidDel="00D61BE9" w14:paraId="1A508084" w14:textId="77777777" w:rsidTr="00403E4C">
                <w:trPr>
                  <w:tblCellSpacing w:w="15" w:type="dxa"/>
                  <w:del w:id="3003" w:author="laca" w:date="2015-06-25T08:41:00Z"/>
                </w:trPr>
                <w:tc>
                  <w:tcPr>
                    <w:tcW w:w="0" w:type="auto"/>
                    <w:hideMark/>
                  </w:tcPr>
                  <w:p w14:paraId="6D84FE19" w14:textId="77777777" w:rsidR="00403E4C" w:rsidDel="00D61BE9" w:rsidRDefault="00403E4C">
                    <w:pPr>
                      <w:pStyle w:val="Bibliography"/>
                      <w:jc w:val="right"/>
                      <w:rPr>
                        <w:del w:id="3004" w:author="laca" w:date="2015-06-25T08:41:00Z"/>
                        <w:noProof/>
                      </w:rPr>
                    </w:pPr>
                    <w:bookmarkStart w:id="3005" w:name="xil15"/>
                    <w:del w:id="3006" w:author="laca" w:date="2015-06-25T08:41:00Z">
                      <w:r w:rsidDel="00D61BE9">
                        <w:rPr>
                          <w:noProof/>
                        </w:rPr>
                        <w:delText>[3]</w:delText>
                      </w:r>
                      <w:bookmarkEnd w:id="3005"/>
                    </w:del>
                  </w:p>
                </w:tc>
                <w:tc>
                  <w:tcPr>
                    <w:tcW w:w="0" w:type="auto"/>
                    <w:hideMark/>
                  </w:tcPr>
                  <w:p w14:paraId="2214FD92" w14:textId="77777777" w:rsidR="00403E4C" w:rsidDel="00D61BE9" w:rsidRDefault="00403E4C">
                    <w:pPr>
                      <w:pStyle w:val="Bibliography"/>
                      <w:rPr>
                        <w:del w:id="3007" w:author="laca" w:date="2015-06-25T08:41:00Z"/>
                        <w:noProof/>
                      </w:rPr>
                    </w:pPr>
                    <w:del w:id="3008" w:author="laca" w:date="2015-06-25T08:41:00Z">
                      <w:r w:rsidDel="00D61BE9">
                        <w:rPr>
                          <w:noProof/>
                        </w:rPr>
                        <w:delText xml:space="preserve">xilinx. http://www.xilinx.com/. [Online]. </w:delText>
                      </w:r>
                      <w:r w:rsidDel="00D61BE9">
                        <w:rPr>
                          <w:noProof/>
                        </w:rPr>
                        <w:fldChar w:fldCharType="begin"/>
                      </w:r>
                      <w:r w:rsidDel="00D61BE9">
                        <w:rPr>
                          <w:noProof/>
                        </w:rPr>
                        <w:delInstrText xml:space="preserve"> HYPERLINK "http://www.xilinx.com/support/documentation/sw_manuals/xilinx14_5/sysgen_gs.pdf" </w:delInstrText>
                      </w:r>
                      <w:r w:rsidDel="00D61BE9">
                        <w:rPr>
                          <w:noProof/>
                        </w:rPr>
                        <w:fldChar w:fldCharType="separate"/>
                      </w:r>
                    </w:del>
                    <w:ins w:id="3009" w:author="laca" w:date="2015-06-26T10:03:00Z">
                      <w:r w:rsidR="005D6C24">
                        <w:rPr>
                          <w:b/>
                          <w:bCs/>
                          <w:noProof/>
                          <w:lang w:val="en-US"/>
                        </w:rPr>
                        <w:t>Error! Hyperlink reference not valid.</w:t>
                      </w:r>
                    </w:ins>
                    <w:del w:id="3010" w:author="laca" w:date="2015-06-25T08:41:00Z">
                      <w:r w:rsidDel="00D61BE9">
                        <w:rPr>
                          <w:rStyle w:val="Hyperlink"/>
                          <w:noProof/>
                        </w:rPr>
                        <w:delText>http://www.xilinx.com/support/documentation/sw_manuals/xilinx14_5/sysgen_gs.pdf</w:delText>
                      </w:r>
                      <w:r w:rsidDel="00D61BE9">
                        <w:rPr>
                          <w:noProof/>
                        </w:rPr>
                        <w:fldChar w:fldCharType="end"/>
                      </w:r>
                    </w:del>
                  </w:p>
                </w:tc>
              </w:tr>
              <w:tr w:rsidR="00403E4C" w:rsidDel="00D61BE9" w14:paraId="63875749" w14:textId="77777777" w:rsidTr="00403E4C">
                <w:trPr>
                  <w:tblCellSpacing w:w="15" w:type="dxa"/>
                  <w:del w:id="3011" w:author="laca" w:date="2015-06-25T08:41:00Z"/>
                </w:trPr>
                <w:tc>
                  <w:tcPr>
                    <w:tcW w:w="0" w:type="auto"/>
                    <w:hideMark/>
                  </w:tcPr>
                  <w:p w14:paraId="1D5EFD74" w14:textId="77777777" w:rsidR="00403E4C" w:rsidDel="00D61BE9" w:rsidRDefault="00403E4C">
                    <w:pPr>
                      <w:pStyle w:val="Bibliography"/>
                      <w:jc w:val="right"/>
                      <w:rPr>
                        <w:del w:id="3012" w:author="laca" w:date="2015-06-25T08:41:00Z"/>
                        <w:noProof/>
                      </w:rPr>
                    </w:pPr>
                    <w:bookmarkStart w:id="3013" w:name="Raj13"/>
                    <w:del w:id="3014" w:author="laca" w:date="2015-06-25T08:41:00Z">
                      <w:r w:rsidDel="00D61BE9">
                        <w:rPr>
                          <w:noProof/>
                        </w:rPr>
                        <w:delText>[4]</w:delText>
                      </w:r>
                      <w:bookmarkEnd w:id="3013"/>
                    </w:del>
                  </w:p>
                </w:tc>
                <w:tc>
                  <w:tcPr>
                    <w:tcW w:w="0" w:type="auto"/>
                    <w:hideMark/>
                  </w:tcPr>
                  <w:p w14:paraId="602E1924" w14:textId="77777777" w:rsidR="00403E4C" w:rsidDel="00D61BE9" w:rsidRDefault="00403E4C">
                    <w:pPr>
                      <w:pStyle w:val="Bibliography"/>
                      <w:rPr>
                        <w:del w:id="3015" w:author="laca" w:date="2015-06-25T08:41:00Z"/>
                        <w:noProof/>
                      </w:rPr>
                    </w:pPr>
                    <w:del w:id="3016" w:author="laca" w:date="2015-06-25T08:41:00Z">
                      <w:r w:rsidDel="00D61BE9">
                        <w:rPr>
                          <w:noProof/>
                        </w:rPr>
                        <w:delText>Nema Rajesh, Thakur Rajeev, and Gupta Ruchi, "Design &amp; Implementation of FPGA Based On PID Controller," 2013.</w:delText>
                      </w:r>
                    </w:del>
                  </w:p>
                </w:tc>
              </w:tr>
              <w:tr w:rsidR="00403E4C" w:rsidDel="00D61BE9" w14:paraId="447C9051" w14:textId="77777777" w:rsidTr="00403E4C">
                <w:trPr>
                  <w:tblCellSpacing w:w="15" w:type="dxa"/>
                  <w:del w:id="3017" w:author="laca" w:date="2015-06-25T08:41:00Z"/>
                </w:trPr>
                <w:tc>
                  <w:tcPr>
                    <w:tcW w:w="0" w:type="auto"/>
                    <w:hideMark/>
                  </w:tcPr>
                  <w:p w14:paraId="5A2C8A39" w14:textId="77777777" w:rsidR="00403E4C" w:rsidDel="00D61BE9" w:rsidRDefault="00403E4C">
                    <w:pPr>
                      <w:pStyle w:val="Bibliography"/>
                      <w:jc w:val="right"/>
                      <w:rPr>
                        <w:del w:id="3018" w:author="laca" w:date="2015-06-25T08:41:00Z"/>
                        <w:noProof/>
                      </w:rPr>
                    </w:pPr>
                    <w:bookmarkStart w:id="3019" w:name="htt"/>
                    <w:del w:id="3020" w:author="laca" w:date="2015-06-25T08:41:00Z">
                      <w:r w:rsidDel="00D61BE9">
                        <w:rPr>
                          <w:noProof/>
                        </w:rPr>
                        <w:delText>[5]</w:delText>
                      </w:r>
                      <w:bookmarkEnd w:id="3019"/>
                    </w:del>
                  </w:p>
                </w:tc>
                <w:tc>
                  <w:tcPr>
                    <w:tcW w:w="0" w:type="auto"/>
                    <w:hideMark/>
                  </w:tcPr>
                  <w:p w14:paraId="79BF8C76" w14:textId="77777777" w:rsidR="00403E4C" w:rsidDel="00D61BE9" w:rsidRDefault="00403E4C">
                    <w:pPr>
                      <w:pStyle w:val="Bibliography"/>
                      <w:rPr>
                        <w:del w:id="3021" w:author="laca" w:date="2015-06-25T08:41:00Z"/>
                        <w:noProof/>
                      </w:rPr>
                    </w:pPr>
                    <w:del w:id="3022" w:author="laca" w:date="2015-06-25T08:41:00Z">
                      <w:r w:rsidDel="00D61BE9">
                        <w:rPr>
                          <w:noProof/>
                        </w:rPr>
                        <w:delText xml:space="preserve">http://www.ms.sapientia.ro/elektronika. [Online]. </w:delText>
                      </w:r>
                      <w:r w:rsidDel="00D61BE9">
                        <w:rPr>
                          <w:noProof/>
                        </w:rPr>
                        <w:fldChar w:fldCharType="begin"/>
                      </w:r>
                      <w:r w:rsidDel="00D61BE9">
                        <w:rPr>
                          <w:noProof/>
                        </w:rPr>
                        <w:delInstrText xml:space="preserve"> HYPERLINK "http://www.ms.sapientia.ro/elektronika/fileok/jelerzekelok/szt_lab08_inkrementallis_ado.pdf" </w:delInstrText>
                      </w:r>
                      <w:r w:rsidDel="00D61BE9">
                        <w:rPr>
                          <w:noProof/>
                        </w:rPr>
                        <w:fldChar w:fldCharType="separate"/>
                      </w:r>
                    </w:del>
                    <w:ins w:id="3023" w:author="laca" w:date="2015-06-26T10:03:00Z">
                      <w:r w:rsidR="005D6C24">
                        <w:rPr>
                          <w:b/>
                          <w:bCs/>
                          <w:noProof/>
                          <w:lang w:val="en-US"/>
                        </w:rPr>
                        <w:t>Error! Hyperlink reference not valid.</w:t>
                      </w:r>
                    </w:ins>
                    <w:del w:id="3024" w:author="laca" w:date="2015-06-25T08:41:00Z">
                      <w:r w:rsidDel="00D61BE9">
                        <w:rPr>
                          <w:rStyle w:val="Hyperlink"/>
                          <w:noProof/>
                        </w:rPr>
                        <w:delText>http://www.ms.sapientia.ro/elektronika/fileok/jelerzekelok/szt_lab08_inkrementallis_ado.pdf</w:delText>
                      </w:r>
                      <w:r w:rsidDel="00D61BE9">
                        <w:rPr>
                          <w:noProof/>
                        </w:rPr>
                        <w:fldChar w:fldCharType="end"/>
                      </w:r>
                    </w:del>
                  </w:p>
                </w:tc>
              </w:tr>
              <w:tr w:rsidR="00403E4C" w:rsidDel="00D61BE9" w14:paraId="463C5B09" w14:textId="77777777" w:rsidTr="00403E4C">
                <w:trPr>
                  <w:tblCellSpacing w:w="15" w:type="dxa"/>
                  <w:del w:id="3025" w:author="laca" w:date="2015-06-25T08:41:00Z"/>
                </w:trPr>
                <w:tc>
                  <w:tcPr>
                    <w:tcW w:w="0" w:type="auto"/>
                    <w:hideMark/>
                  </w:tcPr>
                  <w:p w14:paraId="79B93A3B" w14:textId="77777777" w:rsidR="00403E4C" w:rsidDel="00D61BE9" w:rsidRDefault="00403E4C">
                    <w:pPr>
                      <w:pStyle w:val="Bibliography"/>
                      <w:jc w:val="right"/>
                      <w:rPr>
                        <w:del w:id="3026" w:author="laca" w:date="2015-06-25T08:41:00Z"/>
                        <w:noProof/>
                      </w:rPr>
                    </w:pPr>
                    <w:bookmarkStart w:id="3027" w:name="Kri13"/>
                    <w:del w:id="3028" w:author="laca" w:date="2015-06-25T08:41:00Z">
                      <w:r w:rsidDel="00D61BE9">
                        <w:rPr>
                          <w:noProof/>
                        </w:rPr>
                        <w:delText>[6]</w:delText>
                      </w:r>
                      <w:bookmarkEnd w:id="3027"/>
                    </w:del>
                  </w:p>
                </w:tc>
                <w:tc>
                  <w:tcPr>
                    <w:tcW w:w="0" w:type="auto"/>
                    <w:hideMark/>
                  </w:tcPr>
                  <w:p w14:paraId="51FBDC39" w14:textId="77777777" w:rsidR="00403E4C" w:rsidDel="00D61BE9" w:rsidRDefault="00403E4C">
                    <w:pPr>
                      <w:pStyle w:val="Bibliography"/>
                      <w:rPr>
                        <w:del w:id="3029" w:author="laca" w:date="2015-06-25T08:41:00Z"/>
                        <w:noProof/>
                      </w:rPr>
                    </w:pPr>
                    <w:del w:id="3030" w:author="laca" w:date="2015-06-25T08:41:00Z">
                      <w:r w:rsidDel="00D61BE9">
                        <w:rPr>
                          <w:noProof/>
                        </w:rPr>
                        <w:delText>András Gergő KOCSIS Krisztián LAMÁR, "IMPLEMENTATION OF SPEED MEASUREMENT FOR ELECTRICAL DRIVES EQUIPPED WITH QUADRATURE ENCODER IN LabVIEW FPGA ," 2013.</w:delText>
                      </w:r>
                    </w:del>
                  </w:p>
                </w:tc>
              </w:tr>
              <w:tr w:rsidR="00403E4C" w:rsidDel="00D61BE9" w14:paraId="15680ABA" w14:textId="77777777" w:rsidTr="00403E4C">
                <w:trPr>
                  <w:tblCellSpacing w:w="15" w:type="dxa"/>
                  <w:del w:id="3031" w:author="laca" w:date="2015-06-25T08:41:00Z"/>
                </w:trPr>
                <w:tc>
                  <w:tcPr>
                    <w:tcW w:w="0" w:type="auto"/>
                    <w:hideMark/>
                  </w:tcPr>
                  <w:p w14:paraId="147D4A6E" w14:textId="77777777" w:rsidR="00403E4C" w:rsidDel="00D61BE9" w:rsidRDefault="00403E4C">
                    <w:pPr>
                      <w:pStyle w:val="Bibliography"/>
                      <w:jc w:val="right"/>
                      <w:rPr>
                        <w:del w:id="3032" w:author="laca" w:date="2015-06-25T08:41:00Z"/>
                        <w:noProof/>
                      </w:rPr>
                    </w:pPr>
                    <w:bookmarkStart w:id="3033" w:name="Már15"/>
                    <w:del w:id="3034" w:author="laca" w:date="2015-06-25T08:41:00Z">
                      <w:r w:rsidDel="00D61BE9">
                        <w:rPr>
                          <w:noProof/>
                        </w:rPr>
                        <w:delText>[7]</w:delText>
                      </w:r>
                      <w:bookmarkEnd w:id="3033"/>
                    </w:del>
                  </w:p>
                </w:tc>
                <w:tc>
                  <w:tcPr>
                    <w:tcW w:w="0" w:type="auto"/>
                    <w:hideMark/>
                  </w:tcPr>
                  <w:p w14:paraId="259D0F7E" w14:textId="77777777" w:rsidR="00403E4C" w:rsidDel="00D61BE9" w:rsidRDefault="00403E4C">
                    <w:pPr>
                      <w:pStyle w:val="Bibliography"/>
                      <w:rPr>
                        <w:del w:id="3035" w:author="laca" w:date="2015-06-25T08:41:00Z"/>
                        <w:noProof/>
                      </w:rPr>
                    </w:pPr>
                    <w:del w:id="3036" w:author="laca" w:date="2015-06-25T08:41:00Z">
                      <w:r w:rsidDel="00D61BE9">
                        <w:rPr>
                          <w:noProof/>
                        </w:rPr>
                        <w:delText xml:space="preserve">Márton Lőrinc. http://www.ms.sapientia.ro/~martonl/index.htm. [Online]. </w:delText>
                      </w:r>
                      <w:r w:rsidDel="00D61BE9">
                        <w:rPr>
                          <w:noProof/>
                        </w:rPr>
                        <w:fldChar w:fldCharType="begin"/>
                      </w:r>
                      <w:r w:rsidDel="00D61BE9">
                        <w:rPr>
                          <w:noProof/>
                        </w:rPr>
                        <w:delInstrText xml:space="preserve"> HYPERLINK "http://www.ms.sapientia.ro/~martonl/Docs/Labs/IRI_L1.pdf" </w:delInstrText>
                      </w:r>
                      <w:r w:rsidDel="00D61BE9">
                        <w:rPr>
                          <w:noProof/>
                        </w:rPr>
                        <w:fldChar w:fldCharType="separate"/>
                      </w:r>
                    </w:del>
                    <w:ins w:id="3037" w:author="laca" w:date="2015-06-26T10:03:00Z">
                      <w:r w:rsidR="005D6C24">
                        <w:rPr>
                          <w:b/>
                          <w:bCs/>
                          <w:noProof/>
                          <w:lang w:val="en-US"/>
                        </w:rPr>
                        <w:t>Error! Hyperlink reference not valid.</w:t>
                      </w:r>
                    </w:ins>
                    <w:del w:id="3038" w:author="laca" w:date="2015-06-25T08:41:00Z">
                      <w:r w:rsidDel="00D61BE9">
                        <w:rPr>
                          <w:rStyle w:val="Hyperlink"/>
                          <w:noProof/>
                        </w:rPr>
                        <w:delText>http://www.ms.sapientia.ro/~martonl/Docs/Labs/IRI_L1.pdf</w:delText>
                      </w:r>
                      <w:r w:rsidDel="00D61BE9">
                        <w:rPr>
                          <w:noProof/>
                        </w:rPr>
                        <w:fldChar w:fldCharType="end"/>
                      </w:r>
                    </w:del>
                  </w:p>
                </w:tc>
              </w:tr>
              <w:tr w:rsidR="00403E4C" w:rsidDel="00D61BE9" w14:paraId="413DBB8B" w14:textId="77777777" w:rsidTr="00403E4C">
                <w:trPr>
                  <w:tblCellSpacing w:w="15" w:type="dxa"/>
                  <w:del w:id="3039" w:author="laca" w:date="2015-06-25T08:41:00Z"/>
                </w:trPr>
                <w:tc>
                  <w:tcPr>
                    <w:tcW w:w="0" w:type="auto"/>
                    <w:hideMark/>
                  </w:tcPr>
                  <w:p w14:paraId="53702CA7" w14:textId="77777777" w:rsidR="00403E4C" w:rsidDel="00D61BE9" w:rsidRDefault="00403E4C">
                    <w:pPr>
                      <w:pStyle w:val="Bibliography"/>
                      <w:jc w:val="right"/>
                      <w:rPr>
                        <w:del w:id="3040" w:author="laca" w:date="2015-06-25T08:41:00Z"/>
                        <w:noProof/>
                      </w:rPr>
                    </w:pPr>
                    <w:bookmarkStart w:id="3041" w:name="Már151"/>
                    <w:del w:id="3042" w:author="laca" w:date="2015-06-25T08:41:00Z">
                      <w:r w:rsidDel="00D61BE9">
                        <w:rPr>
                          <w:noProof/>
                        </w:rPr>
                        <w:delText>[8]</w:delText>
                      </w:r>
                      <w:bookmarkEnd w:id="3041"/>
                    </w:del>
                  </w:p>
                </w:tc>
                <w:tc>
                  <w:tcPr>
                    <w:tcW w:w="0" w:type="auto"/>
                    <w:hideMark/>
                  </w:tcPr>
                  <w:p w14:paraId="116DED85" w14:textId="77777777" w:rsidR="00403E4C" w:rsidDel="00D61BE9" w:rsidRDefault="00403E4C">
                    <w:pPr>
                      <w:pStyle w:val="Bibliography"/>
                      <w:rPr>
                        <w:del w:id="3043" w:author="laca" w:date="2015-06-25T08:41:00Z"/>
                        <w:noProof/>
                      </w:rPr>
                    </w:pPr>
                    <w:del w:id="3044" w:author="laca" w:date="2015-06-25T08:41:00Z">
                      <w:r w:rsidDel="00D61BE9">
                        <w:rPr>
                          <w:noProof/>
                        </w:rPr>
                        <w:delText xml:space="preserve">Márton Lőrincz. http://www.ms.sapientia.ro/. [Online]. </w:delText>
                      </w:r>
                      <w:r w:rsidDel="00D61BE9">
                        <w:rPr>
                          <w:noProof/>
                        </w:rPr>
                        <w:fldChar w:fldCharType="begin"/>
                      </w:r>
                      <w:r w:rsidDel="00D61BE9">
                        <w:rPr>
                          <w:noProof/>
                        </w:rPr>
                        <w:delInstrText xml:space="preserve"> HYPERLINK "http://www.ms.sapientia.ro/~martonl/Docs/Lectures/Holtidos_Folyamatok_Iranyitasa.pdf" </w:delInstrText>
                      </w:r>
                      <w:r w:rsidDel="00D61BE9">
                        <w:rPr>
                          <w:noProof/>
                        </w:rPr>
                        <w:fldChar w:fldCharType="separate"/>
                      </w:r>
                    </w:del>
                    <w:ins w:id="3045" w:author="laca" w:date="2015-06-26T10:03:00Z">
                      <w:r w:rsidR="005D6C24">
                        <w:rPr>
                          <w:b/>
                          <w:bCs/>
                          <w:noProof/>
                          <w:lang w:val="en-US"/>
                        </w:rPr>
                        <w:t>Error! Hyperlink reference not valid.</w:t>
                      </w:r>
                    </w:ins>
                    <w:del w:id="3046" w:author="laca" w:date="2015-06-25T08:41:00Z">
                      <w:r w:rsidDel="00D61BE9">
                        <w:rPr>
                          <w:rStyle w:val="Hyperlink"/>
                          <w:noProof/>
                        </w:rPr>
                        <w:delText>http://www.ms.sapientia.ro/~martonl/Docs/Lectures/Holtidos_Folyamatok_Iranyitasa.pdf</w:delText>
                      </w:r>
                      <w:r w:rsidDel="00D61BE9">
                        <w:rPr>
                          <w:noProof/>
                        </w:rPr>
                        <w:fldChar w:fldCharType="end"/>
                      </w:r>
                    </w:del>
                  </w:p>
                </w:tc>
              </w:tr>
              <w:tr w:rsidR="00403E4C" w:rsidDel="00D61BE9" w14:paraId="709C9BAA" w14:textId="77777777" w:rsidTr="00403E4C">
                <w:trPr>
                  <w:tblCellSpacing w:w="15" w:type="dxa"/>
                  <w:del w:id="3047" w:author="laca" w:date="2015-06-25T08:41:00Z"/>
                </w:trPr>
                <w:tc>
                  <w:tcPr>
                    <w:tcW w:w="0" w:type="auto"/>
                    <w:hideMark/>
                  </w:tcPr>
                  <w:p w14:paraId="78508E1F" w14:textId="77777777" w:rsidR="00403E4C" w:rsidDel="00D61BE9" w:rsidRDefault="00403E4C">
                    <w:pPr>
                      <w:pStyle w:val="Bibliography"/>
                      <w:jc w:val="right"/>
                      <w:rPr>
                        <w:del w:id="3048" w:author="laca" w:date="2015-06-25T08:41:00Z"/>
                        <w:noProof/>
                      </w:rPr>
                    </w:pPr>
                    <w:bookmarkStart w:id="3049" w:name="Inv15"/>
                    <w:del w:id="3050" w:author="laca" w:date="2015-06-25T08:41:00Z">
                      <w:r w:rsidDel="00D61BE9">
                        <w:rPr>
                          <w:noProof/>
                        </w:rPr>
                        <w:delText>[9]</w:delText>
                      </w:r>
                      <w:bookmarkEnd w:id="3049"/>
                    </w:del>
                  </w:p>
                </w:tc>
                <w:tc>
                  <w:tcPr>
                    <w:tcW w:w="0" w:type="auto"/>
                    <w:hideMark/>
                  </w:tcPr>
                  <w:p w14:paraId="4569382B" w14:textId="77777777" w:rsidR="00403E4C" w:rsidDel="00D61BE9" w:rsidRDefault="00403E4C">
                    <w:pPr>
                      <w:pStyle w:val="Bibliography"/>
                      <w:rPr>
                        <w:del w:id="3051" w:author="laca" w:date="2015-06-25T08:41:00Z"/>
                        <w:noProof/>
                      </w:rPr>
                    </w:pPr>
                    <w:del w:id="3052" w:author="laca" w:date="2015-06-25T08:41:00Z">
                      <w:r w:rsidDel="00D61BE9">
                        <w:rPr>
                          <w:noProof/>
                        </w:rPr>
                        <w:delText xml:space="preserve">InvenSense Inc. www.olimex.com. [Online]. </w:delText>
                      </w:r>
                      <w:r w:rsidDel="00D61BE9">
                        <w:rPr>
                          <w:noProof/>
                        </w:rPr>
                        <w:fldChar w:fldCharType="begin"/>
                      </w:r>
                      <w:r w:rsidDel="00D61BE9">
                        <w:rPr>
                          <w:noProof/>
                        </w:rPr>
                        <w:delInstrText xml:space="preserve"> HYPERLINK "https://www.olimex.com/Products/Modules/Sensors/MOD-MPU6050/resources/RM-MPU-60xxA_rev_4.pdf" </w:delInstrText>
                      </w:r>
                      <w:r w:rsidDel="00D61BE9">
                        <w:rPr>
                          <w:noProof/>
                        </w:rPr>
                        <w:fldChar w:fldCharType="separate"/>
                      </w:r>
                    </w:del>
                    <w:ins w:id="3053" w:author="laca" w:date="2015-06-26T10:03:00Z">
                      <w:r w:rsidR="005D6C24">
                        <w:rPr>
                          <w:b/>
                          <w:bCs/>
                          <w:noProof/>
                          <w:lang w:val="en-US"/>
                        </w:rPr>
                        <w:t>Error! Hyperlink reference not valid.</w:t>
                      </w:r>
                    </w:ins>
                    <w:del w:id="3054" w:author="laca" w:date="2015-06-25T08:41:00Z">
                      <w:r w:rsidDel="00D61BE9">
                        <w:rPr>
                          <w:rStyle w:val="Hyperlink"/>
                          <w:noProof/>
                        </w:rPr>
                        <w:delText>https://www.olimex.com/Products/Modules/Sensors/MOD-MPU6050/resources/RM-MPU-60xxA_rev_4.pdf</w:delText>
                      </w:r>
                      <w:r w:rsidDel="00D61BE9">
                        <w:rPr>
                          <w:noProof/>
                        </w:rPr>
                        <w:fldChar w:fldCharType="end"/>
                      </w:r>
                    </w:del>
                  </w:p>
                </w:tc>
              </w:tr>
              <w:tr w:rsidR="00403E4C" w:rsidDel="00D61BE9" w14:paraId="5437C78F" w14:textId="77777777" w:rsidTr="00403E4C">
                <w:trPr>
                  <w:tblCellSpacing w:w="15" w:type="dxa"/>
                  <w:del w:id="3055" w:author="laca" w:date="2015-06-25T08:41:00Z"/>
                </w:trPr>
                <w:tc>
                  <w:tcPr>
                    <w:tcW w:w="0" w:type="auto"/>
                    <w:hideMark/>
                  </w:tcPr>
                  <w:p w14:paraId="430CC4FD" w14:textId="77777777" w:rsidR="00403E4C" w:rsidDel="00D61BE9" w:rsidRDefault="00403E4C">
                    <w:pPr>
                      <w:pStyle w:val="Bibliography"/>
                      <w:jc w:val="right"/>
                      <w:rPr>
                        <w:del w:id="3056" w:author="laca" w:date="2015-06-25T08:41:00Z"/>
                        <w:noProof/>
                      </w:rPr>
                    </w:pPr>
                    <w:bookmarkStart w:id="3057" w:name="xil151"/>
                    <w:del w:id="3058" w:author="laca" w:date="2015-06-25T08:41:00Z">
                      <w:r w:rsidDel="00D61BE9">
                        <w:rPr>
                          <w:noProof/>
                        </w:rPr>
                        <w:delText>[10]</w:delText>
                      </w:r>
                      <w:bookmarkEnd w:id="3057"/>
                    </w:del>
                  </w:p>
                </w:tc>
                <w:tc>
                  <w:tcPr>
                    <w:tcW w:w="0" w:type="auto"/>
                    <w:hideMark/>
                  </w:tcPr>
                  <w:p w14:paraId="5BEDFE0B" w14:textId="77777777" w:rsidR="00403E4C" w:rsidDel="00D61BE9" w:rsidRDefault="00403E4C">
                    <w:pPr>
                      <w:pStyle w:val="Bibliography"/>
                      <w:rPr>
                        <w:del w:id="3059" w:author="laca" w:date="2015-06-25T08:41:00Z"/>
                        <w:noProof/>
                      </w:rPr>
                    </w:pPr>
                    <w:del w:id="3060" w:author="laca" w:date="2015-06-25T08:41:00Z">
                      <w:r w:rsidDel="00D61BE9">
                        <w:rPr>
                          <w:noProof/>
                        </w:rPr>
                        <w:delText xml:space="preserve">xilinx. http://www.xilinx.com. [Online]. </w:delText>
                      </w:r>
                      <w:r w:rsidDel="00D61BE9">
                        <w:rPr>
                          <w:noProof/>
                        </w:rPr>
                        <w:fldChar w:fldCharType="begin"/>
                      </w:r>
                      <w:r w:rsidDel="00D61BE9">
                        <w:rPr>
                          <w:noProof/>
                        </w:rPr>
                        <w:delInstrText xml:space="preserve"> HYPERLINK "http://www.xilinx.com/support/documentation/application_notes/xapp1026.pdf" </w:delInstrText>
                      </w:r>
                      <w:r w:rsidDel="00D61BE9">
                        <w:rPr>
                          <w:noProof/>
                        </w:rPr>
                        <w:fldChar w:fldCharType="separate"/>
                      </w:r>
                    </w:del>
                    <w:ins w:id="3061" w:author="laca" w:date="2015-06-26T10:03:00Z">
                      <w:r w:rsidR="005D6C24">
                        <w:rPr>
                          <w:b/>
                          <w:bCs/>
                          <w:noProof/>
                          <w:lang w:val="en-US"/>
                        </w:rPr>
                        <w:t>Error! Hyperlink reference not valid.</w:t>
                      </w:r>
                    </w:ins>
                    <w:del w:id="3062" w:author="laca" w:date="2015-06-25T08:41:00Z">
                      <w:r w:rsidDel="00D61BE9">
                        <w:rPr>
                          <w:rStyle w:val="Hyperlink"/>
                          <w:noProof/>
                        </w:rPr>
                        <w:delText>http://www.xilinx.com/support/documentation/application_notes/xapp1026.pdf</w:delText>
                      </w:r>
                      <w:r w:rsidDel="00D61BE9">
                        <w:rPr>
                          <w:noProof/>
                        </w:rPr>
                        <w:fldChar w:fldCharType="end"/>
                      </w:r>
                    </w:del>
                  </w:p>
                </w:tc>
              </w:tr>
              <w:tr w:rsidR="00403E4C" w:rsidDel="00D61BE9" w14:paraId="71107D71" w14:textId="77777777" w:rsidTr="00403E4C">
                <w:trPr>
                  <w:tblCellSpacing w:w="15" w:type="dxa"/>
                  <w:del w:id="3063" w:author="laca" w:date="2015-06-25T08:41:00Z"/>
                </w:trPr>
                <w:tc>
                  <w:tcPr>
                    <w:tcW w:w="0" w:type="auto"/>
                    <w:hideMark/>
                  </w:tcPr>
                  <w:p w14:paraId="7AEF9170" w14:textId="77777777" w:rsidR="00403E4C" w:rsidDel="00D61BE9" w:rsidRDefault="00403E4C">
                    <w:pPr>
                      <w:pStyle w:val="Bibliography"/>
                      <w:jc w:val="right"/>
                      <w:rPr>
                        <w:del w:id="3064" w:author="laca" w:date="2015-06-25T08:41:00Z"/>
                        <w:noProof/>
                      </w:rPr>
                    </w:pPr>
                    <w:bookmarkStart w:id="3065" w:name="int15"/>
                    <w:del w:id="3066" w:author="laca" w:date="2015-06-25T08:41:00Z">
                      <w:r w:rsidDel="00D61BE9">
                        <w:rPr>
                          <w:noProof/>
                        </w:rPr>
                        <w:delText>[11]</w:delText>
                      </w:r>
                      <w:bookmarkEnd w:id="3065"/>
                    </w:del>
                  </w:p>
                </w:tc>
                <w:tc>
                  <w:tcPr>
                    <w:tcW w:w="0" w:type="auto"/>
                    <w:hideMark/>
                  </w:tcPr>
                  <w:p w14:paraId="53AB6362" w14:textId="77777777" w:rsidR="00403E4C" w:rsidDel="00D61BE9" w:rsidRDefault="00403E4C">
                    <w:pPr>
                      <w:pStyle w:val="Bibliography"/>
                      <w:rPr>
                        <w:del w:id="3067" w:author="laca" w:date="2015-06-25T08:41:00Z"/>
                        <w:noProof/>
                      </w:rPr>
                    </w:pPr>
                    <w:del w:id="3068" w:author="laca" w:date="2015-06-25T08:41:00Z">
                      <w:r w:rsidDel="00D61BE9">
                        <w:rPr>
                          <w:noProof/>
                        </w:rPr>
                        <w:delText xml:space="preserve">intersil. http://www.intersil.com/. [Online]. </w:delText>
                      </w:r>
                      <w:r w:rsidDel="00D61BE9">
                        <w:rPr>
                          <w:noProof/>
                        </w:rPr>
                        <w:fldChar w:fldCharType="begin"/>
                      </w:r>
                      <w:r w:rsidDel="00D61BE9">
                        <w:rPr>
                          <w:noProof/>
                        </w:rPr>
                        <w:delInstrText xml:space="preserve"> HYPERLINK "http://www.intersil.com/content/dam/Intersil/documents/hip4/hip4082.pdf" </w:delInstrText>
                      </w:r>
                      <w:r w:rsidDel="00D61BE9">
                        <w:rPr>
                          <w:noProof/>
                        </w:rPr>
                        <w:fldChar w:fldCharType="separate"/>
                      </w:r>
                    </w:del>
                    <w:ins w:id="3069" w:author="laca" w:date="2015-06-26T10:03:00Z">
                      <w:r w:rsidR="005D6C24">
                        <w:rPr>
                          <w:b/>
                          <w:bCs/>
                          <w:noProof/>
                          <w:lang w:val="en-US"/>
                        </w:rPr>
                        <w:t>Error! Hyperlink reference not valid.</w:t>
                      </w:r>
                    </w:ins>
                    <w:del w:id="3070" w:author="laca" w:date="2015-06-25T08:41:00Z">
                      <w:r w:rsidDel="00D61BE9">
                        <w:rPr>
                          <w:rStyle w:val="Hyperlink"/>
                          <w:noProof/>
                        </w:rPr>
                        <w:delText>http://www.intersil.com/content/dam/Intersil/documents/hip4/hip4082.pdf</w:delText>
                      </w:r>
                      <w:r w:rsidDel="00D61BE9">
                        <w:rPr>
                          <w:noProof/>
                        </w:rPr>
                        <w:fldChar w:fldCharType="end"/>
                      </w:r>
                    </w:del>
                  </w:p>
                </w:tc>
              </w:tr>
              <w:tr w:rsidR="00403E4C" w:rsidDel="00D61BE9" w14:paraId="15143D71" w14:textId="77777777" w:rsidTr="00403E4C">
                <w:trPr>
                  <w:tblCellSpacing w:w="15" w:type="dxa"/>
                  <w:del w:id="3071" w:author="laca" w:date="2015-06-25T08:41:00Z"/>
                </w:trPr>
                <w:tc>
                  <w:tcPr>
                    <w:tcW w:w="0" w:type="auto"/>
                    <w:hideMark/>
                  </w:tcPr>
                  <w:p w14:paraId="20A945E6" w14:textId="77777777" w:rsidR="00403E4C" w:rsidDel="00D61BE9" w:rsidRDefault="00403E4C">
                    <w:pPr>
                      <w:pStyle w:val="Bibliography"/>
                      <w:jc w:val="right"/>
                      <w:rPr>
                        <w:del w:id="3072" w:author="laca" w:date="2015-06-25T08:41:00Z"/>
                        <w:noProof/>
                      </w:rPr>
                    </w:pPr>
                    <w:bookmarkStart w:id="3073" w:name="Sil15"/>
                    <w:del w:id="3074" w:author="laca" w:date="2015-06-25T08:41:00Z">
                      <w:r w:rsidDel="00D61BE9">
                        <w:rPr>
                          <w:noProof/>
                        </w:rPr>
                        <w:delText>[12]</w:delText>
                      </w:r>
                      <w:bookmarkEnd w:id="3073"/>
                    </w:del>
                  </w:p>
                </w:tc>
                <w:tc>
                  <w:tcPr>
                    <w:tcW w:w="0" w:type="auto"/>
                    <w:hideMark/>
                  </w:tcPr>
                  <w:p w14:paraId="18EB471F" w14:textId="77777777" w:rsidR="00403E4C" w:rsidDel="00D61BE9" w:rsidRDefault="00403E4C">
                    <w:pPr>
                      <w:pStyle w:val="Bibliography"/>
                      <w:rPr>
                        <w:del w:id="3075" w:author="laca" w:date="2015-06-25T08:41:00Z"/>
                        <w:noProof/>
                      </w:rPr>
                    </w:pPr>
                    <w:del w:id="3076" w:author="laca" w:date="2015-06-25T08:41:00Z">
                      <w:r w:rsidDel="00D61BE9">
                        <w:rPr>
                          <w:noProof/>
                        </w:rPr>
                        <w:delText xml:space="preserve">Silicon labs. http://www.silabs.com/. [Online]. </w:delText>
                      </w:r>
                      <w:r w:rsidDel="00D61BE9">
                        <w:rPr>
                          <w:noProof/>
                        </w:rPr>
                        <w:fldChar w:fldCharType="begin"/>
                      </w:r>
                      <w:r w:rsidDel="00D61BE9">
                        <w:rPr>
                          <w:noProof/>
                        </w:rPr>
                        <w:delInstrText xml:space="preserve"> HYPERLINK "http://www.silabs.com/Support%20Documents/TechnicalDocs/AN486.pdf" </w:delInstrText>
                      </w:r>
                      <w:r w:rsidDel="00D61BE9">
                        <w:rPr>
                          <w:noProof/>
                        </w:rPr>
                        <w:fldChar w:fldCharType="separate"/>
                      </w:r>
                    </w:del>
                    <w:ins w:id="3077" w:author="laca" w:date="2015-06-26T10:03:00Z">
                      <w:r w:rsidR="005D6C24">
                        <w:rPr>
                          <w:b/>
                          <w:bCs/>
                          <w:noProof/>
                          <w:lang w:val="en-US"/>
                        </w:rPr>
                        <w:t>Error! Hyperlink reference not valid.</w:t>
                      </w:r>
                    </w:ins>
                    <w:del w:id="3078" w:author="laca" w:date="2015-06-25T08:41:00Z">
                      <w:r w:rsidDel="00D61BE9">
                        <w:rPr>
                          <w:rStyle w:val="Hyperlink"/>
                          <w:noProof/>
                        </w:rPr>
                        <w:delText>http://www.silabs.com/Support%20Documents/TechnicalDocs/AN486.pdf</w:delText>
                      </w:r>
                      <w:r w:rsidDel="00D61BE9">
                        <w:rPr>
                          <w:noProof/>
                        </w:rPr>
                        <w:fldChar w:fldCharType="end"/>
                      </w:r>
                    </w:del>
                  </w:p>
                </w:tc>
              </w:tr>
              <w:tr w:rsidR="00403E4C" w:rsidDel="00D61BE9" w14:paraId="37840BD7" w14:textId="77777777" w:rsidTr="00403E4C">
                <w:trPr>
                  <w:tblCellSpacing w:w="15" w:type="dxa"/>
                  <w:del w:id="3079" w:author="laca" w:date="2015-06-25T08:41:00Z"/>
                </w:trPr>
                <w:tc>
                  <w:tcPr>
                    <w:tcW w:w="0" w:type="auto"/>
                    <w:hideMark/>
                  </w:tcPr>
                  <w:p w14:paraId="4485CEF9" w14:textId="77777777" w:rsidR="00403E4C" w:rsidDel="00D61BE9" w:rsidRDefault="00403E4C">
                    <w:pPr>
                      <w:pStyle w:val="Bibliography"/>
                      <w:jc w:val="right"/>
                      <w:rPr>
                        <w:del w:id="3080" w:author="laca" w:date="2015-06-25T08:41:00Z"/>
                        <w:noProof/>
                      </w:rPr>
                    </w:pPr>
                    <w:bookmarkStart w:id="3081" w:name="KKo"/>
                    <w:del w:id="3082" w:author="laca" w:date="2015-06-25T08:41:00Z">
                      <w:r w:rsidDel="00D61BE9">
                        <w:rPr>
                          <w:noProof/>
                        </w:rPr>
                        <w:delText>[13]</w:delText>
                      </w:r>
                      <w:bookmarkEnd w:id="3081"/>
                    </w:del>
                  </w:p>
                </w:tc>
                <w:tc>
                  <w:tcPr>
                    <w:tcW w:w="0" w:type="auto"/>
                    <w:hideMark/>
                  </w:tcPr>
                  <w:p w14:paraId="5C6205C4" w14:textId="77777777" w:rsidR="00403E4C" w:rsidDel="00D61BE9" w:rsidRDefault="00403E4C">
                    <w:pPr>
                      <w:pStyle w:val="Bibliography"/>
                      <w:rPr>
                        <w:del w:id="3083" w:author="laca" w:date="2015-06-25T08:41:00Z"/>
                        <w:noProof/>
                      </w:rPr>
                    </w:pPr>
                    <w:del w:id="3084" w:author="laca" w:date="2015-06-25T08:41:00Z">
                      <w:r w:rsidDel="00D61BE9">
                        <w:rPr>
                          <w:noProof/>
                        </w:rPr>
                        <w:delText>D. Pazderski, I.Rudas, J.Tar K. Kozłowski, "Modeling and control of a 4-wheel skid-steering".</w:delText>
                      </w:r>
                    </w:del>
                  </w:p>
                </w:tc>
              </w:tr>
              <w:tr w:rsidR="00403E4C" w:rsidDel="00D61BE9" w14:paraId="2DD28AAF" w14:textId="77777777" w:rsidTr="00403E4C">
                <w:trPr>
                  <w:tblCellSpacing w:w="15" w:type="dxa"/>
                  <w:del w:id="3085" w:author="laca" w:date="2015-06-25T08:41:00Z"/>
                </w:trPr>
                <w:tc>
                  <w:tcPr>
                    <w:tcW w:w="0" w:type="auto"/>
                    <w:hideMark/>
                  </w:tcPr>
                  <w:p w14:paraId="5FC71690" w14:textId="77777777" w:rsidR="00403E4C" w:rsidDel="00D61BE9" w:rsidRDefault="00403E4C">
                    <w:pPr>
                      <w:pStyle w:val="Bibliography"/>
                      <w:jc w:val="right"/>
                      <w:rPr>
                        <w:del w:id="3086" w:author="laca" w:date="2015-06-25T08:41:00Z"/>
                        <w:noProof/>
                      </w:rPr>
                    </w:pPr>
                    <w:bookmarkStart w:id="3087" w:name="Mac14"/>
                    <w:del w:id="3088" w:author="laca" w:date="2015-06-25T08:41:00Z">
                      <w:r w:rsidDel="00D61BE9">
                        <w:rPr>
                          <w:noProof/>
                        </w:rPr>
                        <w:delText>[14]</w:delText>
                      </w:r>
                      <w:bookmarkEnd w:id="3087"/>
                    </w:del>
                  </w:p>
                </w:tc>
                <w:tc>
                  <w:tcPr>
                    <w:tcW w:w="0" w:type="auto"/>
                    <w:hideMark/>
                  </w:tcPr>
                  <w:p w14:paraId="73B97BE2" w14:textId="77777777" w:rsidR="00403E4C" w:rsidDel="00D61BE9" w:rsidRDefault="00403E4C">
                    <w:pPr>
                      <w:pStyle w:val="Bibliography"/>
                      <w:rPr>
                        <w:del w:id="3089" w:author="laca" w:date="2015-06-25T08:41:00Z"/>
                        <w:noProof/>
                      </w:rPr>
                    </w:pPr>
                    <w:del w:id="3090" w:author="laca" w:date="2015-06-25T08:41:00Z">
                      <w:r w:rsidDel="00D61BE9">
                        <w:rPr>
                          <w:noProof/>
                        </w:rPr>
                        <w:delText xml:space="preserve">Maciej Trojnacki, "Dynamics Model of a Four-Wheeled Mobile Robot for Control Applications – A Three-Case Study," in </w:delText>
                      </w:r>
                      <w:r w:rsidDel="00D61BE9">
                        <w:rPr>
                          <w:i/>
                          <w:iCs/>
                          <w:noProof/>
                        </w:rPr>
                        <w:delText>Intelligent Systems'2014</w:delText>
                      </w:r>
                      <w:r w:rsidDel="00D61BE9">
                        <w:rPr>
                          <w:noProof/>
                        </w:rPr>
                        <w:delText>.: Springer, 2014, p. 111.</w:delText>
                      </w:r>
                    </w:del>
                  </w:p>
                </w:tc>
              </w:tr>
              <w:tr w:rsidR="00403E4C" w:rsidDel="00D61BE9" w14:paraId="6589F707" w14:textId="77777777" w:rsidTr="00403E4C">
                <w:trPr>
                  <w:tblCellSpacing w:w="15" w:type="dxa"/>
                  <w:del w:id="3091" w:author="laca" w:date="2015-06-25T08:41:00Z"/>
                </w:trPr>
                <w:tc>
                  <w:tcPr>
                    <w:tcW w:w="0" w:type="auto"/>
                    <w:hideMark/>
                  </w:tcPr>
                  <w:p w14:paraId="011F1F8A" w14:textId="77777777" w:rsidR="00403E4C" w:rsidDel="00D61BE9" w:rsidRDefault="00403E4C">
                    <w:pPr>
                      <w:pStyle w:val="Bibliography"/>
                      <w:jc w:val="right"/>
                      <w:rPr>
                        <w:del w:id="3092" w:author="laca" w:date="2015-06-25T08:41:00Z"/>
                        <w:noProof/>
                      </w:rPr>
                    </w:pPr>
                    <w:bookmarkStart w:id="3093" w:name="Los15"/>
                    <w:del w:id="3094" w:author="laca" w:date="2015-06-25T08:41:00Z">
                      <w:r w:rsidDel="00D61BE9">
                        <w:rPr>
                          <w:noProof/>
                        </w:rPr>
                        <w:delText>[15]</w:delText>
                      </w:r>
                      <w:bookmarkEnd w:id="3093"/>
                    </w:del>
                  </w:p>
                </w:tc>
                <w:tc>
                  <w:tcPr>
                    <w:tcW w:w="0" w:type="auto"/>
                    <w:hideMark/>
                  </w:tcPr>
                  <w:p w14:paraId="22099AF2" w14:textId="77777777" w:rsidR="00403E4C" w:rsidDel="00D61BE9" w:rsidRDefault="00403E4C">
                    <w:pPr>
                      <w:pStyle w:val="Bibliography"/>
                      <w:rPr>
                        <w:del w:id="3095" w:author="laca" w:date="2015-06-25T08:41:00Z"/>
                        <w:noProof/>
                      </w:rPr>
                    </w:pPr>
                    <w:del w:id="3096" w:author="laca" w:date="2015-06-25T08:41:00Z">
                      <w:r w:rsidDel="00D61BE9">
                        <w:rPr>
                          <w:noProof/>
                        </w:rPr>
                        <w:delText xml:space="preserve">Losonczi Lajos. http://www.ms.sapientia.ro/. [Online]. </w:delText>
                      </w:r>
                      <w:r w:rsidDel="00D61BE9">
                        <w:rPr>
                          <w:noProof/>
                        </w:rPr>
                        <w:fldChar w:fldCharType="begin"/>
                      </w:r>
                      <w:r w:rsidDel="00D61BE9">
                        <w:rPr>
                          <w:noProof/>
                        </w:rPr>
                        <w:delInstrText xml:space="preserve"> HYPERLINK "https://moodle.sapidoc.ms.sapientia.ro/pluginfile.php/2771/mod_resource/content/1/Losonczi_Lajos_-_Analog_Aramkorok_3_V1.pdf" </w:delInstrText>
                      </w:r>
                      <w:r w:rsidDel="00D61BE9">
                        <w:rPr>
                          <w:noProof/>
                        </w:rPr>
                        <w:fldChar w:fldCharType="separate"/>
                      </w:r>
                    </w:del>
                    <w:ins w:id="3097" w:author="laca" w:date="2015-06-26T10:03:00Z">
                      <w:r w:rsidR="005D6C24">
                        <w:rPr>
                          <w:b/>
                          <w:bCs/>
                          <w:noProof/>
                          <w:lang w:val="en-US"/>
                        </w:rPr>
                        <w:t>Error! Hyperlink reference not valid.</w:t>
                      </w:r>
                    </w:ins>
                    <w:del w:id="3098" w:author="laca" w:date="2015-06-25T08:41:00Z">
                      <w:r w:rsidDel="00D61BE9">
                        <w:rPr>
                          <w:rStyle w:val="Hyperlink"/>
                          <w:noProof/>
                        </w:rPr>
                        <w:delText>https://moodle.sapidoc.ms.sapientia.ro/pluginfile.php/2771/mod_resource/content/1/Losonczi_Lajos_-_Analog_Aramkorok_3_V1.pdf</w:delText>
                      </w:r>
                      <w:r w:rsidDel="00D61BE9">
                        <w:rPr>
                          <w:noProof/>
                        </w:rPr>
                        <w:fldChar w:fldCharType="end"/>
                      </w:r>
                    </w:del>
                  </w:p>
                </w:tc>
              </w:tr>
            </w:tbl>
            <w:p w14:paraId="78D6A6F6" w14:textId="77777777" w:rsidR="00403E4C" w:rsidDel="00D61BE9" w:rsidRDefault="00403E4C">
              <w:pPr>
                <w:pStyle w:val="Bibliography"/>
                <w:rPr>
                  <w:del w:id="3099" w:author="laca" w:date="2015-06-25T08:41:00Z"/>
                  <w:noProof/>
                  <w:vanish/>
                </w:rPr>
              </w:pPr>
              <w:del w:id="3100" w:author="laca" w:date="2015-06-25T08:41:00Z">
                <w:r w:rsidDel="00D61BE9">
                  <w:rPr>
                    <w:noProof/>
                    <w:vanish/>
                  </w:rPr>
                  <w:delText>x</w:delText>
                </w:r>
              </w:del>
            </w:p>
            <w:p w14:paraId="4C95E5AD" w14:textId="77777777" w:rsidR="00735B03" w:rsidRDefault="00ED22AB" w:rsidP="005D6C24">
              <w:pPr>
                <w:pStyle w:val="Bibliography"/>
                <w:rPr>
                  <w:ins w:id="3101" w:author="laca" w:date="2015-06-25T08:08:00Z"/>
                  <w:rFonts w:ascii="Times New Roman" w:hAnsi="Times New Roman"/>
                </w:rPr>
              </w:pPr>
              <w:r w:rsidRPr="00BE4225">
                <w:rPr>
                  <w:rFonts w:ascii="Times New Roman" w:hAnsi="Times New Roman"/>
                  <w:b/>
                  <w:bCs/>
                </w:rPr>
                <w:fldChar w:fldCharType="end"/>
              </w:r>
            </w:p>
          </w:sdtContent>
        </w:sdt>
        <w:p w14:paraId="61740052" w14:textId="77777777" w:rsidR="00735B03" w:rsidRDefault="00735B03">
          <w:pPr>
            <w:spacing w:after="200" w:line="276" w:lineRule="auto"/>
            <w:jc w:val="left"/>
            <w:rPr>
              <w:ins w:id="3102" w:author="laca" w:date="2015-06-25T08:08:00Z"/>
              <w:rFonts w:ascii="Times New Roman" w:hAnsi="Times New Roman"/>
            </w:rPr>
          </w:pPr>
          <w:ins w:id="3103" w:author="laca" w:date="2015-06-25T08:08:00Z">
            <w:r>
              <w:rPr>
                <w:rFonts w:ascii="Times New Roman" w:hAnsi="Times New Roman"/>
              </w:rPr>
              <w:br w:type="page"/>
            </w:r>
          </w:ins>
        </w:p>
        <w:p w14:paraId="34F8C3E6" w14:textId="2D98FECE" w:rsidR="00792DE5" w:rsidRPr="00735B03" w:rsidRDefault="00151C9A">
          <w:pPr>
            <w:pStyle w:val="Bibliography"/>
            <w:rPr>
              <w:rFonts w:ascii="Times New Roman" w:hAnsi="Times New Roman"/>
              <w:b/>
              <w:bCs/>
              <w:rPrChange w:id="3104" w:author="laca" w:date="2015-06-25T08:08:00Z">
                <w:rPr>
                  <w:rFonts w:ascii="Times New Roman" w:hAnsi="Times New Roman"/>
                </w:rPr>
              </w:rPrChange>
            </w:rPr>
            <w:pPrChange w:id="3105" w:author="laca" w:date="2015-06-25T08:08:00Z">
              <w:pPr/>
            </w:pPrChange>
          </w:pPr>
        </w:p>
      </w:sdtContent>
    </w:sdt>
    <w:p w14:paraId="46802B77" w14:textId="3F334702" w:rsidR="009F487A" w:rsidRDefault="00A37EC8" w:rsidP="007852B4">
      <w:pPr>
        <w:pStyle w:val="Heading1"/>
      </w:pPr>
      <w:bookmarkStart w:id="3106" w:name="_Toc422983809"/>
      <w:bookmarkStart w:id="3107" w:name="_Toc422984689"/>
      <w:r>
        <w:t>Melléklet</w:t>
      </w:r>
      <w:bookmarkEnd w:id="3106"/>
      <w:bookmarkEnd w:id="3107"/>
    </w:p>
    <w:p w14:paraId="26CB13D3" w14:textId="79EF4F72" w:rsidR="003C35D2" w:rsidRPr="00DB5C9B" w:rsidRDefault="00DB5C9B" w:rsidP="00856813">
      <w:pPr>
        <w:jc w:val="center"/>
        <w:rPr>
          <w:b/>
        </w:rPr>
      </w:pPr>
      <w:r w:rsidRPr="00DB5C9B">
        <w:rPr>
          <w:b/>
        </w:rPr>
        <w:t>Nyákterv UV-s nyomtatási módszerhez</w:t>
      </w:r>
    </w:p>
    <w:p w14:paraId="57C452AD" w14:textId="04DF085F" w:rsidR="003C35D2" w:rsidRDefault="005A2C4C" w:rsidP="003C35D2">
      <w:pPr>
        <w:rPr>
          <w:lang w:val="ro-RO"/>
        </w:rPr>
      </w:pPr>
      <w:r>
        <w:rPr>
          <w:noProof/>
          <w:lang w:eastAsia="hu-HU"/>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70AAE47" w14:textId="77777777" w:rsidR="007D0E8F" w:rsidRDefault="007D0E8F" w:rsidP="003C35D2">
      <w:pPr>
        <w:rPr>
          <w:lang w:val="ro-RO"/>
        </w:rPr>
      </w:pPr>
    </w:p>
    <w:p w14:paraId="5FCCAC96" w14:textId="5AC788F7" w:rsidR="007D0E8F" w:rsidRPr="00856813" w:rsidRDefault="007D0E8F" w:rsidP="00856813">
      <w:pPr>
        <w:jc w:val="center"/>
        <w:rPr>
          <w:b/>
          <w:lang w:val="ro-RO"/>
        </w:rPr>
      </w:pPr>
      <w:r w:rsidRPr="00856813">
        <w:rPr>
          <w:b/>
          <w:lang w:val="ro-RO"/>
        </w:rPr>
        <w:t>A megép</w:t>
      </w:r>
      <w:r w:rsidR="00A37EC8">
        <w:rPr>
          <w:b/>
          <w:lang w:val="ro-RO"/>
        </w:rPr>
        <w:t>í</w:t>
      </w:r>
      <w:r w:rsidRPr="00856813">
        <w:rPr>
          <w:b/>
          <w:lang w:val="ro-RO"/>
        </w:rPr>
        <w:t>tett rendszer és a modulok elhelyezése</w:t>
      </w:r>
    </w:p>
    <w:p w14:paraId="6CC7BB80" w14:textId="5C3D0F5E" w:rsidR="00DB5C9B" w:rsidRDefault="00922A00" w:rsidP="003C35D2">
      <w:r>
        <w:rPr>
          <w:noProof/>
          <w:lang w:eastAsia="hu-HU"/>
        </w:rPr>
        <w:drawing>
          <wp:inline distT="0" distB="0" distL="0" distR="0" wp14:anchorId="2D836EFA" wp14:editId="60128549">
            <wp:extent cx="5566410" cy="45300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ndszerEselemekMegvalositott.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66410" cy="4530090"/>
                    </a:xfrm>
                    <a:prstGeom prst="rect">
                      <a:avLst/>
                    </a:prstGeom>
                  </pic:spPr>
                </pic:pic>
              </a:graphicData>
            </a:graphic>
          </wp:inline>
        </w:drawing>
      </w:r>
    </w:p>
    <w:p w14:paraId="6C41C5F5" w14:textId="29F05724" w:rsidR="00AC5810" w:rsidRDefault="005A2C4C" w:rsidP="00AC5810">
      <w:pPr>
        <w:pStyle w:val="Caption"/>
        <w:keepNext/>
      </w:pPr>
      <w:r>
        <w:rPr>
          <w:noProof/>
          <w:lang w:eastAsia="hu-HU"/>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eastAsia="hu-HU"/>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19378AE9" w:rsidR="00AC5810" w:rsidRPr="003C35D2" w:rsidRDefault="00AC5810" w:rsidP="002E05C6">
      <w:pPr>
        <w:pStyle w:val="Caption"/>
        <w:jc w:val="center"/>
      </w:pPr>
      <w:bookmarkStart w:id="3108" w:name="_Toc422982637"/>
      <w:r>
        <w:t xml:space="preserve">Kép. </w:t>
      </w:r>
      <w:r w:rsidR="00922A00">
        <w:fldChar w:fldCharType="begin"/>
      </w:r>
      <w:r w:rsidR="00922A00">
        <w:instrText xml:space="preserve"> STYLEREF 1 \s </w:instrText>
      </w:r>
      <w:r w:rsidR="00922A00">
        <w:fldChar w:fldCharType="separate"/>
      </w:r>
      <w:r w:rsidR="005D6C24">
        <w:rPr>
          <w:noProof/>
        </w:rPr>
        <w:t>10</w:t>
      </w:r>
      <w:r w:rsidR="00922A00">
        <w:fldChar w:fldCharType="end"/>
      </w:r>
      <w:r w:rsidR="00922A00">
        <w:t>.</w:t>
      </w:r>
      <w:r w:rsidR="00922A00">
        <w:fldChar w:fldCharType="begin"/>
      </w:r>
      <w:r w:rsidR="00922A00">
        <w:instrText xml:space="preserve"> SEQ Kép. \* ARABIC \s 1 </w:instrText>
      </w:r>
      <w:r w:rsidR="00922A00">
        <w:fldChar w:fldCharType="separate"/>
      </w:r>
      <w:r w:rsidR="005D6C24">
        <w:rPr>
          <w:noProof/>
        </w:rPr>
        <w:t>1</w:t>
      </w:r>
      <w:r w:rsidR="00922A00">
        <w:fldChar w:fldCharType="end"/>
      </w:r>
      <w:r w:rsidR="004C4B71">
        <w:t xml:space="preserve"> </w:t>
      </w:r>
      <w:r w:rsidR="002E05C6">
        <w:t>A mechanikai rendszer műszaki rajza</w:t>
      </w:r>
      <w:bookmarkEnd w:id="3108"/>
    </w:p>
    <w:p w14:paraId="28B07C3D" w14:textId="77777777" w:rsidR="00FC7AEB" w:rsidRDefault="00FC7AEB">
      <w:pPr>
        <w:pStyle w:val="Caption"/>
        <w:jc w:val="center"/>
        <w:rPr>
          <w:ins w:id="3109" w:author="laca" w:date="2015-06-25T08:08:00Z"/>
        </w:rPr>
      </w:pPr>
    </w:p>
    <w:p w14:paraId="5171570E" w14:textId="0425871C" w:rsidR="00735B03" w:rsidRDefault="00735B03">
      <w:pPr>
        <w:spacing w:after="200" w:line="276" w:lineRule="auto"/>
        <w:jc w:val="left"/>
        <w:rPr>
          <w:ins w:id="3110" w:author="laca" w:date="2015-06-25T08:08:00Z"/>
        </w:rPr>
      </w:pPr>
      <w:ins w:id="3111" w:author="laca" w:date="2015-06-25T08:08:00Z">
        <w:r>
          <w:br w:type="page"/>
        </w:r>
      </w:ins>
    </w:p>
    <w:p w14:paraId="2EBCFA8A" w14:textId="43E1D521" w:rsidR="002D0425" w:rsidRDefault="002D0425">
      <w:pPr>
        <w:spacing w:after="200" w:line="276" w:lineRule="auto"/>
        <w:jc w:val="left"/>
        <w:rPr>
          <w:ins w:id="3112" w:author="laca" w:date="2015-06-25T08:37:00Z"/>
        </w:rPr>
      </w:pPr>
      <w:ins w:id="3113" w:author="laca" w:date="2015-06-25T08:37:00Z">
        <w:r>
          <w:lastRenderedPageBreak/>
          <w:br w:type="page"/>
        </w:r>
      </w:ins>
    </w:p>
    <w:p w14:paraId="497DAEC3" w14:textId="77777777" w:rsidR="002D0425" w:rsidRDefault="002D0425" w:rsidP="002D0425">
      <w:pPr>
        <w:pageBreakBefore/>
        <w:tabs>
          <w:tab w:val="left" w:pos="0"/>
        </w:tabs>
        <w:rPr>
          <w:ins w:id="3114" w:author="laca" w:date="2015-06-25T08:37:00Z"/>
          <w:rFonts w:ascii="Times New Roman" w:hAnsi="Times New Roman" w:cs="Times New Roman"/>
          <w:caps/>
          <w:sz w:val="26"/>
          <w:szCs w:val="26"/>
          <w:lang w:val="ro-RO" w:eastAsia="ar-SA"/>
        </w:rPr>
      </w:pPr>
      <w:ins w:id="3115" w:author="laca" w:date="2015-06-25T08:37:00Z">
        <w:r>
          <w:rPr>
            <w:rFonts w:ascii="Times New Roman" w:hAnsi="Times New Roman" w:cs="Times New Roman"/>
            <w:caps/>
            <w:sz w:val="26"/>
            <w:szCs w:val="26"/>
            <w:lang w:val="ro-RO" w:eastAsia="ar-SA"/>
          </w:rPr>
          <w:lastRenderedPageBreak/>
          <w:t>UNIVERSITATEA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SAPIENTIA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DIN</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CLUJ-NAPOCA</w:t>
        </w:r>
      </w:ins>
    </w:p>
    <w:p w14:paraId="75A65C28" w14:textId="77777777" w:rsidR="002D0425" w:rsidRDefault="002D0425" w:rsidP="002D0425">
      <w:pPr>
        <w:tabs>
          <w:tab w:val="left" w:pos="0"/>
        </w:tabs>
        <w:rPr>
          <w:ins w:id="3116" w:author="laca" w:date="2015-06-25T08:37:00Z"/>
          <w:rFonts w:ascii="Times New Roman" w:hAnsi="Times New Roman" w:cs="Times New Roman"/>
          <w:caps/>
          <w:sz w:val="26"/>
          <w:szCs w:val="26"/>
          <w:lang w:val="ro-RO" w:eastAsia="ar-SA"/>
        </w:rPr>
      </w:pPr>
      <w:ins w:id="3117" w:author="laca" w:date="2015-06-25T08:37:00Z">
        <w:r>
          <w:rPr>
            <w:rFonts w:ascii="Times New Roman" w:hAnsi="Times New Roman" w:cs="Times New Roman"/>
            <w:caps/>
            <w:sz w:val="26"/>
            <w:szCs w:val="26"/>
            <w:lang w:val="ro-RO" w:eastAsia="ar-SA"/>
          </w:rPr>
          <w:t>FACULTATEA</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DE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ȘTIINȚE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TEHNICE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ȘI</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UMANISTE</w:t>
        </w:r>
        <w:r>
          <w:rPr>
            <w:rFonts w:ascii="Times New Roman" w:eastAsia="Times New Roman" w:hAnsi="Times New Roman" w:cs="Times New Roman"/>
            <w:caps/>
            <w:sz w:val="26"/>
            <w:szCs w:val="26"/>
            <w:lang w:val="ro-RO" w:eastAsia="ar-SA"/>
          </w:rPr>
          <w:t xml:space="preserve">, </w:t>
        </w:r>
        <w:r>
          <w:rPr>
            <w:rFonts w:ascii="Times New Roman" w:hAnsi="Times New Roman" w:cs="Times New Roman"/>
            <w:caps/>
            <w:sz w:val="26"/>
            <w:szCs w:val="26"/>
            <w:lang w:val="ro-RO" w:eastAsia="ar-SA"/>
          </w:rPr>
          <w:t>TÎRGU-MUREȘ</w:t>
        </w:r>
      </w:ins>
    </w:p>
    <w:p w14:paraId="0A2A6B43" w14:textId="77777777" w:rsidR="002D0425" w:rsidRDefault="002D0425" w:rsidP="002D0425">
      <w:pPr>
        <w:tabs>
          <w:tab w:val="left" w:pos="0"/>
        </w:tabs>
        <w:rPr>
          <w:ins w:id="3118" w:author="laca" w:date="2015-06-25T08:37:00Z"/>
          <w:caps/>
          <w:sz w:val="26"/>
          <w:szCs w:val="26"/>
          <w:lang w:val="ro-RO" w:eastAsia="ar-SA"/>
        </w:rPr>
      </w:pPr>
      <w:ins w:id="3119" w:author="laca" w:date="2015-06-25T08:37:00Z">
        <w:r>
          <w:rPr>
            <w:caps/>
            <w:sz w:val="26"/>
            <w:szCs w:val="26"/>
            <w:lang w:val="ro-RO" w:eastAsia="ar-SA"/>
          </w:rPr>
          <w:t>Specializarea  automatică ȘI INFORMATICĂ APLICATĂ</w:t>
        </w:r>
      </w:ins>
    </w:p>
    <w:p w14:paraId="18619F37" w14:textId="77777777" w:rsidR="002D0425" w:rsidRDefault="002D0425" w:rsidP="002D0425">
      <w:pPr>
        <w:tabs>
          <w:tab w:val="left" w:pos="0"/>
        </w:tabs>
        <w:rPr>
          <w:ins w:id="3120" w:author="laca" w:date="2015-06-25T08:37:00Z"/>
          <w:rFonts w:eastAsia="Times New Roman"/>
          <w:caps/>
          <w:sz w:val="26"/>
          <w:szCs w:val="26"/>
          <w:lang w:val="ro-RO" w:eastAsia="ar-SA"/>
        </w:rPr>
      </w:pPr>
    </w:p>
    <w:p w14:paraId="7425CB75" w14:textId="77777777" w:rsidR="002D0425" w:rsidRDefault="002D0425" w:rsidP="002D0425">
      <w:pPr>
        <w:tabs>
          <w:tab w:val="left" w:pos="0"/>
        </w:tabs>
        <w:rPr>
          <w:ins w:id="3121" w:author="laca" w:date="2015-06-25T08:37:00Z"/>
          <w:rFonts w:eastAsia="Times New Roman"/>
          <w:caps/>
          <w:sz w:val="26"/>
          <w:szCs w:val="26"/>
          <w:lang w:val="ro-RO" w:eastAsia="ar-SA"/>
        </w:rPr>
      </w:pPr>
    </w:p>
    <w:p w14:paraId="68FB3678" w14:textId="77777777" w:rsidR="002D0425" w:rsidRDefault="002D0425" w:rsidP="002D0425">
      <w:pPr>
        <w:tabs>
          <w:tab w:val="left" w:pos="0"/>
        </w:tabs>
        <w:rPr>
          <w:ins w:id="3122" w:author="laca" w:date="2015-06-25T08:37:00Z"/>
          <w:rFonts w:eastAsia="Times New Roman"/>
          <w:caps/>
          <w:sz w:val="26"/>
          <w:szCs w:val="26"/>
          <w:lang w:val="ro-RO" w:eastAsia="ar-SA"/>
        </w:rPr>
      </w:pPr>
    </w:p>
    <w:p w14:paraId="08659A40" w14:textId="77777777" w:rsidR="002D0425" w:rsidRDefault="002D0425" w:rsidP="002D0425">
      <w:pPr>
        <w:tabs>
          <w:tab w:val="left" w:pos="0"/>
        </w:tabs>
        <w:rPr>
          <w:ins w:id="3123" w:author="laca" w:date="2015-06-25T08:37:00Z"/>
          <w:rFonts w:eastAsia="Times New Roman"/>
          <w:caps/>
          <w:sz w:val="26"/>
          <w:szCs w:val="26"/>
          <w:lang w:val="ro-RO" w:eastAsia="ar-SA"/>
        </w:rPr>
      </w:pPr>
    </w:p>
    <w:p w14:paraId="3CDB3801" w14:textId="77777777" w:rsidR="002D0425" w:rsidRDefault="002D0425" w:rsidP="002D0425">
      <w:pPr>
        <w:pStyle w:val="BodyText"/>
        <w:spacing w:line="360" w:lineRule="auto"/>
        <w:rPr>
          <w:ins w:id="3124" w:author="laca" w:date="2015-06-25T08:37:00Z"/>
          <w:rFonts w:eastAsia="DejaVu Sans Condensed" w:cs="DejaVu Sans Condensed"/>
          <w:lang w:val="hu-HU"/>
        </w:rPr>
      </w:pPr>
    </w:p>
    <w:p w14:paraId="41006564" w14:textId="77777777" w:rsidR="002D0425" w:rsidRDefault="002D0425" w:rsidP="002D0425">
      <w:pPr>
        <w:pStyle w:val="BodyText"/>
        <w:spacing w:line="360" w:lineRule="auto"/>
        <w:rPr>
          <w:ins w:id="3125" w:author="laca" w:date="2015-06-25T08:37:00Z"/>
          <w:rFonts w:eastAsia="DejaVu Sans Condensed" w:cs="DejaVu Sans Condensed"/>
          <w:lang w:val="hu-HU"/>
        </w:rPr>
      </w:pPr>
    </w:p>
    <w:p w14:paraId="473E7DCD" w14:textId="77777777" w:rsidR="002D0425" w:rsidRDefault="002D0425" w:rsidP="002D0425">
      <w:pPr>
        <w:rPr>
          <w:ins w:id="3126" w:author="laca" w:date="2015-06-25T08:37:00Z"/>
        </w:rPr>
      </w:pPr>
      <w:ins w:id="3127" w:author="laca" w:date="2015-06-25T08:37:00Z">
        <w:r>
          <w:t xml:space="preserve">             Vizat decan                                                                                           Vizat şef catedră </w:t>
        </w:r>
      </w:ins>
    </w:p>
    <w:p w14:paraId="436CFE75" w14:textId="77777777" w:rsidR="002D0425" w:rsidRDefault="002D0425" w:rsidP="002D0425">
      <w:pPr>
        <w:rPr>
          <w:ins w:id="3128" w:author="laca" w:date="2015-06-25T08:37:00Z"/>
        </w:rPr>
      </w:pPr>
      <w:ins w:id="3129" w:author="laca" w:date="2015-06-25T08:37:00Z">
        <w:r>
          <w:rPr>
            <w:lang w:val="ro-RO"/>
          </w:rPr>
          <w:t xml:space="preserve">Ș. l. </w:t>
        </w:r>
        <w:r>
          <w:t xml:space="preserve">.Dr. ing   </w:t>
        </w:r>
        <w:r>
          <w:rPr>
            <w:lang w:val="ro-RO"/>
          </w:rPr>
          <w:t>Kelemen Andr</w:t>
        </w:r>
        <w:r>
          <w:t xml:space="preserve">ás                                                            </w:t>
        </w:r>
        <w:r>
          <w:rPr>
            <w:lang w:val="ro-RO"/>
          </w:rPr>
          <w:t>Ş.l</w:t>
        </w:r>
        <w:r>
          <w:t>. Dr. ing. Domokos József</w:t>
        </w:r>
      </w:ins>
    </w:p>
    <w:p w14:paraId="476AB84D" w14:textId="77777777" w:rsidR="002D0425" w:rsidRDefault="002D0425" w:rsidP="002D0425">
      <w:pPr>
        <w:autoSpaceDE w:val="0"/>
        <w:rPr>
          <w:ins w:id="3130" w:author="laca" w:date="2015-06-25T08:37:00Z"/>
        </w:rPr>
      </w:pPr>
    </w:p>
    <w:p w14:paraId="49BA2808" w14:textId="77777777" w:rsidR="00735B03" w:rsidRPr="00E07A58" w:rsidRDefault="00735B03">
      <w:pPr>
        <w:pPrChange w:id="3131" w:author="laca" w:date="2015-06-25T08:08:00Z">
          <w:pPr>
            <w:pStyle w:val="Caption"/>
            <w:jc w:val="center"/>
          </w:pPr>
        </w:pPrChange>
      </w:pPr>
    </w:p>
    <w:sectPr w:rsidR="00735B03" w:rsidRPr="00E07A58" w:rsidSect="00271DC5">
      <w:footerReference w:type="default" r:id="rId178"/>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77" w:author="stbrassai" w:date="2015-06-14T09:45:00Z" w:initials="s">
    <w:p w14:paraId="4900D72C" w14:textId="77777777" w:rsidR="008F5B81" w:rsidRDefault="008F5B81">
      <w:pPr>
        <w:pStyle w:val="CommentText"/>
      </w:pPr>
      <w:r>
        <w:rPr>
          <w:rStyle w:val="CommentReference"/>
        </w:rPr>
        <w:annotationRef/>
      </w:r>
      <w:r>
        <w:t>kellene részletezni mások hogy tervezték meg a PID szabályozót, tömbvázlat, paraméterezés, milyen aritmetika van alkalmazva</w:t>
      </w:r>
    </w:p>
  </w:comment>
  <w:comment w:id="1778" w:author="stbrassai" w:date="2015-06-14T09:45:00Z" w:initials="s">
    <w:p w14:paraId="3AB43E0E" w14:textId="77777777" w:rsidR="008F5B81" w:rsidRDefault="008F5B81" w:rsidP="003B2B67">
      <w:pPr>
        <w:pStyle w:val="CommentText"/>
      </w:pPr>
      <w:r>
        <w:rPr>
          <w:rStyle w:val="CommentReference"/>
        </w:rPr>
        <w:annotationRef/>
      </w:r>
      <w:r>
        <w:t>újrafogalmazni-kétszer jelenik meg a valósítottam meg</w:t>
      </w:r>
    </w:p>
  </w:comment>
  <w:comment w:id="1779" w:author="Ora Int" w:date="2015-06-20T13:46:00Z" w:initials="OI">
    <w:p w14:paraId="2FBD66F2" w14:textId="77777777" w:rsidR="008F5B81" w:rsidRDefault="008F5B81" w:rsidP="003B2B67">
      <w:pPr>
        <w:pStyle w:val="CommentText"/>
      </w:pPr>
      <w:r>
        <w:rPr>
          <w:rStyle w:val="CommentReference"/>
        </w:rPr>
        <w:annotationRef/>
      </w:r>
    </w:p>
  </w:comment>
  <w:comment w:id="1813" w:author="stbrassai" w:date="2015-06-14T09:45:00Z" w:initials="s">
    <w:p w14:paraId="030D3344" w14:textId="77777777" w:rsidR="008F5B81" w:rsidRDefault="008F5B81" w:rsidP="003B2B67">
      <w:pPr>
        <w:pStyle w:val="CommentText"/>
      </w:pPr>
      <w:r>
        <w:rPr>
          <w:rStyle w:val="CommentReference"/>
        </w:rPr>
        <w:annotationRef/>
      </w:r>
      <w:r>
        <w:t>a címben azt mondod, hogy egy konkrét megvalósításról van szó és itt azt mondod milyen elemekkel lehet megvalósítani</w:t>
      </w:r>
    </w:p>
  </w:comment>
  <w:comment w:id="1825" w:author="stbrassai" w:date="2015-06-14T09:45:00Z" w:initials="s">
    <w:p w14:paraId="2C7466C2" w14:textId="77777777" w:rsidR="008F5B81" w:rsidRPr="002F7C6F" w:rsidRDefault="008F5B81"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1912" w:author="stbrassai" w:date="2015-06-25T05:59:00Z" w:initials="s">
    <w:p w14:paraId="7ED19414" w14:textId="5AA8E0D4" w:rsidR="008F5B81" w:rsidRPr="006E471F" w:rsidRDefault="008F5B81">
      <w:pPr>
        <w:pStyle w:val="CommentText"/>
      </w:pPr>
      <w:r>
        <w:rPr>
          <w:rStyle w:val="CommentReference"/>
        </w:rPr>
        <w:annotationRef/>
      </w:r>
      <w:r>
        <w:t xml:space="preserve">Ez </w:t>
      </w:r>
      <w:r>
        <w:rPr>
          <w:lang w:val="en-US"/>
        </w:rPr>
        <w:t>hűlyeség, a hardveres szorzó 1 órajel alatt is képes elvégezni a műveletet</w:t>
      </w:r>
    </w:p>
  </w:comment>
  <w:comment w:id="1945" w:author="Ora Int" w:date="2015-06-20T14:52:00Z" w:initials="OI">
    <w:p w14:paraId="1794142E" w14:textId="77777777" w:rsidR="008F5B81" w:rsidRDefault="008F5B81" w:rsidP="00A653AE">
      <w:pPr>
        <w:pStyle w:val="CommentText"/>
      </w:pPr>
      <w:r>
        <w:rPr>
          <w:rStyle w:val="CommentReference"/>
        </w:rPr>
        <w:annotationRef/>
      </w:r>
      <w:r>
        <w:t>Nem kellene itt a szovegben hivatkozz a forrasra, arra a 2 esre szogletes zarojel</w:t>
      </w:r>
    </w:p>
    <w:p w14:paraId="26D6F1EB" w14:textId="77777777" w:rsidR="008F5B81" w:rsidRDefault="008F5B81" w:rsidP="00A653AE">
      <w:pPr>
        <w:pStyle w:val="CommentText"/>
      </w:pPr>
    </w:p>
  </w:comment>
  <w:comment w:id="1947" w:author="stbrassai" w:date="2015-06-14T09:45:00Z" w:initials="s">
    <w:p w14:paraId="02200783" w14:textId="77777777" w:rsidR="008F5B81" w:rsidRDefault="008F5B81" w:rsidP="00A653AE">
      <w:pPr>
        <w:pStyle w:val="CommentText"/>
      </w:pPr>
      <w:r>
        <w:rPr>
          <w:rStyle w:val="CommentReference"/>
        </w:rPr>
        <w:annotationRef/>
      </w:r>
      <w:r>
        <w:t>nem értem mit akartál mondani, szerintem így nem működhet</w:t>
      </w:r>
    </w:p>
  </w:comment>
  <w:comment w:id="1972" w:author="stbrassai" w:date="2015-06-14T09:45:00Z" w:initials="s">
    <w:p w14:paraId="1C7477A7" w14:textId="77777777" w:rsidR="008F5B81" w:rsidRPr="00D27194" w:rsidRDefault="008F5B81">
      <w:pPr>
        <w:pStyle w:val="CommentText"/>
      </w:pPr>
      <w:r>
        <w:rPr>
          <w:rStyle w:val="CommentReference"/>
        </w:rPr>
        <w:annotationRef/>
      </w:r>
      <w:r>
        <w:t>tényleg 2</w:t>
      </w:r>
      <w:r>
        <w:rPr>
          <w:lang w:val="ro-RO"/>
        </w:rPr>
        <w:t>0ms a mintavételez</w:t>
      </w:r>
      <w:r>
        <w:t>ési periódus</w:t>
      </w:r>
    </w:p>
  </w:comment>
  <w:comment w:id="1989" w:author="stbrassai" w:date="2015-06-14T09:45:00Z" w:initials="s">
    <w:p w14:paraId="483C3A0F" w14:textId="77777777" w:rsidR="008F5B81" w:rsidRDefault="008F5B81" w:rsidP="00FC7AEB">
      <w:pPr>
        <w:pStyle w:val="CommentText"/>
      </w:pPr>
      <w:r>
        <w:rPr>
          <w:rStyle w:val="CommentReference"/>
        </w:rPr>
        <w:annotationRef/>
      </w:r>
      <w:r>
        <w:t>csak a Ti-re írd , hogy nem lehet nulla,mert a Ts-semmiképpen sem lehet nulla</w:t>
      </w:r>
    </w:p>
  </w:comment>
  <w:comment w:id="2065" w:author="stbrassai" w:date="2015-06-14T09:45:00Z" w:initials="s">
    <w:p w14:paraId="08E7757B" w14:textId="77777777" w:rsidR="008F5B81" w:rsidRDefault="008F5B81" w:rsidP="009C4177">
      <w:pPr>
        <w:pStyle w:val="CommentText"/>
      </w:pPr>
      <w:r>
        <w:rPr>
          <w:rStyle w:val="CommentReference"/>
        </w:rPr>
        <w:annotationRef/>
      </w:r>
      <w:r>
        <w:t>Nem érthető a mondat, újrafogalmazni</w:t>
      </w:r>
    </w:p>
  </w:comment>
  <w:comment w:id="2087" w:author="stbrassai" w:date="2015-06-14T09:45:00Z" w:initials="s">
    <w:p w14:paraId="4E46276A" w14:textId="77777777" w:rsidR="008F5B81" w:rsidRDefault="008F5B81">
      <w:pPr>
        <w:pStyle w:val="CommentText"/>
      </w:pPr>
      <w:r>
        <w:rPr>
          <w:rStyle w:val="CommentReference"/>
        </w:rPr>
        <w:annotationRef/>
      </w:r>
      <w:r>
        <w:t>A kép nem tartalmazza a feliratot</w:t>
      </w:r>
    </w:p>
  </w:comment>
  <w:comment w:id="2095" w:author="stbrassai" w:date="2015-06-14T09:45:00Z" w:initials="s">
    <w:p w14:paraId="1ADB5EDA" w14:textId="77777777" w:rsidR="008F5B81" w:rsidRDefault="008F5B81" w:rsidP="0096484A">
      <w:pPr>
        <w:pStyle w:val="CommentText"/>
      </w:pPr>
      <w:r>
        <w:rPr>
          <w:rStyle w:val="CommentReference"/>
        </w:rPr>
        <w:annotationRef/>
      </w:r>
      <w:r>
        <w:t>Ugyanaz a mondatrész többször ismétlődik. Ezt átkellene fogalmazni</w:t>
      </w:r>
    </w:p>
  </w:comment>
  <w:comment w:id="2292" w:author="stbrassai" w:date="2015-06-14T09:45:00Z" w:initials="s">
    <w:p w14:paraId="492DE459" w14:textId="77777777" w:rsidR="008F5B81" w:rsidRDefault="008F5B81" w:rsidP="0096484A">
      <w:pPr>
        <w:pStyle w:val="CommentText"/>
      </w:pPr>
      <w:r>
        <w:rPr>
          <w:rStyle w:val="CommentReference"/>
        </w:rPr>
        <w:annotationRef/>
      </w:r>
      <w:r>
        <w:t>AzIMU egységre az állapotdiagramot belehetne tenni a</w:t>
      </w:r>
    </w:p>
  </w:comment>
  <w:comment w:id="2302" w:author="stbrassai" w:date="2015-06-14T09:45:00Z" w:initials="s">
    <w:p w14:paraId="29D9EDAC" w14:textId="77777777" w:rsidR="008F5B81" w:rsidRPr="00ED1355" w:rsidRDefault="008F5B81">
      <w:pPr>
        <w:pStyle w:val="CommentText"/>
      </w:pPr>
      <w:r>
        <w:rPr>
          <w:rStyle w:val="CommentReference"/>
        </w:rPr>
        <w:annotationRef/>
      </w:r>
      <w:r>
        <w:t>Hibásan van formázva a karaktertípus és karakterméret</w:t>
      </w:r>
    </w:p>
  </w:comment>
  <w:comment w:id="2350" w:author="stbrassai" w:date="2015-06-25T04:54:00Z" w:initials="s">
    <w:p w14:paraId="16B5B647" w14:textId="203244AE" w:rsidR="008F5B81" w:rsidRDefault="008F5B81">
      <w:pPr>
        <w:pStyle w:val="CommentText"/>
      </w:pPr>
      <w:r>
        <w:rPr>
          <w:rStyle w:val="CommentReference"/>
        </w:rPr>
        <w:annotationRef/>
      </w:r>
      <w:r>
        <w:t>Kép 5.45-ön hibásan vannak felírva szövegrészek</w:t>
      </w:r>
    </w:p>
    <w:p w14:paraId="43817E95" w14:textId="4C61B8B7" w:rsidR="008F5B81" w:rsidRDefault="008F5B81">
      <w:pPr>
        <w:pStyle w:val="CommentText"/>
      </w:pPr>
      <w:r>
        <w:t>regiszterek olvasasa, blokkolásos</w:t>
      </w:r>
    </w:p>
  </w:comment>
  <w:comment w:id="2361" w:author="laca" w:date="2015-06-14T09:45:00Z" w:initials="l">
    <w:p w14:paraId="01B91DC0" w14:textId="77777777" w:rsidR="008F5B81" w:rsidRDefault="008F5B81" w:rsidP="00CC4B4C">
      <w:pPr>
        <w:pStyle w:val="CommentText"/>
      </w:pPr>
      <w:r>
        <w:rPr>
          <w:rStyle w:val="CommentReference"/>
        </w:rPr>
        <w:annotationRef/>
      </w:r>
    </w:p>
  </w:comment>
  <w:comment w:id="2671" w:author="stbrassai" w:date="2015-06-25T05:15:00Z" w:initials="s">
    <w:p w14:paraId="263A813B" w14:textId="4934DCF0" w:rsidR="008F5B81" w:rsidRDefault="008F5B81">
      <w:pPr>
        <w:pStyle w:val="CommentText"/>
      </w:pPr>
      <w:r>
        <w:rPr>
          <w:rStyle w:val="CommentReference"/>
        </w:rPr>
        <w:annotationRef/>
      </w:r>
      <w:r>
        <w:t>Nem értem miért kell 3 PWM jel két híd vezérlésére</w:t>
      </w:r>
    </w:p>
  </w:comment>
  <w:comment w:id="2681" w:author="btiha" w:date="2015-06-14T09:45:00Z" w:initials="b">
    <w:p w14:paraId="130B044F" w14:textId="77777777" w:rsidR="008F5B81" w:rsidRPr="00911207" w:rsidRDefault="008F5B81">
      <w:pPr>
        <w:pStyle w:val="CommentText"/>
        <w:rPr>
          <w:lang w:val="en-US"/>
        </w:rPr>
      </w:pPr>
      <w:r>
        <w:rPr>
          <w:rStyle w:val="CommentReference"/>
        </w:rPr>
        <w:annotationRef/>
      </w:r>
      <w:r>
        <w:t>Mit értesz ez alatt?</w:t>
      </w:r>
    </w:p>
  </w:comment>
  <w:comment w:id="2682" w:author="btiha" w:date="2015-06-14T09:45:00Z" w:initials="b">
    <w:p w14:paraId="28B10811" w14:textId="77777777" w:rsidR="008F5B81" w:rsidRPr="00F75C4D" w:rsidRDefault="008F5B81">
      <w:pPr>
        <w:pStyle w:val="CommentText"/>
        <w:rPr>
          <w:lang w:val="ro-RO"/>
        </w:rPr>
      </w:pPr>
      <w:r>
        <w:rPr>
          <w:rStyle w:val="CommentReference"/>
        </w:rPr>
        <w:annotationRef/>
      </w:r>
      <w:r>
        <w:rPr>
          <w:lang w:val="ro-RO"/>
        </w:rPr>
        <w:t>Újrafogalmazni</w:t>
      </w:r>
    </w:p>
  </w:comment>
  <w:comment w:id="2726" w:author="btiha" w:date="2015-06-14T09:45:00Z" w:initials="b">
    <w:p w14:paraId="5554F0C6" w14:textId="77777777" w:rsidR="008F5B81" w:rsidRDefault="008F5B81" w:rsidP="0071433B">
      <w:pPr>
        <w:pStyle w:val="CommentText"/>
      </w:pPr>
      <w:r>
        <w:rPr>
          <w:rStyle w:val="CommentReference"/>
        </w:rPr>
        <w:annotationRef/>
      </w:r>
      <w:r>
        <w:t>Ezt a részt át kell helyezni, egy pár oldallal feljebb ahol a bootsrapról beszéltél</w:t>
      </w:r>
    </w:p>
  </w:comment>
  <w:comment w:id="2735" w:author="btiha" w:date="2015-06-14T09:45:00Z" w:initials="b">
    <w:p w14:paraId="01552A78" w14:textId="77777777" w:rsidR="008F5B81" w:rsidRDefault="008F5B81" w:rsidP="00C57441">
      <w:pPr>
        <w:pStyle w:val="CommentText"/>
      </w:pPr>
      <w:r>
        <w:rPr>
          <w:rStyle w:val="CommentReference"/>
        </w:rPr>
        <w:annotationRef/>
      </w:r>
      <w:r>
        <w:t>Nem látom az a vezérlőjelet</w:t>
      </w:r>
    </w:p>
  </w:comment>
  <w:comment w:id="2743" w:author="laca" w:date="2015-06-18T18:33:00Z" w:initials="l">
    <w:p w14:paraId="09030AB9" w14:textId="54BF0611" w:rsidR="008F5B81" w:rsidRDefault="008F5B81">
      <w:pPr>
        <w:pStyle w:val="CommentText"/>
      </w:pPr>
      <w:r>
        <w:rPr>
          <w:rStyle w:val="CommentReference"/>
        </w:rPr>
        <w:annotationRef/>
      </w:r>
    </w:p>
  </w:comment>
  <w:comment w:id="2840" w:author="btiha" w:date="2015-06-14T09:55:00Z" w:initials="b">
    <w:p w14:paraId="3C8C280A" w14:textId="77777777" w:rsidR="008F5B81" w:rsidRPr="00911207" w:rsidRDefault="008F5B81" w:rsidP="00C57441">
      <w:pPr>
        <w:pStyle w:val="CommentText"/>
      </w:pPr>
      <w:r>
        <w:rPr>
          <w:rStyle w:val="CommentReference"/>
        </w:rPr>
        <w:annotationRef/>
      </w:r>
      <w:r>
        <w:t>Biztos vagy benne, hogy a kar végen van a 160Nm</w:t>
      </w:r>
    </w:p>
  </w:comment>
  <w:comment w:id="2854" w:author="btiha" w:date="2015-06-14T09:54:00Z" w:initials="b">
    <w:p w14:paraId="4E7A13F2" w14:textId="77777777" w:rsidR="008F5B81" w:rsidRDefault="008F5B81">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3AB43E0E" w15:done="0"/>
  <w15:commentEx w15:paraId="2FBD66F2" w15:paraIdParent="3AB43E0E" w15:done="0"/>
  <w15:commentEx w15:paraId="030D3344" w15:done="0"/>
  <w15:commentEx w15:paraId="2C7466C2" w15:done="0"/>
  <w15:commentEx w15:paraId="7ED19414" w15:done="0"/>
  <w15:commentEx w15:paraId="26D6F1EB" w15:done="0"/>
  <w15:commentEx w15:paraId="02200783" w15:done="0"/>
  <w15:commentEx w15:paraId="1C7477A7" w15:done="0"/>
  <w15:commentEx w15:paraId="483C3A0F" w15:done="0"/>
  <w15:commentEx w15:paraId="08E7757B" w15:done="0"/>
  <w15:commentEx w15:paraId="4E46276A" w15:done="0"/>
  <w15:commentEx w15:paraId="1ADB5EDA" w15:done="0"/>
  <w15:commentEx w15:paraId="492DE459" w15:done="0"/>
  <w15:commentEx w15:paraId="29D9EDAC" w15:done="0"/>
  <w15:commentEx w15:paraId="43817E95" w15:done="0"/>
  <w15:commentEx w15:paraId="01B91DC0" w15:done="0"/>
  <w15:commentEx w15:paraId="263A813B"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BA0AD0" w14:textId="77777777" w:rsidR="00151C9A" w:rsidRDefault="00151C9A" w:rsidP="00B31E0B">
      <w:r>
        <w:separator/>
      </w:r>
    </w:p>
    <w:p w14:paraId="733DC6DF" w14:textId="77777777" w:rsidR="00151C9A" w:rsidRDefault="00151C9A"/>
  </w:endnote>
  <w:endnote w:type="continuationSeparator" w:id="0">
    <w:p w14:paraId="2BEA8E1D" w14:textId="77777777" w:rsidR="00151C9A" w:rsidRDefault="00151C9A" w:rsidP="00B31E0B">
      <w:r>
        <w:continuationSeparator/>
      </w:r>
    </w:p>
    <w:p w14:paraId="605AB6EA" w14:textId="77777777" w:rsidR="00151C9A" w:rsidRDefault="00151C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DejaVu Sans Condensed">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8F5B81" w:rsidRDefault="008F5B81">
        <w:pPr>
          <w:pStyle w:val="Footer"/>
          <w:jc w:val="center"/>
        </w:pPr>
        <w:r>
          <w:fldChar w:fldCharType="begin"/>
        </w:r>
        <w:r>
          <w:instrText xml:space="preserve"> PAGE   \* MERGEFORMAT </w:instrText>
        </w:r>
        <w:r>
          <w:fldChar w:fldCharType="separate"/>
        </w:r>
        <w:r w:rsidR="005F13F0">
          <w:rPr>
            <w:noProof/>
          </w:rPr>
          <w:t>44</w:t>
        </w:r>
        <w:r>
          <w:rPr>
            <w:noProof/>
          </w:rPr>
          <w:fldChar w:fldCharType="end"/>
        </w:r>
      </w:p>
    </w:sdtContent>
  </w:sdt>
  <w:p w14:paraId="68526D64" w14:textId="77777777" w:rsidR="008F5B81" w:rsidRDefault="008F5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AB8A9" w14:textId="77777777" w:rsidR="00151C9A" w:rsidRDefault="00151C9A" w:rsidP="00B31E0B">
      <w:r>
        <w:separator/>
      </w:r>
    </w:p>
    <w:p w14:paraId="3DBB248E" w14:textId="77777777" w:rsidR="00151C9A" w:rsidRDefault="00151C9A"/>
  </w:footnote>
  <w:footnote w:type="continuationSeparator" w:id="0">
    <w:p w14:paraId="0348BB28" w14:textId="77777777" w:rsidR="00151C9A" w:rsidRDefault="00151C9A" w:rsidP="00B31E0B">
      <w:r>
        <w:continuationSeparator/>
      </w:r>
    </w:p>
    <w:p w14:paraId="1840946C" w14:textId="77777777" w:rsidR="00151C9A" w:rsidRDefault="00151C9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630"/>
        </w:tabs>
        <w:ind w:left="630" w:hanging="360"/>
      </w:pPr>
      <w:rPr>
        <w:rFonts w:ascii="Wingdings" w:hAnsi="Wingdings" w:hint="default"/>
      </w:rPr>
    </w:lvl>
    <w:lvl w:ilvl="1" w:tplc="1AE2B0AE">
      <w:numFmt w:val="bullet"/>
      <w:lvlText w:val="•"/>
      <w:lvlJc w:val="left"/>
      <w:pPr>
        <w:tabs>
          <w:tab w:val="num" w:pos="1350"/>
        </w:tabs>
        <w:ind w:left="1350" w:hanging="360"/>
      </w:pPr>
      <w:rPr>
        <w:rFonts w:ascii="Arial" w:hAnsi="Arial" w:hint="default"/>
      </w:rPr>
    </w:lvl>
    <w:lvl w:ilvl="2" w:tplc="AC62D7AA">
      <w:start w:val="1"/>
      <w:numFmt w:val="bullet"/>
      <w:lvlText w:val=""/>
      <w:lvlJc w:val="left"/>
      <w:pPr>
        <w:tabs>
          <w:tab w:val="num" w:pos="2070"/>
        </w:tabs>
        <w:ind w:left="2070" w:hanging="360"/>
      </w:pPr>
      <w:rPr>
        <w:rFonts w:ascii="Wingdings" w:hAnsi="Wingdings" w:hint="default"/>
      </w:rPr>
    </w:lvl>
    <w:lvl w:ilvl="3" w:tplc="2306EC4E">
      <w:start w:val="1"/>
      <w:numFmt w:val="bullet"/>
      <w:lvlText w:val=""/>
      <w:lvlJc w:val="left"/>
      <w:pPr>
        <w:tabs>
          <w:tab w:val="num" w:pos="2790"/>
        </w:tabs>
        <w:ind w:left="2790" w:hanging="360"/>
      </w:pPr>
      <w:rPr>
        <w:rFonts w:ascii="Wingdings" w:hAnsi="Wingdings" w:hint="default"/>
      </w:rPr>
    </w:lvl>
    <w:lvl w:ilvl="4" w:tplc="0792ECEA">
      <w:start w:val="1"/>
      <w:numFmt w:val="bullet"/>
      <w:lvlText w:val=""/>
      <w:lvlJc w:val="left"/>
      <w:pPr>
        <w:tabs>
          <w:tab w:val="num" w:pos="3510"/>
        </w:tabs>
        <w:ind w:left="3510" w:hanging="360"/>
      </w:pPr>
      <w:rPr>
        <w:rFonts w:ascii="Wingdings" w:hAnsi="Wingdings" w:hint="default"/>
      </w:rPr>
    </w:lvl>
    <w:lvl w:ilvl="5" w:tplc="79C86C06">
      <w:start w:val="1"/>
      <w:numFmt w:val="bullet"/>
      <w:lvlText w:val=""/>
      <w:lvlJc w:val="left"/>
      <w:pPr>
        <w:tabs>
          <w:tab w:val="num" w:pos="4230"/>
        </w:tabs>
        <w:ind w:left="4230" w:hanging="360"/>
      </w:pPr>
      <w:rPr>
        <w:rFonts w:ascii="Wingdings" w:hAnsi="Wingdings" w:hint="default"/>
      </w:rPr>
    </w:lvl>
    <w:lvl w:ilvl="6" w:tplc="B7B4F7F0">
      <w:start w:val="1"/>
      <w:numFmt w:val="bullet"/>
      <w:lvlText w:val=""/>
      <w:lvlJc w:val="left"/>
      <w:pPr>
        <w:tabs>
          <w:tab w:val="num" w:pos="4950"/>
        </w:tabs>
        <w:ind w:left="4950" w:hanging="360"/>
      </w:pPr>
      <w:rPr>
        <w:rFonts w:ascii="Wingdings" w:hAnsi="Wingdings" w:hint="default"/>
      </w:rPr>
    </w:lvl>
    <w:lvl w:ilvl="7" w:tplc="437E96BC">
      <w:start w:val="1"/>
      <w:numFmt w:val="bullet"/>
      <w:lvlText w:val=""/>
      <w:lvlJc w:val="left"/>
      <w:pPr>
        <w:tabs>
          <w:tab w:val="num" w:pos="5670"/>
        </w:tabs>
        <w:ind w:left="5670" w:hanging="360"/>
      </w:pPr>
      <w:rPr>
        <w:rFonts w:ascii="Wingdings" w:hAnsi="Wingdings" w:hint="default"/>
      </w:rPr>
    </w:lvl>
    <w:lvl w:ilvl="8" w:tplc="1F72C1A4">
      <w:start w:val="1"/>
      <w:numFmt w:val="bullet"/>
      <w:lvlText w:val=""/>
      <w:lvlJc w:val="left"/>
      <w:pPr>
        <w:tabs>
          <w:tab w:val="num" w:pos="6390"/>
        </w:tabs>
        <w:ind w:left="639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1FD4"/>
    <w:rsid w:val="000431D1"/>
    <w:rsid w:val="00044E46"/>
    <w:rsid w:val="00045977"/>
    <w:rsid w:val="00055B9B"/>
    <w:rsid w:val="00061800"/>
    <w:rsid w:val="000633F1"/>
    <w:rsid w:val="00075618"/>
    <w:rsid w:val="00077A0C"/>
    <w:rsid w:val="00080190"/>
    <w:rsid w:val="00083C75"/>
    <w:rsid w:val="0009121F"/>
    <w:rsid w:val="00096DBB"/>
    <w:rsid w:val="000973A5"/>
    <w:rsid w:val="000A2762"/>
    <w:rsid w:val="000A3074"/>
    <w:rsid w:val="000A571F"/>
    <w:rsid w:val="000A7458"/>
    <w:rsid w:val="000B0EA3"/>
    <w:rsid w:val="000C3A6B"/>
    <w:rsid w:val="000C3BCD"/>
    <w:rsid w:val="000C424E"/>
    <w:rsid w:val="000C481D"/>
    <w:rsid w:val="000C4B16"/>
    <w:rsid w:val="000C58D3"/>
    <w:rsid w:val="000D085F"/>
    <w:rsid w:val="000D18FA"/>
    <w:rsid w:val="000D2DC9"/>
    <w:rsid w:val="000D5377"/>
    <w:rsid w:val="000E22DD"/>
    <w:rsid w:val="000E2E7D"/>
    <w:rsid w:val="000E389B"/>
    <w:rsid w:val="000E645E"/>
    <w:rsid w:val="000E68F2"/>
    <w:rsid w:val="000F3F79"/>
    <w:rsid w:val="000F6DF3"/>
    <w:rsid w:val="00104605"/>
    <w:rsid w:val="00105E42"/>
    <w:rsid w:val="001073F2"/>
    <w:rsid w:val="00110DA4"/>
    <w:rsid w:val="001114D1"/>
    <w:rsid w:val="001121AA"/>
    <w:rsid w:val="001129F9"/>
    <w:rsid w:val="001142C1"/>
    <w:rsid w:val="00114977"/>
    <w:rsid w:val="0011575C"/>
    <w:rsid w:val="0011704D"/>
    <w:rsid w:val="001248F7"/>
    <w:rsid w:val="00124E58"/>
    <w:rsid w:val="001301EF"/>
    <w:rsid w:val="001338F8"/>
    <w:rsid w:val="00145BB4"/>
    <w:rsid w:val="001466D7"/>
    <w:rsid w:val="00150084"/>
    <w:rsid w:val="00151B69"/>
    <w:rsid w:val="00151C9A"/>
    <w:rsid w:val="001523D0"/>
    <w:rsid w:val="0015779C"/>
    <w:rsid w:val="00157A14"/>
    <w:rsid w:val="00160221"/>
    <w:rsid w:val="00160C82"/>
    <w:rsid w:val="00160C8B"/>
    <w:rsid w:val="00161637"/>
    <w:rsid w:val="00173B19"/>
    <w:rsid w:val="001751C5"/>
    <w:rsid w:val="00177332"/>
    <w:rsid w:val="00177F29"/>
    <w:rsid w:val="00177FBB"/>
    <w:rsid w:val="00180710"/>
    <w:rsid w:val="00184065"/>
    <w:rsid w:val="0018419A"/>
    <w:rsid w:val="00185D7E"/>
    <w:rsid w:val="00186D00"/>
    <w:rsid w:val="001929DC"/>
    <w:rsid w:val="0019600C"/>
    <w:rsid w:val="001A1490"/>
    <w:rsid w:val="001A257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06451"/>
    <w:rsid w:val="002066E8"/>
    <w:rsid w:val="00212FC4"/>
    <w:rsid w:val="00213287"/>
    <w:rsid w:val="002150AD"/>
    <w:rsid w:val="002152DC"/>
    <w:rsid w:val="00223111"/>
    <w:rsid w:val="002238AA"/>
    <w:rsid w:val="0023168B"/>
    <w:rsid w:val="00234829"/>
    <w:rsid w:val="00235CA1"/>
    <w:rsid w:val="002378E6"/>
    <w:rsid w:val="00240BE5"/>
    <w:rsid w:val="002426F8"/>
    <w:rsid w:val="0024397F"/>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849E2"/>
    <w:rsid w:val="00286741"/>
    <w:rsid w:val="0029608A"/>
    <w:rsid w:val="00296750"/>
    <w:rsid w:val="002A1A62"/>
    <w:rsid w:val="002A52E5"/>
    <w:rsid w:val="002A65D7"/>
    <w:rsid w:val="002A68FA"/>
    <w:rsid w:val="002A7B4A"/>
    <w:rsid w:val="002B0B90"/>
    <w:rsid w:val="002B2050"/>
    <w:rsid w:val="002B2E9A"/>
    <w:rsid w:val="002B5C5E"/>
    <w:rsid w:val="002B62CF"/>
    <w:rsid w:val="002C218A"/>
    <w:rsid w:val="002C4626"/>
    <w:rsid w:val="002C4B34"/>
    <w:rsid w:val="002C587A"/>
    <w:rsid w:val="002D0425"/>
    <w:rsid w:val="002D4B94"/>
    <w:rsid w:val="002D7DA7"/>
    <w:rsid w:val="002E05C6"/>
    <w:rsid w:val="002E2EC5"/>
    <w:rsid w:val="002F0BB1"/>
    <w:rsid w:val="002F7C6F"/>
    <w:rsid w:val="0030165A"/>
    <w:rsid w:val="0030415A"/>
    <w:rsid w:val="00311834"/>
    <w:rsid w:val="00312975"/>
    <w:rsid w:val="0032221C"/>
    <w:rsid w:val="003371A1"/>
    <w:rsid w:val="003401E3"/>
    <w:rsid w:val="003446C3"/>
    <w:rsid w:val="0035663D"/>
    <w:rsid w:val="0036183C"/>
    <w:rsid w:val="00364E9E"/>
    <w:rsid w:val="00364F5C"/>
    <w:rsid w:val="0036529D"/>
    <w:rsid w:val="00366969"/>
    <w:rsid w:val="00374A4B"/>
    <w:rsid w:val="00381ACB"/>
    <w:rsid w:val="00382965"/>
    <w:rsid w:val="003833C0"/>
    <w:rsid w:val="00383841"/>
    <w:rsid w:val="003856B2"/>
    <w:rsid w:val="003868E0"/>
    <w:rsid w:val="0039293C"/>
    <w:rsid w:val="00393FCD"/>
    <w:rsid w:val="00396652"/>
    <w:rsid w:val="00397586"/>
    <w:rsid w:val="003A03AE"/>
    <w:rsid w:val="003A2637"/>
    <w:rsid w:val="003A35C5"/>
    <w:rsid w:val="003A3A36"/>
    <w:rsid w:val="003A4F25"/>
    <w:rsid w:val="003B13CC"/>
    <w:rsid w:val="003B17A0"/>
    <w:rsid w:val="003B2B67"/>
    <w:rsid w:val="003B426B"/>
    <w:rsid w:val="003B4403"/>
    <w:rsid w:val="003B49E6"/>
    <w:rsid w:val="003B4AE1"/>
    <w:rsid w:val="003C13D9"/>
    <w:rsid w:val="003C281A"/>
    <w:rsid w:val="003C33E9"/>
    <w:rsid w:val="003C35D2"/>
    <w:rsid w:val="003C5BF2"/>
    <w:rsid w:val="003D0C3C"/>
    <w:rsid w:val="003D3D3F"/>
    <w:rsid w:val="003E0F58"/>
    <w:rsid w:val="003F0411"/>
    <w:rsid w:val="003F1754"/>
    <w:rsid w:val="003F5655"/>
    <w:rsid w:val="003F5C0A"/>
    <w:rsid w:val="003F621C"/>
    <w:rsid w:val="003F67A3"/>
    <w:rsid w:val="0040145D"/>
    <w:rsid w:val="00401B65"/>
    <w:rsid w:val="00403A3F"/>
    <w:rsid w:val="00403E4C"/>
    <w:rsid w:val="0040667D"/>
    <w:rsid w:val="00407D1D"/>
    <w:rsid w:val="00413311"/>
    <w:rsid w:val="0041474A"/>
    <w:rsid w:val="00417B45"/>
    <w:rsid w:val="00420F46"/>
    <w:rsid w:val="00422D8E"/>
    <w:rsid w:val="00422DC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6B10"/>
    <w:rsid w:val="004871F4"/>
    <w:rsid w:val="00491915"/>
    <w:rsid w:val="00492C0A"/>
    <w:rsid w:val="00496627"/>
    <w:rsid w:val="004A07D3"/>
    <w:rsid w:val="004A0E25"/>
    <w:rsid w:val="004A400F"/>
    <w:rsid w:val="004A41F3"/>
    <w:rsid w:val="004A68D5"/>
    <w:rsid w:val="004A695E"/>
    <w:rsid w:val="004A6C2D"/>
    <w:rsid w:val="004A71CB"/>
    <w:rsid w:val="004B0623"/>
    <w:rsid w:val="004B24E0"/>
    <w:rsid w:val="004B4598"/>
    <w:rsid w:val="004B4880"/>
    <w:rsid w:val="004B4A46"/>
    <w:rsid w:val="004C4B71"/>
    <w:rsid w:val="004C6E94"/>
    <w:rsid w:val="004C77DC"/>
    <w:rsid w:val="004D4D70"/>
    <w:rsid w:val="004D76D4"/>
    <w:rsid w:val="004E263B"/>
    <w:rsid w:val="004E5431"/>
    <w:rsid w:val="004E6435"/>
    <w:rsid w:val="004E7751"/>
    <w:rsid w:val="004F1340"/>
    <w:rsid w:val="004F3B28"/>
    <w:rsid w:val="004F6DE6"/>
    <w:rsid w:val="00502B54"/>
    <w:rsid w:val="005046F3"/>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1B4B"/>
    <w:rsid w:val="00573316"/>
    <w:rsid w:val="00577A45"/>
    <w:rsid w:val="0058109D"/>
    <w:rsid w:val="00587D77"/>
    <w:rsid w:val="00594BE9"/>
    <w:rsid w:val="0059555B"/>
    <w:rsid w:val="00595704"/>
    <w:rsid w:val="00596F87"/>
    <w:rsid w:val="005975EF"/>
    <w:rsid w:val="005A2C4C"/>
    <w:rsid w:val="005A3170"/>
    <w:rsid w:val="005A4D7B"/>
    <w:rsid w:val="005B01CA"/>
    <w:rsid w:val="005B5DA4"/>
    <w:rsid w:val="005C056A"/>
    <w:rsid w:val="005C0641"/>
    <w:rsid w:val="005C1997"/>
    <w:rsid w:val="005C2488"/>
    <w:rsid w:val="005D0C96"/>
    <w:rsid w:val="005D1B38"/>
    <w:rsid w:val="005D1BE6"/>
    <w:rsid w:val="005D21C5"/>
    <w:rsid w:val="005D5C99"/>
    <w:rsid w:val="005D6C24"/>
    <w:rsid w:val="005E0719"/>
    <w:rsid w:val="005E0961"/>
    <w:rsid w:val="005E6D8A"/>
    <w:rsid w:val="005F04A8"/>
    <w:rsid w:val="005F0558"/>
    <w:rsid w:val="005F13F0"/>
    <w:rsid w:val="005F4140"/>
    <w:rsid w:val="005F456C"/>
    <w:rsid w:val="00600E5F"/>
    <w:rsid w:val="00601F81"/>
    <w:rsid w:val="006052A8"/>
    <w:rsid w:val="00611422"/>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873D0"/>
    <w:rsid w:val="00690982"/>
    <w:rsid w:val="00691F05"/>
    <w:rsid w:val="00692BAB"/>
    <w:rsid w:val="00692C70"/>
    <w:rsid w:val="006A0219"/>
    <w:rsid w:val="006A1766"/>
    <w:rsid w:val="006A6CD2"/>
    <w:rsid w:val="006B0A04"/>
    <w:rsid w:val="006B5B7F"/>
    <w:rsid w:val="006B6037"/>
    <w:rsid w:val="006B717D"/>
    <w:rsid w:val="006C317F"/>
    <w:rsid w:val="006D1BF9"/>
    <w:rsid w:val="006D61B3"/>
    <w:rsid w:val="006E2D9E"/>
    <w:rsid w:val="006E3078"/>
    <w:rsid w:val="006E3854"/>
    <w:rsid w:val="006E471F"/>
    <w:rsid w:val="006E5AD7"/>
    <w:rsid w:val="006F00F9"/>
    <w:rsid w:val="006F394E"/>
    <w:rsid w:val="006F57AA"/>
    <w:rsid w:val="006F7634"/>
    <w:rsid w:val="00700125"/>
    <w:rsid w:val="00700747"/>
    <w:rsid w:val="00710904"/>
    <w:rsid w:val="0071433B"/>
    <w:rsid w:val="00715701"/>
    <w:rsid w:val="0072408A"/>
    <w:rsid w:val="00726ECC"/>
    <w:rsid w:val="007279BE"/>
    <w:rsid w:val="00731358"/>
    <w:rsid w:val="00734777"/>
    <w:rsid w:val="00735B03"/>
    <w:rsid w:val="0074005A"/>
    <w:rsid w:val="00740CAE"/>
    <w:rsid w:val="00741FEC"/>
    <w:rsid w:val="00742A54"/>
    <w:rsid w:val="00747537"/>
    <w:rsid w:val="0075051C"/>
    <w:rsid w:val="00753ED7"/>
    <w:rsid w:val="007567BF"/>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0A6A"/>
    <w:rsid w:val="007B14C0"/>
    <w:rsid w:val="007B3174"/>
    <w:rsid w:val="007B44D2"/>
    <w:rsid w:val="007B6DAD"/>
    <w:rsid w:val="007C0C1E"/>
    <w:rsid w:val="007C73B2"/>
    <w:rsid w:val="007D0E8F"/>
    <w:rsid w:val="007D1A47"/>
    <w:rsid w:val="007D6691"/>
    <w:rsid w:val="007E071F"/>
    <w:rsid w:val="007E0B32"/>
    <w:rsid w:val="007E23F1"/>
    <w:rsid w:val="007E502F"/>
    <w:rsid w:val="007F0748"/>
    <w:rsid w:val="007F18A3"/>
    <w:rsid w:val="007F1EB1"/>
    <w:rsid w:val="007F2905"/>
    <w:rsid w:val="007F4544"/>
    <w:rsid w:val="007F635B"/>
    <w:rsid w:val="008023ED"/>
    <w:rsid w:val="00802815"/>
    <w:rsid w:val="00803DC4"/>
    <w:rsid w:val="008047EB"/>
    <w:rsid w:val="00811183"/>
    <w:rsid w:val="00812EA2"/>
    <w:rsid w:val="00813648"/>
    <w:rsid w:val="00816FE5"/>
    <w:rsid w:val="008178B2"/>
    <w:rsid w:val="008313A8"/>
    <w:rsid w:val="008364B2"/>
    <w:rsid w:val="00836FF4"/>
    <w:rsid w:val="0084093F"/>
    <w:rsid w:val="00843F3E"/>
    <w:rsid w:val="008464E4"/>
    <w:rsid w:val="00846DFE"/>
    <w:rsid w:val="00846F70"/>
    <w:rsid w:val="00851418"/>
    <w:rsid w:val="00856813"/>
    <w:rsid w:val="008602D5"/>
    <w:rsid w:val="008607DB"/>
    <w:rsid w:val="00864214"/>
    <w:rsid w:val="00867C1B"/>
    <w:rsid w:val="0087083C"/>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0E7E"/>
    <w:rsid w:val="008B4F43"/>
    <w:rsid w:val="008C4EE1"/>
    <w:rsid w:val="008C6933"/>
    <w:rsid w:val="008D00DA"/>
    <w:rsid w:val="008D28CE"/>
    <w:rsid w:val="008D7450"/>
    <w:rsid w:val="008E0018"/>
    <w:rsid w:val="008E457B"/>
    <w:rsid w:val="008E54C5"/>
    <w:rsid w:val="008F0D16"/>
    <w:rsid w:val="008F5ABA"/>
    <w:rsid w:val="008F5B81"/>
    <w:rsid w:val="008F60F0"/>
    <w:rsid w:val="008F7153"/>
    <w:rsid w:val="0090472F"/>
    <w:rsid w:val="00904C9D"/>
    <w:rsid w:val="0091198F"/>
    <w:rsid w:val="00911B32"/>
    <w:rsid w:val="0091268A"/>
    <w:rsid w:val="009169BF"/>
    <w:rsid w:val="00917367"/>
    <w:rsid w:val="00921847"/>
    <w:rsid w:val="00922A00"/>
    <w:rsid w:val="00923941"/>
    <w:rsid w:val="00926C02"/>
    <w:rsid w:val="00931531"/>
    <w:rsid w:val="00940D45"/>
    <w:rsid w:val="0094283C"/>
    <w:rsid w:val="00942B2A"/>
    <w:rsid w:val="009478AF"/>
    <w:rsid w:val="00947D73"/>
    <w:rsid w:val="00950F00"/>
    <w:rsid w:val="00954779"/>
    <w:rsid w:val="0096132A"/>
    <w:rsid w:val="00964527"/>
    <w:rsid w:val="0096484A"/>
    <w:rsid w:val="0096538C"/>
    <w:rsid w:val="00966552"/>
    <w:rsid w:val="00966B9C"/>
    <w:rsid w:val="00972A1D"/>
    <w:rsid w:val="00974A5C"/>
    <w:rsid w:val="00975E7D"/>
    <w:rsid w:val="00976AA8"/>
    <w:rsid w:val="00981F90"/>
    <w:rsid w:val="00982837"/>
    <w:rsid w:val="009848BF"/>
    <w:rsid w:val="0098527B"/>
    <w:rsid w:val="009926B2"/>
    <w:rsid w:val="00993C38"/>
    <w:rsid w:val="009947D3"/>
    <w:rsid w:val="00997813"/>
    <w:rsid w:val="009A01A1"/>
    <w:rsid w:val="009A1030"/>
    <w:rsid w:val="009A16AA"/>
    <w:rsid w:val="009A4A2D"/>
    <w:rsid w:val="009A6051"/>
    <w:rsid w:val="009A67BA"/>
    <w:rsid w:val="009A6C1B"/>
    <w:rsid w:val="009B3B50"/>
    <w:rsid w:val="009B6606"/>
    <w:rsid w:val="009C4177"/>
    <w:rsid w:val="009C5171"/>
    <w:rsid w:val="009C579E"/>
    <w:rsid w:val="009D4501"/>
    <w:rsid w:val="009E5BB3"/>
    <w:rsid w:val="009F16E3"/>
    <w:rsid w:val="009F487A"/>
    <w:rsid w:val="00A00EB5"/>
    <w:rsid w:val="00A0267C"/>
    <w:rsid w:val="00A03E7E"/>
    <w:rsid w:val="00A047F4"/>
    <w:rsid w:val="00A05E75"/>
    <w:rsid w:val="00A105DE"/>
    <w:rsid w:val="00A11200"/>
    <w:rsid w:val="00A125DE"/>
    <w:rsid w:val="00A16569"/>
    <w:rsid w:val="00A16841"/>
    <w:rsid w:val="00A173B9"/>
    <w:rsid w:val="00A2286E"/>
    <w:rsid w:val="00A24BEB"/>
    <w:rsid w:val="00A25786"/>
    <w:rsid w:val="00A26248"/>
    <w:rsid w:val="00A26B8F"/>
    <w:rsid w:val="00A30117"/>
    <w:rsid w:val="00A30269"/>
    <w:rsid w:val="00A3178C"/>
    <w:rsid w:val="00A34DE3"/>
    <w:rsid w:val="00A37EC8"/>
    <w:rsid w:val="00A47CC9"/>
    <w:rsid w:val="00A51663"/>
    <w:rsid w:val="00A56E62"/>
    <w:rsid w:val="00A572FC"/>
    <w:rsid w:val="00A626E4"/>
    <w:rsid w:val="00A641F9"/>
    <w:rsid w:val="00A653AE"/>
    <w:rsid w:val="00A6581D"/>
    <w:rsid w:val="00A66F70"/>
    <w:rsid w:val="00A7306B"/>
    <w:rsid w:val="00A76A69"/>
    <w:rsid w:val="00A76DC7"/>
    <w:rsid w:val="00A81986"/>
    <w:rsid w:val="00A83DD1"/>
    <w:rsid w:val="00A84281"/>
    <w:rsid w:val="00A85518"/>
    <w:rsid w:val="00A92113"/>
    <w:rsid w:val="00A94709"/>
    <w:rsid w:val="00A96707"/>
    <w:rsid w:val="00A9674A"/>
    <w:rsid w:val="00AC2DFF"/>
    <w:rsid w:val="00AC5810"/>
    <w:rsid w:val="00AC7098"/>
    <w:rsid w:val="00AD078E"/>
    <w:rsid w:val="00AD526F"/>
    <w:rsid w:val="00AD6BB9"/>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323"/>
    <w:rsid w:val="00B409E7"/>
    <w:rsid w:val="00B41974"/>
    <w:rsid w:val="00B428AB"/>
    <w:rsid w:val="00B442C5"/>
    <w:rsid w:val="00B44CB3"/>
    <w:rsid w:val="00B46A2F"/>
    <w:rsid w:val="00B51253"/>
    <w:rsid w:val="00B51E7D"/>
    <w:rsid w:val="00B62642"/>
    <w:rsid w:val="00B626A3"/>
    <w:rsid w:val="00B631C3"/>
    <w:rsid w:val="00B64BD9"/>
    <w:rsid w:val="00B65E69"/>
    <w:rsid w:val="00B67368"/>
    <w:rsid w:val="00B73333"/>
    <w:rsid w:val="00B74771"/>
    <w:rsid w:val="00B77C99"/>
    <w:rsid w:val="00B802E7"/>
    <w:rsid w:val="00B913A9"/>
    <w:rsid w:val="00B939DA"/>
    <w:rsid w:val="00B94072"/>
    <w:rsid w:val="00BA4984"/>
    <w:rsid w:val="00BA675F"/>
    <w:rsid w:val="00BB1F5D"/>
    <w:rsid w:val="00BB628D"/>
    <w:rsid w:val="00BC64C7"/>
    <w:rsid w:val="00BC755A"/>
    <w:rsid w:val="00BD0E71"/>
    <w:rsid w:val="00BD16E0"/>
    <w:rsid w:val="00BD1A0D"/>
    <w:rsid w:val="00BD1CD1"/>
    <w:rsid w:val="00BD5921"/>
    <w:rsid w:val="00BD662A"/>
    <w:rsid w:val="00BE0687"/>
    <w:rsid w:val="00BE2708"/>
    <w:rsid w:val="00BE2EAC"/>
    <w:rsid w:val="00BE4225"/>
    <w:rsid w:val="00BE6A81"/>
    <w:rsid w:val="00BF1638"/>
    <w:rsid w:val="00BF5079"/>
    <w:rsid w:val="00C01170"/>
    <w:rsid w:val="00C0166C"/>
    <w:rsid w:val="00C13254"/>
    <w:rsid w:val="00C25524"/>
    <w:rsid w:val="00C25EF5"/>
    <w:rsid w:val="00C26DB8"/>
    <w:rsid w:val="00C3324F"/>
    <w:rsid w:val="00C33837"/>
    <w:rsid w:val="00C347FC"/>
    <w:rsid w:val="00C40CB6"/>
    <w:rsid w:val="00C42814"/>
    <w:rsid w:val="00C462B9"/>
    <w:rsid w:val="00C47BFF"/>
    <w:rsid w:val="00C54B9D"/>
    <w:rsid w:val="00C57441"/>
    <w:rsid w:val="00C624A7"/>
    <w:rsid w:val="00C638CF"/>
    <w:rsid w:val="00C63F38"/>
    <w:rsid w:val="00C65D43"/>
    <w:rsid w:val="00C732EE"/>
    <w:rsid w:val="00C737C3"/>
    <w:rsid w:val="00C7545F"/>
    <w:rsid w:val="00C81A1F"/>
    <w:rsid w:val="00C83F05"/>
    <w:rsid w:val="00C84DD2"/>
    <w:rsid w:val="00C858BF"/>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C61C1"/>
    <w:rsid w:val="00CD0731"/>
    <w:rsid w:val="00CD2A41"/>
    <w:rsid w:val="00CE0DC0"/>
    <w:rsid w:val="00CE729B"/>
    <w:rsid w:val="00CF0169"/>
    <w:rsid w:val="00CF1C26"/>
    <w:rsid w:val="00CF34EF"/>
    <w:rsid w:val="00D00949"/>
    <w:rsid w:val="00D02F94"/>
    <w:rsid w:val="00D15850"/>
    <w:rsid w:val="00D17C1E"/>
    <w:rsid w:val="00D25367"/>
    <w:rsid w:val="00D2556E"/>
    <w:rsid w:val="00D26B30"/>
    <w:rsid w:val="00D27194"/>
    <w:rsid w:val="00D27355"/>
    <w:rsid w:val="00D27922"/>
    <w:rsid w:val="00D31F31"/>
    <w:rsid w:val="00D335D0"/>
    <w:rsid w:val="00D33BBE"/>
    <w:rsid w:val="00D33E3E"/>
    <w:rsid w:val="00D36B0C"/>
    <w:rsid w:val="00D371D2"/>
    <w:rsid w:val="00D402A0"/>
    <w:rsid w:val="00D436F9"/>
    <w:rsid w:val="00D4408C"/>
    <w:rsid w:val="00D440E7"/>
    <w:rsid w:val="00D46293"/>
    <w:rsid w:val="00D51924"/>
    <w:rsid w:val="00D55D7D"/>
    <w:rsid w:val="00D601C6"/>
    <w:rsid w:val="00D6160D"/>
    <w:rsid w:val="00D61BE9"/>
    <w:rsid w:val="00D65661"/>
    <w:rsid w:val="00D67636"/>
    <w:rsid w:val="00D6769A"/>
    <w:rsid w:val="00D705B9"/>
    <w:rsid w:val="00D840E3"/>
    <w:rsid w:val="00D85669"/>
    <w:rsid w:val="00D86AA1"/>
    <w:rsid w:val="00D87103"/>
    <w:rsid w:val="00D91ED7"/>
    <w:rsid w:val="00D93CBB"/>
    <w:rsid w:val="00D956DC"/>
    <w:rsid w:val="00D97B97"/>
    <w:rsid w:val="00DA0E1F"/>
    <w:rsid w:val="00DA2328"/>
    <w:rsid w:val="00DB4B21"/>
    <w:rsid w:val="00DB5C9B"/>
    <w:rsid w:val="00DC1D61"/>
    <w:rsid w:val="00DC23E8"/>
    <w:rsid w:val="00DC3F2E"/>
    <w:rsid w:val="00DC62C8"/>
    <w:rsid w:val="00DC7A95"/>
    <w:rsid w:val="00DD1891"/>
    <w:rsid w:val="00DD2F70"/>
    <w:rsid w:val="00DD38E3"/>
    <w:rsid w:val="00DD5363"/>
    <w:rsid w:val="00DE0804"/>
    <w:rsid w:val="00DF0F7E"/>
    <w:rsid w:val="00DF1B73"/>
    <w:rsid w:val="00DF386B"/>
    <w:rsid w:val="00DF73A6"/>
    <w:rsid w:val="00DF7849"/>
    <w:rsid w:val="00E03AB2"/>
    <w:rsid w:val="00E05F73"/>
    <w:rsid w:val="00E077BC"/>
    <w:rsid w:val="00E07A58"/>
    <w:rsid w:val="00E13747"/>
    <w:rsid w:val="00E247B7"/>
    <w:rsid w:val="00E24E6B"/>
    <w:rsid w:val="00E2570C"/>
    <w:rsid w:val="00E260A7"/>
    <w:rsid w:val="00E272CD"/>
    <w:rsid w:val="00E27790"/>
    <w:rsid w:val="00E30619"/>
    <w:rsid w:val="00E30BB7"/>
    <w:rsid w:val="00E32CCD"/>
    <w:rsid w:val="00E32F7E"/>
    <w:rsid w:val="00E365CE"/>
    <w:rsid w:val="00E412C8"/>
    <w:rsid w:val="00E42DE9"/>
    <w:rsid w:val="00E5144C"/>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08B6"/>
    <w:rsid w:val="00E91819"/>
    <w:rsid w:val="00E94CDC"/>
    <w:rsid w:val="00E95AB6"/>
    <w:rsid w:val="00E9657C"/>
    <w:rsid w:val="00E96C01"/>
    <w:rsid w:val="00EA1960"/>
    <w:rsid w:val="00EA2CEE"/>
    <w:rsid w:val="00EA6212"/>
    <w:rsid w:val="00EB0BD1"/>
    <w:rsid w:val="00EB504A"/>
    <w:rsid w:val="00EB7B10"/>
    <w:rsid w:val="00EC0613"/>
    <w:rsid w:val="00EC40F9"/>
    <w:rsid w:val="00EC673A"/>
    <w:rsid w:val="00EC71B6"/>
    <w:rsid w:val="00ED1355"/>
    <w:rsid w:val="00ED1A56"/>
    <w:rsid w:val="00ED22AB"/>
    <w:rsid w:val="00ED7C4E"/>
    <w:rsid w:val="00EE1357"/>
    <w:rsid w:val="00EE2CE8"/>
    <w:rsid w:val="00EE58F4"/>
    <w:rsid w:val="00EE74C7"/>
    <w:rsid w:val="00EF4E72"/>
    <w:rsid w:val="00EF5B0B"/>
    <w:rsid w:val="00EF688B"/>
    <w:rsid w:val="00F01499"/>
    <w:rsid w:val="00F15B8E"/>
    <w:rsid w:val="00F20BD8"/>
    <w:rsid w:val="00F2682C"/>
    <w:rsid w:val="00F27DAB"/>
    <w:rsid w:val="00F33301"/>
    <w:rsid w:val="00F3511D"/>
    <w:rsid w:val="00F35276"/>
    <w:rsid w:val="00F366C8"/>
    <w:rsid w:val="00F36DF3"/>
    <w:rsid w:val="00F4103A"/>
    <w:rsid w:val="00F42B22"/>
    <w:rsid w:val="00F44627"/>
    <w:rsid w:val="00F51370"/>
    <w:rsid w:val="00F51CCB"/>
    <w:rsid w:val="00F52799"/>
    <w:rsid w:val="00F552D7"/>
    <w:rsid w:val="00F575EC"/>
    <w:rsid w:val="00F61263"/>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3681"/>
    <w:rsid w:val="00FB6996"/>
    <w:rsid w:val="00FC3556"/>
    <w:rsid w:val="00FC7AEB"/>
    <w:rsid w:val="00FD2000"/>
    <w:rsid w:val="00FD3B3B"/>
    <w:rsid w:val="00FE5CC9"/>
    <w:rsid w:val="00FF2115"/>
    <w:rsid w:val="00FF33A2"/>
    <w:rsid w:val="00FF34C2"/>
    <w:rsid w:val="00FF5FBB"/>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50D75821-DCA1-4EC7-BCA5-108DCFDF4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5661"/>
    <w:pPr>
      <w:spacing w:after="0" w:line="360" w:lineRule="auto"/>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18419A"/>
    <w:pPr>
      <w:spacing w:line="240" w:lineRule="auto"/>
    </w:pPr>
    <w:rPr>
      <w:i/>
      <w:iCs/>
      <w:color w:val="000000" w:themeColor="text1"/>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E5144C"/>
    <w:pPr>
      <w:ind w:left="660"/>
      <w:jc w:val="left"/>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 w:type="paragraph" w:styleId="BodyText">
    <w:name w:val="Body Text"/>
    <w:basedOn w:val="Normal"/>
    <w:link w:val="BodyTextChar"/>
    <w:rsid w:val="002D0425"/>
    <w:pPr>
      <w:suppressAutoHyphens/>
      <w:autoSpaceDE w:val="0"/>
      <w:spacing w:line="240" w:lineRule="auto"/>
    </w:pPr>
    <w:rPr>
      <w:rFonts w:ascii="Times New Roman" w:eastAsia="Times New Roman" w:hAnsi="Times New Roman" w:cs="Times New Roman"/>
      <w:szCs w:val="24"/>
      <w:lang w:val="en-US" w:eastAsia="zh-CN"/>
    </w:rPr>
  </w:style>
  <w:style w:type="character" w:customStyle="1" w:styleId="BodyTextChar">
    <w:name w:val="Body Text Char"/>
    <w:basedOn w:val="DefaultParagraphFont"/>
    <w:link w:val="BodyText"/>
    <w:rsid w:val="002D0425"/>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1133652">
      <w:bodyDiv w:val="1"/>
      <w:marLeft w:val="0"/>
      <w:marRight w:val="0"/>
      <w:marTop w:val="0"/>
      <w:marBottom w:val="0"/>
      <w:divBdr>
        <w:top w:val="none" w:sz="0" w:space="0" w:color="auto"/>
        <w:left w:val="none" w:sz="0" w:space="0" w:color="auto"/>
        <w:bottom w:val="none" w:sz="0" w:space="0" w:color="auto"/>
        <w:right w:val="none" w:sz="0" w:space="0" w:color="auto"/>
      </w:divBdr>
    </w:div>
    <w:div w:id="10499039">
      <w:bodyDiv w:val="1"/>
      <w:marLeft w:val="0"/>
      <w:marRight w:val="0"/>
      <w:marTop w:val="0"/>
      <w:marBottom w:val="0"/>
      <w:divBdr>
        <w:top w:val="none" w:sz="0" w:space="0" w:color="auto"/>
        <w:left w:val="none" w:sz="0" w:space="0" w:color="auto"/>
        <w:bottom w:val="none" w:sz="0" w:space="0" w:color="auto"/>
        <w:right w:val="none" w:sz="0" w:space="0" w:color="auto"/>
      </w:divBdr>
    </w:div>
    <w:div w:id="12533358">
      <w:bodyDiv w:val="1"/>
      <w:marLeft w:val="0"/>
      <w:marRight w:val="0"/>
      <w:marTop w:val="0"/>
      <w:marBottom w:val="0"/>
      <w:divBdr>
        <w:top w:val="none" w:sz="0" w:space="0" w:color="auto"/>
        <w:left w:val="none" w:sz="0" w:space="0" w:color="auto"/>
        <w:bottom w:val="none" w:sz="0" w:space="0" w:color="auto"/>
        <w:right w:val="none" w:sz="0" w:space="0" w:color="auto"/>
      </w:divBdr>
    </w:div>
    <w:div w:id="18051044">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26302691">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81938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1879766">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90585643">
      <w:bodyDiv w:val="1"/>
      <w:marLeft w:val="0"/>
      <w:marRight w:val="0"/>
      <w:marTop w:val="0"/>
      <w:marBottom w:val="0"/>
      <w:divBdr>
        <w:top w:val="none" w:sz="0" w:space="0" w:color="auto"/>
        <w:left w:val="none" w:sz="0" w:space="0" w:color="auto"/>
        <w:bottom w:val="none" w:sz="0" w:space="0" w:color="auto"/>
        <w:right w:val="none" w:sz="0" w:space="0" w:color="auto"/>
      </w:divBdr>
    </w:div>
    <w:div w:id="90972911">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2093001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1412943">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5732964">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69298312">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77695748">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035851">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2862289">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22985282">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42572180">
      <w:bodyDiv w:val="1"/>
      <w:marLeft w:val="0"/>
      <w:marRight w:val="0"/>
      <w:marTop w:val="0"/>
      <w:marBottom w:val="0"/>
      <w:divBdr>
        <w:top w:val="none" w:sz="0" w:space="0" w:color="auto"/>
        <w:left w:val="none" w:sz="0" w:space="0" w:color="auto"/>
        <w:bottom w:val="none" w:sz="0" w:space="0" w:color="auto"/>
        <w:right w:val="none" w:sz="0" w:space="0" w:color="auto"/>
      </w:divBdr>
    </w:div>
    <w:div w:id="245237378">
      <w:bodyDiv w:val="1"/>
      <w:marLeft w:val="0"/>
      <w:marRight w:val="0"/>
      <w:marTop w:val="0"/>
      <w:marBottom w:val="0"/>
      <w:divBdr>
        <w:top w:val="none" w:sz="0" w:space="0" w:color="auto"/>
        <w:left w:val="none" w:sz="0" w:space="0" w:color="auto"/>
        <w:bottom w:val="none" w:sz="0" w:space="0" w:color="auto"/>
        <w:right w:val="none" w:sz="0" w:space="0" w:color="auto"/>
      </w:divBdr>
    </w:div>
    <w:div w:id="246765721">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57955226">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8726231">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2364960">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0320167">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1440697">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5571408">
      <w:bodyDiv w:val="1"/>
      <w:marLeft w:val="0"/>
      <w:marRight w:val="0"/>
      <w:marTop w:val="0"/>
      <w:marBottom w:val="0"/>
      <w:divBdr>
        <w:top w:val="none" w:sz="0" w:space="0" w:color="auto"/>
        <w:left w:val="none" w:sz="0" w:space="0" w:color="auto"/>
        <w:bottom w:val="none" w:sz="0" w:space="0" w:color="auto"/>
        <w:right w:val="none" w:sz="0" w:space="0" w:color="auto"/>
      </w:divBdr>
    </w:div>
    <w:div w:id="387415981">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89110200">
      <w:bodyDiv w:val="1"/>
      <w:marLeft w:val="0"/>
      <w:marRight w:val="0"/>
      <w:marTop w:val="0"/>
      <w:marBottom w:val="0"/>
      <w:divBdr>
        <w:top w:val="none" w:sz="0" w:space="0" w:color="auto"/>
        <w:left w:val="none" w:sz="0" w:space="0" w:color="auto"/>
        <w:bottom w:val="none" w:sz="0" w:space="0" w:color="auto"/>
        <w:right w:val="none" w:sz="0" w:space="0" w:color="auto"/>
      </w:divBdr>
    </w:div>
    <w:div w:id="391579709">
      <w:bodyDiv w:val="1"/>
      <w:marLeft w:val="0"/>
      <w:marRight w:val="0"/>
      <w:marTop w:val="0"/>
      <w:marBottom w:val="0"/>
      <w:divBdr>
        <w:top w:val="none" w:sz="0" w:space="0" w:color="auto"/>
        <w:left w:val="none" w:sz="0" w:space="0" w:color="auto"/>
        <w:bottom w:val="none" w:sz="0" w:space="0" w:color="auto"/>
        <w:right w:val="none" w:sz="0" w:space="0" w:color="auto"/>
      </w:divBdr>
    </w:div>
    <w:div w:id="391579931">
      <w:bodyDiv w:val="1"/>
      <w:marLeft w:val="0"/>
      <w:marRight w:val="0"/>
      <w:marTop w:val="0"/>
      <w:marBottom w:val="0"/>
      <w:divBdr>
        <w:top w:val="none" w:sz="0" w:space="0" w:color="auto"/>
        <w:left w:val="none" w:sz="0" w:space="0" w:color="auto"/>
        <w:bottom w:val="none" w:sz="0" w:space="0" w:color="auto"/>
        <w:right w:val="none" w:sz="0" w:space="0" w:color="auto"/>
      </w:divBdr>
    </w:div>
    <w:div w:id="39597450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19446133">
      <w:bodyDiv w:val="1"/>
      <w:marLeft w:val="0"/>
      <w:marRight w:val="0"/>
      <w:marTop w:val="0"/>
      <w:marBottom w:val="0"/>
      <w:divBdr>
        <w:top w:val="none" w:sz="0" w:space="0" w:color="auto"/>
        <w:left w:val="none" w:sz="0" w:space="0" w:color="auto"/>
        <w:bottom w:val="none" w:sz="0" w:space="0" w:color="auto"/>
        <w:right w:val="none" w:sz="0" w:space="0" w:color="auto"/>
      </w:divBdr>
    </w:div>
    <w:div w:id="425620077">
      <w:bodyDiv w:val="1"/>
      <w:marLeft w:val="0"/>
      <w:marRight w:val="0"/>
      <w:marTop w:val="0"/>
      <w:marBottom w:val="0"/>
      <w:divBdr>
        <w:top w:val="none" w:sz="0" w:space="0" w:color="auto"/>
        <w:left w:val="none" w:sz="0" w:space="0" w:color="auto"/>
        <w:bottom w:val="none" w:sz="0" w:space="0" w:color="auto"/>
        <w:right w:val="none" w:sz="0" w:space="0" w:color="auto"/>
      </w:divBdr>
    </w:div>
    <w:div w:id="436289161">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6652870">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1285197">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15996984">
      <w:bodyDiv w:val="1"/>
      <w:marLeft w:val="0"/>
      <w:marRight w:val="0"/>
      <w:marTop w:val="0"/>
      <w:marBottom w:val="0"/>
      <w:divBdr>
        <w:top w:val="none" w:sz="0" w:space="0" w:color="auto"/>
        <w:left w:val="none" w:sz="0" w:space="0" w:color="auto"/>
        <w:bottom w:val="none" w:sz="0" w:space="0" w:color="auto"/>
        <w:right w:val="none" w:sz="0" w:space="0" w:color="auto"/>
      </w:divBdr>
    </w:div>
    <w:div w:id="517886412">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37472238">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3761019">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67037598">
      <w:bodyDiv w:val="1"/>
      <w:marLeft w:val="0"/>
      <w:marRight w:val="0"/>
      <w:marTop w:val="0"/>
      <w:marBottom w:val="0"/>
      <w:divBdr>
        <w:top w:val="none" w:sz="0" w:space="0" w:color="auto"/>
        <w:left w:val="none" w:sz="0" w:space="0" w:color="auto"/>
        <w:bottom w:val="none" w:sz="0" w:space="0" w:color="auto"/>
        <w:right w:val="none" w:sz="0" w:space="0" w:color="auto"/>
      </w:divBdr>
    </w:div>
    <w:div w:id="570389174">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5576582">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5408385">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16526792">
      <w:bodyDiv w:val="1"/>
      <w:marLeft w:val="0"/>
      <w:marRight w:val="0"/>
      <w:marTop w:val="0"/>
      <w:marBottom w:val="0"/>
      <w:divBdr>
        <w:top w:val="none" w:sz="0" w:space="0" w:color="auto"/>
        <w:left w:val="none" w:sz="0" w:space="0" w:color="auto"/>
        <w:bottom w:val="none" w:sz="0" w:space="0" w:color="auto"/>
        <w:right w:val="none" w:sz="0" w:space="0" w:color="auto"/>
      </w:divBdr>
    </w:div>
    <w:div w:id="617682754">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025452">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689723604">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4573843">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70587389">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17383834">
      <w:bodyDiv w:val="1"/>
      <w:marLeft w:val="0"/>
      <w:marRight w:val="0"/>
      <w:marTop w:val="0"/>
      <w:marBottom w:val="0"/>
      <w:divBdr>
        <w:top w:val="none" w:sz="0" w:space="0" w:color="auto"/>
        <w:left w:val="none" w:sz="0" w:space="0" w:color="auto"/>
        <w:bottom w:val="none" w:sz="0" w:space="0" w:color="auto"/>
        <w:right w:val="none" w:sz="0" w:space="0" w:color="auto"/>
      </w:divBdr>
    </w:div>
    <w:div w:id="82162850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3614543">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75317306">
      <w:bodyDiv w:val="1"/>
      <w:marLeft w:val="0"/>
      <w:marRight w:val="0"/>
      <w:marTop w:val="0"/>
      <w:marBottom w:val="0"/>
      <w:divBdr>
        <w:top w:val="none" w:sz="0" w:space="0" w:color="auto"/>
        <w:left w:val="none" w:sz="0" w:space="0" w:color="auto"/>
        <w:bottom w:val="none" w:sz="0" w:space="0" w:color="auto"/>
        <w:right w:val="none" w:sz="0" w:space="0" w:color="auto"/>
      </w:divBdr>
    </w:div>
    <w:div w:id="876694987">
      <w:bodyDiv w:val="1"/>
      <w:marLeft w:val="0"/>
      <w:marRight w:val="0"/>
      <w:marTop w:val="0"/>
      <w:marBottom w:val="0"/>
      <w:divBdr>
        <w:top w:val="none" w:sz="0" w:space="0" w:color="auto"/>
        <w:left w:val="none" w:sz="0" w:space="0" w:color="auto"/>
        <w:bottom w:val="none" w:sz="0" w:space="0" w:color="auto"/>
        <w:right w:val="none" w:sz="0" w:space="0" w:color="auto"/>
      </w:divBdr>
    </w:div>
    <w:div w:id="885993972">
      <w:bodyDiv w:val="1"/>
      <w:marLeft w:val="0"/>
      <w:marRight w:val="0"/>
      <w:marTop w:val="0"/>
      <w:marBottom w:val="0"/>
      <w:divBdr>
        <w:top w:val="none" w:sz="0" w:space="0" w:color="auto"/>
        <w:left w:val="none" w:sz="0" w:space="0" w:color="auto"/>
        <w:bottom w:val="none" w:sz="0" w:space="0" w:color="auto"/>
        <w:right w:val="none" w:sz="0" w:space="0" w:color="auto"/>
      </w:divBdr>
    </w:div>
    <w:div w:id="886063640">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10121289">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5691468">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0668945">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58874473">
      <w:bodyDiv w:val="1"/>
      <w:marLeft w:val="0"/>
      <w:marRight w:val="0"/>
      <w:marTop w:val="0"/>
      <w:marBottom w:val="0"/>
      <w:divBdr>
        <w:top w:val="none" w:sz="0" w:space="0" w:color="auto"/>
        <w:left w:val="none" w:sz="0" w:space="0" w:color="auto"/>
        <w:bottom w:val="none" w:sz="0" w:space="0" w:color="auto"/>
        <w:right w:val="none" w:sz="0" w:space="0" w:color="auto"/>
      </w:divBdr>
    </w:div>
    <w:div w:id="959145006">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2734820">
      <w:bodyDiv w:val="1"/>
      <w:marLeft w:val="0"/>
      <w:marRight w:val="0"/>
      <w:marTop w:val="0"/>
      <w:marBottom w:val="0"/>
      <w:divBdr>
        <w:top w:val="none" w:sz="0" w:space="0" w:color="auto"/>
        <w:left w:val="none" w:sz="0" w:space="0" w:color="auto"/>
        <w:bottom w:val="none" w:sz="0" w:space="0" w:color="auto"/>
        <w:right w:val="none" w:sz="0" w:space="0" w:color="auto"/>
      </w:divBdr>
    </w:div>
    <w:div w:id="983117969">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84436640">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1661589">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03555355">
      <w:bodyDiv w:val="1"/>
      <w:marLeft w:val="0"/>
      <w:marRight w:val="0"/>
      <w:marTop w:val="0"/>
      <w:marBottom w:val="0"/>
      <w:divBdr>
        <w:top w:val="none" w:sz="0" w:space="0" w:color="auto"/>
        <w:left w:val="none" w:sz="0" w:space="0" w:color="auto"/>
        <w:bottom w:val="none" w:sz="0" w:space="0" w:color="auto"/>
        <w:right w:val="none" w:sz="0" w:space="0" w:color="auto"/>
      </w:divBdr>
    </w:div>
    <w:div w:id="1014499189">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17191686">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46415135">
      <w:bodyDiv w:val="1"/>
      <w:marLeft w:val="0"/>
      <w:marRight w:val="0"/>
      <w:marTop w:val="0"/>
      <w:marBottom w:val="0"/>
      <w:divBdr>
        <w:top w:val="none" w:sz="0" w:space="0" w:color="auto"/>
        <w:left w:val="none" w:sz="0" w:space="0" w:color="auto"/>
        <w:bottom w:val="none" w:sz="0" w:space="0" w:color="auto"/>
        <w:right w:val="none" w:sz="0" w:space="0" w:color="auto"/>
      </w:divBdr>
    </w:div>
    <w:div w:id="1053773043">
      <w:bodyDiv w:val="1"/>
      <w:marLeft w:val="0"/>
      <w:marRight w:val="0"/>
      <w:marTop w:val="0"/>
      <w:marBottom w:val="0"/>
      <w:divBdr>
        <w:top w:val="none" w:sz="0" w:space="0" w:color="auto"/>
        <w:left w:val="none" w:sz="0" w:space="0" w:color="auto"/>
        <w:bottom w:val="none" w:sz="0" w:space="0" w:color="auto"/>
        <w:right w:val="none" w:sz="0" w:space="0" w:color="auto"/>
      </w:divBdr>
    </w:div>
    <w:div w:id="105801512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581535">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3644761">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3576118">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2289536">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8427458">
      <w:bodyDiv w:val="1"/>
      <w:marLeft w:val="0"/>
      <w:marRight w:val="0"/>
      <w:marTop w:val="0"/>
      <w:marBottom w:val="0"/>
      <w:divBdr>
        <w:top w:val="none" w:sz="0" w:space="0" w:color="auto"/>
        <w:left w:val="none" w:sz="0" w:space="0" w:color="auto"/>
        <w:bottom w:val="none" w:sz="0" w:space="0" w:color="auto"/>
        <w:right w:val="none" w:sz="0" w:space="0" w:color="auto"/>
      </w:divBdr>
    </w:div>
    <w:div w:id="112927999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30396690">
      <w:bodyDiv w:val="1"/>
      <w:marLeft w:val="0"/>
      <w:marRight w:val="0"/>
      <w:marTop w:val="0"/>
      <w:marBottom w:val="0"/>
      <w:divBdr>
        <w:top w:val="none" w:sz="0" w:space="0" w:color="auto"/>
        <w:left w:val="none" w:sz="0" w:space="0" w:color="auto"/>
        <w:bottom w:val="none" w:sz="0" w:space="0" w:color="auto"/>
        <w:right w:val="none" w:sz="0" w:space="0" w:color="auto"/>
      </w:divBdr>
    </w:div>
    <w:div w:id="1131172544">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54879757">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199587506">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30925336">
      <w:bodyDiv w:val="1"/>
      <w:marLeft w:val="0"/>
      <w:marRight w:val="0"/>
      <w:marTop w:val="0"/>
      <w:marBottom w:val="0"/>
      <w:divBdr>
        <w:top w:val="none" w:sz="0" w:space="0" w:color="auto"/>
        <w:left w:val="none" w:sz="0" w:space="0" w:color="auto"/>
        <w:bottom w:val="none" w:sz="0" w:space="0" w:color="auto"/>
        <w:right w:val="none" w:sz="0" w:space="0" w:color="auto"/>
      </w:divBdr>
    </w:div>
    <w:div w:id="1232347925">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48925658">
      <w:bodyDiv w:val="1"/>
      <w:marLeft w:val="0"/>
      <w:marRight w:val="0"/>
      <w:marTop w:val="0"/>
      <w:marBottom w:val="0"/>
      <w:divBdr>
        <w:top w:val="none" w:sz="0" w:space="0" w:color="auto"/>
        <w:left w:val="none" w:sz="0" w:space="0" w:color="auto"/>
        <w:bottom w:val="none" w:sz="0" w:space="0" w:color="auto"/>
        <w:right w:val="none" w:sz="0" w:space="0" w:color="auto"/>
      </w:divBdr>
    </w:div>
    <w:div w:id="1251351392">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4515127">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61403752">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297719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75551986">
      <w:bodyDiv w:val="1"/>
      <w:marLeft w:val="0"/>
      <w:marRight w:val="0"/>
      <w:marTop w:val="0"/>
      <w:marBottom w:val="0"/>
      <w:divBdr>
        <w:top w:val="none" w:sz="0" w:space="0" w:color="auto"/>
        <w:left w:val="none" w:sz="0" w:space="0" w:color="auto"/>
        <w:bottom w:val="none" w:sz="0" w:space="0" w:color="auto"/>
        <w:right w:val="none" w:sz="0" w:space="0" w:color="auto"/>
      </w:divBdr>
    </w:div>
    <w:div w:id="1278560546">
      <w:bodyDiv w:val="1"/>
      <w:marLeft w:val="0"/>
      <w:marRight w:val="0"/>
      <w:marTop w:val="0"/>
      <w:marBottom w:val="0"/>
      <w:divBdr>
        <w:top w:val="none" w:sz="0" w:space="0" w:color="auto"/>
        <w:left w:val="none" w:sz="0" w:space="0" w:color="auto"/>
        <w:bottom w:val="none" w:sz="0" w:space="0" w:color="auto"/>
        <w:right w:val="none" w:sz="0" w:space="0" w:color="auto"/>
      </w:divBdr>
    </w:div>
    <w:div w:id="1282959491">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227840">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08247100">
      <w:bodyDiv w:val="1"/>
      <w:marLeft w:val="0"/>
      <w:marRight w:val="0"/>
      <w:marTop w:val="0"/>
      <w:marBottom w:val="0"/>
      <w:divBdr>
        <w:top w:val="none" w:sz="0" w:space="0" w:color="auto"/>
        <w:left w:val="none" w:sz="0" w:space="0" w:color="auto"/>
        <w:bottom w:val="none" w:sz="0" w:space="0" w:color="auto"/>
        <w:right w:val="none" w:sz="0" w:space="0" w:color="auto"/>
      </w:divBdr>
    </w:div>
    <w:div w:id="131256289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26514960">
      <w:bodyDiv w:val="1"/>
      <w:marLeft w:val="0"/>
      <w:marRight w:val="0"/>
      <w:marTop w:val="0"/>
      <w:marBottom w:val="0"/>
      <w:divBdr>
        <w:top w:val="none" w:sz="0" w:space="0" w:color="auto"/>
        <w:left w:val="none" w:sz="0" w:space="0" w:color="auto"/>
        <w:bottom w:val="none" w:sz="0" w:space="0" w:color="auto"/>
        <w:right w:val="none" w:sz="0" w:space="0" w:color="auto"/>
      </w:divBdr>
    </w:div>
    <w:div w:id="1330519043">
      <w:bodyDiv w:val="1"/>
      <w:marLeft w:val="0"/>
      <w:marRight w:val="0"/>
      <w:marTop w:val="0"/>
      <w:marBottom w:val="0"/>
      <w:divBdr>
        <w:top w:val="none" w:sz="0" w:space="0" w:color="auto"/>
        <w:left w:val="none" w:sz="0" w:space="0" w:color="auto"/>
        <w:bottom w:val="none" w:sz="0" w:space="0" w:color="auto"/>
        <w:right w:val="none" w:sz="0" w:space="0" w:color="auto"/>
      </w:divBdr>
    </w:div>
    <w:div w:id="1336955269">
      <w:bodyDiv w:val="1"/>
      <w:marLeft w:val="0"/>
      <w:marRight w:val="0"/>
      <w:marTop w:val="0"/>
      <w:marBottom w:val="0"/>
      <w:divBdr>
        <w:top w:val="none" w:sz="0" w:space="0" w:color="auto"/>
        <w:left w:val="none" w:sz="0" w:space="0" w:color="auto"/>
        <w:bottom w:val="none" w:sz="0" w:space="0" w:color="auto"/>
        <w:right w:val="none" w:sz="0" w:space="0" w:color="auto"/>
      </w:divBdr>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8818472">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15199888">
      <w:bodyDiv w:val="1"/>
      <w:marLeft w:val="0"/>
      <w:marRight w:val="0"/>
      <w:marTop w:val="0"/>
      <w:marBottom w:val="0"/>
      <w:divBdr>
        <w:top w:val="none" w:sz="0" w:space="0" w:color="auto"/>
        <w:left w:val="none" w:sz="0" w:space="0" w:color="auto"/>
        <w:bottom w:val="none" w:sz="0" w:space="0" w:color="auto"/>
        <w:right w:val="none" w:sz="0" w:space="0" w:color="auto"/>
      </w:divBdr>
    </w:div>
    <w:div w:id="1418669814">
      <w:bodyDiv w:val="1"/>
      <w:marLeft w:val="0"/>
      <w:marRight w:val="0"/>
      <w:marTop w:val="0"/>
      <w:marBottom w:val="0"/>
      <w:divBdr>
        <w:top w:val="none" w:sz="0" w:space="0" w:color="auto"/>
        <w:left w:val="none" w:sz="0" w:space="0" w:color="auto"/>
        <w:bottom w:val="none" w:sz="0" w:space="0" w:color="auto"/>
        <w:right w:val="none" w:sz="0" w:space="0" w:color="auto"/>
      </w:divBdr>
    </w:div>
    <w:div w:id="1419670824">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1706356">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5900060">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64957480">
      <w:bodyDiv w:val="1"/>
      <w:marLeft w:val="0"/>
      <w:marRight w:val="0"/>
      <w:marTop w:val="0"/>
      <w:marBottom w:val="0"/>
      <w:divBdr>
        <w:top w:val="none" w:sz="0" w:space="0" w:color="auto"/>
        <w:left w:val="none" w:sz="0" w:space="0" w:color="auto"/>
        <w:bottom w:val="none" w:sz="0" w:space="0" w:color="auto"/>
        <w:right w:val="none" w:sz="0" w:space="0" w:color="auto"/>
      </w:divBdr>
    </w:div>
    <w:div w:id="1476876388">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492601439">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14006">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26824489">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3595724">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8685494">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2865934">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71883804">
      <w:bodyDiv w:val="1"/>
      <w:marLeft w:val="0"/>
      <w:marRight w:val="0"/>
      <w:marTop w:val="0"/>
      <w:marBottom w:val="0"/>
      <w:divBdr>
        <w:top w:val="none" w:sz="0" w:space="0" w:color="auto"/>
        <w:left w:val="none" w:sz="0" w:space="0" w:color="auto"/>
        <w:bottom w:val="none" w:sz="0" w:space="0" w:color="auto"/>
        <w:right w:val="none" w:sz="0" w:space="0" w:color="auto"/>
      </w:divBdr>
    </w:div>
    <w:div w:id="1576207371">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88266850">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03874961">
      <w:bodyDiv w:val="1"/>
      <w:marLeft w:val="0"/>
      <w:marRight w:val="0"/>
      <w:marTop w:val="0"/>
      <w:marBottom w:val="0"/>
      <w:divBdr>
        <w:top w:val="none" w:sz="0" w:space="0" w:color="auto"/>
        <w:left w:val="none" w:sz="0" w:space="0" w:color="auto"/>
        <w:bottom w:val="none" w:sz="0" w:space="0" w:color="auto"/>
        <w:right w:val="none" w:sz="0" w:space="0" w:color="auto"/>
      </w:divBdr>
    </w:div>
    <w:div w:id="1609774067">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29239481">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4553214">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45771526">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60425336">
      <w:bodyDiv w:val="1"/>
      <w:marLeft w:val="0"/>
      <w:marRight w:val="0"/>
      <w:marTop w:val="0"/>
      <w:marBottom w:val="0"/>
      <w:divBdr>
        <w:top w:val="none" w:sz="0" w:space="0" w:color="auto"/>
        <w:left w:val="none" w:sz="0" w:space="0" w:color="auto"/>
        <w:bottom w:val="none" w:sz="0" w:space="0" w:color="auto"/>
        <w:right w:val="none" w:sz="0" w:space="0" w:color="auto"/>
      </w:divBdr>
    </w:div>
    <w:div w:id="1660839819">
      <w:bodyDiv w:val="1"/>
      <w:marLeft w:val="0"/>
      <w:marRight w:val="0"/>
      <w:marTop w:val="0"/>
      <w:marBottom w:val="0"/>
      <w:divBdr>
        <w:top w:val="none" w:sz="0" w:space="0" w:color="auto"/>
        <w:left w:val="none" w:sz="0" w:space="0" w:color="auto"/>
        <w:bottom w:val="none" w:sz="0" w:space="0" w:color="auto"/>
        <w:right w:val="none" w:sz="0" w:space="0" w:color="auto"/>
      </w:divBdr>
    </w:div>
    <w:div w:id="1668753259">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335843">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0137169">
      <w:bodyDiv w:val="1"/>
      <w:marLeft w:val="0"/>
      <w:marRight w:val="0"/>
      <w:marTop w:val="0"/>
      <w:marBottom w:val="0"/>
      <w:divBdr>
        <w:top w:val="none" w:sz="0" w:space="0" w:color="auto"/>
        <w:left w:val="none" w:sz="0" w:space="0" w:color="auto"/>
        <w:bottom w:val="none" w:sz="0" w:space="0" w:color="auto"/>
        <w:right w:val="none" w:sz="0" w:space="0" w:color="auto"/>
      </w:divBdr>
    </w:div>
    <w:div w:id="1690983397">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5032262">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20133882">
      <w:bodyDiv w:val="1"/>
      <w:marLeft w:val="0"/>
      <w:marRight w:val="0"/>
      <w:marTop w:val="0"/>
      <w:marBottom w:val="0"/>
      <w:divBdr>
        <w:top w:val="none" w:sz="0" w:space="0" w:color="auto"/>
        <w:left w:val="none" w:sz="0" w:space="0" w:color="auto"/>
        <w:bottom w:val="none" w:sz="0" w:space="0" w:color="auto"/>
        <w:right w:val="none" w:sz="0" w:space="0" w:color="auto"/>
      </w:divBdr>
    </w:div>
    <w:div w:id="1723940760">
      <w:bodyDiv w:val="1"/>
      <w:marLeft w:val="0"/>
      <w:marRight w:val="0"/>
      <w:marTop w:val="0"/>
      <w:marBottom w:val="0"/>
      <w:divBdr>
        <w:top w:val="none" w:sz="0" w:space="0" w:color="auto"/>
        <w:left w:val="none" w:sz="0" w:space="0" w:color="auto"/>
        <w:bottom w:val="none" w:sz="0" w:space="0" w:color="auto"/>
        <w:right w:val="none" w:sz="0" w:space="0" w:color="auto"/>
      </w:divBdr>
    </w:div>
    <w:div w:id="1740664866">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7024320">
      <w:bodyDiv w:val="1"/>
      <w:marLeft w:val="0"/>
      <w:marRight w:val="0"/>
      <w:marTop w:val="0"/>
      <w:marBottom w:val="0"/>
      <w:divBdr>
        <w:top w:val="none" w:sz="0" w:space="0" w:color="auto"/>
        <w:left w:val="none" w:sz="0" w:space="0" w:color="auto"/>
        <w:bottom w:val="none" w:sz="0" w:space="0" w:color="auto"/>
        <w:right w:val="none" w:sz="0" w:space="0" w:color="auto"/>
      </w:divBdr>
    </w:div>
    <w:div w:id="1747995835">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1704104">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781994644">
      <w:bodyDiv w:val="1"/>
      <w:marLeft w:val="0"/>
      <w:marRight w:val="0"/>
      <w:marTop w:val="0"/>
      <w:marBottom w:val="0"/>
      <w:divBdr>
        <w:top w:val="none" w:sz="0" w:space="0" w:color="auto"/>
        <w:left w:val="none" w:sz="0" w:space="0" w:color="auto"/>
        <w:bottom w:val="none" w:sz="0" w:space="0" w:color="auto"/>
        <w:right w:val="none" w:sz="0" w:space="0" w:color="auto"/>
      </w:divBdr>
    </w:div>
    <w:div w:id="1796292591">
      <w:bodyDiv w:val="1"/>
      <w:marLeft w:val="0"/>
      <w:marRight w:val="0"/>
      <w:marTop w:val="0"/>
      <w:marBottom w:val="0"/>
      <w:divBdr>
        <w:top w:val="none" w:sz="0" w:space="0" w:color="auto"/>
        <w:left w:val="none" w:sz="0" w:space="0" w:color="auto"/>
        <w:bottom w:val="none" w:sz="0" w:space="0" w:color="auto"/>
        <w:right w:val="none" w:sz="0" w:space="0" w:color="auto"/>
      </w:divBdr>
    </w:div>
    <w:div w:id="1800761181">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47550562">
      <w:bodyDiv w:val="1"/>
      <w:marLeft w:val="0"/>
      <w:marRight w:val="0"/>
      <w:marTop w:val="0"/>
      <w:marBottom w:val="0"/>
      <w:divBdr>
        <w:top w:val="none" w:sz="0" w:space="0" w:color="auto"/>
        <w:left w:val="none" w:sz="0" w:space="0" w:color="auto"/>
        <w:bottom w:val="none" w:sz="0" w:space="0" w:color="auto"/>
        <w:right w:val="none" w:sz="0" w:space="0" w:color="auto"/>
      </w:divBdr>
    </w:div>
    <w:div w:id="1856766975">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89294639">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10731580">
      <w:bodyDiv w:val="1"/>
      <w:marLeft w:val="0"/>
      <w:marRight w:val="0"/>
      <w:marTop w:val="0"/>
      <w:marBottom w:val="0"/>
      <w:divBdr>
        <w:top w:val="none" w:sz="0" w:space="0" w:color="auto"/>
        <w:left w:val="none" w:sz="0" w:space="0" w:color="auto"/>
        <w:bottom w:val="none" w:sz="0" w:space="0" w:color="auto"/>
        <w:right w:val="none" w:sz="0" w:space="0" w:color="auto"/>
      </w:divBdr>
    </w:div>
    <w:div w:id="1914969294">
      <w:bodyDiv w:val="1"/>
      <w:marLeft w:val="0"/>
      <w:marRight w:val="0"/>
      <w:marTop w:val="0"/>
      <w:marBottom w:val="0"/>
      <w:divBdr>
        <w:top w:val="none" w:sz="0" w:space="0" w:color="auto"/>
        <w:left w:val="none" w:sz="0" w:space="0" w:color="auto"/>
        <w:bottom w:val="none" w:sz="0" w:space="0" w:color="auto"/>
        <w:right w:val="none" w:sz="0" w:space="0" w:color="auto"/>
      </w:divBdr>
    </w:div>
    <w:div w:id="191577902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29076370">
      <w:bodyDiv w:val="1"/>
      <w:marLeft w:val="0"/>
      <w:marRight w:val="0"/>
      <w:marTop w:val="0"/>
      <w:marBottom w:val="0"/>
      <w:divBdr>
        <w:top w:val="none" w:sz="0" w:space="0" w:color="auto"/>
        <w:left w:val="none" w:sz="0" w:space="0" w:color="auto"/>
        <w:bottom w:val="none" w:sz="0" w:space="0" w:color="auto"/>
        <w:right w:val="none" w:sz="0" w:space="0" w:color="auto"/>
      </w:divBdr>
    </w:div>
    <w:div w:id="1929269389">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3735126">
      <w:bodyDiv w:val="1"/>
      <w:marLeft w:val="0"/>
      <w:marRight w:val="0"/>
      <w:marTop w:val="0"/>
      <w:marBottom w:val="0"/>
      <w:divBdr>
        <w:top w:val="none" w:sz="0" w:space="0" w:color="auto"/>
        <w:left w:val="none" w:sz="0" w:space="0" w:color="auto"/>
        <w:bottom w:val="none" w:sz="0" w:space="0" w:color="auto"/>
        <w:right w:val="none" w:sz="0" w:space="0" w:color="auto"/>
      </w:divBdr>
    </w:div>
    <w:div w:id="1936278482">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5288478">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3562501">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1692318">
      <w:bodyDiv w:val="1"/>
      <w:marLeft w:val="0"/>
      <w:marRight w:val="0"/>
      <w:marTop w:val="0"/>
      <w:marBottom w:val="0"/>
      <w:divBdr>
        <w:top w:val="none" w:sz="0" w:space="0" w:color="auto"/>
        <w:left w:val="none" w:sz="0" w:space="0" w:color="auto"/>
        <w:bottom w:val="none" w:sz="0" w:space="0" w:color="auto"/>
        <w:right w:val="none" w:sz="0" w:space="0" w:color="auto"/>
      </w:divBdr>
    </w:div>
    <w:div w:id="198581768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88821490">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500024">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6691110">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552742">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69570251">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086829121">
      <w:bodyDiv w:val="1"/>
      <w:marLeft w:val="0"/>
      <w:marRight w:val="0"/>
      <w:marTop w:val="0"/>
      <w:marBottom w:val="0"/>
      <w:divBdr>
        <w:top w:val="none" w:sz="0" w:space="0" w:color="auto"/>
        <w:left w:val="none" w:sz="0" w:space="0" w:color="auto"/>
        <w:bottom w:val="none" w:sz="0" w:space="0" w:color="auto"/>
        <w:right w:val="none" w:sz="0" w:space="0" w:color="auto"/>
      </w:divBdr>
    </w:div>
    <w:div w:id="2095012542">
      <w:bodyDiv w:val="1"/>
      <w:marLeft w:val="0"/>
      <w:marRight w:val="0"/>
      <w:marTop w:val="0"/>
      <w:marBottom w:val="0"/>
      <w:divBdr>
        <w:top w:val="none" w:sz="0" w:space="0" w:color="auto"/>
        <w:left w:val="none" w:sz="0" w:space="0" w:color="auto"/>
        <w:bottom w:val="none" w:sz="0" w:space="0" w:color="auto"/>
        <w:right w:val="none" w:sz="0" w:space="0" w:color="auto"/>
      </w:divBdr>
    </w:div>
    <w:div w:id="2097360253">
      <w:bodyDiv w:val="1"/>
      <w:marLeft w:val="0"/>
      <w:marRight w:val="0"/>
      <w:marTop w:val="0"/>
      <w:marBottom w:val="0"/>
      <w:divBdr>
        <w:top w:val="none" w:sz="0" w:space="0" w:color="auto"/>
        <w:left w:val="none" w:sz="0" w:space="0" w:color="auto"/>
        <w:bottom w:val="none" w:sz="0" w:space="0" w:color="auto"/>
        <w:right w:val="none" w:sz="0" w:space="0" w:color="auto"/>
      </w:divBdr>
    </w:div>
    <w:div w:id="2102213636">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862326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14856792">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28771800">
      <w:bodyDiv w:val="1"/>
      <w:marLeft w:val="0"/>
      <w:marRight w:val="0"/>
      <w:marTop w:val="0"/>
      <w:marBottom w:val="0"/>
      <w:divBdr>
        <w:top w:val="none" w:sz="0" w:space="0" w:color="auto"/>
        <w:left w:val="none" w:sz="0" w:space="0" w:color="auto"/>
        <w:bottom w:val="none" w:sz="0" w:space="0" w:color="auto"/>
        <w:right w:val="none" w:sz="0" w:space="0" w:color="auto"/>
      </w:divBdr>
    </w:div>
    <w:div w:id="2130738165">
      <w:bodyDiv w:val="1"/>
      <w:marLeft w:val="0"/>
      <w:marRight w:val="0"/>
      <w:marTop w:val="0"/>
      <w:marBottom w:val="0"/>
      <w:divBdr>
        <w:top w:val="none" w:sz="0" w:space="0" w:color="auto"/>
        <w:left w:val="none" w:sz="0" w:space="0" w:color="auto"/>
        <w:bottom w:val="none" w:sz="0" w:space="0" w:color="auto"/>
        <w:right w:val="none" w:sz="0" w:space="0" w:color="auto"/>
      </w:divBdr>
    </w:div>
    <w:div w:id="2137873523">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tmp"/><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58.jpeg"/><Relationship Id="rId138" Type="http://schemas.openxmlformats.org/officeDocument/2006/relationships/diagramData" Target="diagrams/data1.xml"/><Relationship Id="rId159" Type="http://schemas.openxmlformats.org/officeDocument/2006/relationships/image" Target="media/image112.jpeg"/><Relationship Id="rId170" Type="http://schemas.openxmlformats.org/officeDocument/2006/relationships/image" Target="media/image154.png"/><Relationship Id="rId107" Type="http://schemas.openxmlformats.org/officeDocument/2006/relationships/image" Target="media/image78.tmp"/><Relationship Id="rId11" Type="http://schemas.openxmlformats.org/officeDocument/2006/relationships/image" Target="media/image3.jpeg"/><Relationship Id="rId32" Type="http://schemas.microsoft.com/office/2011/relationships/commentsExtended" Target="commentsExtended.xml"/><Relationship Id="rId53" Type="http://schemas.openxmlformats.org/officeDocument/2006/relationships/image" Target="media/image43.jpeg"/><Relationship Id="rId74" Type="http://schemas.openxmlformats.org/officeDocument/2006/relationships/image" Target="media/image49.jpeg"/><Relationship Id="rId128" Type="http://schemas.openxmlformats.org/officeDocument/2006/relationships/image" Target="media/image98.jpg"/><Relationship Id="rId149" Type="http://schemas.openxmlformats.org/officeDocument/2006/relationships/image" Target="media/image106.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42.jpg"/><Relationship Id="rId118" Type="http://schemas.openxmlformats.org/officeDocument/2006/relationships/image" Target="media/image89.jpg"/><Relationship Id="rId139" Type="http://schemas.openxmlformats.org/officeDocument/2006/relationships/diagramLayout" Target="diagrams/layout1.xml"/><Relationship Id="rId85" Type="http://schemas.openxmlformats.org/officeDocument/2006/relationships/image" Target="media/image60.jpeg"/><Relationship Id="rId150" Type="http://schemas.openxmlformats.org/officeDocument/2006/relationships/image" Target="media/image134.jpeg"/><Relationship Id="rId171" Type="http://schemas.openxmlformats.org/officeDocument/2006/relationships/image" Target="media/image118.png"/><Relationship Id="rId12" Type="http://schemas.openxmlformats.org/officeDocument/2006/relationships/image" Target="media/image4.jpeg"/><Relationship Id="rId33" Type="http://schemas.openxmlformats.org/officeDocument/2006/relationships/image" Target="media/image22.jp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34.jpg"/><Relationship Id="rId75" Type="http://schemas.openxmlformats.org/officeDocument/2006/relationships/image" Target="media/image65.jpeg"/><Relationship Id="rId96" Type="http://schemas.openxmlformats.org/officeDocument/2006/relationships/image" Target="media/image71.jpeg"/><Relationship Id="rId140" Type="http://schemas.openxmlformats.org/officeDocument/2006/relationships/diagramQuickStyle" Target="diagrams/quickStyle1.xml"/><Relationship Id="rId161" Type="http://schemas.openxmlformats.org/officeDocument/2006/relationships/image" Target="media/image11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jpeg"/><Relationship Id="rId44" Type="http://schemas.openxmlformats.org/officeDocument/2006/relationships/image" Target="media/image28.tmp"/><Relationship Id="rId60" Type="http://schemas.openxmlformats.org/officeDocument/2006/relationships/image" Target="media/image39.jpg"/><Relationship Id="rId65" Type="http://schemas.openxmlformats.org/officeDocument/2006/relationships/image" Target="media/image55.jpeg"/><Relationship Id="rId81" Type="http://schemas.openxmlformats.org/officeDocument/2006/relationships/image" Target="media/image54.png"/><Relationship Id="rId86" Type="http://schemas.openxmlformats.org/officeDocument/2006/relationships/image" Target="media/image62.jpeg"/><Relationship Id="rId130" Type="http://schemas.openxmlformats.org/officeDocument/2006/relationships/image" Target="media/image99.jpeg"/><Relationship Id="rId135" Type="http://schemas.openxmlformats.org/officeDocument/2006/relationships/image" Target="media/image124.png"/><Relationship Id="rId151" Type="http://schemas.openxmlformats.org/officeDocument/2006/relationships/image" Target="media/image107.jpeg"/><Relationship Id="rId156" Type="http://schemas.openxmlformats.org/officeDocument/2006/relationships/image" Target="media/image140.jpeg"/><Relationship Id="rId177" Type="http://schemas.openxmlformats.org/officeDocument/2006/relationships/image" Target="media/image122.jpeg"/><Relationship Id="rId172" Type="http://schemas.openxmlformats.org/officeDocument/2006/relationships/image" Target="media/image156.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29.png"/><Relationship Id="rId109" Type="http://schemas.openxmlformats.org/officeDocument/2006/relationships/image" Target="media/image79.jpg"/><Relationship Id="rId34" Type="http://schemas.openxmlformats.org/officeDocument/2006/relationships/image" Target="media/image24.jpeg"/><Relationship Id="rId50" Type="http://schemas.openxmlformats.org/officeDocument/2006/relationships/image" Target="media/image32.jpeg"/><Relationship Id="rId55" Type="http://schemas.openxmlformats.org/officeDocument/2006/relationships/image" Target="media/image45.jpeg"/><Relationship Id="rId76" Type="http://schemas.openxmlformats.org/officeDocument/2006/relationships/image" Target="media/image50.jpeg"/><Relationship Id="rId97" Type="http://schemas.openxmlformats.org/officeDocument/2006/relationships/image" Target="media/image72.tmp"/><Relationship Id="rId104" Type="http://schemas.openxmlformats.org/officeDocument/2006/relationships/image" Target="media/image94.jpeg"/><Relationship Id="rId120" Type="http://schemas.openxmlformats.org/officeDocument/2006/relationships/image" Target="media/image90.jpg"/><Relationship Id="rId125" Type="http://schemas.openxmlformats.org/officeDocument/2006/relationships/image" Target="media/image115.jpeg"/><Relationship Id="rId141" Type="http://schemas.openxmlformats.org/officeDocument/2006/relationships/diagramColors" Target="diagrams/colors1.xml"/><Relationship Id="rId146" Type="http://schemas.openxmlformats.org/officeDocument/2006/relationships/image" Target="media/image130.jpeg"/><Relationship Id="rId167"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69.tmp"/><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tmp"/><Relationship Id="rId45" Type="http://schemas.openxmlformats.org/officeDocument/2006/relationships/image" Target="media/image29.tmp"/><Relationship Id="rId66" Type="http://schemas.openxmlformats.org/officeDocument/2006/relationships/image" Target="media/image43.jpg"/><Relationship Id="rId87" Type="http://schemas.openxmlformats.org/officeDocument/2006/relationships/image" Target="media/image63.jpeg"/><Relationship Id="rId110" Type="http://schemas.openxmlformats.org/officeDocument/2006/relationships/image" Target="media/image100.jpeg"/><Relationship Id="rId115" Type="http://schemas.openxmlformats.org/officeDocument/2006/relationships/image" Target="media/image86.png"/><Relationship Id="rId131" Type="http://schemas.openxmlformats.org/officeDocument/2006/relationships/hyperlink" Target="http://www.intersil.com/en/products/space-and-harsh-environment/harsh-environment/half--full-bridge-and-three-phase-drivers/HIP4082.html" TargetMode="External"/><Relationship Id="rId136" Type="http://schemas.openxmlformats.org/officeDocument/2006/relationships/image" Target="media/image102.jpeg"/><Relationship Id="rId157" Type="http://schemas.openxmlformats.org/officeDocument/2006/relationships/image" Target="media/image111.png"/><Relationship Id="rId178" Type="http://schemas.openxmlformats.org/officeDocument/2006/relationships/footer" Target="footer1.xml"/><Relationship Id="rId61" Type="http://schemas.openxmlformats.org/officeDocument/2006/relationships/image" Target="media/image40.jpeg"/><Relationship Id="rId82" Type="http://schemas.openxmlformats.org/officeDocument/2006/relationships/image" Target="media/image56.jpeg"/><Relationship Id="rId152" Type="http://schemas.openxmlformats.org/officeDocument/2006/relationships/image" Target="media/image136.jpeg"/><Relationship Id="rId173" Type="http://schemas.openxmlformats.org/officeDocument/2006/relationships/image" Target="media/image157.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1.jpg"/><Relationship Id="rId35" Type="http://schemas.openxmlformats.org/officeDocument/2006/relationships/image" Target="media/image23.tmp"/><Relationship Id="rId56" Type="http://schemas.openxmlformats.org/officeDocument/2006/relationships/image" Target="media/image35.jpg"/><Relationship Id="rId77" Type="http://schemas.openxmlformats.org/officeDocument/2006/relationships/image" Target="media/image51.jpg"/><Relationship Id="rId100" Type="http://schemas.openxmlformats.org/officeDocument/2006/relationships/image" Target="media/image90.jpeg"/><Relationship Id="rId105" Type="http://schemas.openxmlformats.org/officeDocument/2006/relationships/image" Target="media/image77.jpeg"/><Relationship Id="rId126" Type="http://schemas.openxmlformats.org/officeDocument/2006/relationships/image" Target="media/image97.jpeg"/><Relationship Id="rId147" Type="http://schemas.openxmlformats.org/officeDocument/2006/relationships/image" Target="media/image105.jpeg"/><Relationship Id="rId168" Type="http://schemas.openxmlformats.org/officeDocument/2006/relationships/image" Target="media/image152.png"/><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47.jpg"/><Relationship Id="rId93" Type="http://schemas.openxmlformats.org/officeDocument/2006/relationships/image" Target="media/image83.png"/><Relationship Id="rId98" Type="http://schemas.openxmlformats.org/officeDocument/2006/relationships/image" Target="media/image73.png"/><Relationship Id="rId121" Type="http://schemas.openxmlformats.org/officeDocument/2006/relationships/image" Target="media/image91.jpeg"/><Relationship Id="rId142" Type="http://schemas.microsoft.com/office/2007/relationships/diagramDrawing" Target="diagrams/drawing1.xml"/><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44.jpeg"/><Relationship Id="rId116" Type="http://schemas.openxmlformats.org/officeDocument/2006/relationships/image" Target="media/image87.png"/><Relationship Id="rId137" Type="http://schemas.openxmlformats.org/officeDocument/2006/relationships/image" Target="media/image126.jpeg"/><Relationship Id="rId158" Type="http://schemas.openxmlformats.org/officeDocument/2006/relationships/image" Target="media/image142.png"/><Relationship Id="rId20" Type="http://schemas.openxmlformats.org/officeDocument/2006/relationships/image" Target="media/image12.jpeg"/><Relationship Id="rId41" Type="http://schemas.openxmlformats.org/officeDocument/2006/relationships/image" Target="media/image27.tmp"/><Relationship Id="rId62" Type="http://schemas.openxmlformats.org/officeDocument/2006/relationships/image" Target="media/image41.tmp"/><Relationship Id="rId83" Type="http://schemas.openxmlformats.org/officeDocument/2006/relationships/image" Target="media/image57.jpeg"/><Relationship Id="rId88" Type="http://schemas.openxmlformats.org/officeDocument/2006/relationships/image" Target="media/image64.jpe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08.jpeg"/><Relationship Id="rId174" Type="http://schemas.openxmlformats.org/officeDocument/2006/relationships/image" Target="media/image119.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tmp"/><Relationship Id="rId57" Type="http://schemas.openxmlformats.org/officeDocument/2006/relationships/image" Target="media/image36.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comments" Target="comments.xml"/><Relationship Id="rId52" Type="http://schemas.openxmlformats.org/officeDocument/2006/relationships/image" Target="media/image33.jpeg"/><Relationship Id="rId73" Type="http://schemas.openxmlformats.org/officeDocument/2006/relationships/image" Target="media/image48.jpeg"/><Relationship Id="rId78" Type="http://schemas.openxmlformats.org/officeDocument/2006/relationships/image" Target="media/image68.jpeg"/><Relationship Id="rId94" Type="http://schemas.openxmlformats.org/officeDocument/2006/relationships/image" Target="media/image70.tmp"/><Relationship Id="rId99" Type="http://schemas.openxmlformats.org/officeDocument/2006/relationships/image" Target="media/image74.jpg"/><Relationship Id="rId101" Type="http://schemas.openxmlformats.org/officeDocument/2006/relationships/image" Target="media/image75.jpeg"/><Relationship Id="rId122" Type="http://schemas.openxmlformats.org/officeDocument/2006/relationships/image" Target="media/image93.jpeg"/><Relationship Id="rId143" Type="http://schemas.openxmlformats.org/officeDocument/2006/relationships/image" Target="media/image103.png"/><Relationship Id="rId148" Type="http://schemas.openxmlformats.org/officeDocument/2006/relationships/image" Target="media/image132.jpe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10.emf"/><Relationship Id="rId180" Type="http://schemas.microsoft.com/office/2011/relationships/people" Target="people.xml"/><Relationship Id="rId26" Type="http://schemas.openxmlformats.org/officeDocument/2006/relationships/image" Target="media/image17.png"/><Relationship Id="rId47" Type="http://schemas.openxmlformats.org/officeDocument/2006/relationships/image" Target="media/image30.tmp"/><Relationship Id="rId68" Type="http://schemas.openxmlformats.org/officeDocument/2006/relationships/image" Target="media/image45.jpg"/><Relationship Id="rId89" Type="http://schemas.openxmlformats.org/officeDocument/2006/relationships/image" Target="media/image66.jpeg"/><Relationship Id="rId112" Type="http://schemas.openxmlformats.org/officeDocument/2006/relationships/image" Target="media/image81.png"/><Relationship Id="rId133" Type="http://schemas.openxmlformats.org/officeDocument/2006/relationships/image" Target="media/image122.png"/><Relationship Id="rId154" Type="http://schemas.openxmlformats.org/officeDocument/2006/relationships/image" Target="media/image138.jpeg"/><Relationship Id="rId175" Type="http://schemas.openxmlformats.org/officeDocument/2006/relationships/image" Target="media/image120.jpe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37.jpg"/><Relationship Id="rId79" Type="http://schemas.openxmlformats.org/officeDocument/2006/relationships/image" Target="media/image52.jp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28.png"/><Relationship Id="rId90" Type="http://schemas.openxmlformats.org/officeDocument/2006/relationships/image" Target="media/image67.tmp"/><Relationship Id="rId165" Type="http://schemas.openxmlformats.org/officeDocument/2006/relationships/image" Target="media/image115.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82.png"/><Relationship Id="rId134" Type="http://schemas.openxmlformats.org/officeDocument/2006/relationships/image" Target="media/image101.png"/><Relationship Id="rId80" Type="http://schemas.openxmlformats.org/officeDocument/2006/relationships/image" Target="media/image70.jpeg"/><Relationship Id="rId155" Type="http://schemas.openxmlformats.org/officeDocument/2006/relationships/image" Target="media/image110.jpeg"/><Relationship Id="rId176" Type="http://schemas.openxmlformats.org/officeDocument/2006/relationships/image" Target="media/image121.jpeg"/><Relationship Id="rId17" Type="http://schemas.openxmlformats.org/officeDocument/2006/relationships/image" Target="media/image9.png"/><Relationship Id="rId38" Type="http://schemas.openxmlformats.org/officeDocument/2006/relationships/image" Target="media/image25.tmp"/><Relationship Id="rId59" Type="http://schemas.openxmlformats.org/officeDocument/2006/relationships/image" Target="media/image38.jpeg"/><Relationship Id="rId103" Type="http://schemas.openxmlformats.org/officeDocument/2006/relationships/image" Target="media/image76.jpg"/><Relationship Id="rId124" Type="http://schemas.openxmlformats.org/officeDocument/2006/relationships/image" Target="media/image95.jpeg"/><Relationship Id="rId70" Type="http://schemas.openxmlformats.org/officeDocument/2006/relationships/image" Target="media/image46.jpeg"/><Relationship Id="rId91" Type="http://schemas.openxmlformats.org/officeDocument/2006/relationships/image" Target="media/image68.png"/><Relationship Id="rId145" Type="http://schemas.openxmlformats.org/officeDocument/2006/relationships/image" Target="media/image104.jpeg"/><Relationship Id="rId166"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1.tmp"/><Relationship Id="rId114" Type="http://schemas.openxmlformats.org/officeDocument/2006/relationships/image" Target="media/image8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18FB73CF-32B2-4696-B0E4-4091E191B7BE}" type="presOf" srcId="{6B766EE2-ECE8-461B-A50B-E77BA418D1E8}" destId="{0EFA68DF-3FFE-4235-A748-B715D881F288}"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60763B37-6B61-435D-8518-B53A344269D4}" type="presOf" srcId="{5BA523BF-425F-408F-951F-780EDCC64D99}" destId="{0C504A94-2B80-4FF1-AB31-4E5B8E1A8634}" srcOrd="0" destOrd="0" presId="urn:microsoft.com/office/officeart/2011/layout/CircleProcess"/>
    <dgm:cxn modelId="{0B7355F5-FE78-4E9F-87C9-8C456124CDA8}" type="presOf" srcId="{00B31D48-F479-4D55-9894-8F88CC067134}" destId="{3EBE6F33-0BF9-4475-81E7-CA97832D8B0A}" srcOrd="1"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98E71D7A-4C17-4366-AA50-D342F7621B3E}" type="presOf" srcId="{F3F51D0F-9FB5-4F70-8588-DA67142E470A}" destId="{6AFFF654-6116-44BF-8257-9A1CCAAA9FD6}" srcOrd="0" destOrd="0" presId="urn:microsoft.com/office/officeart/2011/layout/CircleProcess"/>
    <dgm:cxn modelId="{05B1F745-A3D2-4FB8-B4D7-97F10433698F}" type="presOf" srcId="{5BA523BF-425F-408F-951F-780EDCC64D99}" destId="{2ADAC519-79D3-4821-8120-A2F99DF97F3A}" srcOrd="1" destOrd="0" presId="urn:microsoft.com/office/officeart/2011/layout/CircleProcess"/>
    <dgm:cxn modelId="{D55691F5-6848-4DCC-A9ED-88A20ABD6A5C}" type="presOf" srcId="{12424D6C-2888-4F4F-AC81-AD874D4A739C}" destId="{29ED5AE1-6C82-4889-B670-ABAF7E418E8F}" srcOrd="1" destOrd="0" presId="urn:microsoft.com/office/officeart/2011/layout/CircleProcess"/>
    <dgm:cxn modelId="{4B0634D0-6B44-41DB-9E8B-9C7269468A96}" type="presOf" srcId="{60558FDC-C740-403D-80E8-0A780F75C59B}" destId="{389B0130-867F-4E4E-89AE-5D72BA6ABCF5}" srcOrd="1" destOrd="0" presId="urn:microsoft.com/office/officeart/2011/layout/CircleProcess"/>
    <dgm:cxn modelId="{031D5B25-9B50-4547-A1E2-9F62EA9A31B8}" type="presOf" srcId="{6B766EE2-ECE8-461B-A50B-E77BA418D1E8}" destId="{85284507-5D7E-4A6D-BD69-7A911321DC31}" srcOrd="1" destOrd="0" presId="urn:microsoft.com/office/officeart/2011/layout/CircleProcess"/>
    <dgm:cxn modelId="{6ACF3173-06C6-48CF-87C5-3933288328B1}" type="presOf" srcId="{2015CA44-E76B-4274-A691-D0FB24405D4D}" destId="{ED9B900A-BCB1-48F0-BBEC-7FB5D9A23C30}" srcOrd="1" destOrd="0" presId="urn:microsoft.com/office/officeart/2011/layout/CircleProcess"/>
    <dgm:cxn modelId="{0C319B6A-82B7-473A-AD16-5C551FBC5725}" type="presOf" srcId="{C86C6919-15D0-4EFF-8762-B2DC288CC1B2}" destId="{979AE0EF-9892-415D-9420-1CB29BC61148}" srcOrd="0" destOrd="0" presId="urn:microsoft.com/office/officeart/2011/layout/CircleProcess"/>
    <dgm:cxn modelId="{41B4C3C7-AF05-4516-8EC1-5BA4D4772669}" srcId="{C86C6919-15D0-4EFF-8762-B2DC288CC1B2}" destId="{2015CA44-E76B-4274-A691-D0FB24405D4D}" srcOrd="6" destOrd="0" parTransId="{3CB4C562-33CD-430A-A11A-32B9E481719F}" sibTransId="{D719A49D-26B5-494B-BC07-F51C3DD0D88C}"/>
    <dgm:cxn modelId="{85AA1CC5-7188-4F72-B54D-3D19D5EE4165}" srcId="{C86C6919-15D0-4EFF-8762-B2DC288CC1B2}" destId="{60558FDC-C740-403D-80E8-0A780F75C59B}" srcOrd="1" destOrd="0" parTransId="{C95D9B9D-16E3-4B98-B982-D4FC800CDE17}" sibTransId="{24808657-5691-4BEB-BF9F-E5DD751DF6DA}"/>
    <dgm:cxn modelId="{533BA0F7-CE85-42A5-8675-62A805C42F99}" srcId="{C86C6919-15D0-4EFF-8762-B2DC288CC1B2}" destId="{F3F51D0F-9FB5-4F70-8588-DA67142E470A}" srcOrd="7" destOrd="0" parTransId="{669766E8-F3D9-4187-BF41-5A3196D4941B}" sibTransId="{42D4C7FB-88EC-40BB-B693-1CA287B81C8B}"/>
    <dgm:cxn modelId="{8EDC8C39-531A-40B1-87F6-1E0A7113F77B}" type="presOf" srcId="{00B31D48-F479-4D55-9894-8F88CC067134}" destId="{0E1A048B-1778-4A6A-A8D2-3BB7EB54FFA6}" srcOrd="0" destOrd="0" presId="urn:microsoft.com/office/officeart/2011/layout/CircleProcess"/>
    <dgm:cxn modelId="{73BE8FB7-9925-431B-8846-AED73CE20149}" type="presOf" srcId="{60558FDC-C740-403D-80E8-0A780F75C59B}" destId="{24435402-F1DC-43E4-9F3D-012981E34BAE}" srcOrd="0"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6631F0F8-7989-477F-A861-EB3A485A9022}" type="presOf" srcId="{12424D6C-2888-4F4F-AC81-AD874D4A739C}" destId="{975F660A-1ED6-4A11-B5C9-9A1AC113BC60}" srcOrd="0"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4D783603-64B0-4BB2-A502-27D7F224345F}" type="presOf" srcId="{2015CA44-E76B-4274-A691-D0FB24405D4D}" destId="{5FC6E96B-D5C9-4C92-B606-37C7A85642D8}" srcOrd="0"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7963805C-5CAD-4189-85C4-8BC8BAA5DFD3}" type="presOf" srcId="{1E50320F-EBEE-4AC1-B819-77D59923BD99}" destId="{6E6E1B5B-EF12-4117-B3E1-17536D3A7117}" srcOrd="1" destOrd="0" presId="urn:microsoft.com/office/officeart/2011/layout/CircleProcess"/>
    <dgm:cxn modelId="{57A045CE-6B7F-44C3-87FC-041F20942CD2}" type="presOf" srcId="{F3F51D0F-9FB5-4F70-8588-DA67142E470A}" destId="{301CF2BC-9E23-40A3-BDE7-398DD5A117E0}" srcOrd="1" destOrd="0" presId="urn:microsoft.com/office/officeart/2011/layout/CircleProcess"/>
    <dgm:cxn modelId="{2A852C53-51CE-46DA-B29E-FF33143AA81A}" type="presOf" srcId="{1E50320F-EBEE-4AC1-B819-77D59923BD99}" destId="{4BC7638B-F0B1-4D0A-84F6-37AF57BA8F93}" srcOrd="0" destOrd="0" presId="urn:microsoft.com/office/officeart/2011/layout/CircleProcess"/>
    <dgm:cxn modelId="{3DAB0B39-653A-42EA-AE57-A557CAF2CC51}" type="presParOf" srcId="{979AE0EF-9892-415D-9420-1CB29BC61148}" destId="{1CB0B950-476C-4BCD-A64A-D3BA57FA6153}" srcOrd="0" destOrd="0" presId="urn:microsoft.com/office/officeart/2011/layout/CircleProcess"/>
    <dgm:cxn modelId="{193E8787-57C0-46C1-BEE8-9E190D619D45}" type="presParOf" srcId="{1CB0B950-476C-4BCD-A64A-D3BA57FA6153}" destId="{12B3B066-34B5-452B-9FD7-CF7A6D087F79}" srcOrd="0" destOrd="0" presId="urn:microsoft.com/office/officeart/2011/layout/CircleProcess"/>
    <dgm:cxn modelId="{C8C854C2-E93C-4E17-9C18-1610341361BD}" type="presParOf" srcId="{979AE0EF-9892-415D-9420-1CB29BC61148}" destId="{937BA1C9-6113-47B0-B9A7-43A794C4D904}" srcOrd="1" destOrd="0" presId="urn:microsoft.com/office/officeart/2011/layout/CircleProcess"/>
    <dgm:cxn modelId="{8603388A-77E3-42DA-AC5F-E802121CAD25}" type="presParOf" srcId="{937BA1C9-6113-47B0-B9A7-43A794C4D904}" destId="{6AFFF654-6116-44BF-8257-9A1CCAAA9FD6}" srcOrd="0" destOrd="0" presId="urn:microsoft.com/office/officeart/2011/layout/CircleProcess"/>
    <dgm:cxn modelId="{F2CE1728-36CC-4B77-B72E-99DD2C72E6AC}" type="presParOf" srcId="{979AE0EF-9892-415D-9420-1CB29BC61148}" destId="{301CF2BC-9E23-40A3-BDE7-398DD5A117E0}" srcOrd="2" destOrd="0" presId="urn:microsoft.com/office/officeart/2011/layout/CircleProcess"/>
    <dgm:cxn modelId="{F5783680-3545-44E0-A30D-E815D96E2EC6}" type="presParOf" srcId="{979AE0EF-9892-415D-9420-1CB29BC61148}" destId="{140B7D10-973A-42F8-93F2-20820EF18DC2}" srcOrd="3" destOrd="0" presId="urn:microsoft.com/office/officeart/2011/layout/CircleProcess"/>
    <dgm:cxn modelId="{3C5FE6B9-C434-4576-8C8D-6D935050B51F}" type="presParOf" srcId="{140B7D10-973A-42F8-93F2-20820EF18DC2}" destId="{AA7DAFDB-990B-405C-B169-A31B48C09E1E}" srcOrd="0" destOrd="0" presId="urn:microsoft.com/office/officeart/2011/layout/CircleProcess"/>
    <dgm:cxn modelId="{BAA6CA79-98B6-47E3-8DB4-1AD57059743E}" type="presParOf" srcId="{979AE0EF-9892-415D-9420-1CB29BC61148}" destId="{0C28155D-7C38-42FF-85C0-3C0F473823EC}" srcOrd="4" destOrd="0" presId="urn:microsoft.com/office/officeart/2011/layout/CircleProcess"/>
    <dgm:cxn modelId="{44C2CCDA-EA8E-4F5F-9608-EC775596CE79}" type="presParOf" srcId="{0C28155D-7C38-42FF-85C0-3C0F473823EC}" destId="{5FC6E96B-D5C9-4C92-B606-37C7A85642D8}" srcOrd="0" destOrd="0" presId="urn:microsoft.com/office/officeart/2011/layout/CircleProcess"/>
    <dgm:cxn modelId="{A325EC26-1735-4246-A00D-1C572658A6E8}" type="presParOf" srcId="{979AE0EF-9892-415D-9420-1CB29BC61148}" destId="{ED9B900A-BCB1-48F0-BBEC-7FB5D9A23C30}" srcOrd="5" destOrd="0" presId="urn:microsoft.com/office/officeart/2011/layout/CircleProcess"/>
    <dgm:cxn modelId="{90BBC027-B932-42E4-B4E9-D672C138CC55}" type="presParOf" srcId="{979AE0EF-9892-415D-9420-1CB29BC61148}" destId="{A046207B-F095-4BC9-A92D-8091C32D4854}" srcOrd="6" destOrd="0" presId="urn:microsoft.com/office/officeart/2011/layout/CircleProcess"/>
    <dgm:cxn modelId="{1729BEA3-3BDA-4430-A11B-60DC35ACD72E}" type="presParOf" srcId="{A046207B-F095-4BC9-A92D-8091C32D4854}" destId="{9433D898-F3D9-47D4-AEAE-3D59A01361F9}" srcOrd="0" destOrd="0" presId="urn:microsoft.com/office/officeart/2011/layout/CircleProcess"/>
    <dgm:cxn modelId="{51DEC96D-224F-4870-826A-C8CDA3B79392}" type="presParOf" srcId="{979AE0EF-9892-415D-9420-1CB29BC61148}" destId="{89BC072F-98CB-45C5-BF7C-86B4D829C099}" srcOrd="7" destOrd="0" presId="urn:microsoft.com/office/officeart/2011/layout/CircleProcess"/>
    <dgm:cxn modelId="{CB4EFAB1-84AC-4CDD-A373-FA39CFED6F33}" type="presParOf" srcId="{89BC072F-98CB-45C5-BF7C-86B4D829C099}" destId="{0C504A94-2B80-4FF1-AB31-4E5B8E1A8634}" srcOrd="0" destOrd="0" presId="urn:microsoft.com/office/officeart/2011/layout/CircleProcess"/>
    <dgm:cxn modelId="{DF4FB90E-637E-444F-97E9-6612651E2C7F}" type="presParOf" srcId="{979AE0EF-9892-415D-9420-1CB29BC61148}" destId="{2ADAC519-79D3-4821-8120-A2F99DF97F3A}" srcOrd="8" destOrd="0" presId="urn:microsoft.com/office/officeart/2011/layout/CircleProcess"/>
    <dgm:cxn modelId="{8BAA263C-14CD-48A3-B791-373BEFBAF862}" type="presParOf" srcId="{979AE0EF-9892-415D-9420-1CB29BC61148}" destId="{DCC6DA26-2214-4D89-9117-F4D9FDD14B0C}" srcOrd="9" destOrd="0" presId="urn:microsoft.com/office/officeart/2011/layout/CircleProcess"/>
    <dgm:cxn modelId="{F2ECA4AC-FDFD-4B8B-9F77-BBFF31DD5D67}" type="presParOf" srcId="{DCC6DA26-2214-4D89-9117-F4D9FDD14B0C}" destId="{5EB4C0BD-DA46-4156-A385-BCFF28E16419}" srcOrd="0" destOrd="0" presId="urn:microsoft.com/office/officeart/2011/layout/CircleProcess"/>
    <dgm:cxn modelId="{B898C283-4601-4F4C-9DC4-FD53FE828031}" type="presParOf" srcId="{979AE0EF-9892-415D-9420-1CB29BC61148}" destId="{CCCFC190-EDF9-4A51-ADD2-6224D71B5856}" srcOrd="10" destOrd="0" presId="urn:microsoft.com/office/officeart/2011/layout/CircleProcess"/>
    <dgm:cxn modelId="{7ECC2A9A-F793-4B65-9436-32BD6BF998D0}" type="presParOf" srcId="{CCCFC190-EDF9-4A51-ADD2-6224D71B5856}" destId="{0E1A048B-1778-4A6A-A8D2-3BB7EB54FFA6}" srcOrd="0" destOrd="0" presId="urn:microsoft.com/office/officeart/2011/layout/CircleProcess"/>
    <dgm:cxn modelId="{8A57CCBC-4402-45B0-A59B-3A4B6F19D0E9}" type="presParOf" srcId="{979AE0EF-9892-415D-9420-1CB29BC61148}" destId="{3EBE6F33-0BF9-4475-81E7-CA97832D8B0A}" srcOrd="11" destOrd="0" presId="urn:microsoft.com/office/officeart/2011/layout/CircleProcess"/>
    <dgm:cxn modelId="{0F032290-9B99-4635-BDF5-4F333D53DAF6}" type="presParOf" srcId="{979AE0EF-9892-415D-9420-1CB29BC61148}" destId="{186941B2-89E7-4A63-ACE0-817BFE70BD71}" srcOrd="12" destOrd="0" presId="urn:microsoft.com/office/officeart/2011/layout/CircleProcess"/>
    <dgm:cxn modelId="{9D1071E4-0710-4D53-BEDC-C5196C4B64FA}" type="presParOf" srcId="{186941B2-89E7-4A63-ACE0-817BFE70BD71}" destId="{17569662-F403-4901-B3DB-649781EB000D}" srcOrd="0" destOrd="0" presId="urn:microsoft.com/office/officeart/2011/layout/CircleProcess"/>
    <dgm:cxn modelId="{8F06B8E0-A199-4BAD-816A-3C2E4D5CA5E7}" type="presParOf" srcId="{979AE0EF-9892-415D-9420-1CB29BC61148}" destId="{CBD4E6CB-BFF1-4A06-A4EB-FE2C0E1E8DB4}" srcOrd="13" destOrd="0" presId="urn:microsoft.com/office/officeart/2011/layout/CircleProcess"/>
    <dgm:cxn modelId="{9AB48AA6-CD5A-4C8E-948C-BCB610985D29}" type="presParOf" srcId="{CBD4E6CB-BFF1-4A06-A4EB-FE2C0E1E8DB4}" destId="{975F660A-1ED6-4A11-B5C9-9A1AC113BC60}" srcOrd="0" destOrd="0" presId="urn:microsoft.com/office/officeart/2011/layout/CircleProcess"/>
    <dgm:cxn modelId="{D36EF9F5-D3A3-4511-A8B4-9A0487BB6E6B}" type="presParOf" srcId="{979AE0EF-9892-415D-9420-1CB29BC61148}" destId="{29ED5AE1-6C82-4889-B670-ABAF7E418E8F}" srcOrd="14" destOrd="0" presId="urn:microsoft.com/office/officeart/2011/layout/CircleProcess"/>
    <dgm:cxn modelId="{46B8FB88-E9B9-43A9-B290-2ED440C0F0B0}" type="presParOf" srcId="{979AE0EF-9892-415D-9420-1CB29BC61148}" destId="{81E172EE-15CD-472D-B9AA-08124B09DD60}" srcOrd="15" destOrd="0" presId="urn:microsoft.com/office/officeart/2011/layout/CircleProcess"/>
    <dgm:cxn modelId="{59D8A9E2-86C1-49C5-9AE6-5280CBC0BB6F}" type="presParOf" srcId="{81E172EE-15CD-472D-B9AA-08124B09DD60}" destId="{E3E7646F-15F4-46CD-835D-51AA3ADBFE9E}" srcOrd="0" destOrd="0" presId="urn:microsoft.com/office/officeart/2011/layout/CircleProcess"/>
    <dgm:cxn modelId="{570B97D7-072E-48A2-A759-544B60332E8C}" type="presParOf" srcId="{979AE0EF-9892-415D-9420-1CB29BC61148}" destId="{BE2E6947-6B0D-4B78-A2C9-0D94CEB1DA7A}" srcOrd="16" destOrd="0" presId="urn:microsoft.com/office/officeart/2011/layout/CircleProcess"/>
    <dgm:cxn modelId="{A1A3F7FE-AF87-4119-BF57-D7C8344E2A45}" type="presParOf" srcId="{BE2E6947-6B0D-4B78-A2C9-0D94CEB1DA7A}" destId="{0EFA68DF-3FFE-4235-A748-B715D881F288}" srcOrd="0" destOrd="0" presId="urn:microsoft.com/office/officeart/2011/layout/CircleProcess"/>
    <dgm:cxn modelId="{49AA175D-C84F-4F27-8E8B-14E072E68F06}" type="presParOf" srcId="{979AE0EF-9892-415D-9420-1CB29BC61148}" destId="{85284507-5D7E-4A6D-BD69-7A911321DC31}" srcOrd="17" destOrd="0" presId="urn:microsoft.com/office/officeart/2011/layout/CircleProcess"/>
    <dgm:cxn modelId="{4453A4CD-5EEF-47C9-AF27-0ACE67066C5E}" type="presParOf" srcId="{979AE0EF-9892-415D-9420-1CB29BC61148}" destId="{F635E1D5-F4BE-4915-9C1F-A5511BEB9FCF}" srcOrd="18" destOrd="0" presId="urn:microsoft.com/office/officeart/2011/layout/CircleProcess"/>
    <dgm:cxn modelId="{753EE57D-B1F9-4104-B0BF-0B7D81920308}" type="presParOf" srcId="{F635E1D5-F4BE-4915-9C1F-A5511BEB9FCF}" destId="{E30206B0-6A2A-414E-B236-EEF5D2ED941B}" srcOrd="0" destOrd="0" presId="urn:microsoft.com/office/officeart/2011/layout/CircleProcess"/>
    <dgm:cxn modelId="{EBDBAC8D-8AE3-4BDF-88EE-518A99F118A3}" type="presParOf" srcId="{979AE0EF-9892-415D-9420-1CB29BC61148}" destId="{B37E0FA1-7790-4C65-9275-4762AF499C4E}" srcOrd="19" destOrd="0" presId="urn:microsoft.com/office/officeart/2011/layout/CircleProcess"/>
    <dgm:cxn modelId="{308DFD57-1235-40DB-9275-33CB9CD8A61D}" type="presParOf" srcId="{B37E0FA1-7790-4C65-9275-4762AF499C4E}" destId="{24435402-F1DC-43E4-9F3D-012981E34BAE}" srcOrd="0" destOrd="0" presId="urn:microsoft.com/office/officeart/2011/layout/CircleProcess"/>
    <dgm:cxn modelId="{862D62EF-117D-48E2-8D05-877D6B85A69C}" type="presParOf" srcId="{979AE0EF-9892-415D-9420-1CB29BC61148}" destId="{389B0130-867F-4E4E-89AE-5D72BA6ABCF5}" srcOrd="20" destOrd="0" presId="urn:microsoft.com/office/officeart/2011/layout/CircleProcess"/>
    <dgm:cxn modelId="{C8DD9248-541E-4E43-82AC-530C3E329A72}" type="presParOf" srcId="{979AE0EF-9892-415D-9420-1CB29BC61148}" destId="{032EE9F6-1021-4867-925A-B318C44D6F13}" srcOrd="21" destOrd="0" presId="urn:microsoft.com/office/officeart/2011/layout/CircleProcess"/>
    <dgm:cxn modelId="{431B7620-1DCC-40E7-99F1-F4EDDDA1E992}" type="presParOf" srcId="{032EE9F6-1021-4867-925A-B318C44D6F13}" destId="{F640D5C5-0E22-485F-9E49-F26AC3840B0E}" srcOrd="0" destOrd="0" presId="urn:microsoft.com/office/officeart/2011/layout/CircleProcess"/>
    <dgm:cxn modelId="{8754306C-5A8F-4A1A-8F58-F9DA0726C875}" type="presParOf" srcId="{979AE0EF-9892-415D-9420-1CB29BC61148}" destId="{AE9A661F-F291-4CD7-B5AF-7091DB4A8D93}" srcOrd="22" destOrd="0" presId="urn:microsoft.com/office/officeart/2011/layout/CircleProcess"/>
    <dgm:cxn modelId="{36F1D8AE-4481-4F5C-B7D1-8DEB7094814B}" type="presParOf" srcId="{AE9A661F-F291-4CD7-B5AF-7091DB4A8D93}" destId="{4BC7638B-F0B1-4D0A-84F6-37AF57BA8F93}" srcOrd="0" destOrd="0" presId="urn:microsoft.com/office/officeart/2011/layout/CircleProcess"/>
    <dgm:cxn modelId="{156A3C3E-903C-42A7-95CC-C8DA24264DAD}"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622473BE-9D5E-4932-81E6-3F9AF8729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100</Pages>
  <Words>19667</Words>
  <Characters>135707</Characters>
  <Application>Microsoft Office Word</Application>
  <DocSecurity>0</DocSecurity>
  <Lines>1130</Lines>
  <Paragraphs>310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155064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18</cp:revision>
  <cp:lastPrinted>2015-06-26T07:07:00Z</cp:lastPrinted>
  <dcterms:created xsi:type="dcterms:W3CDTF">2015-06-25T04:39:00Z</dcterms:created>
  <dcterms:modified xsi:type="dcterms:W3CDTF">2015-06-26T23:21:00Z</dcterms:modified>
</cp:coreProperties>
</file>