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C6E8E8" w14:textId="77777777" w:rsidR="0084093F" w:rsidRPr="00A7306B" w:rsidRDefault="0084093F" w:rsidP="00B07338">
      <w:pPr>
        <w:pStyle w:val="Textbody"/>
        <w:pageBreakBefore/>
        <w:spacing w:after="0" w:line="360" w:lineRule="auto"/>
        <w:jc w:val="both"/>
        <w:rPr>
          <w:lang w:val="hu-HU"/>
        </w:rPr>
      </w:pPr>
      <w:r w:rsidRPr="00A7306B">
        <w:rPr>
          <w:b/>
          <w:bCs/>
          <w:lang w:val="hu-HU"/>
        </w:rPr>
        <w:t>Sapientia EMTE</w:t>
      </w:r>
    </w:p>
    <w:p w14:paraId="31E1F6AE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  <w:r w:rsidRPr="00A7306B">
        <w:rPr>
          <w:b/>
          <w:bCs/>
          <w:lang w:val="hu-HU"/>
        </w:rPr>
        <w:t>Műszaki és Humántudományok Kar, Marosvásárhely</w:t>
      </w:r>
    </w:p>
    <w:p w14:paraId="44C1485A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  <w:r w:rsidRPr="00A7306B">
        <w:rPr>
          <w:b/>
          <w:bCs/>
          <w:lang w:val="hu-HU"/>
        </w:rPr>
        <w:t>Alkalmazott Társadalomtudományok Tanszék</w:t>
      </w:r>
    </w:p>
    <w:p w14:paraId="4601880D" w14:textId="77777777" w:rsidR="0084093F" w:rsidRPr="00A7306B" w:rsidRDefault="0084093F" w:rsidP="00B07338">
      <w:pPr>
        <w:spacing w:after="0" w:line="360" w:lineRule="auto"/>
        <w:jc w:val="both"/>
      </w:pPr>
    </w:p>
    <w:p w14:paraId="43CD2F04" w14:textId="77777777" w:rsidR="0084093F" w:rsidRPr="00A7306B" w:rsidRDefault="0084093F" w:rsidP="00B07338">
      <w:pPr>
        <w:spacing w:after="0" w:line="360" w:lineRule="auto"/>
        <w:jc w:val="both"/>
      </w:pPr>
    </w:p>
    <w:p w14:paraId="3191938E" w14:textId="77777777" w:rsidR="0084093F" w:rsidRPr="00A7306B" w:rsidRDefault="0084093F" w:rsidP="00B07338">
      <w:pPr>
        <w:spacing w:after="0" w:line="360" w:lineRule="auto"/>
        <w:jc w:val="both"/>
      </w:pPr>
    </w:p>
    <w:p w14:paraId="38D68607" w14:textId="77777777" w:rsidR="0084093F" w:rsidRPr="00A7306B" w:rsidRDefault="0084093F" w:rsidP="00B07338">
      <w:pPr>
        <w:spacing w:after="0" w:line="360" w:lineRule="auto"/>
        <w:jc w:val="both"/>
      </w:pPr>
    </w:p>
    <w:p w14:paraId="18E09369" w14:textId="77777777" w:rsidR="0084093F" w:rsidRPr="00A7306B" w:rsidRDefault="0084093F" w:rsidP="00B07338">
      <w:pPr>
        <w:spacing w:after="0" w:line="360" w:lineRule="auto"/>
        <w:jc w:val="both"/>
      </w:pPr>
    </w:p>
    <w:p w14:paraId="7A83E6F4" w14:textId="77777777" w:rsidR="0084093F" w:rsidRPr="00A7306B" w:rsidRDefault="0084093F" w:rsidP="00B07338">
      <w:pPr>
        <w:spacing w:after="0" w:line="360" w:lineRule="auto"/>
        <w:jc w:val="both"/>
      </w:pPr>
    </w:p>
    <w:p w14:paraId="3140073E" w14:textId="77777777" w:rsidR="0084093F" w:rsidRPr="00A7306B" w:rsidRDefault="0084093F" w:rsidP="00B07338">
      <w:pPr>
        <w:spacing w:after="0" w:line="360" w:lineRule="auto"/>
        <w:jc w:val="both"/>
      </w:pPr>
    </w:p>
    <w:p w14:paraId="00629EE2" w14:textId="77777777" w:rsidR="0084093F" w:rsidRPr="00A7306B" w:rsidRDefault="0084093F" w:rsidP="00B07338">
      <w:pPr>
        <w:spacing w:after="0" w:line="360" w:lineRule="auto"/>
        <w:jc w:val="both"/>
      </w:pPr>
      <w:r w:rsidRPr="00A7306B">
        <w:t>&lt;SZAKDOLGOZAT CÍME&gt;</w:t>
      </w:r>
    </w:p>
    <w:p w14:paraId="6275F0E8" w14:textId="77777777" w:rsidR="0084093F" w:rsidRPr="00A7306B" w:rsidRDefault="0084093F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A7306B">
        <w:rPr>
          <w:lang w:val="hu-HU"/>
        </w:rPr>
        <w:t>szakdolgozat</w:t>
      </w:r>
    </w:p>
    <w:p w14:paraId="61A7E5F2" w14:textId="77777777" w:rsidR="0084093F" w:rsidRPr="00A7306B" w:rsidRDefault="0084093F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14:paraId="012D7233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4782B69D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7CA485B1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4EA9C8BE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6286FB29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6F5E4170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0E0154F6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64250ACD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7C1C4578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63A1F51E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  <w:r w:rsidRPr="00A7306B">
        <w:rPr>
          <w:lang w:val="hu-HU"/>
        </w:rPr>
        <w:t>Szakirányító tanár:</w:t>
      </w:r>
    </w:p>
    <w:p w14:paraId="574568B9" w14:textId="77777777" w:rsidR="0084093F" w:rsidRPr="00A7306B" w:rsidRDefault="001929DC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A7306B">
        <w:rPr>
          <w:lang w:val="hu-HU"/>
        </w:rPr>
        <w:t>Dr. Brassai Sándor Tihamér</w:t>
      </w:r>
    </w:p>
    <w:p w14:paraId="1CCF5F78" w14:textId="77777777" w:rsidR="0084093F" w:rsidRPr="00A7306B" w:rsidRDefault="0084093F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A7306B">
        <w:rPr>
          <w:lang w:val="hu-HU"/>
        </w:rPr>
        <w:t>&lt;egyetemi tanár/egyetemi előadótanár/adjunktus&gt;</w:t>
      </w:r>
    </w:p>
    <w:p w14:paraId="5A8E4566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</w:p>
    <w:p w14:paraId="1F094CD9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  <w:r w:rsidRPr="00A7306B">
        <w:rPr>
          <w:lang w:val="hu-HU"/>
        </w:rPr>
        <w:t>Végzős hallgató:</w:t>
      </w:r>
    </w:p>
    <w:p w14:paraId="42D5DECC" w14:textId="77777777" w:rsidR="001929DC" w:rsidRPr="00A7306B" w:rsidRDefault="001929DC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A7306B">
        <w:rPr>
          <w:lang w:val="hu-HU"/>
        </w:rPr>
        <w:t>Gábor Szabolcs-László</w:t>
      </w:r>
    </w:p>
    <w:p w14:paraId="21D11A45" w14:textId="77777777" w:rsidR="0084093F" w:rsidRPr="00A7306B" w:rsidRDefault="001929DC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A7306B">
        <w:rPr>
          <w:lang w:val="hu-HU"/>
        </w:rPr>
        <w:t>Automatizálás IV</w:t>
      </w:r>
      <w:r w:rsidR="0084093F" w:rsidRPr="00A7306B">
        <w:rPr>
          <w:lang w:val="hu-HU"/>
        </w:rPr>
        <w:t>. év</w:t>
      </w:r>
    </w:p>
    <w:p w14:paraId="6DE97A97" w14:textId="77777777" w:rsidR="0084093F" w:rsidRPr="00A7306B" w:rsidRDefault="0084093F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14:paraId="3110F588" w14:textId="77777777" w:rsidR="0084093F" w:rsidRPr="00A7306B" w:rsidRDefault="0084093F" w:rsidP="00B07338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14:paraId="72A833DA" w14:textId="77777777" w:rsidR="0084093F" w:rsidRPr="00A7306B" w:rsidRDefault="0084093F" w:rsidP="00B07338">
      <w:pPr>
        <w:pStyle w:val="Textbody"/>
        <w:spacing w:after="0" w:line="360" w:lineRule="auto"/>
        <w:jc w:val="both"/>
        <w:rPr>
          <w:lang w:val="hu-HU"/>
        </w:rPr>
      </w:pPr>
      <w:r w:rsidRPr="00A7306B">
        <w:rPr>
          <w:b/>
          <w:lang w:val="hu-HU"/>
        </w:rPr>
        <w:t>2015</w:t>
      </w:r>
    </w:p>
    <w:p w14:paraId="61A99AC4" w14:textId="77777777" w:rsidR="00B20FB6" w:rsidRDefault="00B31E0B" w:rsidP="00B07338">
      <w:pPr>
        <w:spacing w:line="360" w:lineRule="auto"/>
        <w:jc w:val="both"/>
        <w:rPr>
          <w:noProof/>
        </w:rPr>
      </w:pPr>
      <w:r w:rsidRPr="00A7306B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  <w:r w:rsidR="00791C7E" w:rsidRPr="00A7306B">
        <w:rPr>
          <w:rStyle w:val="IntenseEmphasis"/>
          <w:rFonts w:ascii="Times New Roman" w:hAnsi="Times New Roman" w:cs="Times New Roman"/>
          <w:sz w:val="24"/>
          <w:szCs w:val="24"/>
        </w:rPr>
        <w:fldChar w:fldCharType="begin"/>
      </w:r>
      <w:r w:rsidR="00791C7E" w:rsidRPr="00A7306B">
        <w:rPr>
          <w:rStyle w:val="IntenseEmphasis"/>
          <w:rFonts w:ascii="Times New Roman" w:hAnsi="Times New Roman" w:cs="Times New Roman"/>
          <w:sz w:val="24"/>
          <w:szCs w:val="24"/>
        </w:rPr>
        <w:instrText xml:space="preserve"> TOC \o "1-4" \h \z \u </w:instrText>
      </w:r>
      <w:r w:rsidR="00791C7E" w:rsidRPr="00A7306B">
        <w:rPr>
          <w:rStyle w:val="IntenseEmphasis"/>
          <w:rFonts w:ascii="Times New Roman" w:hAnsi="Times New Roman" w:cs="Times New Roman"/>
          <w:sz w:val="24"/>
          <w:szCs w:val="24"/>
        </w:rPr>
        <w:fldChar w:fldCharType="separate"/>
      </w:r>
    </w:p>
    <w:p w14:paraId="42A34A36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778" w:history="1">
        <w:r w:rsidRPr="00D43581">
          <w:rPr>
            <w:rStyle w:val="Hyperlink"/>
            <w:rFonts w:ascii="Times New Roman" w:hAnsi="Times New Roman" w:cs="Times New Roman"/>
            <w:i/>
            <w:iCs/>
            <w:noProof/>
          </w:rPr>
          <w:t>1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SZABÁLYZÓK</w:t>
        </w:r>
        <w:r w:rsidRPr="00D43581">
          <w:rPr>
            <w:rStyle w:val="Hyperlink"/>
            <w:rFonts w:ascii="Times New Roman" w:hAnsi="Times New Roman" w:cs="Times New Roman"/>
            <w:i/>
            <w:iCs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62E0DF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779" w:history="1">
        <w:r w:rsidRPr="00D43581">
          <w:rPr>
            <w:rStyle w:val="Hyperlink"/>
            <w:rFonts w:ascii="Times New Roman" w:hAnsi="Times New Roman" w:cs="Times New Roman"/>
            <w:b/>
            <w:bCs/>
            <w:i/>
            <w:iCs/>
            <w:noProof/>
          </w:rPr>
          <w:t>1.1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rFonts w:ascii="Times New Roman" w:hAnsi="Times New Roman" w:cs="Times New Roman"/>
            <w:b/>
            <w:bCs/>
            <w:i/>
            <w:iCs/>
            <w:noProof/>
          </w:rPr>
          <w:t>Diszkrét Hardveres PID szabályozó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598A07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80" w:history="1">
        <w:r w:rsidRPr="00D43581">
          <w:rPr>
            <w:rStyle w:val="Hyperlink"/>
            <w:noProof/>
          </w:rPr>
          <w:t>1.1.1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Megvalósítás System Generátorban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10FF2A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81" w:history="1">
        <w:r w:rsidRPr="00D43581">
          <w:rPr>
            <w:rStyle w:val="Hyperlink"/>
            <w:noProof/>
          </w:rPr>
          <w:t>1.1.2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Szoftveres Szimulációs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19D92E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82" w:history="1">
        <w:r w:rsidRPr="00D43581">
          <w:rPr>
            <w:rStyle w:val="Hyperlink"/>
            <w:noProof/>
          </w:rPr>
          <w:t>1.1.3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 xml:space="preserve">Q paraméterek számolása </w:t>
        </w:r>
        <m:oMath>
          <m:r>
            <w:rPr>
              <w:rStyle w:val="Hyperlink"/>
              <w:rFonts w:ascii="Cambria Math" w:hAnsi="Cambria Math"/>
              <w:noProof/>
            </w:rPr>
            <m:t>Ti, Td, Kp, Ts</m:t>
          </m:r>
        </m:oMath>
        <w:r w:rsidRPr="00D43581">
          <w:rPr>
            <w:rStyle w:val="Hyperlink"/>
            <w:noProof/>
          </w:rPr>
          <w:t xml:space="preserve"> alapján.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bookmarkStart w:id="0" w:name="_GoBack"/>
    <w:p w14:paraId="14AD9B58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r w:rsidRPr="00D43581">
        <w:rPr>
          <w:rStyle w:val="Hyperlink"/>
          <w:noProof/>
        </w:rPr>
        <w:fldChar w:fldCharType="begin"/>
      </w:r>
      <w:r w:rsidRPr="00D43581">
        <w:rPr>
          <w:rStyle w:val="Hyperlink"/>
          <w:noProof/>
        </w:rPr>
        <w:instrText xml:space="preserve"> </w:instrText>
      </w:r>
      <w:r>
        <w:rPr>
          <w:noProof/>
        </w:rPr>
        <w:instrText>HYPERLINK \l "_Toc417007783"</w:instrText>
      </w:r>
      <w:r w:rsidRPr="00D43581">
        <w:rPr>
          <w:rStyle w:val="Hyperlink"/>
          <w:noProof/>
        </w:rPr>
        <w:instrText xml:space="preserve"> </w:instrText>
      </w:r>
      <w:r w:rsidRPr="00D43581">
        <w:rPr>
          <w:rStyle w:val="Hyperlink"/>
          <w:noProof/>
        </w:rPr>
      </w:r>
      <w:r w:rsidRPr="00D43581">
        <w:rPr>
          <w:rStyle w:val="Hyperlink"/>
          <w:noProof/>
        </w:rPr>
        <w:fldChar w:fldCharType="separate"/>
      </w:r>
      <w:r w:rsidRPr="00D43581">
        <w:rPr>
          <w:rStyle w:val="Hyperlink"/>
          <w:noProof/>
          <w:highlight w:val="yellow"/>
        </w:rPr>
        <w:t>1.2</w:t>
      </w:r>
      <w:r>
        <w:rPr>
          <w:smallCaps w:val="0"/>
          <w:noProof/>
          <w:sz w:val="22"/>
          <w:szCs w:val="22"/>
          <w:lang w:val="en-US"/>
        </w:rPr>
        <w:tab/>
      </w:r>
      <w:r w:rsidRPr="00D43581">
        <w:rPr>
          <w:rStyle w:val="Hyperlink"/>
          <w:noProof/>
          <w:highlight w:val="yellow"/>
        </w:rPr>
        <w:t>Pozíció Szabályzása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_Toc417007783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 w:rsidRPr="00D43581">
        <w:rPr>
          <w:rStyle w:val="Hyperlink"/>
          <w:noProof/>
        </w:rPr>
        <w:fldChar w:fldCharType="end"/>
      </w:r>
    </w:p>
    <w:bookmarkEnd w:id="0"/>
    <w:p w14:paraId="632D4C71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r w:rsidRPr="00D43581">
        <w:rPr>
          <w:rStyle w:val="Hyperlink"/>
          <w:noProof/>
        </w:rPr>
        <w:fldChar w:fldCharType="begin"/>
      </w:r>
      <w:r w:rsidRPr="00D43581">
        <w:rPr>
          <w:rStyle w:val="Hyperlink"/>
          <w:noProof/>
        </w:rPr>
        <w:instrText xml:space="preserve"> </w:instrText>
      </w:r>
      <w:r>
        <w:rPr>
          <w:noProof/>
        </w:rPr>
        <w:instrText>HYPERLINK \l "_Toc417007784"</w:instrText>
      </w:r>
      <w:r w:rsidRPr="00D43581">
        <w:rPr>
          <w:rStyle w:val="Hyperlink"/>
          <w:noProof/>
        </w:rPr>
        <w:instrText xml:space="preserve"> </w:instrText>
      </w:r>
      <w:r w:rsidRPr="00D43581">
        <w:rPr>
          <w:rStyle w:val="Hyperlink"/>
          <w:noProof/>
        </w:rPr>
      </w:r>
      <w:r w:rsidRPr="00D43581">
        <w:rPr>
          <w:rStyle w:val="Hyperlink"/>
          <w:noProof/>
        </w:rPr>
        <w:fldChar w:fldCharType="separate"/>
      </w:r>
      <w:r w:rsidRPr="00D43581">
        <w:rPr>
          <w:rStyle w:val="Hyperlink"/>
          <w:rFonts w:ascii="Times New Roman" w:hAnsi="Times New Roman" w:cs="Times New Roman"/>
          <w:noProof/>
        </w:rPr>
        <w:t>1.2.1</w:t>
      </w:r>
      <w:r>
        <w:rPr>
          <w:i w:val="0"/>
          <w:iCs w:val="0"/>
          <w:noProof/>
          <w:sz w:val="22"/>
          <w:szCs w:val="22"/>
          <w:lang w:val="en-US"/>
        </w:rPr>
        <w:tab/>
      </w:r>
      <w:r w:rsidRPr="00D43581">
        <w:rPr>
          <w:rStyle w:val="Hyperlink"/>
          <w:rFonts w:ascii="Times New Roman" w:hAnsi="Times New Roman" w:cs="Times New Roman"/>
          <w:noProof/>
        </w:rPr>
        <w:t>A szabályzó felépítése: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_Toc417007784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 w:rsidRPr="00D43581">
        <w:rPr>
          <w:rStyle w:val="Hyperlink"/>
          <w:noProof/>
        </w:rPr>
        <w:fldChar w:fldCharType="end"/>
      </w:r>
    </w:p>
    <w:p w14:paraId="5BDA8435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85" w:history="1">
        <w:r w:rsidRPr="00D43581">
          <w:rPr>
            <w:rStyle w:val="Hyperlink"/>
            <w:rFonts w:ascii="Times New Roman" w:hAnsi="Times New Roman" w:cs="Times New Roman"/>
            <w:noProof/>
          </w:rPr>
          <w:t>1.2.2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rFonts w:ascii="Times New Roman" w:hAnsi="Times New Roman" w:cs="Times New Roman"/>
            <w:noProof/>
          </w:rPr>
          <w:t>Szabályzó szimulálása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0EDA71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786" w:history="1">
        <w:r w:rsidRPr="00D43581">
          <w:rPr>
            <w:rStyle w:val="Hyperlink"/>
            <w:rFonts w:ascii="Times New Roman" w:hAnsi="Times New Roman" w:cs="Times New Roman"/>
            <w:noProof/>
          </w:rPr>
          <w:t>1.3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rFonts w:ascii="Times New Roman" w:hAnsi="Times New Roman" w:cs="Times New Roman"/>
            <w:noProof/>
          </w:rPr>
          <w:t>Hardveres mérések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DEFE2F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87" w:history="1">
        <w:r w:rsidRPr="00D43581">
          <w:rPr>
            <w:rStyle w:val="Hyperlink"/>
            <w:noProof/>
          </w:rPr>
          <w:t>1.3.1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Dc motor sebesség szabályzása mérőstandon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CA48CE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788" w:history="1">
        <w:r w:rsidRPr="00D43581">
          <w:rPr>
            <w:rStyle w:val="Hyperlink"/>
            <w:rFonts w:ascii="Times New Roman" w:hAnsi="Times New Roman" w:cs="Times New Roman"/>
            <w:noProof/>
          </w:rPr>
          <w:t>1.4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rFonts w:ascii="Times New Roman" w:hAnsi="Times New Roman" w:cs="Times New Roman"/>
            <w:noProof/>
          </w:rPr>
          <w:t>Sebesség és pozíció szabályzót tartalmazó IP mag generálása System Generatorban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58113B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789" w:history="1">
        <w:r w:rsidRPr="00D43581">
          <w:rPr>
            <w:rStyle w:val="Hyperlink"/>
            <w:rFonts w:ascii="Times New Roman" w:hAnsi="Times New Roman" w:cs="Times New Roman"/>
            <w:noProof/>
          </w:rPr>
          <w:t>2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rFonts w:ascii="Times New Roman" w:hAnsi="Times New Roman" w:cs="Times New Roman"/>
            <w:noProof/>
          </w:rPr>
          <w:t>Szenzorok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99CACA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790" w:history="1">
        <w:r w:rsidRPr="00D43581">
          <w:rPr>
            <w:rStyle w:val="Hyperlink"/>
            <w:noProof/>
          </w:rPr>
          <w:t>2.1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Inkrementális szenzor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0596BB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91" w:history="1">
        <w:r w:rsidRPr="00D43581">
          <w:rPr>
            <w:rStyle w:val="Hyperlink"/>
            <w:noProof/>
          </w:rPr>
          <w:t>2.1.1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Optikai inkrementális vevő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74346A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792" w:history="1">
        <w:r w:rsidRPr="00D43581">
          <w:rPr>
            <w:rStyle w:val="Hyperlink"/>
            <w:noProof/>
          </w:rPr>
          <w:t>2.2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Inkrementális érzékelő jeleinek a feldolgozása FPGA áramkör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0B8DFC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93" w:history="1">
        <w:r w:rsidRPr="00D43581">
          <w:rPr>
            <w:rStyle w:val="Hyperlink"/>
            <w:noProof/>
          </w:rPr>
          <w:t>2.2.1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Szimuláció System Generatorban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5307AF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94" w:history="1">
        <w:r w:rsidRPr="00D43581">
          <w:rPr>
            <w:rStyle w:val="Hyperlink"/>
            <w:noProof/>
          </w:rPr>
          <w:t>2.2.2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Pozíció mérése Inkrementális adó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5AD09F" w14:textId="77777777" w:rsidR="00B20FB6" w:rsidRDefault="00B20FB6">
      <w:pPr>
        <w:pStyle w:val="TOC4"/>
        <w:tabs>
          <w:tab w:val="left" w:pos="1540"/>
          <w:tab w:val="right" w:leader="dot" w:pos="8756"/>
        </w:tabs>
        <w:rPr>
          <w:noProof/>
          <w:sz w:val="22"/>
          <w:szCs w:val="22"/>
          <w:lang w:val="en-US"/>
        </w:rPr>
      </w:pPr>
      <w:hyperlink w:anchor="_Toc417007795" w:history="1">
        <w:r w:rsidRPr="00D43581">
          <w:rPr>
            <w:rStyle w:val="Hyperlink"/>
            <w:noProof/>
          </w:rPr>
          <w:t>2.2.2.1</w:t>
        </w:r>
        <w:r>
          <w:rPr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Hardveres mérések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02039C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796" w:history="1">
        <w:r w:rsidRPr="00D43581">
          <w:rPr>
            <w:rStyle w:val="Hyperlink"/>
            <w:noProof/>
          </w:rPr>
          <w:t>2.2.3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Szögsebesség mérése Inkrementális adó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5132B8" w14:textId="77777777" w:rsidR="00B20FB6" w:rsidRDefault="00B20FB6">
      <w:pPr>
        <w:pStyle w:val="TOC4"/>
        <w:tabs>
          <w:tab w:val="left" w:pos="1540"/>
          <w:tab w:val="right" w:leader="dot" w:pos="8756"/>
        </w:tabs>
        <w:rPr>
          <w:noProof/>
          <w:sz w:val="22"/>
          <w:szCs w:val="22"/>
          <w:lang w:val="en-US"/>
        </w:rPr>
      </w:pPr>
      <w:hyperlink w:anchor="_Toc417007797" w:history="1">
        <w:r w:rsidRPr="00D43581">
          <w:rPr>
            <w:rStyle w:val="Hyperlink"/>
            <w:noProof/>
          </w:rPr>
          <w:t>2.2.3.1</w:t>
        </w:r>
        <w:r>
          <w:rPr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Szimuláció: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1380EB" w14:textId="77777777" w:rsidR="00B20FB6" w:rsidRDefault="00B20FB6">
      <w:pPr>
        <w:pStyle w:val="TOC4"/>
        <w:tabs>
          <w:tab w:val="left" w:pos="1540"/>
          <w:tab w:val="right" w:leader="dot" w:pos="8756"/>
        </w:tabs>
        <w:rPr>
          <w:noProof/>
          <w:sz w:val="22"/>
          <w:szCs w:val="22"/>
          <w:lang w:val="en-US"/>
        </w:rPr>
      </w:pPr>
      <w:hyperlink w:anchor="_Toc417007798" w:history="1">
        <w:r w:rsidRPr="00D43581">
          <w:rPr>
            <w:rStyle w:val="Hyperlink"/>
            <w:noProof/>
          </w:rPr>
          <w:t>2.2.3.2</w:t>
        </w:r>
        <w:r>
          <w:rPr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Hardveres mérések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457ED2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799" w:history="1">
        <w:r w:rsidRPr="00D43581">
          <w:rPr>
            <w:rStyle w:val="Hyperlink"/>
            <w:noProof/>
          </w:rPr>
          <w:t>3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Beavatkozó elemek: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1EE600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800" w:history="1">
        <w:r w:rsidRPr="00D43581">
          <w:rPr>
            <w:rStyle w:val="Hyperlink"/>
            <w:noProof/>
          </w:rPr>
          <w:t>3.1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Pwm Generátor megvalósítása FPGA áramkörön System Generator környezetben.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66A722E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801" w:history="1">
        <w:r w:rsidRPr="00D43581">
          <w:rPr>
            <w:rStyle w:val="Hyperlink"/>
            <w:noProof/>
          </w:rPr>
          <w:t>3.1.1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Megvalosítás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AB2E65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802" w:history="1">
        <w:r w:rsidRPr="00D43581">
          <w:rPr>
            <w:rStyle w:val="Hyperlink"/>
            <w:noProof/>
          </w:rPr>
          <w:t>4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Elektronika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1FB0CE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803" w:history="1">
        <w:r w:rsidRPr="00D43581">
          <w:rPr>
            <w:rStyle w:val="Hyperlink"/>
            <w:noProof/>
          </w:rPr>
          <w:t>4.1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Digitális Elektronika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0CEC00F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804" w:history="1">
        <w:r w:rsidRPr="00D43581">
          <w:rPr>
            <w:rStyle w:val="Hyperlink"/>
            <w:noProof/>
          </w:rPr>
          <w:t>4.1.1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FPGA Rendszer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6AA9E2C" w14:textId="77777777" w:rsidR="00B20FB6" w:rsidRDefault="00B20FB6">
      <w:pPr>
        <w:pStyle w:val="TOC4"/>
        <w:tabs>
          <w:tab w:val="left" w:pos="1540"/>
          <w:tab w:val="right" w:leader="dot" w:pos="8756"/>
        </w:tabs>
        <w:rPr>
          <w:noProof/>
          <w:sz w:val="22"/>
          <w:szCs w:val="22"/>
          <w:lang w:val="en-US"/>
        </w:rPr>
      </w:pPr>
      <w:hyperlink w:anchor="_Toc417007805" w:history="1">
        <w:r w:rsidRPr="00D43581">
          <w:rPr>
            <w:rStyle w:val="Hyperlink"/>
            <w:noProof/>
          </w:rPr>
          <w:t>4.1.1.1</w:t>
        </w:r>
        <w:r>
          <w:rPr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Tömbvázlata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82C398" w14:textId="77777777" w:rsidR="00B20FB6" w:rsidRDefault="00B20FB6">
      <w:pPr>
        <w:pStyle w:val="TOC2"/>
        <w:tabs>
          <w:tab w:val="left" w:pos="880"/>
          <w:tab w:val="right" w:leader="dot" w:pos="8756"/>
        </w:tabs>
        <w:rPr>
          <w:smallCaps w:val="0"/>
          <w:noProof/>
          <w:sz w:val="22"/>
          <w:szCs w:val="22"/>
          <w:lang w:val="en-US"/>
        </w:rPr>
      </w:pPr>
      <w:hyperlink w:anchor="_Toc417007806" w:history="1">
        <w:r w:rsidRPr="00D43581">
          <w:rPr>
            <w:rStyle w:val="Hyperlink"/>
            <w:noProof/>
          </w:rPr>
          <w:t>4.2</w:t>
        </w:r>
        <w:r>
          <w:rPr>
            <w:small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Feladatok Elosztása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9679BE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807" w:history="1">
        <w:r w:rsidRPr="00D43581">
          <w:rPr>
            <w:rStyle w:val="Hyperlink"/>
            <w:noProof/>
          </w:rPr>
          <w:t>4.2.1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Zybo fejlesztőlap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C95637" w14:textId="77777777" w:rsidR="00B20FB6" w:rsidRDefault="00B20FB6">
      <w:pPr>
        <w:pStyle w:val="TOC3"/>
        <w:tabs>
          <w:tab w:val="left" w:pos="1100"/>
          <w:tab w:val="right" w:leader="dot" w:pos="8756"/>
        </w:tabs>
        <w:rPr>
          <w:i w:val="0"/>
          <w:iCs w:val="0"/>
          <w:noProof/>
          <w:sz w:val="22"/>
          <w:szCs w:val="22"/>
          <w:lang w:val="en-US"/>
        </w:rPr>
      </w:pPr>
      <w:hyperlink w:anchor="_Toc417007808" w:history="1">
        <w:r w:rsidRPr="00D43581">
          <w:rPr>
            <w:rStyle w:val="Hyperlink"/>
            <w:noProof/>
          </w:rPr>
          <w:t>4.2.2</w:t>
        </w:r>
        <w:r>
          <w:rPr>
            <w:i w:val="0"/>
            <w:iC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Spartan fejlesztőlap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FD324E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809" w:history="1">
        <w:r w:rsidRPr="00D43581">
          <w:rPr>
            <w:rStyle w:val="Hyperlink"/>
            <w:noProof/>
          </w:rPr>
          <w:t>5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Robot Modell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7FA842" w14:textId="77777777" w:rsidR="00B20FB6" w:rsidRDefault="00B20FB6">
      <w:pPr>
        <w:pStyle w:val="TOC1"/>
        <w:tabs>
          <w:tab w:val="left" w:pos="440"/>
          <w:tab w:val="right" w:leader="dot" w:pos="8756"/>
        </w:tabs>
        <w:rPr>
          <w:b w:val="0"/>
          <w:bCs w:val="0"/>
          <w:caps w:val="0"/>
          <w:noProof/>
          <w:sz w:val="22"/>
          <w:szCs w:val="22"/>
          <w:lang w:val="en-US"/>
        </w:rPr>
      </w:pPr>
      <w:hyperlink w:anchor="_Toc417007810" w:history="1">
        <w:r w:rsidRPr="00D43581">
          <w:rPr>
            <w:rStyle w:val="Hyperlink"/>
            <w:noProof/>
          </w:rPr>
          <w:t>6</w:t>
        </w:r>
        <w:r>
          <w:rPr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D43581">
          <w:rPr>
            <w:rStyle w:val="Hyperlink"/>
            <w:noProof/>
          </w:rPr>
          <w:t>Robot Mechanikai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_Toc417007810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8C1AB9B" w14:textId="77777777" w:rsidR="00B31E0B" w:rsidRPr="00A7306B" w:rsidRDefault="00791C7E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r w:rsidRPr="00A7306B">
        <w:rPr>
          <w:rStyle w:val="IntenseEmphasis"/>
          <w:rFonts w:ascii="Times New Roman" w:hAnsi="Times New Roman" w:cs="Times New Roman"/>
          <w:sz w:val="24"/>
          <w:szCs w:val="24"/>
        </w:rPr>
        <w:fldChar w:fldCharType="end"/>
      </w:r>
      <w:r w:rsidR="00B31E0B" w:rsidRPr="00A7306B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</w:p>
    <w:p w14:paraId="18E13972" w14:textId="23C12603" w:rsidR="00B31E0B" w:rsidRDefault="00B73333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sz w:val="24"/>
          <w:szCs w:val="24"/>
        </w:rPr>
        <w:lastRenderedPageBreak/>
        <w:t>Bevevezető</w:t>
      </w:r>
    </w:p>
    <w:p w14:paraId="67C24AEC" w14:textId="7D69F431" w:rsidR="00B73333" w:rsidRDefault="00B73333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>A dolgozat keretein belül leirom egy mobilis kültéri terepen is használható robot megépitéséhez szükséges lépéseket és modulokat.</w:t>
      </w:r>
    </w:p>
    <w:p w14:paraId="3120C35B" w14:textId="64E85196" w:rsidR="00B73333" w:rsidRDefault="00B73333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 xml:space="preserve">A tervezést a mechanikai rendszerel keztem Autodesk Inventor segitségével több változatot is megterveztem amedig eljutottam a dilgozatba tárgyalt mechanikai strukturához. A tervezés után nekilátam a mechanikai rendszer kivitelezésének, beszerztem a szükséges eszközöket a vaskereskedésből (pl: fémidomok, csapágyak), párhuzamosan </w:t>
      </w:r>
      <w:r w:rsidR="001466D7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terveztem</w:t>
      </w: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a rendszer</w:t>
      </w:r>
      <w:r w:rsidR="001466D7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többi részét is, letiztászam a feladatokat amik szükségesek a rendszerhez.</w:t>
      </w:r>
    </w:p>
    <w:p w14:paraId="6755E2BD" w14:textId="42CF7FFB" w:rsidR="001466D7" w:rsidRDefault="001466D7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>A szoftver és digitális hardver fejlesztésére FPGA rendszert választottam mert könnyen fejleszhető a szoftver és a hardver közösen.</w:t>
      </w:r>
    </w:p>
    <w:p w14:paraId="2D6D9BD3" w14:textId="3B9893FE" w:rsidR="001466D7" w:rsidRDefault="001466D7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 xml:space="preserve">A dolgozatban láthatjuk PWM generátor, PID szabályzó,Pozíció Szabálzó,Inkrementális érzékelő adatainak a feldolgozó modul, megvalósításást System Generátor környezetben. </w:t>
      </w:r>
    </w:p>
    <w:p w14:paraId="67725DB3" w14:textId="0ACE5B90" w:rsidR="008F60F0" w:rsidRDefault="001466D7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>Inkrementális tárcsát hogyan tervezünk meg és vitelezünk ki.</w:t>
      </w:r>
    </w:p>
    <w:p w14:paraId="299B5DE8" w14:textId="77777777" w:rsidR="008F60F0" w:rsidRDefault="008F60F0">
      <w:pP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br w:type="page"/>
      </w:r>
    </w:p>
    <w:p w14:paraId="3150FB88" w14:textId="77777777" w:rsidR="001466D7" w:rsidRPr="00B73333" w:rsidRDefault="001466D7" w:rsidP="00B07338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</w:p>
    <w:p w14:paraId="13657F9E" w14:textId="77777777" w:rsidR="001929DC" w:rsidRPr="00A7306B" w:rsidRDefault="00F42B22" w:rsidP="00B07338">
      <w:pPr>
        <w:pStyle w:val="Heading1"/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bookmarkStart w:id="1" w:name="_Toc417007778"/>
      <w:r w:rsidRPr="00A7306B">
        <w:rPr>
          <w:rStyle w:val="Heading1Char"/>
        </w:rPr>
        <w:t>SZABÁLYZÓK</w:t>
      </w:r>
      <w:r w:rsidR="001929DC" w:rsidRPr="00A7306B">
        <w:rPr>
          <w:rStyle w:val="IntenseEmphasis"/>
          <w:rFonts w:ascii="Times New Roman" w:hAnsi="Times New Roman" w:cs="Times New Roman"/>
          <w:sz w:val="24"/>
          <w:szCs w:val="24"/>
        </w:rPr>
        <w:t>:</w:t>
      </w:r>
      <w:bookmarkEnd w:id="1"/>
    </w:p>
    <w:p w14:paraId="37DD8287" w14:textId="77777777" w:rsidR="00972A1D" w:rsidRPr="00A7306B" w:rsidRDefault="00972A1D" w:rsidP="00B07338">
      <w:pPr>
        <w:spacing w:line="360" w:lineRule="auto"/>
        <w:ind w:left="432"/>
        <w:jc w:val="both"/>
        <w:rPr>
          <w:rFonts w:ascii="Times New Roman" w:hAnsi="Times New Roman" w:cs="Times New Roman"/>
        </w:rPr>
      </w:pP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06418535" wp14:editId="15D400AB">
                <wp:simplePos x="0" y="0"/>
                <wp:positionH relativeFrom="column">
                  <wp:posOffset>911951</wp:posOffset>
                </wp:positionH>
                <wp:positionV relativeFrom="paragraph">
                  <wp:posOffset>291102</wp:posOffset>
                </wp:positionV>
                <wp:extent cx="3208020" cy="212090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8020" cy="2120900"/>
                          <a:chOff x="0" y="0"/>
                          <a:chExt cx="3208020" cy="21209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020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1678305"/>
                            <a:ext cx="320802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20706E2" w14:textId="2135301E" w:rsidR="008F60F0" w:rsidRPr="00215AE9" w:rsidRDefault="008F60F0" w:rsidP="00972A1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 Pozíció és a sebesség szabályzási hurok elvi strukturális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418535" id="Group 25" o:spid="_x0000_s1026" style="position:absolute;left:0;text-align:left;margin-left:71.8pt;margin-top:22.9pt;width:252.6pt;height:167pt;z-index:251611136" coordsize="32080,21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2080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Q1LAAAAA2gAAAA8AAABkcnMvZG93bnJldi54bWxEj0GLwjAUhO8L/ofwBG/bdHsQqUaRBV1v&#10;q9Uf8GieTTV5KU1Wu//eCILHYWa+YRarwVlxoz60nhV8ZTkI4trrlhsFp+PmcwYiRGSN1jMp+KcA&#10;q+XoY4Gl9nc+0K2KjUgQDiUqMDF2pZShNuQwZL4jTt7Z9w5jkn0jdY/3BHdWFnk+lQ5bTgsGO/o2&#10;VF+rP6fgR16b302x3bt4ttudqY6H1l6UmoyH9RxEpCG+w6/2Tiso4Hkl3QC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JFDUsAAAADaAAAADwAAAAAAAAAAAAAAAACfAgAA&#10;ZHJzL2Rvd25yZXYueG1sUEsFBgAAAAAEAAQA9wAAAIwD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top:16783;width:32080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<v:textbox style="mso-fit-shape-to-text:t" inset="0,0,0,0">
                    <w:txbxContent>
                      <w:p w14:paraId="520706E2" w14:textId="2135301E" w:rsidR="008F60F0" w:rsidRPr="00215AE9" w:rsidRDefault="008F60F0" w:rsidP="00972A1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Látható a Pozíció és a sebesség szabályzási hurok elvi strukturális felépítése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A7306B">
        <w:rPr>
          <w:rFonts w:ascii="Times New Roman" w:hAnsi="Times New Roman" w:cs="Times New Roman"/>
        </w:rPr>
        <w:t xml:space="preserve">A DC motor és a hozzá csatolt mechanizmus pozíció és a sebesség szabályzási struktúrájánál az egyhurkú feszültségben vezérelt, PWM beavatkozó jellel és inkrementális adóval megvalósított </w:t>
      </w:r>
      <w:r w:rsidR="00F42B22" w:rsidRPr="00A7306B">
        <w:rPr>
          <w:rFonts w:ascii="Times New Roman" w:hAnsi="Times New Roman" w:cs="Times New Roman"/>
        </w:rPr>
        <w:t>szabályzási hurkokat valósítottam meg.</w:t>
      </w:r>
      <w:r w:rsidRPr="00A7306B">
        <w:rPr>
          <w:rFonts w:ascii="Times New Roman" w:hAnsi="Times New Roman" w:cs="Times New Roman"/>
        </w:rPr>
        <w:t xml:space="preserve"> </w:t>
      </w:r>
    </w:p>
    <w:p w14:paraId="47E53C60" w14:textId="77777777" w:rsidR="00114977" w:rsidRPr="00A7306B" w:rsidRDefault="0036183C" w:rsidP="00B07338">
      <w:pPr>
        <w:pStyle w:val="Heading2"/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bookmarkStart w:id="2" w:name="_Toc417007779"/>
      <w:r w:rsidRPr="00A7306B">
        <w:rPr>
          <w:rStyle w:val="IntenseEmphasis"/>
          <w:rFonts w:ascii="Times New Roman" w:hAnsi="Times New Roman" w:cs="Times New Roman"/>
          <w:sz w:val="24"/>
          <w:szCs w:val="24"/>
        </w:rPr>
        <w:t xml:space="preserve">Diszkrét </w:t>
      </w:r>
      <w:r w:rsidR="007E071F" w:rsidRPr="00A7306B">
        <w:rPr>
          <w:rStyle w:val="IntenseEmphasis"/>
          <w:rFonts w:ascii="Times New Roman" w:hAnsi="Times New Roman" w:cs="Times New Roman"/>
          <w:sz w:val="24"/>
          <w:szCs w:val="24"/>
        </w:rPr>
        <w:t>Hardveres PID szabályozó</w:t>
      </w:r>
      <w:bookmarkEnd w:id="2"/>
    </w:p>
    <w:p w14:paraId="404A05B8" w14:textId="77777777" w:rsidR="007E071F" w:rsidRPr="00A7306B" w:rsidRDefault="007E071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Napjainkban az egyik leghasználtabb szabályzótípus a PID, amely az </w:t>
      </w:r>
      <w:r w:rsidR="00E60B91" w:rsidRPr="00A7306B">
        <w:rPr>
          <w:rFonts w:ascii="Times New Roman" w:hAnsi="Times New Roman" w:cs="Times New Roman"/>
          <w:sz w:val="24"/>
          <w:szCs w:val="24"/>
        </w:rPr>
        <w:t>átviteli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A7306B">
        <w:rPr>
          <w:rFonts w:ascii="Times New Roman" w:hAnsi="Times New Roman" w:cs="Times New Roman"/>
          <w:sz w:val="24"/>
          <w:szCs w:val="24"/>
        </w:rPr>
        <w:t>függvénye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következő:</w:t>
      </w:r>
      <w:r w:rsidRPr="00A7306B">
        <w:rPr>
          <w:rFonts w:ascii="Times New Roman" w:hAnsi="Times New Roman" w:cs="Times New Roman"/>
          <w:sz w:val="24"/>
          <w:szCs w:val="24"/>
        </w:rPr>
        <w:tab/>
      </w:r>
    </w:p>
    <w:p w14:paraId="72CA2B53" w14:textId="77777777" w:rsidR="001B7DD6" w:rsidRPr="00A7306B" w:rsidRDefault="0000084E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k-2</m:t>
              </m:r>
            </m:sub>
          </m:sSub>
        </m:oMath>
      </m:oMathPara>
    </w:p>
    <w:p w14:paraId="50ECF3EE" w14:textId="77777777" w:rsidR="001B7DD6" w:rsidRPr="00A7306B" w:rsidRDefault="0000084E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-1-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</m:oMath>
      </m:oMathPara>
    </w:p>
    <w:p w14:paraId="2D56D724" w14:textId="77777777" w:rsidR="001B7DD6" w:rsidRPr="00A7306B" w:rsidRDefault="001B7DD6" w:rsidP="00B07338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7306B">
        <w:rPr>
          <w:rFonts w:ascii="Times New Roman" w:hAnsi="Times New Roman" w:cs="Times New Roman"/>
          <w:sz w:val="16"/>
          <w:szCs w:val="16"/>
        </w:rPr>
        <w:t>Forrás: http://www.ms.sapientia.ro/~martonl/Docs/Lectures/PID_Szabalyozo.pdf</w:t>
      </w:r>
    </w:p>
    <w:p w14:paraId="41FA600E" w14:textId="27860E33" w:rsidR="004566EA" w:rsidRPr="00A7306B" w:rsidRDefault="001B7DD6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Az általam </w:t>
      </w:r>
      <w:r w:rsidR="00D436F9" w:rsidRPr="00A7306B">
        <w:rPr>
          <w:rFonts w:ascii="Times New Roman" w:hAnsi="Times New Roman" w:cs="Times New Roman"/>
          <w:sz w:val="24"/>
          <w:szCs w:val="24"/>
        </w:rPr>
        <w:t>elkészített</w:t>
      </w:r>
      <w:r w:rsidRPr="00A7306B">
        <w:rPr>
          <w:rFonts w:ascii="Times New Roman" w:hAnsi="Times New Roman" w:cs="Times New Roman"/>
          <w:sz w:val="24"/>
          <w:szCs w:val="24"/>
        </w:rPr>
        <w:t xml:space="preserve"> PID szabál</w:t>
      </w:r>
      <w:r w:rsidR="007E071F" w:rsidRPr="00A7306B">
        <w:rPr>
          <w:rFonts w:ascii="Times New Roman" w:hAnsi="Times New Roman" w:cs="Times New Roman"/>
          <w:sz w:val="24"/>
          <w:szCs w:val="24"/>
        </w:rPr>
        <w:t>y</w:t>
      </w:r>
      <w:r w:rsidRPr="00A7306B">
        <w:rPr>
          <w:rFonts w:ascii="Times New Roman" w:hAnsi="Times New Roman" w:cs="Times New Roman"/>
          <w:sz w:val="24"/>
          <w:szCs w:val="24"/>
        </w:rPr>
        <w:t>z</w:t>
      </w:r>
      <w:r w:rsidR="007E071F" w:rsidRPr="00A7306B">
        <w:rPr>
          <w:rFonts w:ascii="Times New Roman" w:hAnsi="Times New Roman" w:cs="Times New Roman"/>
          <w:sz w:val="24"/>
          <w:szCs w:val="24"/>
        </w:rPr>
        <w:t xml:space="preserve">ó hardveresen van </w:t>
      </w:r>
      <w:r w:rsidR="00D436F9" w:rsidRPr="00A7306B">
        <w:rPr>
          <w:rFonts w:ascii="Times New Roman" w:hAnsi="Times New Roman" w:cs="Times New Roman"/>
          <w:sz w:val="24"/>
          <w:szCs w:val="24"/>
        </w:rPr>
        <w:t>megvalósítva</w:t>
      </w:r>
      <w:r w:rsidRPr="00A7306B">
        <w:rPr>
          <w:rFonts w:ascii="Times New Roman" w:hAnsi="Times New Roman" w:cs="Times New Roman"/>
          <w:sz w:val="24"/>
          <w:szCs w:val="24"/>
        </w:rPr>
        <w:t xml:space="preserve"> FPGA áramkör</w:t>
      </w:r>
      <w:r w:rsidR="004B0623" w:rsidRPr="00A7306B">
        <w:rPr>
          <w:rFonts w:ascii="Times New Roman" w:hAnsi="Times New Roman" w:cs="Times New Roman"/>
          <w:sz w:val="24"/>
          <w:szCs w:val="24"/>
        </w:rPr>
        <w:t>ben</w:t>
      </w:r>
      <w:r w:rsidRPr="00A7306B">
        <w:rPr>
          <w:rFonts w:ascii="Times New Roman" w:hAnsi="Times New Roman" w:cs="Times New Roman"/>
          <w:sz w:val="24"/>
          <w:szCs w:val="24"/>
        </w:rPr>
        <w:t xml:space="preserve">, a </w:t>
      </w:r>
      <w:r w:rsidR="00D436F9" w:rsidRPr="00A7306B">
        <w:rPr>
          <w:rFonts w:ascii="Times New Roman" w:hAnsi="Times New Roman" w:cs="Times New Roman"/>
          <w:sz w:val="24"/>
          <w:szCs w:val="24"/>
        </w:rPr>
        <w:t>minél kisebb mintavételez</w:t>
      </w:r>
      <w:r w:rsidRPr="00A7306B">
        <w:rPr>
          <w:rFonts w:ascii="Times New Roman" w:hAnsi="Times New Roman" w:cs="Times New Roman"/>
          <w:sz w:val="24"/>
          <w:szCs w:val="24"/>
        </w:rPr>
        <w:t xml:space="preserve">ési </w:t>
      </w:r>
      <w:r w:rsidR="00D436F9" w:rsidRPr="00A7306B">
        <w:rPr>
          <w:rFonts w:ascii="Times New Roman" w:hAnsi="Times New Roman" w:cs="Times New Roman"/>
          <w:sz w:val="24"/>
          <w:szCs w:val="24"/>
        </w:rPr>
        <w:t>periódus</w:t>
      </w:r>
      <w:r w:rsidRPr="00A7306B">
        <w:rPr>
          <w:rFonts w:ascii="Times New Roman" w:hAnsi="Times New Roman" w:cs="Times New Roman"/>
          <w:sz w:val="24"/>
          <w:szCs w:val="24"/>
        </w:rPr>
        <w:t xml:space="preserve"> elérése </w:t>
      </w:r>
      <w:r w:rsidR="00D436F9" w:rsidRPr="00A7306B">
        <w:rPr>
          <w:rFonts w:ascii="Times New Roman" w:hAnsi="Times New Roman" w:cs="Times New Roman"/>
          <w:sz w:val="24"/>
          <w:szCs w:val="24"/>
        </w:rPr>
        <w:t>céljából</w:t>
      </w:r>
      <w:r w:rsidRPr="00A7306B">
        <w:rPr>
          <w:rFonts w:ascii="Times New Roman" w:hAnsi="Times New Roman" w:cs="Times New Roman"/>
          <w:sz w:val="24"/>
          <w:szCs w:val="24"/>
        </w:rPr>
        <w:t xml:space="preserve">. A fent látható </w:t>
      </w:r>
      <w:r w:rsidR="00D436F9" w:rsidRPr="00A7306B">
        <w:rPr>
          <w:rFonts w:ascii="Times New Roman" w:hAnsi="Times New Roman" w:cs="Times New Roman"/>
          <w:sz w:val="24"/>
          <w:szCs w:val="24"/>
        </w:rPr>
        <w:t>összefüggések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D436F9" w:rsidRPr="00A7306B">
        <w:rPr>
          <w:rFonts w:ascii="Times New Roman" w:hAnsi="Times New Roman" w:cs="Times New Roman"/>
          <w:sz w:val="24"/>
          <w:szCs w:val="24"/>
        </w:rPr>
        <w:t>segítségével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egy </w:t>
      </w:r>
      <w:r w:rsidR="0000084E" w:rsidRPr="00A7306B">
        <w:rPr>
          <w:rFonts w:ascii="Times New Roman" w:hAnsi="Times New Roman" w:cs="Times New Roman"/>
          <w:sz w:val="24"/>
          <w:szCs w:val="24"/>
          <w:highlight w:val="yellow"/>
        </w:rPr>
        <w:t>adat utas</w:t>
      </w:r>
      <w:r w:rsidR="004566EA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au</w:t>
      </w:r>
      <w:r w:rsidR="00F01499" w:rsidRPr="00A7306B">
        <w:rPr>
          <w:rFonts w:ascii="Times New Roman" w:hAnsi="Times New Roman" w:cs="Times New Roman"/>
          <w:sz w:val="24"/>
          <w:szCs w:val="24"/>
          <w:highlight w:val="yellow"/>
        </w:rPr>
        <w:t>tomat</w:t>
      </w:r>
      <w:r w:rsidR="0000084E" w:rsidRPr="00A7306B">
        <w:rPr>
          <w:rFonts w:ascii="Times New Roman" w:hAnsi="Times New Roman" w:cs="Times New Roman"/>
          <w:sz w:val="24"/>
          <w:szCs w:val="24"/>
          <w:highlight w:val="yellow"/>
        </w:rPr>
        <w:t>át</w:t>
      </w:r>
      <w:r w:rsidR="00F01499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00084E" w:rsidRPr="00A7306B">
        <w:rPr>
          <w:rFonts w:ascii="Times New Roman" w:hAnsi="Times New Roman" w:cs="Times New Roman"/>
          <w:sz w:val="24"/>
          <w:szCs w:val="24"/>
          <w:highlight w:val="yellow"/>
        </w:rPr>
        <w:t>írtam</w:t>
      </w:r>
      <w:r w:rsidR="00F01499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fel</w:t>
      </w:r>
      <w:r w:rsidR="00F01499" w:rsidRPr="00A7306B">
        <w:rPr>
          <w:rFonts w:ascii="Times New Roman" w:hAnsi="Times New Roman" w:cs="Times New Roman"/>
          <w:sz w:val="24"/>
          <w:szCs w:val="24"/>
        </w:rPr>
        <w:t>, a</w:t>
      </w:r>
      <w:r w:rsidR="004566EA" w:rsidRPr="00A7306B">
        <w:rPr>
          <w:rFonts w:ascii="Times New Roman" w:hAnsi="Times New Roman" w:cs="Times New Roman"/>
          <w:sz w:val="24"/>
          <w:szCs w:val="24"/>
        </w:rPr>
        <w:t>melyet</w:t>
      </w:r>
      <w:r w:rsidR="00E247B7" w:rsidRPr="00A7306B">
        <w:rPr>
          <w:rFonts w:ascii="Times New Roman" w:hAnsi="Times New Roman" w:cs="Times New Roman"/>
          <w:sz w:val="24"/>
          <w:szCs w:val="24"/>
        </w:rPr>
        <w:t xml:space="preserve"> majd S</w:t>
      </w:r>
      <w:r w:rsidR="00E60B91" w:rsidRPr="00A7306B">
        <w:rPr>
          <w:rFonts w:ascii="Times New Roman" w:hAnsi="Times New Roman" w:cs="Times New Roman"/>
          <w:sz w:val="24"/>
          <w:szCs w:val="24"/>
        </w:rPr>
        <w:t>ystem Ge</w:t>
      </w:r>
      <w:r w:rsidR="004B0623" w:rsidRPr="00A7306B">
        <w:rPr>
          <w:rFonts w:ascii="Times New Roman" w:hAnsi="Times New Roman" w:cs="Times New Roman"/>
          <w:sz w:val="24"/>
          <w:szCs w:val="24"/>
        </w:rPr>
        <w:t>ne</w:t>
      </w:r>
      <w:r w:rsidR="00E60B91" w:rsidRPr="00A7306B">
        <w:rPr>
          <w:rFonts w:ascii="Times New Roman" w:hAnsi="Times New Roman" w:cs="Times New Roman"/>
          <w:sz w:val="24"/>
          <w:szCs w:val="24"/>
        </w:rPr>
        <w:t>ratorban építtettem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meg.</w:t>
      </w:r>
      <w:r w:rsidR="00F01499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4566EA" w:rsidRPr="00A7306B">
        <w:rPr>
          <w:rFonts w:ascii="Times New Roman" w:hAnsi="Times New Roman" w:cs="Times New Roman"/>
          <w:sz w:val="24"/>
          <w:szCs w:val="24"/>
        </w:rPr>
        <w:t>A</w:t>
      </w:r>
      <w:r w:rsidR="00D436F9" w:rsidRPr="00A7306B">
        <w:rPr>
          <w:rFonts w:ascii="Times New Roman" w:hAnsi="Times New Roman" w:cs="Times New Roman"/>
          <w:sz w:val="24"/>
          <w:szCs w:val="24"/>
        </w:rPr>
        <w:t xml:space="preserve"> PID szabályozó</w:t>
      </w:r>
      <w:r w:rsidR="00F01499" w:rsidRPr="00A7306B">
        <w:rPr>
          <w:rFonts w:ascii="Times New Roman" w:hAnsi="Times New Roman" w:cs="Times New Roman"/>
          <w:sz w:val="24"/>
          <w:szCs w:val="24"/>
        </w:rPr>
        <w:t xml:space="preserve"> paramétereit,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a Q</w:t>
      </w:r>
      <w:r w:rsidRPr="00A7306B">
        <w:rPr>
          <w:rFonts w:ascii="Times New Roman" w:hAnsi="Times New Roman" w:cs="Times New Roman"/>
          <w:sz w:val="24"/>
          <w:szCs w:val="24"/>
        </w:rPr>
        <w:t xml:space="preserve"> paraméterek</w:t>
      </w:r>
      <w:r w:rsidR="00D436F9" w:rsidRPr="00A7306B">
        <w:rPr>
          <w:rFonts w:ascii="Times New Roman" w:hAnsi="Times New Roman" w:cs="Times New Roman"/>
          <w:sz w:val="24"/>
          <w:szCs w:val="24"/>
        </w:rPr>
        <w:t xml:space="preserve"> segítségével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adhatjuk meg</w:t>
      </w:r>
      <w:r w:rsidR="00D436F9" w:rsidRPr="00A7306B">
        <w:rPr>
          <w:rFonts w:ascii="Times New Roman" w:hAnsi="Times New Roman" w:cs="Times New Roman"/>
          <w:sz w:val="24"/>
          <w:szCs w:val="24"/>
        </w:rPr>
        <w:t>, amelyek függenek az ismert paraméterektől</w:t>
      </w:r>
      <w:r w:rsidRPr="00A7306B">
        <w:rPr>
          <w:rFonts w:ascii="Times New Roman" w:hAnsi="Times New Roman" w:cs="Times New Roman"/>
          <w:sz w:val="24"/>
          <w:szCs w:val="24"/>
        </w:rPr>
        <w:t xml:space="preserve">: </w:t>
      </w:r>
      <m:oMath>
        <m:r>
          <w:rPr>
            <w:rFonts w:ascii="Cambria Math" w:hAnsi="Cambria Math" w:cs="Times New Roman"/>
            <w:sz w:val="24"/>
            <w:szCs w:val="24"/>
          </w:rPr>
          <m:t>Td</m:t>
        </m:r>
      </m:oMath>
      <w:r w:rsidRPr="00A7306B">
        <w:rPr>
          <w:rFonts w:ascii="Times New Roman" w:hAnsi="Times New Roman" w:cs="Times New Roman"/>
          <w:sz w:val="24"/>
          <w:szCs w:val="24"/>
        </w:rPr>
        <w:t>- deriválá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si idő,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="004566EA" w:rsidRPr="00A7306B">
        <w:rPr>
          <w:rFonts w:ascii="Times New Roman" w:hAnsi="Times New Roman" w:cs="Times New Roman"/>
          <w:sz w:val="24"/>
          <w:szCs w:val="24"/>
        </w:rPr>
        <w:t>-</w:t>
      </w:r>
      <w:r w:rsidR="004566EA" w:rsidRPr="00A7306B">
        <w:rPr>
          <w:rFonts w:ascii="Times New Roman" w:hAnsi="Times New Roman" w:cs="Times New Roman"/>
          <w:sz w:val="24"/>
          <w:szCs w:val="24"/>
        </w:rPr>
        <w:lastRenderedPageBreak/>
        <w:t xml:space="preserve">integrálási idő, </w:t>
      </w:r>
      <m:oMath>
        <m:r>
          <w:rPr>
            <w:rFonts w:ascii="Cambria Math" w:hAnsi="Cambria Math" w:cs="Times New Roman"/>
            <w:sz w:val="24"/>
            <w:szCs w:val="24"/>
          </w:rPr>
          <m:t>Ts</m:t>
        </m:r>
      </m:oMath>
      <w:r w:rsidR="004566EA" w:rsidRPr="00A7306B">
        <w:rPr>
          <w:rFonts w:ascii="Times New Roman" w:hAnsi="Times New Roman" w:cs="Times New Roman"/>
          <w:sz w:val="24"/>
          <w:szCs w:val="24"/>
        </w:rPr>
        <w:t xml:space="preserve"> m</w:t>
      </w:r>
      <w:r w:rsidRPr="00A7306B">
        <w:rPr>
          <w:rFonts w:ascii="Times New Roman" w:hAnsi="Times New Roman" w:cs="Times New Roman"/>
          <w:sz w:val="24"/>
          <w:szCs w:val="24"/>
        </w:rPr>
        <w:t xml:space="preserve">intavételi </w:t>
      </w:r>
      <w:r w:rsidR="00D436F9" w:rsidRPr="00A7306B">
        <w:rPr>
          <w:rFonts w:ascii="Times New Roman" w:hAnsi="Times New Roman" w:cs="Times New Roman"/>
          <w:sz w:val="24"/>
          <w:szCs w:val="24"/>
        </w:rPr>
        <w:t>periódus</w:t>
      </w:r>
      <w:r w:rsidR="00B1761B" w:rsidRPr="00A7306B">
        <w:rPr>
          <w:rFonts w:ascii="Times New Roman" w:hAnsi="Times New Roman" w:cs="Times New Roman"/>
          <w:sz w:val="24"/>
          <w:szCs w:val="24"/>
        </w:rPr>
        <w:t>, valamint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Kp</m:t>
        </m:r>
      </m:oMath>
      <w:r w:rsidR="00E247B7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B1761B" w:rsidRPr="00A7306B">
        <w:rPr>
          <w:rFonts w:ascii="Times New Roman" w:hAnsi="Times New Roman" w:cs="Times New Roman"/>
          <w:sz w:val="24"/>
          <w:szCs w:val="24"/>
        </w:rPr>
        <w:t>proporcionális erősítés.</w:t>
      </w:r>
      <w:r w:rsidR="00C91775"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04C2A2B2" wp14:editId="012A56BF">
                <wp:simplePos x="0" y="0"/>
                <wp:positionH relativeFrom="column">
                  <wp:posOffset>45805</wp:posOffset>
                </wp:positionH>
                <wp:positionV relativeFrom="paragraph">
                  <wp:posOffset>682388</wp:posOffset>
                </wp:positionV>
                <wp:extent cx="2449195" cy="5404060"/>
                <wp:effectExtent l="0" t="0" r="8255" b="6350"/>
                <wp:wrapSquare wrapText="bothSides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9195" cy="5404060"/>
                          <a:chOff x="-39587" y="-50469"/>
                          <a:chExt cx="2276475" cy="4995941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6" y="-50469"/>
                            <a:ext cx="2188961" cy="460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-39587" y="4502877"/>
                            <a:ext cx="2276475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C92EC3" w14:textId="67C36E3D" w:rsidR="008F60F0" w:rsidRPr="00297076" w:rsidRDefault="008F60F0" w:rsidP="00C91775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Állapot automata, amely leírja a Diszkrét PID szabály ózót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2A2B2" id="Group 20" o:spid="_x0000_s1029" style="position:absolute;left:0;text-align:left;margin-left:3.6pt;margin-top:53.75pt;width:192.85pt;height:425.5pt;z-index:251601920;mso-width-relative:margin;mso-height-relative:margin" coordorigin="-395,-504" coordsize="22764,499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">
                <v:shape id="Picture 4" o:spid="_x0000_s1030" type="#_x0000_t75" style="position:absolute;left:109;top:-504;width:21890;height:460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R8F3CAAAA2gAAAA8AAABkcnMvZG93bnJldi54bWxEj0FrAjEUhO+F/ofwCt5qVldsWY1SBEW8&#10;ue2lt8fmdXdx85Im0V399UYo9DjMzDfMcj2YTlzIh9aygsk4A0FcWd1yreDrc/v6DiJEZI2dZVJw&#10;pQDr1fPTEgttez7SpYy1SBAOBSpoYnSFlKFqyGAYW0ecvB/rDcYkfS21xz7BTSenWTaXBltOCw06&#10;2jRUncqzUeC909/5ryvlW5/nh3o/vZ3mO6VGL8PHAkSkIf6H/9p7rWAGjyvpBs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EfBdwgAAANoAAAAPAAAAAAAAAAAAAAAAAJ8C&#10;AABkcnMvZG93bnJldi54bWxQSwUGAAAAAAQABAD3AAAAjgMAAAAA&#10;">
                  <v:imagedata r:id="rId11" o:title=""/>
                  <v:path arrowok="t"/>
                </v:shape>
                <v:shape id="Text Box 19" o:spid="_x0000_s1031" type="#_x0000_t202" style="position:absolute;left:-395;top:45028;width:22763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7CC92EC3" w14:textId="67C36E3D" w:rsidR="008F60F0" w:rsidRPr="00297076" w:rsidRDefault="008F60F0" w:rsidP="00C91775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Állapot automata, amely leírja a Diszkrét PID szabály ózót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01170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4566EA" w:rsidRPr="00A7306B">
        <w:rPr>
          <w:rFonts w:ascii="Times New Roman" w:hAnsi="Times New Roman" w:cs="Times New Roman"/>
          <w:sz w:val="24"/>
          <w:szCs w:val="24"/>
        </w:rPr>
        <w:t>Az automata</w:t>
      </w:r>
      <w:r w:rsidR="00E247B7" w:rsidRPr="00A7306B">
        <w:rPr>
          <w:rFonts w:ascii="Times New Roman" w:hAnsi="Times New Roman" w:cs="Times New Roman"/>
          <w:sz w:val="24"/>
          <w:szCs w:val="24"/>
        </w:rPr>
        <w:t xml:space="preserve"> öt állapotot tartalmaz. A </w:t>
      </w:r>
      <w:r w:rsidR="004566EA" w:rsidRPr="00A7306B">
        <w:rPr>
          <w:rFonts w:ascii="Times New Roman" w:hAnsi="Times New Roman" w:cs="Times New Roman"/>
          <w:sz w:val="24"/>
          <w:szCs w:val="24"/>
        </w:rPr>
        <w:t>TS jel</w:t>
      </w:r>
      <w:r w:rsidR="00F01499" w:rsidRPr="00A7306B">
        <w:rPr>
          <w:rFonts w:ascii="Times New Roman" w:hAnsi="Times New Roman" w:cs="Times New Roman"/>
          <w:sz w:val="24"/>
          <w:szCs w:val="24"/>
        </w:rPr>
        <w:t>, amely biztosítja a mintavételi periódust,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minden felfutó élre </w:t>
      </w:r>
      <w:r w:rsidR="00F01499" w:rsidRPr="00A7306B">
        <w:rPr>
          <w:rFonts w:ascii="Times New Roman" w:hAnsi="Times New Roman" w:cs="Times New Roman"/>
          <w:sz w:val="24"/>
          <w:szCs w:val="24"/>
        </w:rPr>
        <w:t>az automata végigpörög</w:t>
      </w:r>
      <w:r w:rsidR="004566EA" w:rsidRPr="00A7306B">
        <w:rPr>
          <w:rFonts w:ascii="Times New Roman" w:hAnsi="Times New Roman" w:cs="Times New Roman"/>
          <w:sz w:val="24"/>
          <w:szCs w:val="24"/>
        </w:rPr>
        <w:t xml:space="preserve"> az állapotokon és </w:t>
      </w:r>
      <w:r w:rsidR="0036183C" w:rsidRPr="00A7306B">
        <w:rPr>
          <w:rFonts w:ascii="Times New Roman" w:hAnsi="Times New Roman" w:cs="Times New Roman"/>
          <w:sz w:val="24"/>
          <w:szCs w:val="24"/>
        </w:rPr>
        <w:t xml:space="preserve">majd </w:t>
      </w:r>
      <w:r w:rsidR="004566EA" w:rsidRPr="00A7306B">
        <w:rPr>
          <w:rFonts w:ascii="Times New Roman" w:hAnsi="Times New Roman" w:cs="Times New Roman"/>
          <w:sz w:val="24"/>
          <w:szCs w:val="24"/>
        </w:rPr>
        <w:t>visszatér a kiinduló állapotba.</w:t>
      </w:r>
    </w:p>
    <w:p w14:paraId="3D43DC37" w14:textId="6FC00DDE" w:rsidR="00F01499" w:rsidRPr="00A7306B" w:rsidRDefault="00F01499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Az állapotokban végzet műveletet az FPGA fejlesztő lapon megtalálható órajel frekvenciájára végzi, 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minden állapot</w:t>
      </w:r>
      <w:r w:rsidR="00872BDA" w:rsidRPr="00A7306B">
        <w:rPr>
          <w:rFonts w:ascii="Times New Roman" w:hAnsi="Times New Roman" w:cs="Times New Roman"/>
          <w:sz w:val="24"/>
          <w:szCs w:val="24"/>
          <w:highlight w:val="yellow"/>
        </w:rPr>
        <w:t>on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egy órajel periódus</w:t>
      </w:r>
      <w:r w:rsidR="00872BDA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alatt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872BDA" w:rsidRPr="00A7306B">
        <w:rPr>
          <w:rFonts w:ascii="Times New Roman" w:hAnsi="Times New Roman" w:cs="Times New Roman"/>
          <w:sz w:val="24"/>
          <w:szCs w:val="24"/>
          <w:highlight w:val="yellow"/>
        </w:rPr>
        <w:t>lép át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6F640FBB" w14:textId="62CABDFA" w:rsidR="00F01499" w:rsidRPr="00A7306B" w:rsidRDefault="00F01499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Minden állapotban egy </w:t>
      </w:r>
      <w:r w:rsidR="00DD2F70" w:rsidRPr="00A7306B">
        <w:rPr>
          <w:rFonts w:ascii="Times New Roman" w:hAnsi="Times New Roman" w:cs="Times New Roman"/>
          <w:sz w:val="24"/>
          <w:szCs w:val="24"/>
          <w:highlight w:val="yellow"/>
        </w:rPr>
        <w:t>jól meghatározott</w:t>
      </w:r>
      <w:r w:rsidR="00872BDA" w:rsidRPr="00A7306B">
        <w:rPr>
          <w:rFonts w:ascii="Times New Roman" w:hAnsi="Times New Roman" w:cs="Times New Roman"/>
          <w:sz w:val="24"/>
          <w:szCs w:val="24"/>
        </w:rPr>
        <w:t>(ÖSSZEGZŐ)</w:t>
      </w:r>
      <w:r w:rsidRPr="00A7306B">
        <w:rPr>
          <w:rFonts w:ascii="Times New Roman" w:hAnsi="Times New Roman" w:cs="Times New Roman"/>
          <w:sz w:val="24"/>
          <w:szCs w:val="24"/>
        </w:rPr>
        <w:t xml:space="preserve"> regiszterhez </w:t>
      </w:r>
      <w:r w:rsidR="00DD2F70" w:rsidRPr="00A7306B">
        <w:rPr>
          <w:rFonts w:ascii="Times New Roman" w:hAnsi="Times New Roman" w:cs="Times New Roman"/>
          <w:sz w:val="24"/>
          <w:szCs w:val="24"/>
        </w:rPr>
        <w:t>adjuk,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hozz</w:t>
      </w:r>
      <w:r w:rsidR="00DD2F70" w:rsidRPr="00A7306B">
        <w:rPr>
          <w:rFonts w:ascii="Times New Roman" w:hAnsi="Times New Roman" w:cs="Times New Roman"/>
          <w:sz w:val="24"/>
          <w:szCs w:val="24"/>
        </w:rPr>
        <w:t>á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műveletek eredményét és így valósul meg a fenti rekurzív összefüggés.</w:t>
      </w:r>
    </w:p>
    <w:p w14:paraId="003736E9" w14:textId="7145FE70" w:rsidR="00686AFC" w:rsidRPr="00A7306B" w:rsidRDefault="00601F81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</w:t>
      </w:r>
      <w:del w:id="3" w:author="laca" w:date="2015-04-16T16:50:00Z">
        <w:r w:rsidR="00DD2F70" w:rsidRPr="00A7306B" w:rsidDel="00273447">
          <w:rPr>
            <w:rFonts w:ascii="Times New Roman" w:hAnsi="Times New Roman" w:cs="Times New Roman"/>
            <w:sz w:val="24"/>
            <w:szCs w:val="24"/>
          </w:rPr>
          <w:delText>A</w:delText>
        </w:r>
      </w:del>
      <w:r w:rsidR="00DD2F70" w:rsidRPr="00A7306B">
        <w:rPr>
          <w:rFonts w:ascii="Times New Roman" w:hAnsi="Times New Roman" w:cs="Times New Roman"/>
          <w:sz w:val="24"/>
          <w:szCs w:val="24"/>
        </w:rPr>
        <w:t xml:space="preserve">z automata mindaddig </w:t>
      </w:r>
      <w:r w:rsidR="00686AFC" w:rsidRPr="00A7306B">
        <w:rPr>
          <w:rFonts w:ascii="Times New Roman" w:hAnsi="Times New Roman" w:cs="Times New Roman"/>
          <w:sz w:val="24"/>
          <w:szCs w:val="24"/>
        </w:rPr>
        <w:t>0.</w:t>
      </w:r>
      <w:r w:rsidR="00DD2F70" w:rsidRPr="00A7306B">
        <w:rPr>
          <w:rFonts w:ascii="Times New Roman" w:hAnsi="Times New Roman" w:cs="Times New Roman"/>
          <w:sz w:val="24"/>
          <w:szCs w:val="24"/>
        </w:rPr>
        <w:t xml:space="preserve"> állapotban van, amíg a TS szignálon nem érezik egy felfutó él</w:t>
      </w:r>
      <w:r w:rsidR="00686AFC" w:rsidRPr="00A7306B">
        <w:rPr>
          <w:rFonts w:ascii="Times New Roman" w:hAnsi="Times New Roman" w:cs="Times New Roman"/>
          <w:sz w:val="24"/>
          <w:szCs w:val="24"/>
        </w:rPr>
        <w:t>.</w:t>
      </w:r>
      <w:r w:rsidR="00DD2F70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686AFC" w:rsidRPr="00A7306B">
        <w:rPr>
          <w:rFonts w:ascii="Times New Roman" w:hAnsi="Times New Roman" w:cs="Times New Roman"/>
          <w:sz w:val="24"/>
          <w:szCs w:val="24"/>
        </w:rPr>
        <w:t>A</w:t>
      </w:r>
      <w:r w:rsidR="00DD2F70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686AFC" w:rsidRPr="00A7306B">
        <w:rPr>
          <w:rFonts w:ascii="Times New Roman" w:hAnsi="Times New Roman" w:cs="Times New Roman"/>
          <w:sz w:val="24"/>
          <w:szCs w:val="24"/>
        </w:rPr>
        <w:t>1</w:t>
      </w:r>
      <w:r w:rsidR="00DD2F70" w:rsidRPr="00A7306B">
        <w:rPr>
          <w:rFonts w:ascii="Times New Roman" w:hAnsi="Times New Roman" w:cs="Times New Roman"/>
          <w:sz w:val="24"/>
          <w:szCs w:val="24"/>
        </w:rPr>
        <w:t>. állapotban végrehajtja az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="00DD2F70" w:rsidRPr="00A7306B">
        <w:rPr>
          <w:rFonts w:ascii="Times New Roman" w:hAnsi="Times New Roman" w:cs="Times New Roman"/>
          <w:sz w:val="24"/>
          <w:szCs w:val="24"/>
        </w:rPr>
        <w:t xml:space="preserve"> regiszterek </w:t>
      </w:r>
      <w:r w:rsidR="00E247B7" w:rsidRPr="00A7306B">
        <w:rPr>
          <w:rFonts w:ascii="Times New Roman" w:hAnsi="Times New Roman" w:cs="Times New Roman"/>
          <w:sz w:val="24"/>
          <w:szCs w:val="24"/>
        </w:rPr>
        <w:t>eltolását,</w:t>
      </w:r>
      <w:r w:rsidR="00686AFC" w:rsidRPr="00A7306B">
        <w:rPr>
          <w:rFonts w:ascii="Times New Roman" w:hAnsi="Times New Roman" w:cs="Times New Roman"/>
          <w:sz w:val="24"/>
          <w:szCs w:val="24"/>
        </w:rPr>
        <w:t xml:space="preserve"> azáltal hogy </w:t>
      </w:r>
      <m:oMath>
        <m:r>
          <w:rPr>
            <w:rFonts w:ascii="Cambria Math" w:hAnsi="Cambria Math" w:cs="Times New Roman"/>
            <w:sz w:val="24"/>
            <w:szCs w:val="24"/>
          </w:rPr>
          <m:t>EnEltolás</m:t>
        </m:r>
      </m:oMath>
      <w:r w:rsidR="00686AFC" w:rsidRPr="00A7306B">
        <w:rPr>
          <w:rFonts w:ascii="Times New Roman" w:hAnsi="Times New Roman" w:cs="Times New Roman"/>
          <w:sz w:val="24"/>
          <w:szCs w:val="24"/>
        </w:rPr>
        <w:t xml:space="preserve"> jelet logikai 1 re állítja,</w:t>
      </w:r>
      <w:r w:rsidR="00DD2F70" w:rsidRPr="00A7306B">
        <w:rPr>
          <w:rFonts w:ascii="Times New Roman" w:hAnsi="Times New Roman" w:cs="Times New Roman"/>
          <w:sz w:val="24"/>
          <w:szCs w:val="24"/>
        </w:rPr>
        <w:t xml:space="preserve"> vagyis </w:t>
      </w:r>
      <w:r w:rsidR="0036183C" w:rsidRPr="00A7306B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</m:oMath>
      <w:r w:rsidR="00DD2F70" w:rsidRPr="00A7306B">
        <w:rPr>
          <w:rFonts w:ascii="Times New Roman" w:hAnsi="Times New Roman" w:cs="Times New Roman"/>
          <w:sz w:val="24"/>
          <w:szCs w:val="24"/>
        </w:rPr>
        <w:t>,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="00DD2F70" w:rsidRPr="00A7306B">
        <w:rPr>
          <w:rFonts w:ascii="Times New Roman" w:hAnsi="Times New Roman" w:cs="Times New Roman"/>
          <w:sz w:val="24"/>
          <w:szCs w:val="24"/>
        </w:rPr>
        <w:t xml:space="preserve"> és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 xml:space="preserve">k </m:t>
            </m:r>
          </m:sub>
        </m:sSub>
      </m:oMath>
      <w:r w:rsidR="00DD2F70" w:rsidRPr="00A7306B">
        <w:rPr>
          <w:rFonts w:ascii="Times New Roman" w:hAnsi="Times New Roman" w:cs="Times New Roman"/>
          <w:sz w:val="24"/>
          <w:szCs w:val="24"/>
        </w:rPr>
        <w:t>regiszterbe betölti az aktuális bemeneti értéket.</w:t>
      </w:r>
    </w:p>
    <w:p w14:paraId="13975B73" w14:textId="6F1FAA87" w:rsidR="008B4F43" w:rsidRPr="00A7306B" w:rsidRDefault="008B4F43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Az </w:t>
      </w:r>
      <w:r w:rsidR="00686AFC" w:rsidRPr="00A7306B">
        <w:rPr>
          <w:rFonts w:ascii="Times New Roman" w:hAnsi="Times New Roman" w:cs="Times New Roman"/>
          <w:sz w:val="24"/>
          <w:szCs w:val="24"/>
        </w:rPr>
        <w:t>2,3,4</w:t>
      </w:r>
      <w:r w:rsidR="00381ACB" w:rsidRPr="00A7306B">
        <w:rPr>
          <w:rFonts w:ascii="Times New Roman" w:hAnsi="Times New Roman" w:cs="Times New Roman"/>
          <w:sz w:val="24"/>
          <w:szCs w:val="24"/>
        </w:rPr>
        <w:t xml:space="preserve"> állapotokban matematikai műveleteket végez</w:t>
      </w:r>
      <w:r w:rsidR="00577A45" w:rsidRPr="00A7306B">
        <w:rPr>
          <w:rFonts w:ascii="Times New Roman" w:hAnsi="Times New Roman" w:cs="Times New Roman"/>
          <w:sz w:val="24"/>
          <w:szCs w:val="24"/>
        </w:rPr>
        <w:t xml:space="preserve">, azáltal hogy EnSzorzó jelet segítségével a SZORZÓ modult </w:t>
      </w:r>
      <w:r w:rsidR="002B2E9A" w:rsidRPr="00A7306B">
        <w:rPr>
          <w:rFonts w:ascii="Times New Roman" w:hAnsi="Times New Roman" w:cs="Times New Roman"/>
          <w:sz w:val="24"/>
          <w:szCs w:val="24"/>
        </w:rPr>
        <w:t>aktívája</w:t>
      </w:r>
      <w:r w:rsidR="00577A45" w:rsidRPr="00A7306B">
        <w:rPr>
          <w:rFonts w:ascii="Times New Roman" w:hAnsi="Times New Roman" w:cs="Times New Roman"/>
          <w:sz w:val="24"/>
          <w:szCs w:val="24"/>
        </w:rPr>
        <w:t>. A szorzás elvégzésére egy órajel periódust vesz igénybe</w:t>
      </w:r>
      <w:r w:rsidR="002B2E9A" w:rsidRPr="00A7306B">
        <w:rPr>
          <w:rFonts w:ascii="Times New Roman" w:hAnsi="Times New Roman" w:cs="Times New Roman"/>
          <w:sz w:val="24"/>
          <w:szCs w:val="24"/>
        </w:rPr>
        <w:t>, és</w:t>
      </w:r>
      <w:r w:rsidR="00577A45" w:rsidRPr="00A7306B">
        <w:rPr>
          <w:rFonts w:ascii="Times New Roman" w:hAnsi="Times New Roman" w:cs="Times New Roman"/>
          <w:sz w:val="24"/>
          <w:szCs w:val="24"/>
        </w:rPr>
        <w:t xml:space="preserve"> a kivetkező periódusban használhatjuk csak az eredményt.</w:t>
      </w:r>
    </w:p>
    <w:p w14:paraId="270DC008" w14:textId="3977F4CA" w:rsidR="002B2E9A" w:rsidRPr="00A7306B" w:rsidRDefault="00577A45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Az</w:t>
      </w:r>
      <w:r w:rsidR="002B2E9A" w:rsidRPr="00A7306B">
        <w:rPr>
          <w:rFonts w:ascii="Times New Roman" w:hAnsi="Times New Roman" w:cs="Times New Roman"/>
          <w:sz w:val="24"/>
          <w:szCs w:val="24"/>
        </w:rPr>
        <w:t xml:space="preserve"> állapotokban végzet</w:t>
      </w:r>
      <w:r w:rsidRPr="00A7306B">
        <w:rPr>
          <w:rFonts w:ascii="Times New Roman" w:hAnsi="Times New Roman" w:cs="Times New Roman"/>
          <w:sz w:val="24"/>
          <w:szCs w:val="24"/>
        </w:rPr>
        <w:t xml:space="preserve"> műveletek: </w:t>
      </w:r>
    </w:p>
    <w:p w14:paraId="7C6ADA75" w14:textId="0BEB8147" w:rsidR="002B2E9A" w:rsidRPr="00A7306B" w:rsidRDefault="002B2E9A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0. állapotban </w:t>
      </w:r>
      <m:oMath>
        <m:r>
          <w:rPr>
            <w:rFonts w:ascii="Cambria Math" w:hAnsi="Cambria Math" w:cs="Times New Roman"/>
            <w:sz w:val="24"/>
            <w:szCs w:val="24"/>
          </w:rPr>
          <m:t>Ts Impulzus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várakozik a felfutó áll érkezésére</w:t>
      </w:r>
    </w:p>
    <w:p w14:paraId="14EBE9E0" w14:textId="5AD62536" w:rsidR="002B2E9A" w:rsidRPr="00A7306B" w:rsidRDefault="002B2E9A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1. állapotban elcsúsztatja a e regiszterek értékét</w:t>
      </w:r>
    </w:p>
    <w:p w14:paraId="4311C2EC" w14:textId="64CB42F4" w:rsidR="002B2E9A" w:rsidRPr="00A7306B" w:rsidRDefault="002B2E9A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2. állapotban elindítja a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 xml:space="preserve">, müveletet. </w:t>
      </w:r>
    </w:p>
    <w:p w14:paraId="3C24093A" w14:textId="505F5F9F" w:rsidR="00577A45" w:rsidRPr="00A7306B" w:rsidRDefault="00577A45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3. állapotban elindítja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>,</w:t>
      </w:r>
      <w:r w:rsidR="002B2E9A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>és eltárolja a 2. állapotban elindított művelet eredményét.</w:t>
      </w:r>
    </w:p>
    <w:p w14:paraId="4BA3D137" w14:textId="740DCC31" w:rsidR="002B2E9A" w:rsidRPr="00A7306B" w:rsidRDefault="002B2E9A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>4</w:t>
      </w:r>
      <w:r w:rsidR="00577A45" w:rsidRPr="00A7306B">
        <w:rPr>
          <w:rFonts w:ascii="Times New Roman" w:hAnsi="Times New Roman" w:cs="Times New Roman"/>
          <w:sz w:val="24"/>
          <w:szCs w:val="24"/>
        </w:rPr>
        <w:t>.</w:t>
      </w:r>
      <w:r w:rsidRPr="00A7306B">
        <w:rPr>
          <w:rFonts w:ascii="Times New Roman" w:hAnsi="Times New Roman" w:cs="Times New Roman"/>
          <w:sz w:val="24"/>
          <w:szCs w:val="24"/>
        </w:rPr>
        <w:t xml:space="preserve"> állapotban elindítja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 xml:space="preserve">k-2 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>, és eltárolja a 3. állapotban elindított művelet eredményét.</w:t>
      </w:r>
    </w:p>
    <w:p w14:paraId="2A1792C5" w14:textId="604F6096" w:rsidR="00577A45" w:rsidRPr="00A7306B" w:rsidRDefault="002B2E9A" w:rsidP="00B07338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5. állapotban eltárolja a 4. állapotban elindított művelet eredményét.</w:t>
      </w:r>
    </w:p>
    <w:p w14:paraId="309C0EE3" w14:textId="4C566116" w:rsidR="00CC3C4C" w:rsidRPr="00A7306B" w:rsidRDefault="00381ACB" w:rsidP="00B07338">
      <w:pPr>
        <w:pStyle w:val="Heading3"/>
        <w:spacing w:line="360" w:lineRule="auto"/>
        <w:jc w:val="both"/>
      </w:pPr>
      <w:bookmarkStart w:id="4" w:name="_Toc417007780"/>
      <w:r w:rsidRPr="00A7306B">
        <w:t>Megvalósítás System Generátorban</w:t>
      </w:r>
      <w:bookmarkEnd w:id="4"/>
    </w:p>
    <w:p w14:paraId="68D1C7C2" w14:textId="7A6E15FF" w:rsidR="00E91819" w:rsidRPr="00A7306B" w:rsidRDefault="00CC3C4C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</w:t>
      </w:r>
      <w:r w:rsidR="002B2E9A" w:rsidRPr="00A7306B">
        <w:rPr>
          <w:rFonts w:ascii="Times New Roman" w:hAnsi="Times New Roman" w:cs="Times New Roman"/>
          <w:sz w:val="24"/>
          <w:szCs w:val="24"/>
        </w:rPr>
        <w:t>z adatút kiválasztására</w:t>
      </w:r>
      <w:r w:rsidRPr="00A7306B">
        <w:rPr>
          <w:rFonts w:ascii="Times New Roman" w:hAnsi="Times New Roman" w:cs="Times New Roman"/>
          <w:sz w:val="24"/>
          <w:szCs w:val="24"/>
        </w:rPr>
        <w:t xml:space="preserve"> tárolására egy 2bit-es számlálót alkalmazunk (</w:t>
      </w:r>
      <w:r w:rsidR="002B2E9A" w:rsidRPr="00A7306B">
        <w:rPr>
          <w:rFonts w:ascii="Times New Roman" w:hAnsi="Times New Roman" w:cs="Times New Roman"/>
          <w:sz w:val="24"/>
          <w:szCs w:val="24"/>
        </w:rPr>
        <w:t>ADAT UT</w:t>
      </w:r>
      <w:r w:rsidRPr="00A7306B">
        <w:rPr>
          <w:rFonts w:ascii="Times New Roman" w:hAnsi="Times New Roman" w:cs="Times New Roman"/>
          <w:sz w:val="24"/>
          <w:szCs w:val="24"/>
        </w:rPr>
        <w:t>) amely</w:t>
      </w:r>
      <w:r w:rsidR="00802815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2B2E9A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minden órajel periódusban </w:t>
      </w:r>
      <w:r w:rsidR="002B2E9A" w:rsidRPr="00A7306B">
        <w:rPr>
          <w:rFonts w:ascii="Times New Roman" w:hAnsi="Times New Roman" w:cs="Times New Roman"/>
          <w:sz w:val="24"/>
          <w:szCs w:val="24"/>
        </w:rPr>
        <w:t>számol</w:t>
      </w:r>
      <w:r w:rsidRPr="00A7306B">
        <w:rPr>
          <w:rFonts w:ascii="Times New Roman" w:hAnsi="Times New Roman" w:cs="Times New Roman"/>
          <w:sz w:val="24"/>
          <w:szCs w:val="24"/>
        </w:rPr>
        <w:t>, ha az enable</w:t>
      </w:r>
      <w:r w:rsidR="00E247B7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 xml:space="preserve">(en) bemenetén logikai 1 érték található, 2biten </w:t>
      </w:r>
      <w:r w:rsidR="008B4F43" w:rsidRPr="00A7306B">
        <w:rPr>
          <w:rFonts w:ascii="Times New Roman" w:hAnsi="Times New Roman" w:cs="Times New Roman"/>
          <w:sz w:val="24"/>
          <w:szCs w:val="24"/>
        </w:rPr>
        <w:t>a számláló maximum 4</w:t>
      </w:r>
      <w:r w:rsidRPr="00A7306B">
        <w:rPr>
          <w:rFonts w:ascii="Times New Roman" w:hAnsi="Times New Roman" w:cs="Times New Roman"/>
          <w:sz w:val="24"/>
          <w:szCs w:val="24"/>
        </w:rPr>
        <w:t xml:space="preserve"> értéket vehet</w:t>
      </w:r>
      <w:r w:rsidR="008B4F43" w:rsidRPr="00A7306B">
        <w:rPr>
          <w:rFonts w:ascii="Times New Roman" w:hAnsi="Times New Roman" w:cs="Times New Roman"/>
          <w:sz w:val="24"/>
          <w:szCs w:val="24"/>
        </w:rPr>
        <w:t>,</w:t>
      </w:r>
      <w:r w:rsidR="00E247B7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ezért a </w:t>
      </w:r>
      <w:r w:rsidR="00E60B91" w:rsidRPr="00A7306B">
        <w:rPr>
          <w:rFonts w:ascii="Times New Roman" w:hAnsi="Times New Roman" w:cs="Times New Roman"/>
          <w:sz w:val="24"/>
          <w:szCs w:val="24"/>
        </w:rPr>
        <w:t>számlálót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A7306B">
        <w:rPr>
          <w:rFonts w:ascii="Times New Roman" w:hAnsi="Times New Roman" w:cs="Times New Roman"/>
          <w:sz w:val="24"/>
          <w:szCs w:val="24"/>
        </w:rPr>
        <w:t>úgy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A7306B">
        <w:rPr>
          <w:rFonts w:ascii="Times New Roman" w:hAnsi="Times New Roman" w:cs="Times New Roman"/>
          <w:sz w:val="24"/>
          <w:szCs w:val="24"/>
        </w:rPr>
        <w:t>állítjuk,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 be h</w:t>
      </w:r>
      <w:r w:rsidR="0036183C" w:rsidRPr="00A7306B">
        <w:rPr>
          <w:rFonts w:ascii="Times New Roman" w:hAnsi="Times New Roman" w:cs="Times New Roman"/>
          <w:sz w:val="24"/>
          <w:szCs w:val="24"/>
        </w:rPr>
        <w:t>ogy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 a maximális értéke 2 lehessen</w:t>
      </w:r>
      <w:r w:rsidR="00E247B7" w:rsidRPr="00A7306B">
        <w:rPr>
          <w:rFonts w:ascii="Times New Roman" w:hAnsi="Times New Roman" w:cs="Times New Roman"/>
          <w:sz w:val="24"/>
          <w:szCs w:val="24"/>
        </w:rPr>
        <w:t xml:space="preserve">, így három </w:t>
      </w:r>
      <w:r w:rsidR="002B2E9A" w:rsidRPr="00A7306B">
        <w:rPr>
          <w:rFonts w:ascii="Times New Roman" w:hAnsi="Times New Roman" w:cs="Times New Roman"/>
          <w:sz w:val="24"/>
          <w:szCs w:val="24"/>
        </w:rPr>
        <w:t xml:space="preserve">adatút </w:t>
      </w:r>
      <w:r w:rsidR="00E247B7" w:rsidRPr="00A7306B">
        <w:rPr>
          <w:rFonts w:ascii="Times New Roman" w:hAnsi="Times New Roman" w:cs="Times New Roman"/>
          <w:sz w:val="24"/>
          <w:szCs w:val="24"/>
        </w:rPr>
        <w:t>lesz</w:t>
      </w:r>
      <w:r w:rsidR="002B2E9A" w:rsidRPr="00A7306B">
        <w:rPr>
          <w:rFonts w:ascii="Times New Roman" w:hAnsi="Times New Roman" w:cs="Times New Roman"/>
          <w:sz w:val="24"/>
          <w:szCs w:val="24"/>
        </w:rPr>
        <w:t>. Az adat utakat két</w:t>
      </w:r>
      <w:r w:rsidR="00FB6996" w:rsidRPr="00A7306B">
        <w:rPr>
          <w:rFonts w:ascii="Times New Roman" w:hAnsi="Times New Roman" w:cs="Times New Roman"/>
          <w:sz w:val="24"/>
          <w:szCs w:val="24"/>
        </w:rPr>
        <w:t xml:space="preserve"> 16bites </w:t>
      </w:r>
      <w:r w:rsidR="002B2E9A" w:rsidRPr="00A7306B">
        <w:rPr>
          <w:rFonts w:ascii="Times New Roman" w:hAnsi="Times New Roman" w:cs="Times New Roman"/>
          <w:sz w:val="24"/>
          <w:szCs w:val="24"/>
        </w:rPr>
        <w:t>multiplexer</w:t>
      </w:r>
      <w:r w:rsidR="00FB6996" w:rsidRPr="00A7306B">
        <w:rPr>
          <w:rFonts w:ascii="Times New Roman" w:hAnsi="Times New Roman" w:cs="Times New Roman"/>
          <w:sz w:val="24"/>
          <w:szCs w:val="24"/>
        </w:rPr>
        <w:t>rel</w:t>
      </w:r>
      <w:r w:rsidR="002B2E9A" w:rsidRPr="00A7306B">
        <w:rPr>
          <w:rFonts w:ascii="Times New Roman" w:hAnsi="Times New Roman" w:cs="Times New Roman"/>
          <w:sz w:val="24"/>
          <w:szCs w:val="24"/>
        </w:rPr>
        <w:t xml:space="preserve"> MUXQ és MUXE válaszuk ki. </w:t>
      </w:r>
      <w:r w:rsidR="002B2E9A" w:rsidRPr="00A7306B">
        <w:rPr>
          <w:rStyle w:val="CommentReference"/>
        </w:rPr>
        <w:commentReference w:id="5"/>
      </w:r>
    </w:p>
    <w:p w14:paraId="4393FEA3" w14:textId="30A2F48B" w:rsidR="008C4EE1" w:rsidRPr="00A7306B" w:rsidRDefault="008C4EE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Bemeneti paraméterek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 xml:space="preserve"> 16bit előjeles egész érték,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16bit előjeles egész érték,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>-bool típusú.</w:t>
      </w:r>
    </w:p>
    <w:p w14:paraId="1F9C87F6" w14:textId="25767EFA" w:rsidR="00CC3C4C" w:rsidRPr="00A7306B" w:rsidRDefault="008C4EE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Kimenetek: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17bit előjeles egész érték.</w:t>
      </w:r>
      <w:r w:rsidR="00C91775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447790" w:rsidRPr="00A7306B">
        <w:rPr>
          <w:rFonts w:ascii="Times New Roman" w:hAnsi="Times New Roman" w:cs="Times New Roman"/>
          <w:sz w:val="24"/>
          <w:szCs w:val="24"/>
        </w:rPr>
        <w:t>A MUXQ a Q paraméterek kiválas</w:t>
      </w:r>
      <w:r w:rsidR="00FB6996" w:rsidRPr="00A7306B">
        <w:rPr>
          <w:rFonts w:ascii="Times New Roman" w:hAnsi="Times New Roman" w:cs="Times New Roman"/>
          <w:sz w:val="24"/>
          <w:szCs w:val="24"/>
        </w:rPr>
        <w:t>ztásáért felelős, valamint a MUX</w:t>
      </w:r>
      <w:r w:rsidR="00447790" w:rsidRPr="00A7306B">
        <w:rPr>
          <w:rFonts w:ascii="Times New Roman" w:hAnsi="Times New Roman" w:cs="Times New Roman"/>
          <w:sz w:val="24"/>
          <w:szCs w:val="24"/>
        </w:rPr>
        <w:t xml:space="preserve">E az időben késleltetett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="00447790" w:rsidRPr="00A7306B">
        <w:rPr>
          <w:rFonts w:ascii="Times New Roman" w:hAnsi="Times New Roman" w:cs="Times New Roman"/>
          <w:sz w:val="24"/>
          <w:szCs w:val="24"/>
        </w:rPr>
        <w:t xml:space="preserve"> bemeneti értékek kiválasztásáért felelős. A képen látható SZO</w:t>
      </w:r>
      <w:r w:rsidR="004871F4" w:rsidRPr="00A7306B">
        <w:rPr>
          <w:rFonts w:ascii="Times New Roman" w:hAnsi="Times New Roman" w:cs="Times New Roman"/>
          <w:sz w:val="24"/>
          <w:szCs w:val="24"/>
        </w:rPr>
        <w:t xml:space="preserve">RZÓ modul a két </w:t>
      </w:r>
      <w:r w:rsidR="008B4F43" w:rsidRPr="00A7306B">
        <w:rPr>
          <w:rFonts w:ascii="Times New Roman" w:hAnsi="Times New Roman" w:cs="Times New Roman"/>
          <w:sz w:val="24"/>
          <w:szCs w:val="24"/>
        </w:rPr>
        <w:t>szelekciós</w:t>
      </w:r>
      <w:r w:rsidR="00C91775" w:rsidRPr="00A7306B">
        <w:rPr>
          <w:rFonts w:ascii="Times New Roman" w:hAnsi="Times New Roman" w:cs="Times New Roman"/>
          <w:sz w:val="24"/>
          <w:szCs w:val="24"/>
        </w:rPr>
        <w:t xml:space="preserve"> multiplexertől</w:t>
      </w:r>
      <w:r w:rsidR="00447790" w:rsidRPr="00A7306B">
        <w:rPr>
          <w:rFonts w:ascii="Times New Roman" w:hAnsi="Times New Roman" w:cs="Times New Roman"/>
          <w:sz w:val="24"/>
          <w:szCs w:val="24"/>
        </w:rPr>
        <w:t xml:space="preserve"> kapott értéket </w:t>
      </w:r>
      <w:r w:rsidR="00742A54" w:rsidRPr="00A7306B">
        <w:rPr>
          <w:rFonts w:ascii="Times New Roman" w:hAnsi="Times New Roman" w:cs="Times New Roman"/>
          <w:sz w:val="24"/>
          <w:szCs w:val="24"/>
        </w:rPr>
        <w:t>összeszorozz</w:t>
      </w:r>
      <w:r w:rsidR="0075051C" w:rsidRPr="00A7306B">
        <w:rPr>
          <w:rFonts w:ascii="Times New Roman" w:hAnsi="Times New Roman" w:cs="Times New Roman"/>
          <w:sz w:val="24"/>
          <w:szCs w:val="24"/>
        </w:rPr>
        <w:t>a</w:t>
      </w:r>
      <w:r w:rsidR="00742A54" w:rsidRPr="00A7306B">
        <w:rPr>
          <w:rFonts w:ascii="Times New Roman" w:hAnsi="Times New Roman" w:cs="Times New Roman"/>
          <w:sz w:val="24"/>
          <w:szCs w:val="24"/>
        </w:rPr>
        <w:t>,</w:t>
      </w:r>
      <w:r w:rsidR="008B4F43" w:rsidRPr="00A7306B">
        <w:rPr>
          <w:rFonts w:ascii="Times New Roman" w:hAnsi="Times New Roman" w:cs="Times New Roman"/>
          <w:sz w:val="24"/>
          <w:szCs w:val="24"/>
        </w:rPr>
        <w:t xml:space="preserve"> aztán hozzáadja az ADAT_REG regiszter értékéhez.</w:t>
      </w:r>
    </w:p>
    <w:p w14:paraId="5318AC8D" w14:textId="1FA89B92" w:rsidR="00C9611F" w:rsidRPr="00A7306B" w:rsidRDefault="00C9611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Minden modulértéke szaturálódik abban az esetben, ha túlcsordulna akár negatív vagy pozitív irányba,</w:t>
      </w:r>
      <w:r w:rsidR="0075051C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>így elkerülhetjük azt is</w:t>
      </w:r>
      <w:r w:rsidR="0075051C" w:rsidRPr="00A7306B">
        <w:rPr>
          <w:rFonts w:ascii="Times New Roman" w:hAnsi="Times New Roman" w:cs="Times New Roman"/>
          <w:sz w:val="24"/>
          <w:szCs w:val="24"/>
        </w:rPr>
        <w:t>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az integráló tag </w:t>
      </w:r>
      <w:r w:rsidR="00FB6996" w:rsidRPr="00A7306B">
        <w:rPr>
          <w:rFonts w:ascii="Times New Roman" w:hAnsi="Times New Roman" w:cs="Times New Roman"/>
          <w:sz w:val="24"/>
          <w:szCs w:val="24"/>
          <w:highlight w:val="yellow"/>
        </w:rPr>
        <w:t>változatlan hiba bemenete esetén</w:t>
      </w:r>
      <w:r w:rsidR="00FB6996" w:rsidRPr="00A7306B">
        <w:rPr>
          <w:rFonts w:ascii="Times New Roman" w:hAnsi="Times New Roman" w:cs="Times New Roman"/>
          <w:sz w:val="24"/>
          <w:szCs w:val="24"/>
        </w:rPr>
        <w:t xml:space="preserve"> így túlcsordulna és felborítaná a rendszer működését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7B78B432" w14:textId="42E6166B" w:rsidR="00601F81" w:rsidRPr="00A7306B" w:rsidRDefault="008B4F43" w:rsidP="00B07338">
      <w:pPr>
        <w:keepNext/>
        <w:spacing w:line="360" w:lineRule="auto"/>
        <w:jc w:val="both"/>
      </w:pPr>
      <w:r w:rsidRPr="00A7306B">
        <w:rPr>
          <w:rFonts w:ascii="Times New Roman" w:hAnsi="Times New Roman" w:cs="Times New Roman"/>
          <w:sz w:val="24"/>
          <w:szCs w:val="24"/>
        </w:rPr>
        <w:tab/>
        <w:t>A képen látható KÉSLELTETŐ</w:t>
      </w:r>
      <w:r w:rsidR="00742A54" w:rsidRPr="00A7306B">
        <w:rPr>
          <w:rFonts w:ascii="Times New Roman" w:hAnsi="Times New Roman" w:cs="Times New Roman"/>
          <w:sz w:val="24"/>
          <w:szCs w:val="24"/>
        </w:rPr>
        <w:t xml:space="preserve"> regiszterek állítják elő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</m:oMath>
      <w:r w:rsidR="00742A54" w:rsidRPr="00A7306B">
        <w:rPr>
          <w:rFonts w:ascii="Times New Roman" w:hAnsi="Times New Roman" w:cs="Times New Roman"/>
          <w:sz w:val="24"/>
          <w:szCs w:val="24"/>
        </w:rPr>
        <w:t xml:space="preserve"> múltbeli hiba értékeket, úgy hogy a három regiszter egymás után van láncolva és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="00742A54" w:rsidRPr="00A7306B">
        <w:rPr>
          <w:rFonts w:ascii="Times New Roman" w:hAnsi="Times New Roman" w:cs="Times New Roman"/>
          <w:sz w:val="24"/>
          <w:szCs w:val="24"/>
        </w:rPr>
        <w:t xml:space="preserve"> felfutó élére a </w:t>
      </w:r>
    </w:p>
    <w:p w14:paraId="74A0824C" w14:textId="60A5DC72" w:rsidR="008B4F43" w:rsidRPr="00A7306B" w:rsidRDefault="00742A5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következő regiszterben csúszik át az érték. A KÉSLELTETŐ1 regiszterbe kerül mindig az aktuális </w:t>
      </w:r>
      <w:r w:rsidR="000D2DC9" w:rsidRPr="00A7306B">
        <w:rPr>
          <w:rFonts w:ascii="Times New Roman" w:hAnsi="Times New Roman" w:cs="Times New Roman"/>
          <w:sz w:val="24"/>
          <w:szCs w:val="24"/>
        </w:rPr>
        <w:t xml:space="preserve">mintavételezett </w:t>
      </w:r>
      <w:r w:rsidRPr="00A7306B">
        <w:rPr>
          <w:rFonts w:ascii="Times New Roman" w:hAnsi="Times New Roman" w:cs="Times New Roman"/>
          <w:sz w:val="24"/>
          <w:szCs w:val="24"/>
        </w:rPr>
        <w:t>hiba érték</w:t>
      </w:r>
      <w:r w:rsidR="000D2DC9" w:rsidRPr="00A7306B">
        <w:rPr>
          <w:rFonts w:ascii="Times New Roman" w:hAnsi="Times New Roman" w:cs="Times New Roman"/>
          <w:sz w:val="24"/>
          <w:szCs w:val="24"/>
        </w:rPr>
        <w:t>e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4CB39F16" w14:textId="77777777" w:rsidR="00742A54" w:rsidRPr="00A7306B" w:rsidRDefault="00742A5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Az állapot számláló csak a regiszterek </w:t>
      </w:r>
      <w:r w:rsidR="00C91775" w:rsidRPr="00A7306B">
        <w:rPr>
          <w:rFonts w:ascii="Times New Roman" w:hAnsi="Times New Roman" w:cs="Times New Roman"/>
          <w:sz w:val="24"/>
          <w:szCs w:val="24"/>
        </w:rPr>
        <w:t>elcsúsztatása</w:t>
      </w:r>
      <w:r w:rsidRPr="00A7306B">
        <w:rPr>
          <w:rFonts w:ascii="Times New Roman" w:hAnsi="Times New Roman" w:cs="Times New Roman"/>
          <w:sz w:val="24"/>
          <w:szCs w:val="24"/>
        </w:rPr>
        <w:t xml:space="preserve"> után indul el, </w:t>
      </w:r>
      <w:r w:rsidR="00B46A2F" w:rsidRPr="00A7306B">
        <w:rPr>
          <w:rFonts w:ascii="Times New Roman" w:hAnsi="Times New Roman" w:cs="Times New Roman"/>
          <w:sz w:val="24"/>
          <w:szCs w:val="24"/>
        </w:rPr>
        <w:t>amelyet a fent látható késleltető elemek segítségével valósítunk meg.</w:t>
      </w:r>
    </w:p>
    <w:p w14:paraId="21EAE40A" w14:textId="06880C7E" w:rsidR="00E60B91" w:rsidRPr="00A7306B" w:rsidRDefault="00FB6996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D2FE949" wp14:editId="504EA0D2">
                <wp:simplePos x="0" y="0"/>
                <wp:positionH relativeFrom="margin">
                  <wp:align>left</wp:align>
                </wp:positionH>
                <wp:positionV relativeFrom="paragraph">
                  <wp:posOffset>351</wp:posOffset>
                </wp:positionV>
                <wp:extent cx="5614177" cy="3677531"/>
                <wp:effectExtent l="0" t="0" r="571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177" cy="3677531"/>
                          <a:chOff x="0" y="0"/>
                          <a:chExt cx="5614177" cy="3677531"/>
                        </a:xfrm>
                      </wpg:grpSpPr>
                      <wps:wsp>
                        <wps:cNvPr id="46" name="Text Box 46"/>
                        <wps:cNvSpPr txBox="1"/>
                        <wps:spPr>
                          <a:xfrm>
                            <a:off x="47767" y="3405116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3ADA7C0" w14:textId="515BECF3" w:rsidR="008F60F0" w:rsidRPr="00153356" w:rsidRDefault="008F60F0" w:rsidP="00601F8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A PID felépítése System Generatorban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89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FE949" id="Group 84" o:spid="_x0000_s1032" style="position:absolute;left:0;text-align:left;margin-left:0;margin-top:.05pt;width:442.05pt;height:289.55pt;z-index:251730944;mso-position-horizontal:left;mso-position-horizontal-relative:margin" coordsize="56141,3677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">
                <v:shape id="Text Box 46" o:spid="_x0000_s1033" type="#_x0000_t202" style="position:absolute;left:477;top:34051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eJN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vIC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eJNMYAAADbAAAADwAAAAAAAAAAAAAAAACYAgAAZHJz&#10;L2Rvd25yZXYueG1sUEsFBgAAAAAEAAQA9QAAAIsDAAAAAA==&#10;" stroked="f">
                  <v:textbox style="mso-fit-shape-to-text:t" inset="0,0,0,0">
                    <w:txbxContent>
                      <w:p w14:paraId="13ADA7C0" w14:textId="515BECF3" w:rsidR="008F60F0" w:rsidRPr="00153356" w:rsidRDefault="008F60F0" w:rsidP="00601F8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A PID felépítése System Generatorban</w:t>
                        </w:r>
                      </w:p>
                    </w:txbxContent>
                  </v:textbox>
                </v:shape>
                <v:shape id="Picture 76" o:spid="_x0000_s1034" type="#_x0000_t75" style="position:absolute;width:55664;height:32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rJWLEAAAA2wAAAA8AAABkcnMvZG93bnJldi54bWxEj0FrwkAUhO9C/8PyCr3ppj1YSbOKWIT2&#10;ktYopN4e2Wc2mH0bsluT/vuuIHgcZuYbJluNthUX6n3jWMHzLAFBXDndcK3gsN9OFyB8QNbYOiYF&#10;f+RhtXyYZJhqN/COLkWoRYSwT1GBCaFLpfSVIYt+5jri6J1cbzFE2ddS9zhEuG3lS5LMpcWG44LB&#10;jjaGqnPxaxV8cX7cNue8tJ/fx82+fKfC/JBST4/j+g1EoDHcw7f2h1bwOofrl/gD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rJWLEAAAA2wAAAA8AAAAAAAAAAAAAAAAA&#10;nwIAAGRycy9kb3ducmV2LnhtbFBLBQYAAAAABAAEAPcAAACQAwAAAAA=&#10;">
                  <v:imagedata r:id="rId15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B46A2F" w:rsidRPr="00A7306B">
        <w:rPr>
          <w:rFonts w:ascii="Times New Roman" w:hAnsi="Times New Roman" w:cs="Times New Roman"/>
          <w:sz w:val="24"/>
          <w:szCs w:val="24"/>
        </w:rPr>
        <w:tab/>
        <w:t xml:space="preserve">Az </w:t>
      </w:r>
      <w:r w:rsidR="00E60B91" w:rsidRPr="00A7306B">
        <w:rPr>
          <w:rFonts w:ascii="Times New Roman" w:hAnsi="Times New Roman" w:cs="Times New Roman"/>
          <w:sz w:val="24"/>
          <w:szCs w:val="24"/>
        </w:rPr>
        <w:t>él detektáló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elemet </w:t>
      </w:r>
      <w:r w:rsidR="00E60B91" w:rsidRPr="00A7306B">
        <w:rPr>
          <w:rFonts w:ascii="Times New Roman" w:hAnsi="Times New Roman" w:cs="Times New Roman"/>
          <w:sz w:val="24"/>
          <w:szCs w:val="24"/>
        </w:rPr>
        <w:t>az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Inverter valamint a Logical nevű elemek </w:t>
      </w:r>
      <w:r w:rsidR="00E60B91" w:rsidRPr="00A7306B">
        <w:rPr>
          <w:rFonts w:ascii="Times New Roman" w:hAnsi="Times New Roman" w:cs="Times New Roman"/>
          <w:sz w:val="24"/>
          <w:szCs w:val="24"/>
        </w:rPr>
        <w:t>biztosítják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, mégpedig </w:t>
      </w:r>
      <w:r w:rsidR="00E60B91" w:rsidRPr="00A7306B">
        <w:rPr>
          <w:rFonts w:ascii="Times New Roman" w:hAnsi="Times New Roman" w:cs="Times New Roman"/>
          <w:sz w:val="24"/>
          <w:szCs w:val="24"/>
        </w:rPr>
        <w:t>úgy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hogy </w:t>
      </w:r>
      <w:r w:rsidR="00E60B91" w:rsidRPr="00A7306B">
        <w:rPr>
          <w:rFonts w:ascii="Times New Roman" w:hAnsi="Times New Roman" w:cs="Times New Roman"/>
          <w:sz w:val="24"/>
          <w:szCs w:val="24"/>
        </w:rPr>
        <w:t>figyeljük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A7306B">
        <w:rPr>
          <w:rFonts w:ascii="Times New Roman" w:hAnsi="Times New Roman" w:cs="Times New Roman"/>
          <w:sz w:val="24"/>
          <w:szCs w:val="24"/>
        </w:rPr>
        <w:t>egyazon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jel </w:t>
      </w:r>
      <w:r w:rsidR="00E60B91" w:rsidRPr="00A7306B">
        <w:rPr>
          <w:rFonts w:ascii="Times New Roman" w:hAnsi="Times New Roman" w:cs="Times New Roman"/>
          <w:sz w:val="24"/>
          <w:szCs w:val="24"/>
        </w:rPr>
        <w:t>előbbi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A7306B">
        <w:rPr>
          <w:rFonts w:ascii="Times New Roman" w:hAnsi="Times New Roman" w:cs="Times New Roman"/>
          <w:sz w:val="24"/>
          <w:szCs w:val="24"/>
        </w:rPr>
        <w:t>periódusban</w:t>
      </w:r>
      <w:r w:rsidR="00B46A2F" w:rsidRPr="00A7306B">
        <w:rPr>
          <w:rFonts w:ascii="Times New Roman" w:hAnsi="Times New Roman" w:cs="Times New Roman"/>
          <w:sz w:val="24"/>
          <w:szCs w:val="24"/>
        </w:rPr>
        <w:t xml:space="preserve"> az értéket és összehasonlítva a két értéket </w:t>
      </w:r>
      <w:r w:rsidR="00E60B91" w:rsidRPr="00A7306B">
        <w:rPr>
          <w:rFonts w:ascii="Times New Roman" w:hAnsi="Times New Roman" w:cs="Times New Roman"/>
          <w:sz w:val="24"/>
          <w:szCs w:val="24"/>
        </w:rPr>
        <w:t>tudjuk detektálni az élet.</w:t>
      </w:r>
    </w:p>
    <w:p w14:paraId="4B3B0D54" w14:textId="561B8851" w:rsidR="00381ACB" w:rsidRPr="00A7306B" w:rsidRDefault="00C91775" w:rsidP="00B07338">
      <w:pPr>
        <w:pStyle w:val="Heading3"/>
        <w:spacing w:line="360" w:lineRule="auto"/>
        <w:jc w:val="both"/>
        <w:rPr>
          <w:noProof/>
        </w:rPr>
      </w:pPr>
      <w:bookmarkStart w:id="6" w:name="_Toc417007781"/>
      <w:r w:rsidRPr="00A7306B">
        <w:t xml:space="preserve">Szoftveres </w:t>
      </w:r>
      <w:r w:rsidR="00E60B91" w:rsidRPr="00A7306B">
        <w:t>Szimulációs eredmények</w:t>
      </w:r>
      <w:bookmarkEnd w:id="6"/>
      <w:r w:rsidRPr="00A7306B">
        <w:t xml:space="preserve"> </w:t>
      </w:r>
    </w:p>
    <w:p w14:paraId="337B241C" w14:textId="2C53FCF1" w:rsidR="00E60B91" w:rsidRPr="00A7306B" w:rsidRDefault="00C01170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262E0EB" wp14:editId="737C8469">
                <wp:simplePos x="0" y="0"/>
                <wp:positionH relativeFrom="page">
                  <wp:posOffset>1252220</wp:posOffset>
                </wp:positionH>
                <wp:positionV relativeFrom="paragraph">
                  <wp:posOffset>207010</wp:posOffset>
                </wp:positionV>
                <wp:extent cx="4886325" cy="3211830"/>
                <wp:effectExtent l="0" t="0" r="9525" b="762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211830"/>
                          <a:chOff x="59959" y="-163774"/>
                          <a:chExt cx="5541776" cy="3425049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959" y="-163774"/>
                            <a:ext cx="543179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170580" y="2988860"/>
                            <a:ext cx="543115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B2F776A" w14:textId="31A2CB64" w:rsidR="008F60F0" w:rsidRPr="00115F37" w:rsidRDefault="008F60F0" w:rsidP="00FB6996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Szimulációs eredmény amely tükrözi a konstans bementre a számolási lépéseket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62E0EB" id="Group 87" o:spid="_x0000_s1035" style="position:absolute;left:0;text-align:left;margin-left:98.6pt;margin-top:16.3pt;width:384.75pt;height:252.9pt;z-index:251735040;mso-position-horizontal-relative:page;mso-width-relative:margin;mso-height-relative:margin" coordorigin="599,-1637" coordsize="55417,342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">
                <v:shape id="Picture 15" o:spid="_x0000_s1036" type="#_x0000_t75" style="position:absolute;left:599;top:-1637;width:54318;height:2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2e6DCAAAA2wAAAA8AAABkcnMvZG93bnJldi54bWxET0trwkAQvgv+h2WEXsRsLFRKmlWktFLB&#10;i2krOQ7ZaRLMzobsNo9/7xYK3ubje066G00jeupcbVnBOopBEBdW11wq+Pp8Xz2DcB5ZY2OZFEzk&#10;YLedz1JMtB34TH3mSxFC2CWooPK+TaR0RUUGXWRb4sD92M6gD7Arpe5wCOGmkY9xvJEGaw4NFbb0&#10;WlFxzX6NgvxIQ3bMcPrW+VtxWQ4Hsz4dlHpYjPsXEJ5Gfxf/uz90mP8Ef7+EA+T2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tnugwgAAANsAAAAPAAAAAAAAAAAAAAAAAJ8C&#10;AABkcnMvZG93bnJldi54bWxQSwUGAAAAAAQABAD3AAAAjgMAAAAA&#10;">
                  <v:imagedata r:id="rId17" o:title=""/>
                  <v:path arrowok="t"/>
                </v:shape>
                <v:shape id="Text Box 86" o:spid="_x0000_s1037" type="#_x0000_t202" style="position:absolute;left:1705;top:29888;width:5431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18NsQA&#10;AADbAAAADwAAAGRycy9kb3ducmV2LnhtbESPQWvCQBSE7wX/w/IEL0U35hAkdZWatOChPWjF8yP7&#10;TEKzb8PuapJ/3y0Uehxm5htmux9NJx7kfGtZwXqVgCCurG65VnD5el9uQPiArLGzTAom8rDfzZ62&#10;mGs78Ike51CLCGGfo4ImhD6X0lcNGfQr2xNH72adwRClq6V2OES46WSaJJk02HJcaLCnoqHq+3w3&#10;CrLS3YcTF8/l5e0DP/s6vR6mq1KL+fj6AiLQGP7Df+2jVrDJ4PdL/AF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NfDbEAAAA2wAAAA8AAAAAAAAAAAAAAAAAmAIAAGRycy9k&#10;b3ducmV2LnhtbFBLBQYAAAAABAAEAPUAAACJAwAAAAA=&#10;" stroked="f">
                  <v:textbox inset="0,0,0,0">
                    <w:txbxContent>
                      <w:p w14:paraId="0B2F776A" w14:textId="31A2CB64" w:rsidR="008F60F0" w:rsidRPr="00115F37" w:rsidRDefault="008F60F0" w:rsidP="00FB6996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Szimulációs eredmény amely tükrözi a konstans bementre a számolási lépéseket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60B91" w:rsidRPr="00A7306B">
        <w:rPr>
          <w:rFonts w:ascii="Times New Roman" w:hAnsi="Times New Roman" w:cs="Times New Roman"/>
          <w:sz w:val="24"/>
          <w:szCs w:val="24"/>
        </w:rPr>
        <w:t xml:space="preserve">A szimulációk során a számítások eredményét ellenőriztem </w:t>
      </w:r>
      <w:r w:rsidR="00C91775" w:rsidRPr="00A7306B">
        <w:rPr>
          <w:rFonts w:ascii="Times New Roman" w:hAnsi="Times New Roman" w:cs="Times New Roman"/>
          <w:sz w:val="24"/>
          <w:szCs w:val="24"/>
        </w:rPr>
        <w:t>le</w:t>
      </w:r>
      <w:r w:rsidR="0075051C" w:rsidRPr="00A7306B">
        <w:rPr>
          <w:rFonts w:ascii="Times New Roman" w:hAnsi="Times New Roman" w:cs="Times New Roman"/>
          <w:sz w:val="24"/>
          <w:szCs w:val="24"/>
        </w:rPr>
        <w:t>,</w:t>
      </w:r>
      <w:r w:rsidR="00C91775" w:rsidRPr="00A7306B">
        <w:rPr>
          <w:rFonts w:ascii="Times New Roman" w:hAnsi="Times New Roman" w:cs="Times New Roman"/>
          <w:sz w:val="24"/>
          <w:szCs w:val="24"/>
        </w:rPr>
        <w:t xml:space="preserve"> amelyeket SYSTEM GENERATORban</w:t>
      </w:r>
      <w:r w:rsidR="00E60B91" w:rsidRPr="00A7306B">
        <w:rPr>
          <w:rFonts w:ascii="Times New Roman" w:hAnsi="Times New Roman" w:cs="Times New Roman"/>
          <w:sz w:val="24"/>
          <w:szCs w:val="24"/>
        </w:rPr>
        <w:t xml:space="preserve"> végeztem el, az eredményeket majd összehasonlítottam a </w:t>
      </w:r>
      <w:r w:rsidR="008C4EE1" w:rsidRPr="00A7306B">
        <w:rPr>
          <w:rFonts w:ascii="Times New Roman" w:hAnsi="Times New Roman" w:cs="Times New Roman"/>
          <w:sz w:val="24"/>
          <w:szCs w:val="24"/>
        </w:rPr>
        <w:t>manuálisan</w:t>
      </w:r>
      <w:r w:rsidR="00E60B91" w:rsidRPr="00A7306B">
        <w:rPr>
          <w:rFonts w:ascii="Times New Roman" w:hAnsi="Times New Roman" w:cs="Times New Roman"/>
          <w:sz w:val="24"/>
          <w:szCs w:val="24"/>
        </w:rPr>
        <w:t xml:space="preserve"> számolt értékekkel.</w:t>
      </w:r>
    </w:p>
    <w:p w14:paraId="03073430" w14:textId="0DA2F6A3" w:rsidR="005C056A" w:rsidRPr="00A7306B" w:rsidRDefault="00E60B9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ab/>
        <w:t xml:space="preserve">Bemeneti </w:t>
      </w:r>
      <w:r w:rsidR="005C056A" w:rsidRPr="00A7306B">
        <w:rPr>
          <w:rFonts w:ascii="Times New Roman" w:hAnsi="Times New Roman" w:cs="Times New Roman"/>
          <w:sz w:val="24"/>
          <w:szCs w:val="24"/>
        </w:rPr>
        <w:t>paraméterek: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=3,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=5,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=10</m:t>
        </m:r>
      </m:oMath>
      <w:r w:rsidR="005C056A" w:rsidRPr="00A7306B">
        <w:rPr>
          <w:rFonts w:ascii="Times New Roman" w:hAnsi="Times New Roman" w:cs="Times New Roman"/>
          <w:sz w:val="24"/>
          <w:szCs w:val="24"/>
        </w:rPr>
        <w:t>,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bemenet </w:t>
      </w:r>
      <w:r w:rsidR="005C056A" w:rsidRPr="00A7306B">
        <w:rPr>
          <w:rFonts w:ascii="Times New Roman" w:hAnsi="Times New Roman" w:cs="Times New Roman"/>
          <w:sz w:val="24"/>
          <w:szCs w:val="24"/>
        </w:rPr>
        <w:t>konstans: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e=2</m:t>
        </m:r>
      </m:oMath>
    </w:p>
    <w:p w14:paraId="4669CB29" w14:textId="4DC92911" w:rsidR="00471980" w:rsidRPr="00A7306B" w:rsidRDefault="005C056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 fenti képen 6 órajel látható és a</w:t>
      </w:r>
      <w:r w:rsidR="001142C1" w:rsidRPr="00A7306B">
        <w:rPr>
          <w:rFonts w:ascii="Times New Roman" w:hAnsi="Times New Roman" w:cs="Times New Roman"/>
          <w:sz w:val="24"/>
          <w:szCs w:val="24"/>
        </w:rPr>
        <w:t xml:space="preserve"> PID</w:t>
      </w:r>
      <w:r w:rsidRPr="00A7306B">
        <w:rPr>
          <w:rFonts w:ascii="Times New Roman" w:hAnsi="Times New Roman" w:cs="Times New Roman"/>
          <w:sz w:val="24"/>
          <w:szCs w:val="24"/>
        </w:rPr>
        <w:t xml:space="preserve"> kiszámolt értékek a bemenő paraméterekre.</w:t>
      </w:r>
      <w:r w:rsidR="008C4EE1" w:rsidRPr="00A7306B">
        <w:rPr>
          <w:rFonts w:ascii="Times New Roman" w:hAnsi="Times New Roman" w:cs="Times New Roman"/>
          <w:sz w:val="24"/>
          <w:szCs w:val="24"/>
        </w:rPr>
        <w:t xml:space="preserve"> Megjegyzésként a szabályzó negatív bemeneti értékekre is működőképes.</w:t>
      </w:r>
    </w:p>
    <w:tbl>
      <w:tblPr>
        <w:tblStyle w:val="TableGrid"/>
        <w:tblW w:w="0" w:type="auto"/>
        <w:tblInd w:w="1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83"/>
        <w:gridCol w:w="504"/>
        <w:gridCol w:w="504"/>
        <w:gridCol w:w="504"/>
        <w:gridCol w:w="462"/>
        <w:gridCol w:w="688"/>
        <w:gridCol w:w="688"/>
        <w:gridCol w:w="576"/>
      </w:tblGrid>
      <w:tr w:rsidR="00796699" w:rsidRPr="00A7306B" w14:paraId="022CB498" w14:textId="77777777" w:rsidTr="00C9611F">
        <w:tc>
          <w:tcPr>
            <w:tcW w:w="0" w:type="auto"/>
            <w:vAlign w:val="center"/>
          </w:tcPr>
          <w:p w14:paraId="63A3C6CD" w14:textId="6C9618BA" w:rsidR="00796699" w:rsidRPr="00A7306B" w:rsidRDefault="00796699" w:rsidP="00B07338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Órajel</w:t>
            </w:r>
          </w:p>
        </w:tc>
        <w:tc>
          <w:tcPr>
            <w:tcW w:w="0" w:type="auto"/>
            <w:vAlign w:val="center"/>
          </w:tcPr>
          <w:p w14:paraId="1D0E8E53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5276D68D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3411B53E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2662D315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38489203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k-1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53165E92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k-2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1C36ECF2" w14:textId="77777777" w:rsidR="00796699" w:rsidRPr="00A7306B" w:rsidRDefault="0000084E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</m:sub>
                </m:sSub>
              </m:oMath>
            </m:oMathPara>
          </w:p>
        </w:tc>
      </w:tr>
      <w:tr w:rsidR="00796699" w:rsidRPr="00A7306B" w14:paraId="59D7926B" w14:textId="77777777" w:rsidTr="00C9611F">
        <w:tc>
          <w:tcPr>
            <w:tcW w:w="0" w:type="auto"/>
            <w:vAlign w:val="center"/>
          </w:tcPr>
          <w:p w14:paraId="0818D2EF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3B60D8A5" w14:textId="0B470A95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0D63F6CB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4EFF9187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3D7EC255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42F20BFF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14:paraId="5AC31CA9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14:paraId="0A2F763C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796699" w:rsidRPr="00A7306B" w14:paraId="1E082591" w14:textId="77777777" w:rsidTr="00C9611F">
        <w:tc>
          <w:tcPr>
            <w:tcW w:w="0" w:type="auto"/>
            <w:vAlign w:val="center"/>
          </w:tcPr>
          <w:p w14:paraId="3E18FCAC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5FA2183E" w14:textId="5FE182C9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6888E07B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6618C658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5F7DFAE1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F0E6C91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6767E6EB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14:paraId="1812A31C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</w:p>
        </w:tc>
      </w:tr>
      <w:tr w:rsidR="00796699" w:rsidRPr="00A7306B" w14:paraId="05313E83" w14:textId="77777777" w:rsidTr="00C9611F">
        <w:tc>
          <w:tcPr>
            <w:tcW w:w="0" w:type="auto"/>
            <w:vAlign w:val="center"/>
          </w:tcPr>
          <w:p w14:paraId="3995EE96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47EED233" w14:textId="2B0A065E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3002C2F9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74FE9921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66457C8C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12C806EA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1EBE02BF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A7C14A7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58</w:t>
            </w:r>
          </w:p>
        </w:tc>
      </w:tr>
      <w:tr w:rsidR="00796699" w:rsidRPr="00A7306B" w14:paraId="5DF44F5D" w14:textId="77777777" w:rsidTr="00C9611F">
        <w:tc>
          <w:tcPr>
            <w:tcW w:w="0" w:type="auto"/>
            <w:vAlign w:val="center"/>
          </w:tcPr>
          <w:p w14:paraId="4D37D42C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</w:tcPr>
          <w:p w14:paraId="71D378BE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58CC0C47" w14:textId="4F3DB293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26FFF85B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44E77880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F069E3D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3BF17EE6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3A9E1765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94</w:t>
            </w:r>
          </w:p>
        </w:tc>
      </w:tr>
      <w:tr w:rsidR="00796699" w:rsidRPr="00A7306B" w14:paraId="200025AC" w14:textId="77777777" w:rsidTr="00C9611F">
        <w:tc>
          <w:tcPr>
            <w:tcW w:w="0" w:type="auto"/>
            <w:vAlign w:val="center"/>
          </w:tcPr>
          <w:p w14:paraId="00957C2E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01C99894" w14:textId="4613819A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2DEF0B28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468BD502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7D778640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6D664992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08215DDA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031A38C2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130</w:t>
            </w:r>
          </w:p>
        </w:tc>
      </w:tr>
      <w:tr w:rsidR="00796699" w:rsidRPr="00A7306B" w14:paraId="53F3E311" w14:textId="77777777" w:rsidTr="00C9611F">
        <w:tc>
          <w:tcPr>
            <w:tcW w:w="0" w:type="auto"/>
            <w:vAlign w:val="center"/>
          </w:tcPr>
          <w:p w14:paraId="40B1FDFF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14:paraId="0769E732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04D72E8D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4E219257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78F7F981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5C2BCB43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1721BDDB" w14:textId="77777777" w:rsidR="00796699" w:rsidRPr="00A7306B" w:rsidRDefault="00796699" w:rsidP="00B07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047D3F59" w14:textId="77777777" w:rsidR="00796699" w:rsidRPr="00A7306B" w:rsidRDefault="00796699" w:rsidP="00B07338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306B">
              <w:rPr>
                <w:rFonts w:ascii="Times New Roman" w:hAnsi="Times New Roman" w:cs="Times New Roman"/>
                <w:b/>
                <w:sz w:val="24"/>
                <w:szCs w:val="24"/>
              </w:rPr>
              <w:t>166</w:t>
            </w:r>
          </w:p>
        </w:tc>
      </w:tr>
    </w:tbl>
    <w:p w14:paraId="7861A62D" w14:textId="39394565" w:rsidR="00B11FC7" w:rsidRPr="00A7306B" w:rsidRDefault="00B11FC7" w:rsidP="00B07338">
      <w:pPr>
        <w:pStyle w:val="Caption"/>
        <w:spacing w:line="360" w:lineRule="auto"/>
        <w:jc w:val="both"/>
      </w:pP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69E61B4" wp14:editId="0AF09992">
                <wp:simplePos x="0" y="0"/>
                <wp:positionH relativeFrom="column">
                  <wp:posOffset>730640</wp:posOffset>
                </wp:positionH>
                <wp:positionV relativeFrom="paragraph">
                  <wp:posOffset>346383</wp:posOffset>
                </wp:positionV>
                <wp:extent cx="4119245" cy="2494915"/>
                <wp:effectExtent l="0" t="0" r="0" b="635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9245" cy="2494915"/>
                          <a:chOff x="0" y="0"/>
                          <a:chExt cx="4119245" cy="2495041"/>
                        </a:xfrm>
                      </wpg:grpSpPr>
                      <wps:wsp>
                        <wps:cNvPr id="91" name="Text Box 91"/>
                        <wps:cNvSpPr txBox="1"/>
                        <wps:spPr>
                          <a:xfrm>
                            <a:off x="425513" y="2222626"/>
                            <a:ext cx="293116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A143EA" w14:textId="0A3643AD" w:rsidR="008F60F0" w:rsidRPr="00C71E39" w:rsidRDefault="008F60F0" w:rsidP="00B11FC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PID minimális periódusa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25997" b="292"/>
                          <a:stretch/>
                        </pic:blipFill>
                        <pic:spPr bwMode="auto">
                          <a:xfrm>
                            <a:off x="0" y="0"/>
                            <a:ext cx="4119245" cy="220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E61B4" id="Group 92" o:spid="_x0000_s1038" style="position:absolute;left:0;text-align:left;margin-left:57.55pt;margin-top:27.25pt;width:324.35pt;height:196.45pt;z-index:251739136" coordsize="41192,249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">
                <v:shape id="Text Box 91" o:spid="_x0000_s1039" type="#_x0000_t202" style="position:absolute;left:4255;top:22226;width:2931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49B8YA&#10;AADbAAAADwAAAGRycy9kb3ducmV2LnhtbESPQWsCMRSE70L/Q3iFXkSzVpG6GkWkBduLdOvF22Pz&#10;3KxuXpYkq9t/3xQKPQ4z8w2z2vS2ETfyoXasYDLOQBCXTtdcKTh+vY1eQISIrLFxTAq+KcBm/TBY&#10;Ya7dnT/pVsRKJAiHHBWYGNtcylAashjGriVO3tl5izFJX0nt8Z7gtpHPWTaXFmtOCwZb2hkqr0Vn&#10;FRxmp4MZdufXj+1s6t+P3W5+qQqlnh777RJEpD7+h//ae61gM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49B8YAAADbAAAADwAAAAAAAAAAAAAAAACYAgAAZHJz&#10;L2Rvd25yZXYueG1sUEsFBgAAAAAEAAQA9QAAAIsDAAAAAA==&#10;" stroked="f">
                  <v:textbox style="mso-fit-shape-to-text:t" inset="0,0,0,0">
                    <w:txbxContent>
                      <w:p w14:paraId="37A143EA" w14:textId="0A3643AD" w:rsidR="008F60F0" w:rsidRPr="00C71E39" w:rsidRDefault="008F60F0" w:rsidP="00B11FC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PID minimális periódusa</w:t>
                        </w:r>
                      </w:p>
                    </w:txbxContent>
                  </v:textbox>
                </v:shape>
                <v:shape id="Picture 90" o:spid="_x0000_s1040" type="#_x0000_t75" style="position:absolute;width:41192;height:22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UWMbAAAAA2wAAAA8AAABkcnMvZG93bnJldi54bWxET8uKwjAU3QvzD+EKsxFNdSFaG0VGZXQ1&#10;WMX1Jbl9YHNTmqidv58shFkezjvb9LYRT+p87VjBdJKAINbO1FwquF4O4wUIH5ANNo5JwS952Kw/&#10;Bhmmxr34TM88lCKGsE9RQRVCm0rpdUUW/cS1xJErXGcxRNiV0nT4iuG2kbMkmUuLNceGClv6qkjf&#10;84dVMGr1flcsR7sH6u/Z9PRzyy/+ptTnsN+uQATqw7/47T4aBcu4Pn6JP0Cu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FRYxsAAAADbAAAADwAAAAAAAAAAAAAAAACfAgAA&#10;ZHJzL2Rvd25yZXYueG1sUEsFBgAAAAAEAAQA9wAAAIwDAAAAAA==&#10;">
                  <v:imagedata r:id="rId19" o:title="" croptop="1f" cropbottom="191f" cropright="17037f"/>
                  <v:path arrowok="t"/>
                </v:shape>
                <w10:wrap type="topAndBottom"/>
              </v:group>
            </w:pict>
          </mc:Fallback>
        </mc:AlternateContent>
      </w:r>
      <w:r w:rsidR="00471980" w:rsidRPr="00A7306B">
        <w:t xml:space="preserve">Táblázat. </w:t>
      </w:r>
      <w:r w:rsidR="00471980" w:rsidRPr="00A7306B">
        <w:fldChar w:fldCharType="begin"/>
      </w:r>
      <w:r w:rsidR="00471980" w:rsidRPr="00A7306B">
        <w:instrText xml:space="preserve"> STYLEREF 3 \s </w:instrText>
      </w:r>
      <w:r w:rsidR="00471980" w:rsidRPr="00A7306B">
        <w:fldChar w:fldCharType="separate"/>
      </w:r>
      <w:r w:rsidR="00471980" w:rsidRPr="00A7306B">
        <w:rPr>
          <w:noProof/>
        </w:rPr>
        <w:t>1.1.2</w:t>
      </w:r>
      <w:r w:rsidR="00471980" w:rsidRPr="00A7306B">
        <w:fldChar w:fldCharType="end"/>
      </w:r>
      <w:r w:rsidR="00471980" w:rsidRPr="00A7306B">
        <w:noBreakHyphen/>
      </w:r>
      <w:r w:rsidR="00471980" w:rsidRPr="00A7306B">
        <w:fldChar w:fldCharType="begin"/>
      </w:r>
      <w:r w:rsidR="00471980" w:rsidRPr="00A7306B">
        <w:instrText xml:space="preserve"> SEQ Táblázat. \* ARABIC \s 3 </w:instrText>
      </w:r>
      <w:r w:rsidR="00471980" w:rsidRPr="00A7306B">
        <w:fldChar w:fldCharType="separate"/>
      </w:r>
      <w:r w:rsidR="00471980" w:rsidRPr="00A7306B">
        <w:rPr>
          <w:noProof/>
        </w:rPr>
        <w:t>1</w:t>
      </w:r>
      <w:r w:rsidR="00471980" w:rsidRPr="00A7306B">
        <w:fldChar w:fldCharType="end"/>
      </w:r>
      <w:r w:rsidR="00471980" w:rsidRPr="00A7306B">
        <w:t xml:space="preserve"> Manuálisan számolt értékek a sz</w:t>
      </w:r>
      <w:r w:rsidRPr="00A7306B">
        <w:t>imuláció ellenőrzése kedvéért</w:t>
      </w:r>
    </w:p>
    <w:p w14:paraId="66927398" w14:textId="1ACBE0D6" w:rsidR="00B11FC7" w:rsidRPr="00A7306B" w:rsidRDefault="00B11FC7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DD889E" w14:textId="48851B38" w:rsidR="00CC251F" w:rsidRPr="00A7306B" w:rsidRDefault="001142C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Következtetések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Szabályzó az elvártaknak megfelelő eredményeket </w:t>
      </w:r>
      <w:r w:rsidR="0075051C" w:rsidRPr="00A7306B">
        <w:rPr>
          <w:rFonts w:ascii="Times New Roman" w:hAnsi="Times New Roman" w:cs="Times New Roman"/>
          <w:sz w:val="24"/>
          <w:szCs w:val="24"/>
        </w:rPr>
        <w:t>térít</w:t>
      </w:r>
      <w:r w:rsidRPr="00A7306B">
        <w:rPr>
          <w:rFonts w:ascii="Times New Roman" w:hAnsi="Times New Roman" w:cs="Times New Roman"/>
          <w:sz w:val="24"/>
          <w:szCs w:val="24"/>
        </w:rPr>
        <w:t xml:space="preserve"> vissza. A szimulációkból többek között megfigyelhető</w:t>
      </w:r>
      <w:r w:rsidR="0075051C" w:rsidRPr="00A7306B">
        <w:rPr>
          <w:rFonts w:ascii="Times New Roman" w:hAnsi="Times New Roman" w:cs="Times New Roman"/>
          <w:sz w:val="24"/>
          <w:szCs w:val="24"/>
        </w:rPr>
        <w:t>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az elindítástól a végső eredmény megjelenéséig 6 órajel periódusra van szükség. Ismerve a rendszer órajelét ki tudjuk számolni a szükséges időt </w:t>
      </w:r>
      <w:r w:rsidR="008C4EE1" w:rsidRPr="00A7306B">
        <w:rPr>
          <w:rFonts w:ascii="Times New Roman" w:hAnsi="Times New Roman" w:cs="Times New Roman"/>
          <w:sz w:val="24"/>
          <w:szCs w:val="24"/>
        </w:rPr>
        <w:t>ami,</w:t>
      </w:r>
      <w:r w:rsidRPr="00A7306B">
        <w:rPr>
          <w:rFonts w:ascii="Times New Roman" w:hAnsi="Times New Roman" w:cs="Times New Roman"/>
          <w:sz w:val="24"/>
          <w:szCs w:val="24"/>
        </w:rPr>
        <w:t xml:space="preserve"> kell a számítások elvégzésére. Az órajel jelen esetben 50MHz, amiből </w:t>
      </w:r>
      <w:r w:rsidR="000D2DC9" w:rsidRPr="00A7306B">
        <w:rPr>
          <w:rFonts w:ascii="Times New Roman" w:hAnsi="Times New Roman" w:cs="Times New Roman"/>
          <w:sz w:val="24"/>
          <w:szCs w:val="24"/>
        </w:rPr>
        <w:t>következik</w:t>
      </w:r>
      <w:r w:rsidR="008C4EE1" w:rsidRPr="00A7306B">
        <w:rPr>
          <w:rFonts w:ascii="Times New Roman" w:hAnsi="Times New Roman" w:cs="Times New Roman"/>
          <w:sz w:val="24"/>
          <w:szCs w:val="24"/>
        </w:rPr>
        <w:t>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egy periódus 20ns –ig. tart, és így a szükséges idő </w:t>
      </w:r>
      <m:oMath>
        <m:r>
          <w:rPr>
            <w:rFonts w:ascii="Cambria Math" w:hAnsi="Cambria Math" w:cs="Times New Roman"/>
            <w:sz w:val="24"/>
            <w:szCs w:val="24"/>
          </w:rPr>
          <m:t>6×20ns=120ns</m:t>
        </m:r>
      </m:oMath>
      <w:r w:rsidRPr="00A7306B">
        <w:rPr>
          <w:rFonts w:ascii="Times New Roman" w:hAnsi="Times New Roman" w:cs="Times New Roman"/>
          <w:sz w:val="24"/>
          <w:szCs w:val="24"/>
        </w:rPr>
        <w:t>.</w:t>
      </w:r>
      <w:r w:rsidRPr="00A7306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C4EE1" w:rsidRPr="00A7306B">
        <w:rPr>
          <w:rFonts w:ascii="Times New Roman" w:hAnsi="Times New Roman" w:cs="Times New Roman"/>
          <w:noProof/>
          <w:sz w:val="24"/>
          <w:szCs w:val="24"/>
        </w:rPr>
        <w:t>Következés képpen a szabályzó minimális mintavételi periodusa 120ns, ez alat nem garantált számitott értékek helyesége.</w:t>
      </w:r>
    </w:p>
    <w:p w14:paraId="40CED949" w14:textId="77777777" w:rsidR="00CC251F" w:rsidRPr="00A7306B" w:rsidRDefault="00CC251F" w:rsidP="00B07338">
      <w:pPr>
        <w:pStyle w:val="Heading3"/>
        <w:spacing w:line="360" w:lineRule="auto"/>
        <w:jc w:val="both"/>
      </w:pPr>
      <w:bookmarkStart w:id="7" w:name="_Toc417007782"/>
      <w:r w:rsidRPr="00A7306B">
        <w:lastRenderedPageBreak/>
        <w:t xml:space="preserve">Q paraméterek számolása </w:t>
      </w:r>
      <m:oMath>
        <m:r>
          <w:rPr>
            <w:rFonts w:ascii="Cambria Math" w:hAnsi="Cambria Math"/>
          </w:rPr>
          <m:t>Ti, Td, Kp, Ts</m:t>
        </m:r>
      </m:oMath>
      <w:r w:rsidRPr="00A7306B">
        <w:t xml:space="preserve"> alapján.</w:t>
      </w:r>
      <w:bookmarkEnd w:id="7"/>
    </w:p>
    <w:p w14:paraId="5A728EB9" w14:textId="21094C0A" w:rsidR="00CC251F" w:rsidRPr="00A7306B" w:rsidRDefault="00CC251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Adottak az összefüggések, látható hogy </w:t>
      </w:r>
      <w:commentRangeStart w:id="8"/>
      <m:oMath>
        <m:r>
          <w:rPr>
            <w:rFonts w:ascii="Cambria Math" w:hAnsi="Cambria Math" w:cs="Times New Roman"/>
            <w:sz w:val="24"/>
            <w:szCs w:val="24"/>
            <w:highlight w:val="yellow"/>
          </w:rPr>
          <m:t>Ts</m:t>
        </m:r>
        <w:commentRangeEnd w:id="8"/>
        <m:r>
          <m:rPr>
            <m:sty m:val="p"/>
          </m:rPr>
          <w:rPr>
            <w:rStyle w:val="CommentReference"/>
            <w:highlight w:val="yellow"/>
          </w:rPr>
          <w:commentReference w:id="8"/>
        </m:r>
        <m:r>
          <w:rPr>
            <w:rFonts w:ascii="Cambria Math" w:hAnsi="Cambria Math" w:cs="Times New Roman"/>
            <w:sz w:val="24"/>
            <w:szCs w:val="24"/>
            <w:highlight w:val="yellow"/>
          </w:rPr>
          <m:t xml:space="preserve">, Ti </m:t>
        </m:r>
      </m:oMath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megjelenek a nevezőben így fennáll annak a veszélye, hogy 0-val való osztás történik. Ezért soha ne válaszuk a </w:t>
      </w:r>
      <m:oMath>
        <m:r>
          <w:rPr>
            <w:rFonts w:ascii="Cambria Math" w:hAnsi="Cambria Math" w:cs="Times New Roman"/>
            <w:sz w:val="24"/>
            <w:szCs w:val="24"/>
            <w:highlight w:val="yellow"/>
          </w:rPr>
          <m:t>Ti</m:t>
        </m:r>
      </m:oMath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B11FC7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–t 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0-nak, de lehet egy nullához közeli pozitív szám.</w:t>
      </w:r>
      <w:r w:rsidR="00B11FC7" w:rsidRPr="00A7306B">
        <w:rPr>
          <w:rFonts w:ascii="Times New Roman" w:hAnsi="Times New Roman" w:cs="Times New Roman"/>
          <w:sz w:val="24"/>
          <w:szCs w:val="24"/>
        </w:rPr>
        <w:t xml:space="preserve"> A </w:t>
      </w:r>
      <m:oMath>
        <m:r>
          <w:rPr>
            <w:rFonts w:ascii="Cambria Math" w:hAnsi="Cambria Math" w:cs="Times New Roman"/>
            <w:sz w:val="24"/>
            <w:szCs w:val="24"/>
          </w:rPr>
          <m:t>Ts</m:t>
        </m:r>
      </m:oMath>
      <w:r w:rsidR="00B11FC7" w:rsidRPr="00A7306B">
        <w:rPr>
          <w:rFonts w:ascii="Times New Roman" w:hAnsi="Times New Roman" w:cs="Times New Roman"/>
          <w:sz w:val="24"/>
          <w:szCs w:val="24"/>
        </w:rPr>
        <w:t xml:space="preserve"> mindig nagyobb mint nulla.</w:t>
      </w:r>
    </w:p>
    <w:p w14:paraId="77DA3ACD" w14:textId="77777777" w:rsidR="00CC251F" w:rsidRPr="00A7306B" w:rsidRDefault="00CC251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 paraméterek értékének </w:t>
      </w:r>
      <w:r w:rsidR="0036183C" w:rsidRPr="00A7306B">
        <w:rPr>
          <w:rFonts w:ascii="Times New Roman" w:hAnsi="Times New Roman" w:cs="Times New Roman"/>
          <w:sz w:val="24"/>
          <w:szCs w:val="24"/>
        </w:rPr>
        <w:t>beállításával</w:t>
      </w:r>
      <w:r w:rsidRPr="00A7306B">
        <w:rPr>
          <w:rFonts w:ascii="Times New Roman" w:hAnsi="Times New Roman" w:cs="Times New Roman"/>
          <w:sz w:val="24"/>
          <w:szCs w:val="24"/>
        </w:rPr>
        <w:t xml:space="preserve"> ki tudjuk választani a </w:t>
      </w:r>
      <w:r w:rsidR="0036183C" w:rsidRPr="00A7306B">
        <w:rPr>
          <w:rFonts w:ascii="Times New Roman" w:hAnsi="Times New Roman" w:cs="Times New Roman"/>
          <w:sz w:val="24"/>
          <w:szCs w:val="24"/>
        </w:rPr>
        <w:t>szabályzó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A7306B">
        <w:rPr>
          <w:rFonts w:ascii="Times New Roman" w:hAnsi="Times New Roman" w:cs="Times New Roman"/>
          <w:sz w:val="24"/>
          <w:szCs w:val="24"/>
        </w:rPr>
        <w:t>típusát is PI szabál</w:t>
      </w:r>
      <w:r w:rsidRPr="00A7306B">
        <w:rPr>
          <w:rFonts w:ascii="Times New Roman" w:hAnsi="Times New Roman" w:cs="Times New Roman"/>
          <w:sz w:val="24"/>
          <w:szCs w:val="24"/>
        </w:rPr>
        <w:t>y</w:t>
      </w:r>
      <w:r w:rsidR="0036183C" w:rsidRPr="00A7306B">
        <w:rPr>
          <w:rFonts w:ascii="Times New Roman" w:hAnsi="Times New Roman" w:cs="Times New Roman"/>
          <w:sz w:val="24"/>
          <w:szCs w:val="24"/>
        </w:rPr>
        <w:t>z</w:t>
      </w:r>
      <w:r w:rsidRPr="00A7306B">
        <w:rPr>
          <w:rFonts w:ascii="Times New Roman" w:hAnsi="Times New Roman" w:cs="Times New Roman"/>
          <w:sz w:val="24"/>
          <w:szCs w:val="24"/>
        </w:rPr>
        <w:t xml:space="preserve">ó esetén a </w:t>
      </w:r>
      <m:oMath>
        <m:r>
          <w:rPr>
            <w:rFonts w:ascii="Cambria Math" w:hAnsi="Cambria Math" w:cs="Times New Roman"/>
            <w:sz w:val="24"/>
            <w:szCs w:val="24"/>
          </w:rPr>
          <m:t>Td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paramétert </w:t>
      </w:r>
      <w:r w:rsidR="00471980" w:rsidRPr="00A7306B">
        <w:rPr>
          <w:rFonts w:ascii="Times New Roman" w:hAnsi="Times New Roman" w:cs="Times New Roman"/>
          <w:sz w:val="24"/>
          <w:szCs w:val="24"/>
        </w:rPr>
        <w:t>válaszuk</w:t>
      </w:r>
      <w:r w:rsidR="0036183C" w:rsidRPr="00A7306B">
        <w:rPr>
          <w:rFonts w:ascii="Times New Roman" w:hAnsi="Times New Roman" w:cs="Times New Roman"/>
          <w:sz w:val="24"/>
          <w:szCs w:val="24"/>
        </w:rPr>
        <w:t xml:space="preserve"> 0-</w:t>
      </w:r>
      <w:r w:rsidRPr="00A7306B">
        <w:rPr>
          <w:rFonts w:ascii="Times New Roman" w:hAnsi="Times New Roman" w:cs="Times New Roman"/>
          <w:sz w:val="24"/>
          <w:szCs w:val="24"/>
        </w:rPr>
        <w:t xml:space="preserve">nak, mert nem okoz számítási problémát. PD szabályzó </w:t>
      </w:r>
      <w:r w:rsidR="0036183C" w:rsidRPr="00A7306B">
        <w:rPr>
          <w:rFonts w:ascii="Times New Roman" w:hAnsi="Times New Roman" w:cs="Times New Roman"/>
          <w:sz w:val="24"/>
          <w:szCs w:val="24"/>
        </w:rPr>
        <w:t xml:space="preserve">esetén célszerű a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="0036183C" w:rsidRPr="00A7306B">
        <w:rPr>
          <w:rFonts w:ascii="Times New Roman" w:hAnsi="Times New Roman" w:cs="Times New Roman"/>
          <w:sz w:val="24"/>
          <w:szCs w:val="24"/>
        </w:rPr>
        <w:t>-nek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A7306B">
        <w:rPr>
          <w:rFonts w:ascii="Times New Roman" w:hAnsi="Times New Roman" w:cs="Times New Roman"/>
          <w:sz w:val="24"/>
          <w:szCs w:val="24"/>
        </w:rPr>
        <w:t>minél</w:t>
      </w:r>
      <w:r w:rsidRPr="00A7306B">
        <w:rPr>
          <w:rFonts w:ascii="Times New Roman" w:hAnsi="Times New Roman" w:cs="Times New Roman"/>
          <w:sz w:val="24"/>
          <w:szCs w:val="24"/>
        </w:rPr>
        <w:t xml:space="preserve"> kisseb értéket </w:t>
      </w:r>
      <w:r w:rsidR="0036183C" w:rsidRPr="00A7306B">
        <w:rPr>
          <w:rFonts w:ascii="Times New Roman" w:hAnsi="Times New Roman" w:cs="Times New Roman"/>
          <w:sz w:val="24"/>
          <w:szCs w:val="24"/>
        </w:rPr>
        <w:t>beállítani</w:t>
      </w:r>
      <w:r w:rsidR="00471980" w:rsidRPr="00A7306B">
        <w:rPr>
          <w:rFonts w:ascii="Times New Roman" w:hAnsi="Times New Roman" w:cs="Times New Roman"/>
          <w:sz w:val="24"/>
          <w:szCs w:val="24"/>
        </w:rPr>
        <w:t>, ami nem lehet egyenlő 0-val.</w:t>
      </w:r>
    </w:p>
    <w:p w14:paraId="1336ACEB" w14:textId="77777777" w:rsidR="00C01170" w:rsidRPr="00A7306B" w:rsidRDefault="00C01170" w:rsidP="00B07338">
      <w:pPr>
        <w:pStyle w:val="Heading2"/>
        <w:spacing w:line="360" w:lineRule="auto"/>
        <w:rPr>
          <w:highlight w:val="yellow"/>
        </w:rPr>
      </w:pPr>
      <w:bookmarkStart w:id="9" w:name="_Toc417007783"/>
      <w:r w:rsidRPr="00A7306B">
        <w:rPr>
          <w:highlight w:val="yellow"/>
        </w:rPr>
        <w:t>Pozíció Szabályzása</w:t>
      </w:r>
      <w:bookmarkEnd w:id="9"/>
      <w:r w:rsidRPr="00A7306B">
        <w:rPr>
          <w:highlight w:val="yellow"/>
        </w:rPr>
        <w:t xml:space="preserve"> </w:t>
      </w:r>
    </w:p>
    <w:p w14:paraId="33946E6A" w14:textId="77777777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 mechanikai rendszer kialakításából adódóan, ha a hajtó motor leáll és a hajtott tengely terhelés alatt marad, a hajtott tengely a súrlódások miatt nem tud visszafele hajtani, ezért elegendő, ha a megfelelő időpillanatban a hajtó motort leálltjuk. Mivel a Dc motor polaritás váltásakor a motor forgási iránya is megváltozik elegendő, ha a maximális vagy minimális szabályzó jellel avatkozunk be a rendszerbe.</w:t>
      </w:r>
    </w:p>
    <w:p w14:paraId="605CB771" w14:textId="77777777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Az elkészített szabályzót a következő egyenletek írják le:</w:t>
      </w:r>
    </w:p>
    <w:p w14:paraId="5FF64935" w14:textId="77777777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&gt;0,  a1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&lt;0,  a_1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U=0, 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=0,  a0</m:t>
                  </m:r>
                </m:e>
              </m:eqArr>
            </m:e>
          </m:d>
        </m:oMath>
      </m:oMathPara>
    </w:p>
    <w:p w14:paraId="06636A52" w14:textId="77777777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ha re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akkor ha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&gt;q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akkor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=e,  a1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maskep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=0,      a2</m:t>
                                  </m:r>
                                </m:e>
                              </m:eqArr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maskep                       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sz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=e</m:t>
                          </m:r>
                        </m:e>
                      </m:eqAr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</m:eqArr>
            </m:e>
          </m:d>
        </m:oMath>
      </m:oMathPara>
    </w:p>
    <w:p w14:paraId="2EF28D21" w14:textId="46DA7EEB" w:rsidR="00C01170" w:rsidRPr="00A7306B" w:rsidRDefault="00C01170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Elmondható a kimeneti szabályzó jel függ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  <w:r w:rsidR="008F60F0">
        <w:rPr>
          <w:rFonts w:ascii="Times New Roman" w:hAnsi="Times New Roman" w:cs="Times New Roman"/>
          <w:sz w:val="24"/>
          <w:szCs w:val="24"/>
        </w:rPr>
        <w:t xml:space="preserve"> hiba értékétől.A mechanikai rendszerben</w:t>
      </w:r>
      <w:r w:rsidRPr="00A7306B">
        <w:rPr>
          <w:rFonts w:ascii="Times New Roman" w:hAnsi="Times New Roman" w:cs="Times New Roman"/>
          <w:sz w:val="24"/>
          <w:szCs w:val="24"/>
        </w:rPr>
        <w:t xml:space="preserve"> kotyogás van, és az ebből származó zajokat szeretnénk kiszűrni úgy, hogy ha a mechanizmus a megfelelő pozícióban van, akkor egy </w:t>
      </w:r>
      <m:oMath>
        <m:r>
          <w:rPr>
            <w:rFonts w:ascii="Cambria Math" w:hAnsi="Cambria Math" w:cs="Times New Roman"/>
            <w:sz w:val="24"/>
            <w:szCs w:val="24"/>
          </w:rPr>
          <m:t>+q,-q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tartományban a szabályzót érzéketlené tesszük a bemenetre mindaddig, amíg a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="008F60F0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>hiba ki nem lép a sávból vagy a referencia jel meg nem változik.</w:t>
      </w:r>
    </w:p>
    <w:p w14:paraId="2A1CED74" w14:textId="77777777" w:rsidR="00C01170" w:rsidRPr="00A7306B" w:rsidRDefault="00C01170" w:rsidP="00B07338">
      <w:pPr>
        <w:pStyle w:val="Heading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417007784"/>
      <w:r w:rsidRPr="00A7306B">
        <w:rPr>
          <w:rFonts w:ascii="Times New Roman" w:hAnsi="Times New Roman" w:cs="Times New Roman"/>
          <w:sz w:val="24"/>
          <w:szCs w:val="24"/>
        </w:rPr>
        <w:t>A szabályzó felépítése:</w:t>
      </w:r>
      <w:bookmarkEnd w:id="10"/>
    </w:p>
    <w:p w14:paraId="32CE330A" w14:textId="77777777" w:rsidR="00C01170" w:rsidRPr="00A7306B" w:rsidRDefault="00C01170" w:rsidP="00B0733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Funkcionalitás szerint öt csoportba sorolhatjuk az alábbi képen látható elemeket:</w:t>
      </w:r>
    </w:p>
    <w:p w14:paraId="2B88CD71" w14:textId="77777777" w:rsidR="00C01170" w:rsidRPr="00A7306B" w:rsidRDefault="00C01170" w:rsidP="00B0733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ref’-a referencia értéket figyeli és minden órajel periódusban megvizsgálja, hogy van váltózás az értékben.</w:t>
      </w:r>
    </w:p>
    <w:p w14:paraId="3A3E347A" w14:textId="77777777" w:rsidR="00C01170" w:rsidRPr="00A7306B" w:rsidRDefault="00C01170" w:rsidP="00B0733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&gt;q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– négyzetre emeli a hibát és összehasonlítja az általunk megadott q értékével.</w:t>
      </w:r>
    </w:p>
    <w:p w14:paraId="7F7010A5" w14:textId="77777777" w:rsidR="00C01170" w:rsidRPr="00A7306B" w:rsidRDefault="00C01170" w:rsidP="00B0733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a1,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,a0 megfelelnek a matematikai modelben megjelölt egyenleteknek</m:t>
        </m:r>
      </m:oMath>
    </w:p>
    <w:p w14:paraId="093B9277" w14:textId="77777777" w:rsidR="00C01170" w:rsidRPr="00A7306B" w:rsidRDefault="00C01170" w:rsidP="00B0733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MUX – az U kimeneti jel állapot multiplexere.</w:t>
      </w:r>
    </w:p>
    <w:p w14:paraId="4D6E90E8" w14:textId="77777777" w:rsidR="00C01170" w:rsidRPr="00A7306B" w:rsidRDefault="00C01170" w:rsidP="00B0733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MUX1 –az manipulált hiba multiplexere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</w:p>
    <w:p w14:paraId="6B66709C" w14:textId="3754DFC8" w:rsidR="00C01170" w:rsidRPr="00917367" w:rsidRDefault="00C01170" w:rsidP="008F60F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7367">
        <w:rPr>
          <w:rFonts w:ascii="Times New Roman" w:hAnsi="Times New Roman" w:cs="Times New Roman"/>
          <w:sz w:val="24"/>
          <w:szCs w:val="24"/>
        </w:rPr>
        <w:t>MUX2 –hiba multiplexere</w:t>
      </w:r>
    </w:p>
    <w:p w14:paraId="53FAFC45" w14:textId="77777777" w:rsidR="00C01170" w:rsidRPr="00A7306B" w:rsidRDefault="00C01170" w:rsidP="00B07338">
      <w:pPr>
        <w:pStyle w:val="Heading3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417007785"/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F95351D" wp14:editId="4B403F65">
                <wp:simplePos x="0" y="0"/>
                <wp:positionH relativeFrom="margin">
                  <wp:align>center</wp:align>
                </wp:positionH>
                <wp:positionV relativeFrom="paragraph">
                  <wp:posOffset>195</wp:posOffset>
                </wp:positionV>
                <wp:extent cx="6062980" cy="3460115"/>
                <wp:effectExtent l="0" t="0" r="0" b="6985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980" cy="3460115"/>
                          <a:chOff x="0" y="0"/>
                          <a:chExt cx="6062980" cy="346011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4" t="14198" r="49008" b="14489"/>
                          <a:stretch/>
                        </pic:blipFill>
                        <pic:spPr bwMode="auto">
                          <a:xfrm>
                            <a:off x="0" y="0"/>
                            <a:ext cx="5895975" cy="3147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152400" y="3187700"/>
                            <a:ext cx="591058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A741CA5" w14:textId="29B56799" w:rsidR="008F60F0" w:rsidRPr="00471710" w:rsidRDefault="008F60F0" w:rsidP="00C0117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 Pozíció szabályozó System generátoros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95351D" id="Group 95" o:spid="_x0000_s1041" style="position:absolute;left:0;text-align:left;margin-left:0;margin-top:0;width:477.4pt;height:272.45pt;z-index:251750400;mso-position-horizontal:center;mso-position-horizontal-relative:margin" coordsize="60629,346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">
                <v:shape id="Picture 94" o:spid="_x0000_s1042" type="#_x0000_t75" style="position:absolute;width:5895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+OCzGAAAA2wAAAA8AAABkcnMvZG93bnJldi54bWxEj0FrwkAUhO9C/8PyCr2IbpRSauoqKgiC&#10;BdGK4O2ZfU3SZt+G7EaT/PquUPA4zMw3zHTemEJcqXK5ZQWjYQSCOLE651TB8Ws9eAfhPLLGwjIp&#10;aMnBfPbUm2Ks7Y33dD34VAQIuxgVZN6XsZQuycigG9qSOHjftjLog6xSqSu8Bbgp5DiK3qTBnMNC&#10;hiWtMkp+D7VR0G3kts0vp2W3NV17/vH1Z39XK/Xy3Cw+QHhq/CP8395oBZNXuH8JP0DO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T44LMYAAADbAAAADwAAAAAAAAAAAAAA&#10;AACfAgAAZHJzL2Rvd25yZXYueG1sUEsFBgAAAAAEAAQA9wAAAJIDAAAAAA==&#10;">
                  <v:imagedata r:id="rId21" o:title="" croptop="9305f" cropbottom="9496f" cropleft="2467f" cropright="32118f"/>
                  <v:path arrowok="t"/>
                </v:shape>
                <v:shape id="Text Box 31" o:spid="_x0000_s1043" type="#_x0000_t202" style="position:absolute;left:1524;top:31877;width:5910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4A741CA5" w14:textId="29B56799" w:rsidR="008F60F0" w:rsidRPr="00471710" w:rsidRDefault="008F60F0" w:rsidP="00C0117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Látható a Pozíció szabályozó System generátoros felépítése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A7306B">
        <w:rPr>
          <w:rFonts w:ascii="Times New Roman" w:hAnsi="Times New Roman" w:cs="Times New Roman"/>
          <w:sz w:val="24"/>
          <w:szCs w:val="24"/>
        </w:rPr>
        <w:t>Szabályzó szimulálása</w:t>
      </w:r>
      <w:bookmarkEnd w:id="11"/>
    </w:p>
    <w:p w14:paraId="5EACB69C" w14:textId="77777777" w:rsidR="00C01170" w:rsidRPr="00A7306B" w:rsidRDefault="00C01170" w:rsidP="00B07338">
      <w:pPr>
        <w:spacing w:line="360" w:lineRule="auto"/>
      </w:pP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5E6EDED" wp14:editId="7ACCD8DC">
                <wp:simplePos x="0" y="0"/>
                <wp:positionH relativeFrom="column">
                  <wp:posOffset>2559</wp:posOffset>
                </wp:positionH>
                <wp:positionV relativeFrom="paragraph">
                  <wp:posOffset>290269</wp:posOffset>
                </wp:positionV>
                <wp:extent cx="5671524" cy="2863155"/>
                <wp:effectExtent l="0" t="0" r="5715" b="0"/>
                <wp:wrapTopAndBottom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1524" cy="2863155"/>
                          <a:chOff x="0" y="0"/>
                          <a:chExt cx="5671524" cy="2863155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0" y="2193438"/>
                            <a:ext cx="5671524" cy="6697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7BD2F6" w14:textId="4941DA65" w:rsidR="008F60F0" w:rsidRPr="00D67C22" w:rsidRDefault="008F60F0" w:rsidP="00C0117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 pozíció szabályzás moduláris felépítése System Genrator környezetben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214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E6EDED" id="Group 97" o:spid="_x0000_s1044" style="position:absolute;margin-left:.2pt;margin-top:22.85pt;width:446.6pt;height:225.45pt;z-index:251751424" coordsize="56715,2863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">
                <v:shape id="Text Box 29" o:spid="_x0000_s1045" type="#_x0000_t202" style="position:absolute;top:21934;width:56715;height:6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S3fsUA&#10;AADbAAAADwAAAGRycy9kb3ducmV2LnhtbESPzWrDMBCE74W8g9hALqWR60No3SghPw30kB7shpwX&#10;a2uZWisjKbHz9lWg0OMwM98wy/VoO3ElH1rHCp7nGQji2umWGwWnr8PTC4gQkTV2jknBjQKsV5OH&#10;JRbaDVzStYqNSBAOBSowMfaFlKE2ZDHMXU+cvG/nLcYkfSO1xyHBbSfzLFtIiy2nBYM97QzVP9XF&#10;Kljs/WUoefe4P70f8bNv8vP2dlZqNh03byAijfE//Nf+0AryV7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Ld+xQAAANsAAAAPAAAAAAAAAAAAAAAAAJgCAABkcnMv&#10;ZG93bnJldi54bWxQSwUGAAAAAAQABAD1AAAAigMAAAAA&#10;" stroked="f">
                  <v:textbox inset="0,0,0,0">
                    <w:txbxContent>
                      <w:p w14:paraId="637BD2F6" w14:textId="4941DA65" w:rsidR="008F60F0" w:rsidRPr="00D67C22" w:rsidRDefault="008F60F0" w:rsidP="00C0117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Látható a pozíció szabályzás moduláris felépítése System Genrator környezetben</w:t>
                        </w:r>
                      </w:p>
                    </w:txbxContent>
                  </v:textbox>
                </v:shape>
                <v:shape id="Picture 96" o:spid="_x0000_s1046" type="#_x0000_t75" style="position:absolute;width:55664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6c3FAAAA2wAAAA8AAABkcnMvZG93bnJldi54bWxEj0FrwkAUhO8F/8PyBG/NRg+hja5SlVIp&#10;tJDopbdH9jUJzb6N2TWJ/fXdguBxmJlvmNVmNI3oqXO1ZQXzKAZBXFhdc6ngdHx9fALhPLLGxjIp&#10;uJKDzXrysMJU24Ez6nNfigBhl6KCyvs2ldIVFRl0kW2Jg/dtO4M+yK6UusMhwE0jF3GcSIM1h4UK&#10;W9pVVPzkF6PA7bdfi89M0vn6lo0fvxc883ui1Gw6vixBeBr9PXxrH7SC5wT+v4Qf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2OnNxQAAANsAAAAPAAAAAAAAAAAAAAAA&#10;AJ8CAABkcnMvZG93bnJldi54bWxQSwUGAAAAAAQABAD3AAAAkQMAAAAA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</w:p>
    <w:p w14:paraId="7CE96836" w14:textId="486E68C5" w:rsidR="00C01170" w:rsidRPr="00A7306B" w:rsidRDefault="00C01170" w:rsidP="008F60F0">
      <w:pPr>
        <w:spacing w:line="360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 xml:space="preserve">Az alábbi képen látható a szimulációs logika, a counterPosition és a BlackBox modul részletesen megtalálható a pozíció mérése inkrementális adó segítségével. A szabályzót a PozSzab modul tartalmazza. </w:t>
      </w:r>
    </w:p>
    <w:p w14:paraId="265949E2" w14:textId="214FDB1A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7E3DEB4F" wp14:editId="1FA86197">
                <wp:simplePos x="0" y="0"/>
                <wp:positionH relativeFrom="margin">
                  <wp:posOffset>-155474</wp:posOffset>
                </wp:positionH>
                <wp:positionV relativeFrom="paragraph">
                  <wp:posOffset>1118565</wp:posOffset>
                </wp:positionV>
                <wp:extent cx="5963285" cy="2944393"/>
                <wp:effectExtent l="0" t="0" r="0" b="8890"/>
                <wp:wrapTopAndBottom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3285" cy="2944393"/>
                          <a:chOff x="0" y="0"/>
                          <a:chExt cx="5963285" cy="294439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7"/>
                          <a:stretch/>
                        </pic:blipFill>
                        <pic:spPr bwMode="auto">
                          <a:xfrm>
                            <a:off x="0" y="0"/>
                            <a:ext cx="5963285" cy="247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460858" y="2501798"/>
                            <a:ext cx="503682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590C39" w14:textId="3AC8CEA2" w:rsidR="008F60F0" w:rsidRPr="005709D2" w:rsidRDefault="008F60F0" w:rsidP="00C0117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 pozíció szabályzó bemenete (pozíció hiba), valamint a Szabályzó kimenti jele.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DEB4F" id="Group 100" o:spid="_x0000_s1047" style="position:absolute;left:0;text-align:left;margin-left:-12.25pt;margin-top:88.1pt;width:469.55pt;height:231.85pt;z-index:251749376;mso-position-horizontal-relative:margin" coordsize="59632,294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qvdX9nY+R9su4Lfz5Vg&#10;h86QJ5kjfdRc9WODgDk0AWKKKrw39ncXlzZw3cEl1a7ftEKSAvFuGV3KOVyORnrQBYoqvDf2dxeX&#10;NnDdwSXVrt+0QpIC8W4ZXco5XI5GetWKACiis+413R7T7Z9p1Wxh+w7PtfmXCL9n3/c8zJ+Xd2zj&#10;PagD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">
                <v:shape id="Picture 61" o:spid="_x0000_s1048" type="#_x0000_t75" style="position:absolute;width:59632;height:24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LPPDAAAA2wAAAA8AAABkcnMvZG93bnJldi54bWxEj0FrwkAUhO8F/8PyCr3VjR4Sia5SBEGo&#10;l0bb8yP7TJZk34bdrYn99d1CweMwM98wm91ke3EjH4xjBYt5BoK4dtpwo+ByPryuQISIrLF3TAru&#10;FGC3nT1tsNRu5A+6VbERCcKhRAVtjEMpZahbshjmbiBO3tV5izFJ30jtcUxw28tlluXSouG00OJA&#10;+5bqrvq2ClbH9yX9nL0puulTF1/UmdM+U+rleXpbg4g0xUf4v33UCvIF/H1JP0B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Yos88MAAADbAAAADwAAAAAAAAAAAAAAAACf&#10;AgAAZHJzL2Rvd25yZXYueG1sUEsFBgAAAAAEAAQA9wAAAI8DAAAAAA==&#10;">
                  <v:imagedata r:id="rId25" o:title="" cropleft="5182f"/>
                  <v:path arrowok="t"/>
                </v:shape>
                <v:shape id="Text Box 34" o:spid="_x0000_s1049" type="#_x0000_t202" style="position:absolute;left:4608;top:25017;width:503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/BpcUA&#10;AADbAAAADwAAAGRycy9kb3ducmV2LnhtbESPQWsCMRSE70L/Q3iFXqRmq4uUrVFEKrRepFsvvT02&#10;z822m5clyer23xtB8DjMzDfMYjXYVpzIh8axgpdJBoK4crrhWsHhe/v8CiJEZI2tY1LwTwFWy4fR&#10;AgvtzvxFpzLWIkE4FKjAxNgVUobKkMUwcR1x8o7OW4xJ+lpqj+cEt62cZtlcWmw4LRjsaGOo+it7&#10;q2Cf/+zNuD++79b5zH8e+s3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8GlxQAAANsAAAAPAAAAAAAAAAAAAAAAAJgCAABkcnMv&#10;ZG93bnJldi54bWxQSwUGAAAAAAQABAD1AAAAigMAAAAA&#10;" stroked="f">
                  <v:textbox style="mso-fit-shape-to-text:t" inset="0,0,0,0">
                    <w:txbxContent>
                      <w:p w14:paraId="20590C39" w14:textId="3AC8CEA2" w:rsidR="008F60F0" w:rsidRPr="005709D2" w:rsidRDefault="008F60F0" w:rsidP="00C0117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látható a pozíció szabályzó bemenete (pozíció hiba), valamint a Szabályzó kimenti jele.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A7306B">
        <w:rPr>
          <w:rFonts w:ascii="Times New Roman" w:hAnsi="Times New Roman" w:cs="Times New Roman"/>
          <w:sz w:val="24"/>
          <w:szCs w:val="24"/>
        </w:rPr>
        <w:tab/>
        <w:t>A grafikonról megfigyelhető hogy a kimeneti jel miként változik a hiba függvényében. Látható, ha a hiba 0 környékén van a szabályzó kimenete 0 lesz, és csak akkor mozdul ki, amikor a hiba kilép a sávból. A referencia jel a szimuláció során konstans értékű, ezért a nem idézheti elő az érzéketlenségi sávból való</w:t>
      </w:r>
    </w:p>
    <w:p w14:paraId="0A0EC462" w14:textId="77777777" w:rsidR="004A400F" w:rsidRPr="00A7306B" w:rsidRDefault="004A400F" w:rsidP="00B07338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Toc417007786"/>
      <w:r w:rsidRPr="00A7306B">
        <w:rPr>
          <w:rFonts w:ascii="Times New Roman" w:hAnsi="Times New Roman" w:cs="Times New Roman"/>
          <w:sz w:val="24"/>
          <w:szCs w:val="24"/>
        </w:rPr>
        <w:t>Hardveres mérések</w:t>
      </w:r>
      <w:bookmarkEnd w:id="12"/>
    </w:p>
    <w:p w14:paraId="7390AB74" w14:textId="77777777" w:rsidR="002152DC" w:rsidRPr="00A7306B" w:rsidRDefault="002152DC" w:rsidP="00B07338">
      <w:pPr>
        <w:pStyle w:val="Heading3"/>
        <w:spacing w:line="360" w:lineRule="auto"/>
        <w:jc w:val="both"/>
      </w:pPr>
      <w:bookmarkStart w:id="13" w:name="_Toc417007787"/>
      <w:r w:rsidRPr="00A7306B">
        <w:t>Dc motor sebesség szabályzása mérőstandon</w:t>
      </w:r>
      <w:bookmarkEnd w:id="13"/>
    </w:p>
    <w:p w14:paraId="100E88C4" w14:textId="0E93AAFE" w:rsidR="002152DC" w:rsidRPr="00A7306B" w:rsidRDefault="002152DC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 </w:t>
      </w:r>
      <w:r w:rsidR="007976A8" w:rsidRPr="00A7306B">
        <w:rPr>
          <w:rFonts w:ascii="Times New Roman" w:hAnsi="Times New Roman" w:cs="Times New Roman"/>
          <w:sz w:val="24"/>
          <w:szCs w:val="24"/>
        </w:rPr>
        <w:t>sebesség</w:t>
      </w:r>
      <w:r w:rsidR="00942B2A" w:rsidRPr="00A7306B">
        <w:rPr>
          <w:rFonts w:ascii="Times New Roman" w:hAnsi="Times New Roman" w:cs="Times New Roman"/>
          <w:sz w:val="24"/>
          <w:szCs w:val="24"/>
        </w:rPr>
        <w:t xml:space="preserve"> szabályzás</w:t>
      </w:r>
      <w:r w:rsidR="00CA31EE" w:rsidRPr="00A7306B">
        <w:rPr>
          <w:rFonts w:ascii="Times New Roman" w:hAnsi="Times New Roman" w:cs="Times New Roman"/>
          <w:sz w:val="24"/>
          <w:szCs w:val="24"/>
        </w:rPr>
        <w:t>hoz</w:t>
      </w:r>
      <w:r w:rsidR="00942B2A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 xml:space="preserve">szükséges érzékelőt az általam </w:t>
      </w:r>
      <w:r w:rsidR="007976A8" w:rsidRPr="00A7306B">
        <w:rPr>
          <w:rFonts w:ascii="Times New Roman" w:hAnsi="Times New Roman" w:cs="Times New Roman"/>
          <w:sz w:val="24"/>
          <w:szCs w:val="24"/>
        </w:rPr>
        <w:t>megvalósított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7976A8" w:rsidRPr="00A7306B">
        <w:rPr>
          <w:rFonts w:ascii="Times New Roman" w:hAnsi="Times New Roman" w:cs="Times New Roman"/>
          <w:sz w:val="24"/>
          <w:szCs w:val="24"/>
        </w:rPr>
        <w:t>inkrementális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CA31EE" w:rsidRPr="00A7306B">
        <w:rPr>
          <w:rFonts w:ascii="Times New Roman" w:hAnsi="Times New Roman" w:cs="Times New Roman"/>
          <w:sz w:val="24"/>
          <w:szCs w:val="24"/>
        </w:rPr>
        <w:t xml:space="preserve">jeladó </w:t>
      </w:r>
      <w:r w:rsidR="007976A8" w:rsidRPr="00A7306B">
        <w:rPr>
          <w:rFonts w:ascii="Times New Roman" w:hAnsi="Times New Roman" w:cs="Times New Roman"/>
          <w:sz w:val="24"/>
          <w:szCs w:val="24"/>
        </w:rPr>
        <w:t>segítségével</w:t>
      </w:r>
      <w:r w:rsidRPr="00A7306B">
        <w:rPr>
          <w:rFonts w:ascii="Times New Roman" w:hAnsi="Times New Roman" w:cs="Times New Roman"/>
          <w:sz w:val="24"/>
          <w:szCs w:val="24"/>
        </w:rPr>
        <w:t xml:space="preserve"> oldjuk meg. A motor egy H </w:t>
      </w:r>
      <w:r w:rsidR="007976A8" w:rsidRPr="00A7306B">
        <w:rPr>
          <w:rFonts w:ascii="Times New Roman" w:hAnsi="Times New Roman" w:cs="Times New Roman"/>
          <w:sz w:val="24"/>
          <w:szCs w:val="24"/>
        </w:rPr>
        <w:t>hídba</w:t>
      </w:r>
      <w:r w:rsidRPr="00A7306B">
        <w:rPr>
          <w:rFonts w:ascii="Times New Roman" w:hAnsi="Times New Roman" w:cs="Times New Roman"/>
          <w:sz w:val="24"/>
          <w:szCs w:val="24"/>
        </w:rPr>
        <w:t xml:space="preserve"> van </w:t>
      </w:r>
      <w:r w:rsidR="007976A8" w:rsidRPr="00A7306B">
        <w:rPr>
          <w:rFonts w:ascii="Times New Roman" w:hAnsi="Times New Roman" w:cs="Times New Roman"/>
          <w:sz w:val="24"/>
          <w:szCs w:val="24"/>
        </w:rPr>
        <w:t>kötve négy N csatornás M</w:t>
      </w:r>
      <w:r w:rsidR="00CA31EE" w:rsidRPr="00A7306B">
        <w:rPr>
          <w:rFonts w:ascii="Times New Roman" w:hAnsi="Times New Roman" w:cs="Times New Roman"/>
          <w:sz w:val="24"/>
          <w:szCs w:val="24"/>
        </w:rPr>
        <w:t>OSFET</w:t>
      </w:r>
      <w:r w:rsidR="007976A8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942B2A" w:rsidRPr="00A7306B">
        <w:rPr>
          <w:rFonts w:ascii="Times New Roman" w:hAnsi="Times New Roman" w:cs="Times New Roman"/>
          <w:sz w:val="24"/>
          <w:szCs w:val="24"/>
        </w:rPr>
        <w:t>tranzisztor</w:t>
      </w:r>
      <w:r w:rsidR="007976A8" w:rsidRPr="00A7306B">
        <w:rPr>
          <w:rFonts w:ascii="Times New Roman" w:hAnsi="Times New Roman" w:cs="Times New Roman"/>
          <w:sz w:val="24"/>
          <w:szCs w:val="24"/>
        </w:rPr>
        <w:t xml:space="preserve"> s</w:t>
      </w:r>
      <w:r w:rsidR="00942B2A" w:rsidRPr="00A7306B">
        <w:rPr>
          <w:rFonts w:ascii="Times New Roman" w:hAnsi="Times New Roman" w:cs="Times New Roman"/>
          <w:sz w:val="24"/>
          <w:szCs w:val="24"/>
        </w:rPr>
        <w:t>egítségével. A híd bemenetei</w:t>
      </w:r>
      <w:r w:rsidR="007976A8" w:rsidRPr="00A7306B">
        <w:rPr>
          <w:rFonts w:ascii="Times New Roman" w:hAnsi="Times New Roman" w:cs="Times New Roman"/>
          <w:sz w:val="24"/>
          <w:szCs w:val="24"/>
        </w:rPr>
        <w:t xml:space="preserve"> 5V logikai szintű PWM</w:t>
      </w:r>
      <w:r w:rsidR="00CA31EE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20232B" w:rsidRPr="00A7306B">
        <w:rPr>
          <w:rFonts w:ascii="Times New Roman" w:hAnsi="Times New Roman" w:cs="Times New Roman"/>
          <w:sz w:val="24"/>
          <w:szCs w:val="24"/>
        </w:rPr>
        <w:t>(kitöltési tényezője maximálisan 99% lehet)</w:t>
      </w:r>
      <w:r w:rsidR="007976A8" w:rsidRPr="00A7306B">
        <w:rPr>
          <w:rFonts w:ascii="Times New Roman" w:hAnsi="Times New Roman" w:cs="Times New Roman"/>
          <w:sz w:val="24"/>
          <w:szCs w:val="24"/>
        </w:rPr>
        <w:t xml:space="preserve"> és DIR</w:t>
      </w:r>
      <w:r w:rsidR="00CA31EE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7976A8" w:rsidRPr="00A7306B">
        <w:rPr>
          <w:rFonts w:ascii="Times New Roman" w:hAnsi="Times New Roman" w:cs="Times New Roman"/>
          <w:sz w:val="24"/>
          <w:szCs w:val="24"/>
        </w:rPr>
        <w:t>(irány, segítségével megadhatjuk a motor forgási irányát.)</w:t>
      </w:r>
    </w:p>
    <w:p w14:paraId="18A171FD" w14:textId="77777777" w:rsidR="007976A8" w:rsidRPr="00A7306B" w:rsidRDefault="00942B2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Az FPGA I/O kivezeté</w:t>
      </w:r>
      <w:r w:rsidR="007976A8" w:rsidRPr="00A7306B">
        <w:rPr>
          <w:rFonts w:ascii="Times New Roman" w:hAnsi="Times New Roman" w:cs="Times New Roman"/>
          <w:sz w:val="24"/>
          <w:szCs w:val="24"/>
        </w:rPr>
        <w:t xml:space="preserve">sei 3,3V logikai szinten </w:t>
      </w:r>
      <w:r w:rsidR="0020232B" w:rsidRPr="00A7306B">
        <w:rPr>
          <w:rFonts w:ascii="Times New Roman" w:hAnsi="Times New Roman" w:cs="Times New Roman"/>
          <w:sz w:val="24"/>
          <w:szCs w:val="24"/>
        </w:rPr>
        <w:t>vannak</w:t>
      </w:r>
      <w:r w:rsidR="007976A8" w:rsidRPr="00A7306B">
        <w:rPr>
          <w:rFonts w:ascii="Times New Roman" w:hAnsi="Times New Roman" w:cs="Times New Roman"/>
          <w:sz w:val="24"/>
          <w:szCs w:val="24"/>
        </w:rPr>
        <w:t>, ezért kell egy szintillesztést végeznünk 3,3V ról 5V-ra.</w:t>
      </w:r>
    </w:p>
    <w:p w14:paraId="049EC5E3" w14:textId="77777777" w:rsidR="001B5B25" w:rsidRPr="00A7306B" w:rsidRDefault="0020232B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 szin</w:t>
      </w:r>
      <w:r w:rsidR="007976A8" w:rsidRPr="00A7306B">
        <w:rPr>
          <w:rFonts w:ascii="Times New Roman" w:hAnsi="Times New Roman" w:cs="Times New Roman"/>
          <w:sz w:val="24"/>
          <w:szCs w:val="24"/>
        </w:rPr>
        <w:t>t</w:t>
      </w:r>
      <w:r w:rsidRPr="00A7306B">
        <w:rPr>
          <w:rFonts w:ascii="Times New Roman" w:hAnsi="Times New Roman" w:cs="Times New Roman"/>
          <w:sz w:val="24"/>
          <w:szCs w:val="24"/>
        </w:rPr>
        <w:t xml:space="preserve"> ill</w:t>
      </w:r>
      <w:r w:rsidR="007976A8" w:rsidRPr="00A7306B">
        <w:rPr>
          <w:rFonts w:ascii="Times New Roman" w:hAnsi="Times New Roman" w:cs="Times New Roman"/>
          <w:sz w:val="24"/>
          <w:szCs w:val="24"/>
        </w:rPr>
        <w:t>e</w:t>
      </w:r>
      <w:r w:rsidRPr="00A7306B">
        <w:rPr>
          <w:rFonts w:ascii="Times New Roman" w:hAnsi="Times New Roman" w:cs="Times New Roman"/>
          <w:sz w:val="24"/>
          <w:szCs w:val="24"/>
        </w:rPr>
        <w:t>sztés csak egyirányú, az FPGA-tól kimeneti irányba.</w:t>
      </w:r>
      <w:r w:rsidR="00C638CF" w:rsidRPr="00A7306B">
        <w:rPr>
          <w:rFonts w:ascii="Times New Roman" w:hAnsi="Times New Roman" w:cs="Times New Roman"/>
          <w:sz w:val="24"/>
          <w:szCs w:val="24"/>
        </w:rPr>
        <w:tab/>
        <w:t xml:space="preserve">A motor tengelyére vagy a </w:t>
      </w:r>
      <w:r w:rsidR="00942B2A" w:rsidRPr="00A7306B">
        <w:rPr>
          <w:rFonts w:ascii="Times New Roman" w:hAnsi="Times New Roman" w:cs="Times New Roman"/>
          <w:sz w:val="24"/>
          <w:szCs w:val="24"/>
        </w:rPr>
        <w:t>mozgatót mechanizmusra rögzített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 inkrementális tárcsa segítségével tudjuk mérni a motor elfordulását. A motor sebességét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imp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Ts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942B2A" w:rsidRPr="00A7306B">
        <w:rPr>
          <w:rFonts w:ascii="Times New Roman" w:hAnsi="Times New Roman" w:cs="Times New Roman"/>
          <w:sz w:val="24"/>
          <w:szCs w:val="24"/>
        </w:rPr>
        <w:t>-ben vagyis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 im</w:t>
      </w:r>
      <w:r w:rsidR="00942B2A" w:rsidRPr="00A7306B">
        <w:rPr>
          <w:rFonts w:ascii="Times New Roman" w:hAnsi="Times New Roman" w:cs="Times New Roman"/>
          <w:sz w:val="24"/>
          <w:szCs w:val="24"/>
        </w:rPr>
        <w:t xml:space="preserve">pulzus per </w:t>
      </w:r>
      <w:r w:rsidR="00942B2A" w:rsidRPr="00A7306B">
        <w:rPr>
          <w:rFonts w:ascii="Times New Roman" w:hAnsi="Times New Roman" w:cs="Times New Roman"/>
          <w:sz w:val="24"/>
          <w:szCs w:val="24"/>
        </w:rPr>
        <w:lastRenderedPageBreak/>
        <w:t>mintavételben mérjük, így a referencia sebességet is ebben a mértékegységben kell megadnunk, ezért átalakítást kell végezünk a következő összefüggés szerint.</w:t>
      </w:r>
    </w:p>
    <w:p w14:paraId="5A1A5A2C" w14:textId="77777777" w:rsidR="001C1063" w:rsidRPr="00A7306B" w:rsidRDefault="001F579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N-tárcsa felbontás,</m:t>
          </m:r>
        </m:oMath>
      </m:oMathPara>
    </w:p>
    <w:p w14:paraId="4002397A" w14:textId="77777777" w:rsidR="001C1063" w:rsidRPr="00A7306B" w:rsidRDefault="0000084E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Ts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-mintavételi periódus s ban,</m:t>
          </m:r>
        </m:oMath>
      </m:oMathPara>
    </w:p>
    <w:p w14:paraId="3063E1F3" w14:textId="77777777" w:rsidR="001C1063" w:rsidRPr="00A7306B" w:rsidRDefault="001F579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mért  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-mintavételi periódus alat érkezett impulzusok száma</m:t>
          </m:r>
        </m:oMath>
      </m:oMathPara>
    </w:p>
    <w:p w14:paraId="02DFFEF3" w14:textId="77777777" w:rsidR="00942B2A" w:rsidRPr="00A7306B" w:rsidRDefault="001F579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ω-szögsebesség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rad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ban</m:t>
          </m:r>
        </m:oMath>
      </m:oMathPara>
    </w:p>
    <w:p w14:paraId="66445152" w14:textId="77777777" w:rsidR="001F5794" w:rsidRPr="00A7306B" w:rsidRDefault="001F579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ω=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2π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mért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Ts</m:t>
                  </m:r>
                </m:sub>
              </m:sSub>
            </m:den>
          </m:f>
        </m:oMath>
      </m:oMathPara>
    </w:p>
    <w:p w14:paraId="65F0949A" w14:textId="77777777" w:rsidR="001C1063" w:rsidRPr="00A7306B" w:rsidRDefault="001C1063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 fenti képletben mindig csak egy ismeretlen van attól függően hogy referencia értéket kel számolnunk akkor az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mért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 xml:space="preserve"> paramétert fejezzük ki, vagy az </w:t>
      </w:r>
      <m:oMath>
        <m:r>
          <w:rPr>
            <w:rFonts w:ascii="Cambria Math" w:hAnsi="Cambria Math" w:cs="Times New Roman"/>
            <w:sz w:val="24"/>
            <w:szCs w:val="24"/>
          </w:rPr>
          <m:t>ω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paramétert.</w:t>
      </w:r>
    </w:p>
    <w:p w14:paraId="303E2690" w14:textId="054F1AAB" w:rsidR="004C77DC" w:rsidRPr="00A7306B" w:rsidRDefault="0000617B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kilépést.</w:t>
      </w:r>
    </w:p>
    <w:p w14:paraId="4F5777DE" w14:textId="57679F81" w:rsidR="00921847" w:rsidRPr="00A7306B" w:rsidRDefault="00921847" w:rsidP="00B07338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_Toc417007788"/>
      <w:r w:rsidRPr="00A7306B">
        <w:rPr>
          <w:rFonts w:ascii="Times New Roman" w:hAnsi="Times New Roman" w:cs="Times New Roman"/>
          <w:sz w:val="24"/>
          <w:szCs w:val="24"/>
        </w:rPr>
        <w:t xml:space="preserve">Sebesség és </w:t>
      </w:r>
      <w:r w:rsidR="001F6D44" w:rsidRPr="00A7306B">
        <w:rPr>
          <w:rFonts w:ascii="Times New Roman" w:hAnsi="Times New Roman" w:cs="Times New Roman"/>
          <w:sz w:val="24"/>
          <w:szCs w:val="24"/>
        </w:rPr>
        <w:t>pozíció szabályzót tartalmazó IP mag generálása System Generator</w:t>
      </w:r>
      <w:r w:rsidRPr="00A7306B">
        <w:rPr>
          <w:rFonts w:ascii="Times New Roman" w:hAnsi="Times New Roman" w:cs="Times New Roman"/>
          <w:sz w:val="24"/>
          <w:szCs w:val="24"/>
        </w:rPr>
        <w:t>ban</w:t>
      </w:r>
      <w:bookmarkEnd w:id="14"/>
    </w:p>
    <w:p w14:paraId="6629EB07" w14:textId="052E4B2D" w:rsidR="001F6D44" w:rsidRDefault="001F6D44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 w:rsidRPr="00A7306B">
        <w:rPr>
          <w:lang w:val="hu-HU"/>
        </w:rPr>
        <w:t xml:space="preserve">Az </w:t>
      </w:r>
      <w:r w:rsidR="00A7306B" w:rsidRPr="00A7306B">
        <w:rPr>
          <w:lang w:val="hu-HU"/>
        </w:rPr>
        <w:t>eddig</w:t>
      </w:r>
      <w:r w:rsidRPr="00A7306B">
        <w:rPr>
          <w:lang w:val="hu-HU"/>
        </w:rPr>
        <w:t xml:space="preserve"> </w:t>
      </w:r>
      <w:r w:rsidR="00A7306B" w:rsidRPr="00A7306B">
        <w:rPr>
          <w:lang w:val="hu-HU"/>
        </w:rPr>
        <w:t>megépítet,</w:t>
      </w:r>
      <w:r w:rsidRPr="00A7306B">
        <w:rPr>
          <w:lang w:val="hu-HU"/>
        </w:rPr>
        <w:t xml:space="preserve"> modulokat összekötve alkotunk egy nagy modult </w:t>
      </w:r>
      <w:r w:rsidR="00A7306B" w:rsidRPr="00A7306B">
        <w:rPr>
          <w:lang w:val="hu-HU"/>
        </w:rPr>
        <w:t>amely</w:t>
      </w:r>
      <w:r w:rsidRPr="00A7306B">
        <w:rPr>
          <w:lang w:val="hu-HU"/>
        </w:rPr>
        <w:t xml:space="preserve"> tartalmazza a </w:t>
      </w:r>
      <w:r w:rsidR="00A7306B" w:rsidRPr="00A7306B">
        <w:rPr>
          <w:lang w:val="hu-HU"/>
        </w:rPr>
        <w:t>sebesség</w:t>
      </w:r>
      <w:r w:rsidRPr="00A7306B">
        <w:rPr>
          <w:lang w:val="hu-HU"/>
        </w:rPr>
        <w:t xml:space="preserve"> és a pozíció </w:t>
      </w:r>
      <w:r w:rsidR="00A7306B" w:rsidRPr="00A7306B">
        <w:rPr>
          <w:lang w:val="hu-HU"/>
        </w:rPr>
        <w:t>szabályzási hurkokhoz</w:t>
      </w:r>
      <w:r w:rsidRPr="00A7306B">
        <w:rPr>
          <w:lang w:val="hu-HU"/>
        </w:rPr>
        <w:t xml:space="preserve"> szükséges elemeket. A </w:t>
      </w:r>
      <w:r w:rsidR="00A7306B" w:rsidRPr="00A7306B">
        <w:rPr>
          <w:lang w:val="hu-HU"/>
        </w:rPr>
        <w:t>szabályzók</w:t>
      </w:r>
      <w:r w:rsidRPr="00A7306B">
        <w:rPr>
          <w:lang w:val="hu-HU"/>
        </w:rPr>
        <w:t xml:space="preserve"> referencia bemeneteit </w:t>
      </w:r>
      <w:r w:rsidR="00A7306B" w:rsidRPr="00A7306B">
        <w:rPr>
          <w:lang w:val="hu-HU"/>
        </w:rPr>
        <w:t>osztott</w:t>
      </w:r>
      <w:r w:rsidRPr="00A7306B">
        <w:rPr>
          <w:lang w:val="hu-HU"/>
        </w:rPr>
        <w:t xml:space="preserve"> regiszterekkel </w:t>
      </w:r>
      <w:r w:rsidR="00A7306B" w:rsidRPr="00A7306B">
        <w:rPr>
          <w:lang w:val="hu-HU"/>
        </w:rPr>
        <w:t>írjuk</w:t>
      </w:r>
      <w:r w:rsidRPr="00A7306B">
        <w:rPr>
          <w:lang w:val="hu-HU"/>
        </w:rPr>
        <w:t xml:space="preserve"> elő microBaze </w:t>
      </w:r>
      <w:r w:rsidR="00A7306B" w:rsidRPr="00A7306B">
        <w:rPr>
          <w:lang w:val="hu-HU"/>
        </w:rPr>
        <w:t>processzor</w:t>
      </w:r>
      <w:r w:rsidRPr="00A7306B">
        <w:rPr>
          <w:lang w:val="hu-HU"/>
        </w:rPr>
        <w:t xml:space="preserve"> segítségével.</w:t>
      </w:r>
      <w:r w:rsidR="00A7306B" w:rsidRPr="00A7306B">
        <w:rPr>
          <w:lang w:val="hu-HU"/>
        </w:rPr>
        <w:t xml:space="preserve"> Mindkét szabályzó tartalmazza a PWM generátort, és a sebesség mérő modult (counterSebesseg).A két inkrementális érzékelő jeleit egyetlen modul segítségével dolgoztam fel (Inkremntális_ Jelfeldolgozó_2_érzékelő), amely megfelel két BlackBox1 nevű modulnak az inkrementális szenzort tárgyaló fejezetből</w:t>
      </w:r>
      <w:r w:rsidR="00A7306B">
        <w:rPr>
          <w:lang w:val="hu-HU"/>
        </w:rPr>
        <w:t>.</w:t>
      </w:r>
      <w:r w:rsidR="00A7306B" w:rsidRPr="00A7306B">
        <w:rPr>
          <w:lang w:val="hu-HU"/>
        </w:rPr>
        <w:t xml:space="preserve"> </w:t>
      </w:r>
    </w:p>
    <w:p w14:paraId="5C06A73B" w14:textId="259E71F9" w:rsidR="00A7306B" w:rsidRDefault="00A7306B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>
        <w:rPr>
          <w:lang w:val="hu-HU"/>
        </w:rPr>
        <w:t>A robot forgó talpának a pozíció változása</w:t>
      </w:r>
      <w:r w:rsidR="00B07338">
        <w:rPr>
          <w:lang w:val="hu-HU"/>
        </w:rPr>
        <w:t xml:space="preserve"> a sebességet generál a kisKerék nél, ezért megváltozik a lánctalp sebessége, ha a talajhoz viszonyítva. A sebesség szabályozó referencia bemenetéthez hozzá kell adni a pozíció változását megszorozva egy arányosáig tényezővel.</w:t>
      </w:r>
    </w:p>
    <w:p w14:paraId="05B10748" w14:textId="712529B9" w:rsidR="00B07338" w:rsidRPr="00482CE2" w:rsidRDefault="00B07338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>
        <w:rPr>
          <w:lang w:val="hu-HU"/>
        </w:rPr>
        <w:t xml:space="preserve">A 6.3 képen látható az 1 forgó talp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</m:oMath>
      <w:r>
        <w:rPr>
          <w:lang w:val="hu-HU"/>
        </w:rPr>
        <w:t xml:space="preserve"> sebességet generál az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f</m:t>
            </m:r>
          </m:e>
          <m:sub>
            <m:r>
              <w:rPr>
                <w:rFonts w:ascii="Cambria Math" w:hAnsi="Cambria Math"/>
                <w:lang w:val="hu-HU"/>
              </w:rPr>
              <m:t>i</m:t>
            </m:r>
          </m:sub>
        </m:sSub>
      </m:oMath>
      <w:r>
        <w:rPr>
          <w:lang w:val="hu-HU"/>
        </w:rPr>
        <w:t xml:space="preserve"> kör mentén, a robot</w:t>
      </w:r>
      <w:r w:rsidR="00482CE2">
        <w:rPr>
          <w:lang w:val="hu-HU"/>
        </w:rPr>
        <w:t xml:space="preserve"> lánctalpának az aktuális sebessége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  <m:r>
          <w:rPr>
            <w:rFonts w:ascii="Cambria Math" w:hAnsi="Cambria Math"/>
            <w:lang w:val="hu-HU"/>
          </w:rPr>
          <m:t>.</m:t>
        </m:r>
      </m:oMath>
    </w:p>
    <w:p w14:paraId="10B59E4A" w14:textId="55CA79C2" w:rsidR="00482CE2" w:rsidRPr="00AF6459" w:rsidRDefault="00482CE2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=V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  <w:lang w:val="hu-H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i</m:t>
                  </m:r>
                </m:sub>
              </m:sSub>
            </m:sub>
          </m:sSub>
        </m:oMath>
      </m:oMathPara>
    </w:p>
    <w:p w14:paraId="0B3988C1" w14:textId="05B18C5E" w:rsidR="002C587A" w:rsidRDefault="00715701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>
        <w:rPr>
          <w:lang w:val="hu-HU"/>
        </w:rPr>
        <w:t>A sebeségek összeadását 1.10</w:t>
      </w:r>
      <w:r w:rsidR="00AF6459">
        <w:rPr>
          <w:lang w:val="hu-HU"/>
        </w:rPr>
        <w:t xml:space="preserve"> képen látható Mult, Mux, AddSub1 végzik, az összeadást ki vagy be kapcsolhatjuk a </w:t>
      </w:r>
      <w:r w:rsidR="002C587A">
        <w:rPr>
          <w:lang w:val="hu-HU"/>
        </w:rPr>
        <w:t>Config regiszter negyedik bitjével.</w:t>
      </w:r>
    </w:p>
    <w:p w14:paraId="0762B570" w14:textId="77777777" w:rsidR="00715701" w:rsidRDefault="00715701" w:rsidP="00B07338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</w:p>
    <w:p w14:paraId="65830798" w14:textId="03DB4197" w:rsidR="00715701" w:rsidRPr="00A7306B" w:rsidRDefault="00715701" w:rsidP="00715701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>
        <w:rPr>
          <w:b/>
          <w:u w:val="single"/>
          <w:lang w:val="hu-HU"/>
        </w:rPr>
        <w:lastRenderedPageBreak/>
        <w:t>Config regiszter</w:t>
      </w:r>
      <w:r>
        <w:rPr>
          <w:lang w:val="hu-HU"/>
        </w:rPr>
        <w:t>:</w:t>
      </w:r>
      <w:r w:rsidR="002C587A"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620EDE40" wp14:editId="19B4A677">
                <wp:simplePos x="0" y="0"/>
                <wp:positionH relativeFrom="column">
                  <wp:posOffset>-266712</wp:posOffset>
                </wp:positionH>
                <wp:positionV relativeFrom="paragraph">
                  <wp:posOffset>0</wp:posOffset>
                </wp:positionV>
                <wp:extent cx="6356350" cy="3110865"/>
                <wp:effectExtent l="0" t="0" r="6350" b="0"/>
                <wp:wrapTopAndBottom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6350" cy="3110865"/>
                          <a:chOff x="0" y="0"/>
                          <a:chExt cx="6356350" cy="3110865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350" cy="27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0" y="2838450"/>
                            <a:ext cx="635635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46ACE18" w14:textId="34FA0388" w:rsidR="008F60F0" w:rsidRPr="00E51BB3" w:rsidRDefault="008F60F0" w:rsidP="002C587A">
                              <w:pPr>
                                <w:pStyle w:val="Caption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Osztott regiszterek elnevezése és Típusa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EDE40" id="Group 172" o:spid="_x0000_s1050" style="position:absolute;left:0;text-align:left;margin-left:-21pt;margin-top:0;width:500.5pt;height:244.95pt;z-index:251831296" coordsize="63563,3110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">
                <v:shape id="Picture 170" o:spid="_x0000_s1051" type="#_x0000_t75" style="position:absolute;width:63563;height:27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kzYTGAAAA3AAAAA8AAABkcnMvZG93bnJldi54bWxEj0FrwkAQhe+F/odlCt7qpkGsja4ihYoe&#10;CjVW8Dhkx00wOxuyW43/vnMo9DbDe/PeN4vV4Ft1pT42gQ28jDNQxFWwDTsD34eP5xmomJAttoHJ&#10;wJ0irJaPDwssbLjxnq5lckpCOBZooE6pK7SOVU0e4zh0xKKdQ+8xydo7bXu8SbhvdZ5lU+2xYWmo&#10;saP3mqpL+eMNbPPL/Vh+HvRmPXNucpq+5V+7ZMzoaVjPQSUa0r/573prBf9V8OUZmUA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eTNhMYAAADcAAAADwAAAAAAAAAAAAAA&#10;AACfAgAAZHJzL2Rvd25yZXYueG1sUEsFBgAAAAAEAAQA9wAAAJIDAAAAAA==&#10;">
                  <v:imagedata r:id="rId27" o:title=""/>
                  <v:path arrowok="t"/>
                </v:shape>
                <v:shape id="Text Box 171" o:spid="_x0000_s1052" type="#_x0000_t202" style="position:absolute;top:28384;width:63563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/kMQA&#10;AADcAAAADwAAAGRycy9kb3ducmV2LnhtbERPTWsCMRC9C/0PYQq9iGatYmU1ikgLthfp1ou3YTNu&#10;VjeTJcnq9t83hUJv83ifs9r0thE38qF2rGAyzkAQl07XXCk4fr2NFiBCRNbYOCYF3xRgs34YrDDX&#10;7s6fdCtiJVIIhxwVmBjbXMpQGrIYxq4lTtzZeYsxQV9J7fGewm0jn7NsLi3WnBoMtrQzVF6Lzio4&#10;zE4HM+zOrx/b2dS/H7vd/FIVSj099tsliEh9/Bf/ufc6zX+Z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8/5DEAAAA3AAAAA8AAAAAAAAAAAAAAAAAmAIAAGRycy9k&#10;b3ducmV2LnhtbFBLBQYAAAAABAAEAPUAAACJAwAAAAA=&#10;" stroked="f">
                  <v:textbox style="mso-fit-shape-to-text:t" inset="0,0,0,0">
                    <w:txbxContent>
                      <w:p w14:paraId="146ACE18" w14:textId="34FA0388" w:rsidR="008F60F0" w:rsidRPr="00E51BB3" w:rsidRDefault="008F60F0" w:rsidP="002C587A">
                        <w:pPr>
                          <w:pStyle w:val="Caption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Osztott regiszterek elnevezése és Típusa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C587A">
        <w:rPr>
          <w:lang w:val="hu-HU"/>
        </w:rPr>
        <w:t xml:space="preserve"> </w:t>
      </w:r>
    </w:p>
    <w:tbl>
      <w:tblPr>
        <w:tblStyle w:val="GridTable1Light"/>
        <w:tblW w:w="0" w:type="auto"/>
        <w:tblInd w:w="2065" w:type="dxa"/>
        <w:tblLook w:val="04A0" w:firstRow="1" w:lastRow="0" w:firstColumn="1" w:lastColumn="0" w:noHBand="0" w:noVBand="1"/>
      </w:tblPr>
      <w:tblGrid>
        <w:gridCol w:w="905"/>
        <w:gridCol w:w="2867"/>
        <w:gridCol w:w="2867"/>
      </w:tblGrid>
      <w:tr w:rsidR="00715701" w14:paraId="3C8DFD25" w14:textId="77777777" w:rsidTr="00731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2A6E7C43" w14:textId="1E338451" w:rsidR="00715701" w:rsidRDefault="00715701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Bit</w:t>
            </w:r>
          </w:p>
        </w:tc>
        <w:tc>
          <w:tcPr>
            <w:tcW w:w="2867" w:type="dxa"/>
          </w:tcPr>
          <w:p w14:paraId="3BEFF2C0" w14:textId="2D75064C" w:rsidR="00715701" w:rsidRDefault="00715701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=1</w:t>
            </w:r>
          </w:p>
        </w:tc>
        <w:tc>
          <w:tcPr>
            <w:tcW w:w="2867" w:type="dxa"/>
          </w:tcPr>
          <w:p w14:paraId="6BA1E2FD" w14:textId="7D7F5424" w:rsidR="00715701" w:rsidRDefault="00715701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=0</w:t>
            </w:r>
          </w:p>
        </w:tc>
      </w:tr>
      <w:tr w:rsidR="00715701" w14:paraId="61E4A917" w14:textId="77777777" w:rsidTr="00731358">
        <w:trPr>
          <w:trHeight w:val="11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2E354A63" w14:textId="7D6C5B68" w:rsidR="00715701" w:rsidRDefault="00596F87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0</w:t>
            </w:r>
          </w:p>
        </w:tc>
        <w:tc>
          <w:tcPr>
            <w:tcW w:w="2867" w:type="dxa"/>
          </w:tcPr>
          <w:p w14:paraId="6A30346C" w14:textId="5D7230F5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Letiltja a pozíció szabályzójának a PWM kimenetét.</w:t>
            </w:r>
          </w:p>
        </w:tc>
        <w:tc>
          <w:tcPr>
            <w:tcW w:w="2867" w:type="dxa"/>
          </w:tcPr>
          <w:p w14:paraId="4D73788D" w14:textId="6437B462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Engedélyezi a pozíció szabályzójának a PWM kimenetét.</w:t>
            </w:r>
          </w:p>
        </w:tc>
      </w:tr>
      <w:tr w:rsidR="00715701" w14:paraId="125CB687" w14:textId="77777777" w:rsidTr="00731358">
        <w:trPr>
          <w:trHeight w:val="11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1C37B877" w14:textId="124E19C7" w:rsidR="00715701" w:rsidRDefault="00596F87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1</w:t>
            </w:r>
          </w:p>
        </w:tc>
        <w:tc>
          <w:tcPr>
            <w:tcW w:w="2867" w:type="dxa"/>
          </w:tcPr>
          <w:p w14:paraId="08902829" w14:textId="77182A1F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Null átmenet engedélyezése a pozíció mérésénél</w:t>
            </w:r>
          </w:p>
        </w:tc>
        <w:tc>
          <w:tcPr>
            <w:tcW w:w="2867" w:type="dxa"/>
          </w:tcPr>
          <w:p w14:paraId="20AC704B" w14:textId="75BC2F76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Null átmenet tiltása a pozíció mérésénél</w:t>
            </w:r>
          </w:p>
        </w:tc>
      </w:tr>
      <w:tr w:rsidR="00715701" w14:paraId="73C71237" w14:textId="77777777" w:rsidTr="00731358">
        <w:trPr>
          <w:trHeight w:val="11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09D32540" w14:textId="79BC56BE" w:rsidR="00715701" w:rsidRDefault="00596F87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2</w:t>
            </w:r>
          </w:p>
        </w:tc>
        <w:tc>
          <w:tcPr>
            <w:tcW w:w="2867" w:type="dxa"/>
          </w:tcPr>
          <w:p w14:paraId="3CF71FF5" w14:textId="65413A59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Letiltja a sebesség szabályzójának a PWM kimenetét.</w:t>
            </w:r>
          </w:p>
        </w:tc>
        <w:tc>
          <w:tcPr>
            <w:tcW w:w="2867" w:type="dxa"/>
          </w:tcPr>
          <w:p w14:paraId="0448B151" w14:textId="658C688E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Engedélezi a sebesség szabályzójának a PWM kimenetét</w:t>
            </w:r>
          </w:p>
        </w:tc>
      </w:tr>
      <w:tr w:rsidR="00715701" w14:paraId="0E2E3701" w14:textId="77777777" w:rsidTr="00731358">
        <w:trPr>
          <w:trHeight w:val="7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3712C51D" w14:textId="6954F671" w:rsidR="00715701" w:rsidRDefault="00596F87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3</w:t>
            </w:r>
          </w:p>
        </w:tc>
        <w:tc>
          <w:tcPr>
            <w:tcW w:w="2867" w:type="dxa"/>
          </w:tcPr>
          <w:p w14:paraId="4975CBC2" w14:textId="30775615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Megfordítja a poziciomérő számolási irányát.</w:t>
            </w:r>
          </w:p>
        </w:tc>
        <w:tc>
          <w:tcPr>
            <w:tcW w:w="2867" w:type="dxa"/>
          </w:tcPr>
          <w:p w14:paraId="6620AA32" w14:textId="6950A38D" w:rsidR="00715701" w:rsidRDefault="000A2762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Megfordítja a poziciomérő számolási irányát</w:t>
            </w:r>
          </w:p>
        </w:tc>
      </w:tr>
      <w:tr w:rsidR="00715701" w14:paraId="1894C418" w14:textId="77777777" w:rsidTr="00731358">
        <w:trPr>
          <w:trHeight w:val="11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1E00D7FD" w14:textId="5AEC4901" w:rsidR="00715701" w:rsidRDefault="00596F87" w:rsidP="00596F87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hu-HU"/>
              </w:rPr>
            </w:pPr>
            <w:r>
              <w:rPr>
                <w:lang w:val="hu-HU"/>
              </w:rPr>
              <w:t>4</w:t>
            </w:r>
          </w:p>
        </w:tc>
        <w:tc>
          <w:tcPr>
            <w:tcW w:w="2867" w:type="dxa"/>
          </w:tcPr>
          <w:p w14:paraId="4ED07067" w14:textId="172C6694" w:rsidR="00715701" w:rsidRDefault="00565467" w:rsidP="00596F87">
            <w:pPr>
              <w:pStyle w:val="NormalWeb"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Megfordítja a sebességmérő számolási irányát.</w:t>
            </w:r>
          </w:p>
        </w:tc>
        <w:tc>
          <w:tcPr>
            <w:tcW w:w="2867" w:type="dxa"/>
          </w:tcPr>
          <w:p w14:paraId="216AC859" w14:textId="7C5BFD1B" w:rsidR="00715701" w:rsidRDefault="00565467" w:rsidP="00D85669">
            <w:pPr>
              <w:pStyle w:val="NormalWeb"/>
              <w:keepNext/>
              <w:spacing w:before="0" w:beforeAutospacing="0" w:after="0" w:afterAutospacing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Megfordítja a sebességmérő számolási irányát.</w:t>
            </w:r>
          </w:p>
        </w:tc>
      </w:tr>
    </w:tbl>
    <w:p w14:paraId="3D5E9BED" w14:textId="3082DA70" w:rsidR="001F6D44" w:rsidRPr="00A7306B" w:rsidRDefault="00D85669" w:rsidP="00D85669">
      <w:pPr>
        <w:pStyle w:val="Caption"/>
        <w:jc w:val="center"/>
      </w:pPr>
      <w:r>
        <w:t xml:space="preserve">Tábla. </w:t>
      </w:r>
      <w:r>
        <w:fldChar w:fldCharType="begin"/>
      </w:r>
      <w:r>
        <w:instrText xml:space="preserve"> SEQ Tábla.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A config regiszter bitjeinek a funkcioja</w:t>
      </w:r>
    </w:p>
    <w:p w14:paraId="50833ED5" w14:textId="531A1932" w:rsidR="001F6D44" w:rsidRPr="00A7306B" w:rsidRDefault="00715701" w:rsidP="00B07338">
      <w:pPr>
        <w:spacing w:line="360" w:lineRule="auto"/>
      </w:pPr>
      <w:r w:rsidRPr="00A7306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E81AC26" wp14:editId="4262D715">
                <wp:simplePos x="0" y="0"/>
                <wp:positionH relativeFrom="margin">
                  <wp:posOffset>-1537335</wp:posOffset>
                </wp:positionH>
                <wp:positionV relativeFrom="paragraph">
                  <wp:posOffset>1261110</wp:posOffset>
                </wp:positionV>
                <wp:extent cx="8897620" cy="6376035"/>
                <wp:effectExtent l="3492" t="0" r="2223" b="2222"/>
                <wp:wrapTopAndBottom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8897620" cy="6376035"/>
                          <a:chOff x="0" y="-1"/>
                          <a:chExt cx="5566410" cy="4041776"/>
                        </a:xfrm>
                      </wpg:grpSpPr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566410" cy="371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Text Box 164"/>
                        <wps:cNvSpPr txBox="1"/>
                        <wps:spPr>
                          <a:xfrm>
                            <a:off x="0" y="3769360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169AEA" w14:textId="12448641" w:rsidR="008F60F0" w:rsidRDefault="008F60F0" w:rsidP="001F6D44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A két szabályzót tartalmazó modul System generatoros felepitesben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1AC26" id="Group 165" o:spid="_x0000_s1053" style="position:absolute;margin-left:-121.05pt;margin-top:99.3pt;width:700.6pt;height:502.05pt;rotation:-90;z-index:251819008;mso-position-horizontal-relative:margin;mso-width-relative:margin;mso-height-relative:margin" coordorigin="" coordsize="55664,4041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">
                <v:shape id="Picture 160" o:spid="_x0000_s1054" type="#_x0000_t75" style="position:absolute;width:55664;height:37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UXE/FAAAA3AAAAA8AAABkcnMvZG93bnJldi54bWxEj0FvwjAMhe+T+A+RkXYbKTsg1hHQKNtA&#10;OwEDcbUa01ZrnKoJtPv3+IDEzdZ7fu/zbNG7Wl2pDZVnA+NRAoo497biwsDh9+tlCipEZIu1ZzLw&#10;TwEW88HTDFPrO97RdR8LJSEcUjRQxtikWoe8JIdh5Bti0c6+dRhlbQttW+wk3NX6NUkm2mHF0lBi&#10;Q1lJ+d/+4gx862x5Oq6320uWff7gpltN39YrY56H/cc7qEh9fJjv1xsr+BPBl2dkAj2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1FxPxQAAANwAAAAPAAAAAAAAAAAAAAAA&#10;AJ8CAABkcnMvZG93bnJldi54bWxQSwUGAAAAAAQABAD3AAAAkQMAAAAA&#10;">
                  <v:imagedata r:id="rId29" o:title=""/>
                  <v:path arrowok="t"/>
                </v:shape>
                <v:shape id="Text Box 164" o:spid="_x0000_s1055" type="#_x0000_t202" style="position:absolute;top:37693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NVqMMA&#10;AADcAAAADwAAAGRycy9kb3ducmV2LnhtbERPTWvCQBC9F/wPywheSt1USiipq2hSwUN70Iach+w0&#10;Cc3Oht3VxH/vFgq9zeN9zno7mV5cyfnOsoLnZQKCuLa640ZB+XV4egXhA7LG3jIpuJGH7Wb2sMZM&#10;25FPdD2HRsQQ9hkqaEMYMil93ZJBv7QDceS+rTMYInSN1A7HGG56uUqSVBrsODa0OFDeUv1zvhgF&#10;aeEu44nzx6J8/8DPoVlV+1ul1GI+7d5ABJrCv/jPfdRxfvoCv8/EC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4NVqMMAAADcAAAADwAAAAAAAAAAAAAAAACYAgAAZHJzL2Rv&#10;d25yZXYueG1sUEsFBgAAAAAEAAQA9QAAAIgDAAAAAA==&#10;" stroked="f">
                  <v:textbox inset="0,0,0,0">
                    <w:txbxContent>
                      <w:p w14:paraId="01169AEA" w14:textId="12448641" w:rsidR="008F60F0" w:rsidRDefault="008F60F0" w:rsidP="001F6D44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A két szabályzót tartalmazó modul System generatoros felepitesben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AC741E" w14:textId="3EE10F23" w:rsidR="00482CE2" w:rsidRDefault="00AF6459" w:rsidP="00482CE2">
      <w:pPr>
        <w:keepNext/>
        <w:spacing w:line="360" w:lineRule="auto"/>
        <w:jc w:val="both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5B0E89D4" wp14:editId="64E20EC7">
                <wp:simplePos x="0" y="0"/>
                <wp:positionH relativeFrom="margin">
                  <wp:align>right</wp:align>
                </wp:positionH>
                <wp:positionV relativeFrom="paragraph">
                  <wp:posOffset>4128337</wp:posOffset>
                </wp:positionV>
                <wp:extent cx="5566410" cy="3576320"/>
                <wp:effectExtent l="0" t="0" r="0" b="5080"/>
                <wp:wrapTopAndBottom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3576320"/>
                          <a:chOff x="0" y="0"/>
                          <a:chExt cx="5566410" cy="3576320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47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0" y="330390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FF6F86" w14:textId="334032DE" w:rsidR="008F60F0" w:rsidRPr="00EE0D97" w:rsidRDefault="008F60F0" w:rsidP="00AF645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.12 Sebesség Szabályzó és beavatkozó, PositionControl belső felépítése (kép 1.10)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E89D4" id="Group 169" o:spid="_x0000_s1056" style="position:absolute;left:0;text-align:left;margin-left:387.1pt;margin-top:325.05pt;width:438.3pt;height:281.6pt;z-index:251827200;mso-position-horizontal:right;mso-position-horizontal-relative:margin" coordsize="55664,3576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">
                <v:shape id="Picture 163" o:spid="_x0000_s1057" type="#_x0000_t75" style="position:absolute;width:55664;height:32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7cM7EAAAA3AAAAA8AAABkcnMvZG93bnJldi54bWxET0trwkAQvgv9D8sUvIhu2opImo20paFe&#10;PPgCj9PsNEmbnU2za4z/3hUEb/PxPSdZ9KYWHbWusqzgaRKBIM6trrhQsNtm4zkI55E11pZJwZkc&#10;LNKHQYKxtideU7fxhQgh7GJUUHrfxFK6vCSDbmIb4sD92NagD7AtpG7xFMJNLZ+jaCYNVhwaSmzo&#10;o6T8b3M0Craj9fun+XLT/6rLej5/739Xh0yp4WP/9grCU+/v4pt7qcP82QtcnwkXyPQ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7cM7EAAAA3AAAAA8AAAAAAAAAAAAAAAAA&#10;nwIAAGRycy9kb3ducmV2LnhtbFBLBQYAAAAABAAEAPcAAACQAwAAAAA=&#10;">
                  <v:imagedata r:id="rId31" o:title=""/>
                  <v:path arrowok="t"/>
                </v:shape>
                <v:shape id="Text Box 168" o:spid="_x0000_s1058" type="#_x0000_t202" style="position:absolute;top:33039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/A0McA&#10;AADcAAAADwAAAGRycy9kb3ducmV2LnhtbESPQUvDQBCF74L/YRnBi9iNWoKk3ZZSFNRLaezF25Cd&#10;ZlOzs2F308Z/7xwEbzO8N+99s1xPvldniqkLbOBhVoAiboLtuDVw+Hy9fwaVMrLFPjAZ+KEE69X1&#10;1RIrGy68p3OdWyUhnCo04HIeKq1T48hjmoWBWLRjiB6zrLHVNuJFwn2vH4ui1B47lgaHA20dNd/1&#10;6A3s5l87dzceXz4286f4fhi35amtjbm9mTYLUJmm/G/+u36zgl8KrT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fwNDHAAAA3AAAAA8AAAAAAAAAAAAAAAAAmAIAAGRy&#10;cy9kb3ducmV2LnhtbFBLBQYAAAAABAAEAPUAAACMAwAAAAA=&#10;" stroked="f">
                  <v:textbox style="mso-fit-shape-to-text:t" inset="0,0,0,0">
                    <w:txbxContent>
                      <w:p w14:paraId="7EFF6F86" w14:textId="334032DE" w:rsidR="008F60F0" w:rsidRPr="00EE0D97" w:rsidRDefault="008F60F0" w:rsidP="00AF645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.12 Sebesség Szabályzó és beavatkozó, PositionControl belső felépítése (kép 1.10)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3CF578D6" wp14:editId="4F5DD371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5566410" cy="3839845"/>
                <wp:effectExtent l="0" t="0" r="0" b="8255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3839845"/>
                          <a:chOff x="0" y="0"/>
                          <a:chExt cx="5566410" cy="3839845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509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Text Box 166"/>
                        <wps:cNvSpPr txBox="1"/>
                        <wps:spPr>
                          <a:xfrm>
                            <a:off x="0" y="3567430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F5EEB1F" w14:textId="2C06BA44" w:rsidR="008F60F0" w:rsidRPr="00A3447A" w:rsidRDefault="008F60F0" w:rsidP="00AF645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.11 Pozíció Szabályzó és beavatkozó SebessegControlModul belső felépítéses (kép1.10)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578D6" id="Group 167" o:spid="_x0000_s1059" style="position:absolute;left:0;text-align:left;margin-left:.05pt;margin-top:0;width:438.3pt;height:302.35pt;z-index:251823104" coordsize="55664,3839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">
                <v:shape id="Picture 162" o:spid="_x0000_s1060" type="#_x0000_t75" style="position:absolute;width:55664;height:35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AB13CAAAA3AAAAA8AAABkcnMvZG93bnJldi54bWxET9tqAjEQfRf8hzAF3zTrCla2RtGCIFQp&#10;aj9g3IybpZvJNom6/XtTKPg2h3Od+bKzjbiRD7VjBeNRBoK4dLrmSsHXaTOcgQgRWWPjmBT8UoDl&#10;ot+bY6HdnQ90O8ZKpBAOBSowMbaFlKE0ZDGMXEucuIvzFmOCvpLa4z2F20bmWTaVFmtODQZbejdU&#10;fh+vVsHh8pGP97vXz2ztVzzZm8n558xKDV661RuISF18iv/dW53mT3P4eyZd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AddwgAAANwAAAAPAAAAAAAAAAAAAAAAAJ8C&#10;AABkcnMvZG93bnJldi54bWxQSwUGAAAAAAQABAD3AAAAjgMAAAAA&#10;">
                  <v:imagedata r:id="rId33" o:title=""/>
                  <v:path arrowok="t"/>
                </v:shape>
                <v:shape id="Text Box 166" o:spid="_x0000_s1061" type="#_x0000_t202" style="position:absolute;top:35674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zxOcQA&#10;AADc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/P4fZMuk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M8TnEAAAA3AAAAA8AAAAAAAAAAAAAAAAAmAIAAGRycy9k&#10;b3ducmV2LnhtbFBLBQYAAAAABAAEAPUAAACJAwAAAAA=&#10;" stroked="f">
                  <v:textbox style="mso-fit-shape-to-text:t" inset="0,0,0,0">
                    <w:txbxContent>
                      <w:p w14:paraId="3F5EEB1F" w14:textId="2C06BA44" w:rsidR="008F60F0" w:rsidRPr="00A3447A" w:rsidRDefault="008F60F0" w:rsidP="00AF645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.11 Pozíció Szabályzó és beavatkozó SebessegControlModul belső felépítéses (kép1.10)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18A40F6" w14:textId="026EC176" w:rsidR="00AF6459" w:rsidRDefault="00AF6459" w:rsidP="00AF6459">
      <w:pPr>
        <w:keepNext/>
        <w:spacing w:line="360" w:lineRule="auto"/>
        <w:jc w:val="both"/>
      </w:pPr>
    </w:p>
    <w:p w14:paraId="68BB7FDD" w14:textId="77777777" w:rsidR="00E60B91" w:rsidRPr="00A7306B" w:rsidRDefault="0000617B" w:rsidP="00B07338">
      <w:pPr>
        <w:pStyle w:val="Heading1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5" w:name="_Toc417007789"/>
      <w:r w:rsidRPr="00A7306B">
        <w:rPr>
          <w:rFonts w:ascii="Times New Roman" w:hAnsi="Times New Roman" w:cs="Times New Roman"/>
          <w:sz w:val="24"/>
          <w:szCs w:val="24"/>
        </w:rPr>
        <w:t>Szenzorok</w:t>
      </w:r>
      <w:bookmarkEnd w:id="15"/>
    </w:p>
    <w:p w14:paraId="7C251E0B" w14:textId="77777777" w:rsidR="00C638CF" w:rsidRPr="00A7306B" w:rsidRDefault="00C638CF" w:rsidP="00B07338">
      <w:pPr>
        <w:pStyle w:val="Heading2"/>
        <w:spacing w:line="360" w:lineRule="auto"/>
        <w:jc w:val="both"/>
      </w:pPr>
      <w:bookmarkStart w:id="16" w:name="_Toc417007790"/>
      <w:r w:rsidRPr="00A7306B">
        <w:t>Inkrementális szenzor</w:t>
      </w:r>
      <w:bookmarkEnd w:id="16"/>
    </w:p>
    <w:p w14:paraId="36FE8741" w14:textId="3535AA46" w:rsidR="00C638CF" w:rsidRPr="00A7306B" w:rsidRDefault="00C638CF" w:rsidP="00B07338">
      <w:pPr>
        <w:pStyle w:val="Heading3"/>
        <w:spacing w:line="360" w:lineRule="auto"/>
        <w:jc w:val="both"/>
      </w:pPr>
      <w:bookmarkStart w:id="17" w:name="_Toc417007791"/>
      <w:r w:rsidRPr="00A7306B">
        <w:lastRenderedPageBreak/>
        <w:t>Optikai inkrementális vevő felépítése</w:t>
      </w:r>
      <w:bookmarkEnd w:id="17"/>
    </w:p>
    <w:p w14:paraId="32B9CA1D" w14:textId="66D21A77" w:rsidR="00C01170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2C97F33E" wp14:editId="5D856626">
            <wp:simplePos x="0" y="0"/>
            <wp:positionH relativeFrom="column">
              <wp:posOffset>106878</wp:posOffset>
            </wp:positionH>
            <wp:positionV relativeFrom="paragraph">
              <wp:posOffset>540962</wp:posOffset>
            </wp:positionV>
            <wp:extent cx="1489588" cy="1579419"/>
            <wp:effectExtent l="0" t="0" r="0" b="1905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ptikai erzekelo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3" t="1096" r="496" b="26027"/>
                    <a:stretch/>
                  </pic:blipFill>
                  <pic:spPr bwMode="auto">
                    <a:xfrm>
                      <a:off x="0" y="0"/>
                      <a:ext cx="1489588" cy="157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638CF" w:rsidRPr="00A7306B">
        <w:rPr>
          <w:rFonts w:ascii="Times New Roman" w:hAnsi="Times New Roman" w:cs="Times New Roman"/>
          <w:sz w:val="24"/>
          <w:szCs w:val="24"/>
        </w:rPr>
        <w:tab/>
      </w:r>
      <w:r w:rsidR="00C638CF" w:rsidRPr="00A7306B">
        <w:rPr>
          <w:rFonts w:ascii="Times New Roman" w:hAnsi="Times New Roman" w:cs="Times New Roman"/>
          <w:sz w:val="24"/>
          <w:szCs w:val="24"/>
        </w:rPr>
        <w:tab/>
        <w:t xml:space="preserve">Az optikai érzékelő két részből áll, egy optikai forrásból, és egy vevő részből, amelyen két optikai kapcsoló eszközt tartalmaz egymástól </w:t>
      </w:r>
      <m:oMath>
        <m:r>
          <w:rPr>
            <w:rFonts w:ascii="Cambria Math" w:hAnsi="Cambria Math" w:cs="Times New Roman"/>
            <w:sz w:val="24"/>
            <w:szCs w:val="24"/>
          </w:rPr>
          <m:t>xd</m:t>
        </m:r>
      </m:oMath>
      <w:r w:rsidR="00C638CF" w:rsidRPr="00A7306B">
        <w:rPr>
          <w:rFonts w:ascii="Times New Roman" w:hAnsi="Times New Roman" w:cs="Times New Roman"/>
          <w:sz w:val="24"/>
          <w:szCs w:val="24"/>
        </w:rPr>
        <w:t xml:space="preserve"> távolságra.</w:t>
      </w:r>
    </w:p>
    <w:p w14:paraId="1C1ADB02" w14:textId="1F2C31AC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Két vezeték segítségével táplálhatjuk be a piros (3,3V-5V), fekete (GND), a sárga és a kék vezetékek, azok kimenti jelek az érzékelőtől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4D508D1B" w14:textId="2C885E2C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 sárga vezetéken érkező jeleket nevezzük el A jelnek, míg a kék vezetéken érkező jeleket B-nek.</w:t>
      </w:r>
    </w:p>
    <w:p w14:paraId="2642132F" w14:textId="06918AA4" w:rsidR="00C638CF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3D1BFCF4" wp14:editId="61ACA050">
                <wp:simplePos x="0" y="0"/>
                <wp:positionH relativeFrom="margin">
                  <wp:align>left</wp:align>
                </wp:positionH>
                <wp:positionV relativeFrom="paragraph">
                  <wp:posOffset>269578</wp:posOffset>
                </wp:positionV>
                <wp:extent cx="3187700" cy="3013075"/>
                <wp:effectExtent l="0" t="0" r="0" b="0"/>
                <wp:wrapSquare wrapText="bothSides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3013075"/>
                          <a:chOff x="0" y="0"/>
                          <a:chExt cx="3187700" cy="301307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517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0" y="2570480"/>
                            <a:ext cx="318770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5E25D19" w14:textId="1A058CD8" w:rsidR="008F60F0" w:rsidRPr="00F756D1" w:rsidRDefault="008F60F0" w:rsidP="0000617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Optikai inkrementális vevő felépítése és elhelyezése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BFCF4" id="Group 41" o:spid="_x0000_s1062" style="position:absolute;left:0;text-align:left;margin-left:0;margin-top:21.25pt;width:251pt;height:237.25pt;z-index:251631616;mso-position-horizontal:left;mso-position-horizontal-relative:margin" coordsize="31877,3013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">
                <v:shape id="Picture 3" o:spid="_x0000_s1063" type="#_x0000_t75" style="position:absolute;width:31877;height:25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qHD3EAAAA2gAAAA8AAABkcnMvZG93bnJldi54bWxEj0FrAjEUhO+C/yE8wYvUpC1o2RqltNQW&#10;etK1pb09Nq+bxc3LkkRd/31TEDwOM/MNs1j1rhVHCrHxrOF2qkAQV940XGvYla83DyBiQjbYeiYN&#10;Z4qwWg4HCyyMP/GGjttUiwzhWKAGm1JXSBkrSw7j1HfE2fv1wWHKMtTSBDxluGvlnVIz6bDhvGCx&#10;o2dL1X57cBrmHZX2e/L2sS6V/Hw5H9TXT9hrPR71T48gEvXpGr60342Ge/i/km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qHD3EAAAA2gAAAA8AAAAAAAAAAAAAAAAA&#10;nwIAAGRycy9kb3ducmV2LnhtbFBLBQYAAAAABAAEAPcAAACQAwAAAAA=&#10;">
                  <v:imagedata r:id="rId36" o:title=""/>
                  <v:path arrowok="t"/>
                </v:shape>
                <v:shape id="Text Box 39" o:spid="_x0000_s1064" type="#_x0000_t202" style="position:absolute;top:25704;width:31877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14:paraId="65E25D19" w14:textId="1A058CD8" w:rsidR="008F60F0" w:rsidRPr="00F756D1" w:rsidRDefault="008F60F0" w:rsidP="0000617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Optikai inkrementális vevő felépítése és elhelyezése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638CF" w:rsidRPr="00A7306B">
        <w:rPr>
          <w:rFonts w:ascii="Times New Roman" w:hAnsi="Times New Roman" w:cs="Times New Roman"/>
          <w:sz w:val="24"/>
          <w:szCs w:val="24"/>
        </w:rPr>
        <w:tab/>
        <w:t>Az érzékelő számára a tárcsát a mellékelt képen látható módon kell illeszteni.</w:t>
      </w:r>
    </w:p>
    <w:p w14:paraId="4FE6CBC3" w14:textId="48451BF0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Könnyen belátható hogy a tárcsán a rések mérete és dőlés szöge befolyásolja az A, B jelek időbeni </w:t>
      </w:r>
      <w:r w:rsidR="00C01170" w:rsidRPr="00A7306B">
        <w:rPr>
          <w:rFonts w:ascii="Times New Roman" w:hAnsi="Times New Roman" w:cs="Times New Roman"/>
          <w:sz w:val="24"/>
          <w:szCs w:val="24"/>
          <w:highlight w:val="yellow"/>
        </w:rPr>
        <w:t>eltol</w:t>
      </w:r>
      <w:r w:rsidR="00C9496D" w:rsidRPr="00A7306B">
        <w:rPr>
          <w:rFonts w:ascii="Times New Roman" w:hAnsi="Times New Roman" w:cs="Times New Roman"/>
          <w:sz w:val="24"/>
          <w:szCs w:val="24"/>
        </w:rPr>
        <w:t>ását</w:t>
      </w:r>
      <w:r w:rsidRPr="00A7306B">
        <w:rPr>
          <w:rFonts w:ascii="Times New Roman" w:hAnsi="Times New Roman" w:cs="Times New Roman"/>
          <w:sz w:val="24"/>
          <w:szCs w:val="24"/>
        </w:rPr>
        <w:t>. A könnyebb kivitelezés kedvéért a tárcsákat lézeres nyomtató segítségével átlátszó fóliára szeretnénk nyomtatni.</w:t>
      </w:r>
    </w:p>
    <w:p w14:paraId="6423E1F0" w14:textId="044127BE" w:rsidR="00C638CF" w:rsidRPr="00A7306B" w:rsidRDefault="00C0117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7977ADF4" wp14:editId="368EF51B">
                <wp:simplePos x="0" y="0"/>
                <wp:positionH relativeFrom="margin">
                  <wp:align>left</wp:align>
                </wp:positionH>
                <wp:positionV relativeFrom="paragraph">
                  <wp:posOffset>1182370</wp:posOffset>
                </wp:positionV>
                <wp:extent cx="1266190" cy="2203450"/>
                <wp:effectExtent l="0" t="0" r="0" b="6350"/>
                <wp:wrapSquare wrapText="bothSides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6190" cy="2203450"/>
                          <a:chOff x="0" y="0"/>
                          <a:chExt cx="1586865" cy="3248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2748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 Box 45"/>
                        <wps:cNvSpPr txBox="1"/>
                        <wps:spPr>
                          <a:xfrm>
                            <a:off x="0" y="2806065"/>
                            <a:ext cx="1586865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D5C6B5" w14:textId="53FA74BC" w:rsidR="008F60F0" w:rsidRPr="00054502" w:rsidRDefault="008F60F0" w:rsidP="0000617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Érzékelő tranzisztorok elhelyezése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77ADF4" id="Group 48" o:spid="_x0000_s1065" style="position:absolute;left:0;text-align:left;margin-left:0;margin-top:93.1pt;width:99.7pt;height:173.5pt;z-index:251634688;mso-position-horizontal:left;mso-position-horizontal-relative:margin;mso-width-relative:margin;mso-height-relative:margin" coordsize="15868,3248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">
                <v:shape id="Picture 1" o:spid="_x0000_s1066" type="#_x0000_t75" style="position:absolute;width:15868;height:27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OxaLBAAAA2gAAAA8AAABkcnMvZG93bnJldi54bWxET0trwkAQvhf8D8sIvdVNE1tqdBURhF4U&#10;jG29DtkxCc3Ohuyax793hUJPw8f3nNVmMLXoqHWVZQWvswgEcW51xYWCr/P+5QOE88gaa8ukYCQH&#10;m/XkaYWptj2fqMt8IUIIuxQVlN43qZQuL8mgm9mGOHBX2xr0AbaF1C32IdzUMo6id2mw4tBQYkO7&#10;kvLf7GYUHH+ScZvE4/ztcvjOz/HuVC38oNTzdNguQXga/L/4z/2pw3x4vPK4cn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LOxaLBAAAA2gAAAA8AAAAAAAAAAAAAAAAAnwIA&#10;AGRycy9kb3ducmV2LnhtbFBLBQYAAAAABAAEAPcAAACNAwAAAAA=&#10;">
                  <v:imagedata r:id="rId38" o:title=""/>
                  <v:path arrowok="t"/>
                </v:shape>
                <v:shape id="Text Box 45" o:spid="_x0000_s1067" type="#_x0000_t202" style="position:absolute;top:28060;width:158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Y28UA&#10;AADbAAAADwAAAGRycy9kb3ducmV2LnhtbESPT2vCQBTE7wW/w/KEXopuGlq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ljbxQAAANsAAAAPAAAAAAAAAAAAAAAAAJgCAABkcnMv&#10;ZG93bnJldi54bWxQSwUGAAAAAAQABAD1AAAAigMAAAAA&#10;" stroked="f">
                  <v:textbox inset="0,0,0,0">
                    <w:txbxContent>
                      <w:p w14:paraId="6BD5C6B5" w14:textId="53FA74BC" w:rsidR="008F60F0" w:rsidRPr="00054502" w:rsidRDefault="008F60F0" w:rsidP="0000617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Érzékelő tranzisztorok elhelyezése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638CF" w:rsidRPr="00A7306B">
        <w:rPr>
          <w:rFonts w:ascii="Times New Roman" w:hAnsi="Times New Roman" w:cs="Times New Roman"/>
          <w:sz w:val="24"/>
          <w:szCs w:val="24"/>
        </w:rPr>
        <w:tab/>
        <w:t xml:space="preserve">Ha a </w:t>
      </w:r>
      <w:r w:rsidR="00C9496D" w:rsidRPr="00A7306B">
        <w:rPr>
          <w:rFonts w:ascii="Times New Roman" w:hAnsi="Times New Roman" w:cs="Times New Roman"/>
          <w:sz w:val="24"/>
          <w:szCs w:val="24"/>
        </w:rPr>
        <w:t xml:space="preserve">2.2 ábrán látható modon helzezük el, 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sugár irányban </w:t>
      </w:r>
      <w:r w:rsidR="00C9496D" w:rsidRPr="00A7306B">
        <w:rPr>
          <w:rFonts w:ascii="Times New Roman" w:hAnsi="Times New Roman" w:cs="Times New Roman"/>
          <w:sz w:val="24"/>
          <w:szCs w:val="24"/>
        </w:rPr>
        <w:t>nem jön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 létre késés a két jel között (A és B), így nem lehetne m</w:t>
      </w:r>
      <w:r w:rsidR="00A30269" w:rsidRPr="00A7306B">
        <w:rPr>
          <w:rFonts w:ascii="Times New Roman" w:hAnsi="Times New Roman" w:cs="Times New Roman"/>
          <w:sz w:val="24"/>
          <w:szCs w:val="24"/>
        </w:rPr>
        <w:t>eghatározni a forgás irányát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. Ezt elkerülendő a réseket meg kell </w:t>
      </w:r>
      <w:r w:rsidR="00C9496D" w:rsidRPr="00A7306B">
        <w:rPr>
          <w:rFonts w:ascii="Times New Roman" w:hAnsi="Times New Roman" w:cs="Times New Roman"/>
          <w:sz w:val="24"/>
          <w:szCs w:val="24"/>
        </w:rPr>
        <w:t>ölteni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 egy alfa szöggel így kialakul a késés is. </w:t>
      </w:r>
    </w:p>
    <w:p w14:paraId="4F9F95D2" w14:textId="77777777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="0000617B"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</w:rPr>
        <w:t xml:space="preserve">Tekintsük az A és B pontokat az Érzékelő A és Érzékelő B pontjainak. Az AB szakasz hossza </w:t>
      </w:r>
      <w:r w:rsidR="005D5C99" w:rsidRPr="00A7306B">
        <w:rPr>
          <w:rFonts w:ascii="Times New Roman" w:hAnsi="Times New Roman" w:cs="Times New Roman"/>
          <w:sz w:val="24"/>
          <w:szCs w:val="24"/>
        </w:rPr>
        <w:t>ismert,</w:t>
      </w:r>
      <w:r w:rsidRPr="00A7306B">
        <w:rPr>
          <w:rFonts w:ascii="Times New Roman" w:hAnsi="Times New Roman" w:cs="Times New Roman"/>
          <w:sz w:val="24"/>
          <w:szCs w:val="24"/>
        </w:rPr>
        <w:t xml:space="preserve"> amely megadja az érzékelők közti távolságot.</w:t>
      </w:r>
    </w:p>
    <w:p w14:paraId="384366C4" w14:textId="77777777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="0000617B" w:rsidRPr="00A7306B">
        <w:rPr>
          <w:rFonts w:ascii="Times New Roman" w:hAnsi="Times New Roman" w:cs="Times New Roman"/>
          <w:sz w:val="24"/>
          <w:szCs w:val="24"/>
        </w:rPr>
        <w:tab/>
        <w:t xml:space="preserve">Az </w:t>
      </w:r>
      <m:oMath>
        <m:r>
          <w:rPr>
            <w:rFonts w:ascii="Cambria Math" w:hAnsi="Cambria Math" w:cs="Times New Roman"/>
            <w:sz w:val="24"/>
            <w:szCs w:val="24"/>
          </w:rPr>
          <m:t>O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pont az inkrementális tárcsa középpontja, amely körül </w:t>
      </w:r>
      <w:r w:rsidR="005D5C99" w:rsidRPr="00A7306B">
        <w:rPr>
          <w:rFonts w:ascii="Times New Roman" w:hAnsi="Times New Roman" w:cs="Times New Roman"/>
          <w:sz w:val="24"/>
          <w:szCs w:val="24"/>
        </w:rPr>
        <w:t>Omega</w:t>
      </w:r>
      <w:r w:rsidRPr="00A7306B">
        <w:rPr>
          <w:rFonts w:ascii="Times New Roman" w:hAnsi="Times New Roman" w:cs="Times New Roman"/>
          <w:sz w:val="24"/>
          <w:szCs w:val="24"/>
        </w:rPr>
        <w:t xml:space="preserve"> szögsebességgel forog.</w:t>
      </w:r>
    </w:p>
    <w:p w14:paraId="0CCA4001" w14:textId="77777777" w:rsidR="00A626E4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060ED3" w14:textId="67D5EE03" w:rsidR="00C638CF" w:rsidRPr="00A7306B" w:rsidRDefault="00E67FAB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258046BC" wp14:editId="255DD0B2">
                <wp:simplePos x="0" y="0"/>
                <wp:positionH relativeFrom="column">
                  <wp:posOffset>-21902</wp:posOffset>
                </wp:positionH>
                <wp:positionV relativeFrom="paragraph">
                  <wp:posOffset>5355</wp:posOffset>
                </wp:positionV>
                <wp:extent cx="2805430" cy="3078480"/>
                <wp:effectExtent l="0" t="0" r="0" b="7620"/>
                <wp:wrapSquare wrapText="bothSides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5430" cy="3078480"/>
                          <a:chOff x="0" y="0"/>
                          <a:chExt cx="2805430" cy="307848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30" cy="274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0" y="2806065"/>
                            <a:ext cx="280543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234E67B" w14:textId="0872429A" w:rsidR="008F60F0" w:rsidRPr="001E4AE7" w:rsidRDefault="008F60F0" w:rsidP="0000617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Rések és az Érzékelők közti kapcsolat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046BC" id="Group 53" o:spid="_x0000_s1068" style="position:absolute;left:0;text-align:left;margin-left:-1.7pt;margin-top:.4pt;width:220.9pt;height:242.4pt;z-index:251637760" coordsize="28054,3078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">
                <v:shape id="Picture 9" o:spid="_x0000_s1069" type="#_x0000_t75" style="position:absolute;width:28054;height:27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32FvDAAAA2gAAAA8AAABkcnMvZG93bnJldi54bWxEj09rwkAUxO+FfoflCb01G6v4J7qKiILe&#10;alrQ4zP7mg3Nvg3ZrcZv7xYEj8PM/IaZLztbiwu1vnKsoJ+kIIgLpysuFXx/bd8nIHxA1lg7JgU3&#10;8rBcvL7MMdPuyge65KEUEcI+QwUmhCaT0heGLPrENcTR+3GtxRBlW0rd4jXCbS0/0nQkLVYcFww2&#10;tDZU/OZ/VsFpsJ+cj9VhLAuZm3XYfA7T80qpt163moEI1IVn+NHeaQVT+L8Sb4B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DfYW8MAAADaAAAADwAAAAAAAAAAAAAAAACf&#10;AgAAZHJzL2Rvd25yZXYueG1sUEsFBgAAAAAEAAQA9wAAAI8DAAAAAA==&#10;">
                  <v:imagedata r:id="rId40" o:title=""/>
                  <v:path arrowok="t"/>
                </v:shape>
                <v:shape id="Text Box 52" o:spid="_x0000_s1070" type="#_x0000_t202" style="position:absolute;top:28060;width:2805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<v:textbox style="mso-fit-shape-to-text:t" inset="0,0,0,0">
                    <w:txbxContent>
                      <w:p w14:paraId="2234E67B" w14:textId="0872429A" w:rsidR="008F60F0" w:rsidRPr="001E4AE7" w:rsidRDefault="008F60F0" w:rsidP="0000617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Rések és az Érzékelők közti kapcsolat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D5C99" w:rsidRPr="00A7306B">
        <w:rPr>
          <w:rFonts w:ascii="Times New Roman" w:hAnsi="Times New Roman" w:cs="Times New Roman"/>
          <w:sz w:val="24"/>
          <w:szCs w:val="24"/>
        </w:rPr>
        <w:t>A</w:t>
      </w:r>
      <w:r w:rsidR="00C9496D" w:rsidRPr="00A7306B">
        <w:rPr>
          <w:rFonts w:ascii="Times New Roman" w:hAnsi="Times New Roman" w:cs="Times New Roman"/>
          <w:sz w:val="24"/>
          <w:szCs w:val="24"/>
        </w:rPr>
        <w:t>z</w:t>
      </w:r>
      <w:r w:rsidR="005D5C99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C9496D" w:rsidRPr="00A7306B">
        <w:rPr>
          <w:rFonts w:ascii="Times New Roman" w:hAnsi="Times New Roman" w:cs="Times New Roman"/>
          <w:sz w:val="24"/>
          <w:szCs w:val="24"/>
        </w:rPr>
        <w:t xml:space="preserve">2.3 képen a </w:t>
      </w:r>
      <w:r w:rsidR="005D5C99" w:rsidRPr="00A7306B">
        <w:rPr>
          <w:rFonts w:ascii="Times New Roman" w:hAnsi="Times New Roman" w:cs="Times New Roman"/>
          <w:sz w:val="24"/>
          <w:szCs w:val="24"/>
        </w:rPr>
        <w:t xml:space="preserve">fehér mezők 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az inkrementális tárcsa réseit képviselik. A rések száma </w:t>
      </w:r>
      <w:r w:rsidR="005D5C99" w:rsidRPr="00A7306B">
        <w:rPr>
          <w:rFonts w:ascii="Times New Roman" w:hAnsi="Times New Roman" w:cs="Times New Roman"/>
          <w:sz w:val="24"/>
          <w:szCs w:val="24"/>
        </w:rPr>
        <w:t>megadja,</w:t>
      </w:r>
      <w:r w:rsidR="00C9496D" w:rsidRPr="00A7306B">
        <w:rPr>
          <w:rFonts w:ascii="Times New Roman" w:hAnsi="Times New Roman" w:cs="Times New Roman"/>
          <w:sz w:val="24"/>
          <w:szCs w:val="24"/>
        </w:rPr>
        <w:t xml:space="preserve"> a tárcsa felbontását</w:t>
      </w:r>
      <w:r w:rsidR="00C638CF" w:rsidRPr="00A7306B">
        <w:rPr>
          <w:rFonts w:ascii="Times New Roman" w:hAnsi="Times New Roman" w:cs="Times New Roman"/>
          <w:sz w:val="24"/>
          <w:szCs w:val="24"/>
        </w:rPr>
        <w:t xml:space="preserve"> N.</w:t>
      </w:r>
    </w:p>
    <w:p w14:paraId="717391C9" w14:textId="77777777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Azokban a pontokban ahol a rések fedik az érzékelőke</w:t>
      </w:r>
      <w:r w:rsidR="005D5C99" w:rsidRPr="00A7306B">
        <w:rPr>
          <w:rFonts w:ascii="Times New Roman" w:hAnsi="Times New Roman" w:cs="Times New Roman"/>
          <w:sz w:val="24"/>
          <w:szCs w:val="24"/>
        </w:rPr>
        <w:t>t ott az érzékelők jele magas, míg ahol nem fedik ott alacsony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79ACC3C0" w14:textId="6462F25B" w:rsidR="00C638CF" w:rsidRPr="00A7306B" w:rsidRDefault="00C638C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="00C9496D" w:rsidRPr="00A7306B">
        <w:rPr>
          <w:rFonts w:ascii="Times New Roman" w:hAnsi="Times New Roman" w:cs="Times New Roman"/>
          <w:sz w:val="24"/>
          <w:szCs w:val="24"/>
        </w:rPr>
        <w:t>Ha az</w:t>
      </w:r>
      <w:r w:rsidR="00C9496D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A,</w:t>
      </w:r>
      <w:r w:rsidR="00E67FAB" w:rsidRPr="00A7306B">
        <w:rPr>
          <w:rFonts w:ascii="Times New Roman" w:hAnsi="Times New Roman" w:cs="Times New Roman"/>
          <w:sz w:val="24"/>
          <w:szCs w:val="24"/>
          <w:highlight w:val="yellow"/>
        </w:rPr>
        <w:t>B</w:t>
      </w:r>
      <w:r w:rsidR="00C9496D" w:rsidRPr="00A7306B">
        <w:rPr>
          <w:rFonts w:ascii="Times New Roman" w:hAnsi="Times New Roman" w:cs="Times New Roman"/>
          <w:sz w:val="24"/>
          <w:szCs w:val="24"/>
          <w:highlight w:val="yellow"/>
        </w:rPr>
        <w:t>,O</w:t>
      </w:r>
      <w:r w:rsidR="00E67FAB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pontok</w:t>
      </w:r>
      <w:r w:rsidR="00C9496D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egy egyenesen találhatok</w:t>
      </w:r>
      <w:r w:rsidR="00C9496D" w:rsidRPr="00A7306B">
        <w:rPr>
          <w:rFonts w:ascii="Times New Roman" w:hAnsi="Times New Roman" w:cs="Times New Roman"/>
          <w:sz w:val="24"/>
          <w:szCs w:val="24"/>
        </w:rPr>
        <w:t xml:space="preserve"> (könnyebb az érzékelő felfogatása)</w:t>
      </w:r>
      <w:r w:rsidR="00E67FAB" w:rsidRPr="00A7306B">
        <w:rPr>
          <w:rFonts w:ascii="Times New Roman" w:hAnsi="Times New Roman" w:cs="Times New Roman"/>
          <w:sz w:val="24"/>
          <w:szCs w:val="24"/>
        </w:rPr>
        <w:t>,</w:t>
      </w:r>
      <w:r w:rsidR="00C9496D" w:rsidRPr="00A7306B">
        <w:rPr>
          <w:rFonts w:ascii="Times New Roman" w:hAnsi="Times New Roman" w:cs="Times New Roman"/>
          <w:sz w:val="24"/>
          <w:szCs w:val="24"/>
        </w:rPr>
        <w:t xml:space="preserve"> akkor meg kel dönteni a réseket az A,B pontok által meghatározott egyeneshez képest </w:t>
      </w:r>
      <m:oMath>
        <m:r>
          <w:rPr>
            <w:rFonts w:ascii="Cambria Math" w:hAnsi="Cambria Math" w:cs="Times New Roman"/>
            <w:sz w:val="24"/>
            <w:szCs w:val="24"/>
          </w:rPr>
          <m:t>α</m:t>
        </m:r>
      </m:oMath>
      <w:r w:rsidR="00C9496D" w:rsidRPr="00A7306B">
        <w:rPr>
          <w:rFonts w:ascii="Times New Roman" w:hAnsi="Times New Roman" w:cs="Times New Roman"/>
          <w:sz w:val="24"/>
          <w:szCs w:val="24"/>
        </w:rPr>
        <w:t xml:space="preserve"> szöggel (2.3 kép).</w:t>
      </w:r>
      <w:r w:rsidR="00E67FAB" w:rsidRPr="00A730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DEA724" w14:textId="342257CA" w:rsidR="00E67FAB" w:rsidRPr="00A7306B" w:rsidRDefault="008A0507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b/>
          <w:sz w:val="24"/>
          <w:szCs w:val="24"/>
        </w:rPr>
        <w:t>Ismert</w:t>
      </w:r>
      <w:r w:rsidR="00C638CF" w:rsidRPr="00A7306B">
        <w:rPr>
          <w:rFonts w:ascii="Times New Roman" w:hAnsi="Times New Roman" w:cs="Times New Roman"/>
          <w:b/>
          <w:sz w:val="24"/>
          <w:szCs w:val="24"/>
        </w:rPr>
        <w:t>adatok</w:t>
      </w:r>
      <w:r w:rsidR="00C638CF" w:rsidRPr="00A7306B">
        <w:rPr>
          <w:rFonts w:ascii="Times New Roman" w:hAnsi="Times New Roman" w:cs="Times New Roman"/>
          <w:sz w:val="24"/>
          <w:szCs w:val="24"/>
        </w:rPr>
        <w:t>: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R-tárcsa sugara,</m:t>
        </m:r>
      </m:oMath>
    </w:p>
    <w:p w14:paraId="3FBEFCCD" w14:textId="77777777" w:rsidR="00E67FAB" w:rsidRPr="00A7306B" w:rsidRDefault="001301E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N-tárcsa felbontása,</m:t>
          </m:r>
        </m:oMath>
      </m:oMathPara>
    </w:p>
    <w:p w14:paraId="1CF50D88" w14:textId="77777777" w:rsidR="00E67FAB" w:rsidRPr="00A7306B" w:rsidRDefault="001301E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Don-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QU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a résekhez tartozó köriv hossza, </m:t>
          </m:r>
        </m:oMath>
      </m:oMathPara>
    </w:p>
    <w:p w14:paraId="0014D1B5" w14:textId="77777777" w:rsidR="00E67FAB" w:rsidRPr="00A7306B" w:rsidRDefault="001301E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Doff-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SQ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a sotétmezőkhöz tartozó köriv</m:t>
          </m:r>
        </m:oMath>
      </m:oMathPara>
    </w:p>
    <w:p w14:paraId="39BDC22E" w14:textId="77777777" w:rsidR="00E67FAB" w:rsidRPr="00A7306B" w:rsidRDefault="001301E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 és B pontok közti távolság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érzékelők közti távolság,</m:t>
          </m:r>
        </m:oMath>
      </m:oMathPara>
    </w:p>
    <w:p w14:paraId="3FCF25BF" w14:textId="77777777" w:rsidR="00C638CF" w:rsidRPr="00A7306B" w:rsidRDefault="001301E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h-LM szakasz hossza.</m:t>
          </m:r>
        </m:oMath>
      </m:oMathPara>
    </w:p>
    <w:p w14:paraId="08E7D8FF" w14:textId="248EA9F7" w:rsidR="00B06E26" w:rsidRPr="00A7306B" w:rsidRDefault="00C9496D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eastAsiaTheme="minorHAnsi" w:hAnsi="Times New Roman" w:cs="Times New Roman"/>
          <w:b/>
          <w:noProof/>
          <w:sz w:val="24"/>
          <w:szCs w:val="24"/>
        </w:rPr>
        <w:pict w14:anchorId="6A516D4A">
          <v:shape id="_x0000_s1026" type="#_x0000_t75" style="position:absolute;left:0;text-align:left;margin-left:-.05pt;margin-top:475.15pt;width:236.05pt;height:112.6pt;z-index:251575296;mso-position-horizontal-relative:margin;mso-position-vertical-relative:margin">
            <v:imagedata r:id="rId41" o:title="InkrementalisJelek1" croptop="13614f" cropbottom="29705f" cropleft="16374f" cropright="16201f"/>
            <w10:wrap type="square" anchorx="margin" anchory="margin"/>
          </v:shape>
        </w:pict>
      </w:r>
      <w:r w:rsidR="00B06E26" w:rsidRPr="00A7306B">
        <w:rPr>
          <w:rFonts w:ascii="Times New Roman" w:hAnsi="Times New Roman" w:cs="Times New Roman"/>
          <w:sz w:val="24"/>
          <w:szCs w:val="24"/>
        </w:rPr>
        <w:tab/>
      </w:r>
      <w:r w:rsidR="001301EF" w:rsidRPr="00A7306B">
        <w:rPr>
          <w:rFonts w:ascii="Times New Roman" w:hAnsi="Times New Roman" w:cs="Times New Roman"/>
          <w:sz w:val="24"/>
          <w:szCs w:val="24"/>
        </w:rPr>
        <w:t xml:space="preserve">A magas állapot és alacsony állapot közti arány egyenesen arányos az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Don </m:t>
        </m:r>
      </m:oMath>
      <w:r w:rsidR="001301EF" w:rsidRPr="00A7306B">
        <w:rPr>
          <w:rFonts w:ascii="Times New Roman" w:hAnsi="Times New Roman" w:cs="Times New Roman"/>
          <w:sz w:val="24"/>
          <w:szCs w:val="24"/>
        </w:rPr>
        <w:t xml:space="preserve">és a </w:t>
      </w:r>
      <m:oMath>
        <m:r>
          <w:rPr>
            <w:rFonts w:ascii="Cambria Math" w:hAnsi="Cambria Math" w:cs="Times New Roman"/>
            <w:sz w:val="24"/>
            <w:szCs w:val="24"/>
          </w:rPr>
          <m:t>Doff</m:t>
        </m:r>
      </m:oMath>
      <w:r w:rsidR="001301EF" w:rsidRPr="00A7306B">
        <w:rPr>
          <w:rFonts w:ascii="Times New Roman" w:hAnsi="Times New Roman" w:cs="Times New Roman"/>
          <w:sz w:val="24"/>
          <w:szCs w:val="24"/>
        </w:rPr>
        <w:t xml:space="preserve"> szakaszok aranyával, látható a bal oldali ábrán.</w:t>
      </w:r>
    </w:p>
    <w:p w14:paraId="417C627D" w14:textId="515F040F" w:rsidR="001301EF" w:rsidRPr="00A7306B" w:rsidRDefault="00E67FAB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0DA9376" wp14:editId="1B1C05DF">
                <wp:simplePos x="0" y="0"/>
                <wp:positionH relativeFrom="margin">
                  <wp:align>left</wp:align>
                </wp:positionH>
                <wp:positionV relativeFrom="paragraph">
                  <wp:posOffset>1511028</wp:posOffset>
                </wp:positionV>
                <wp:extent cx="2991485" cy="36195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485" cy="361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AA70B2" w14:textId="5B2BC022" w:rsidR="008F60F0" w:rsidRPr="00845BD4" w:rsidRDefault="008F60F0" w:rsidP="00E67FAB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Kép.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Idődiagram a Tárcsa paraméterei függvénzében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9376" id="Text Box 54" o:spid="_x0000_s1071" type="#_x0000_t202" style="position:absolute;left:0;text-align:left;margin-left:0;margin-top:119pt;width:235.55pt;height:28.5pt;z-index:251639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" stroked="f">
                <v:textbox inset="0,0,0,0">
                  <w:txbxContent>
                    <w:p w14:paraId="1BAA70B2" w14:textId="5B2BC022" w:rsidR="008F60F0" w:rsidRPr="00845BD4" w:rsidRDefault="008F60F0" w:rsidP="00E67FAB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Kép.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Idődiagram a Tárcsa paraméterei függvénzében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37D" w:rsidRPr="00A7306B">
        <w:rPr>
          <w:rFonts w:ascii="Times New Roman" w:hAnsi="Times New Roman" w:cs="Times New Roman"/>
          <w:sz w:val="24"/>
          <w:szCs w:val="24"/>
          <w:highlight w:val="yellow"/>
        </w:rPr>
        <w:t>A</w:t>
      </w:r>
      <w:r w:rsidR="001301EF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z érzékelő </w:t>
      </w:r>
      <w:r w:rsidR="0025237D" w:rsidRPr="00A7306B">
        <w:rPr>
          <w:rFonts w:ascii="Times New Roman" w:hAnsi="Times New Roman" w:cs="Times New Roman"/>
          <w:sz w:val="24"/>
          <w:szCs w:val="24"/>
          <w:highlight w:val="yellow"/>
        </w:rPr>
        <w:t>2.3 képen látható módon van illesztve a rendszerbe,</w:t>
      </w:r>
      <w:r w:rsidR="001301EF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5B01CA" w:rsidRPr="00A7306B">
        <w:rPr>
          <w:rFonts w:ascii="Times New Roman" w:hAnsi="Times New Roman" w:cs="Times New Roman"/>
          <w:sz w:val="24"/>
          <w:szCs w:val="24"/>
        </w:rPr>
        <w:t>felírható</w:t>
      </w:r>
      <w:r w:rsidR="001301EF" w:rsidRPr="00A7306B">
        <w:rPr>
          <w:rFonts w:ascii="Times New Roman" w:hAnsi="Times New Roman" w:cs="Times New Roman"/>
          <w:sz w:val="24"/>
          <w:szCs w:val="24"/>
        </w:rPr>
        <w:t xml:space="preserve"> az </w:t>
      </w:r>
      <w:r w:rsidR="005B01CA" w:rsidRPr="00A7306B">
        <w:rPr>
          <w:rFonts w:ascii="Times New Roman" w:hAnsi="Times New Roman" w:cs="Times New Roman"/>
          <w:sz w:val="24"/>
          <w:szCs w:val="24"/>
        </w:rPr>
        <w:t>összefüggés,</w:t>
      </w:r>
      <w:r w:rsidR="001301EF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5B01CA" w:rsidRPr="00A7306B">
        <w:rPr>
          <w:rFonts w:ascii="Times New Roman" w:hAnsi="Times New Roman" w:cs="Times New Roman"/>
          <w:sz w:val="24"/>
          <w:szCs w:val="24"/>
        </w:rPr>
        <w:t>amely</w:t>
      </w:r>
      <w:r w:rsidR="001301EF" w:rsidRPr="00A7306B">
        <w:rPr>
          <w:rFonts w:ascii="Times New Roman" w:hAnsi="Times New Roman" w:cs="Times New Roman"/>
          <w:sz w:val="24"/>
          <w:szCs w:val="24"/>
        </w:rPr>
        <w:t xml:space="preserve"> meghatározza a két jel közti késést.</w:t>
      </w:r>
    </w:p>
    <w:p w14:paraId="5BDB238F" w14:textId="77777777" w:rsidR="008A0507" w:rsidRPr="00A7306B" w:rsidRDefault="0000084E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h=tan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</m:d>
          </m:e>
        </m:func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,α=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°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90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°</m:t>
                </m:r>
              </m:sup>
            </m:sSup>
          </m:e>
        </m:d>
      </m:oMath>
      <w:r w:rsidR="005B01CA" w:rsidRPr="00A7306B">
        <w:rPr>
          <w:rFonts w:ascii="Times New Roman" w:hAnsi="Times New Roman" w:cs="Times New Roman"/>
          <w:sz w:val="24"/>
          <w:szCs w:val="24"/>
        </w:rPr>
        <w:t xml:space="preserve"> ,</w:t>
      </w:r>
      <m:oMath>
        <m:r>
          <w:rPr>
            <w:rFonts w:ascii="Cambria Math" w:hAnsi="Cambria Math" w:cs="Times New Roman"/>
            <w:sz w:val="24"/>
            <w:szCs w:val="24"/>
          </w:rPr>
          <m:t>SU=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2πR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, SU=Don+Doff</m:t>
        </m:r>
      </m:oMath>
      <w:r w:rsidR="008A0507" w:rsidRPr="00A7306B">
        <w:rPr>
          <w:rFonts w:ascii="Times New Roman" w:hAnsi="Times New Roman" w:cs="Times New Roman"/>
          <w:sz w:val="24"/>
          <w:szCs w:val="24"/>
        </w:rPr>
        <w:t>.</w:t>
      </w:r>
    </w:p>
    <w:p w14:paraId="00F0101A" w14:textId="77777777" w:rsidR="008A0507" w:rsidRPr="00A7306B" w:rsidRDefault="008A0507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</m:oMath>
      <w:r w:rsidRPr="00A7306B">
        <w:rPr>
          <w:rFonts w:ascii="Times New Roman" w:hAnsi="Times New Roman" w:cs="Times New Roman"/>
          <w:sz w:val="24"/>
          <w:szCs w:val="24"/>
        </w:rPr>
        <w:t xml:space="preserve"> minden esetben nagyobbnak kell lennie, mint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sub>
        </m:sSub>
      </m:oMath>
      <w:r w:rsidRPr="00A7306B">
        <w:rPr>
          <w:rFonts w:ascii="Times New Roman" w:hAnsi="Times New Roman" w:cs="Times New Roman"/>
          <w:sz w:val="24"/>
          <w:szCs w:val="24"/>
        </w:rPr>
        <w:t xml:space="preserve"> távolságnak.</w:t>
      </w:r>
    </w:p>
    <w:p w14:paraId="14A65F2F" w14:textId="77777777" w:rsidR="00C638CF" w:rsidRPr="00A7306B" w:rsidRDefault="003B4AE1" w:rsidP="00B07338">
      <w:pPr>
        <w:pStyle w:val="Heading2"/>
        <w:spacing w:line="360" w:lineRule="auto"/>
      </w:pPr>
      <w:bookmarkStart w:id="18" w:name="_Toc417007792"/>
      <w:r w:rsidRPr="00A7306B">
        <w:lastRenderedPageBreak/>
        <w:t>Inkrementális érzékelő jeleinek a feldolgozása</w:t>
      </w:r>
      <w:r w:rsidR="00786046" w:rsidRPr="00A7306B">
        <w:t xml:space="preserve"> FPGA áramkö</w:t>
      </w:r>
      <w:r w:rsidR="006F00F9" w:rsidRPr="00A7306B">
        <w:t xml:space="preserve">r </w:t>
      </w:r>
      <w:r w:rsidR="00E67FAB" w:rsidRPr="00A7306B">
        <w:t>segítségével</w:t>
      </w:r>
      <w:bookmarkEnd w:id="18"/>
    </w:p>
    <w:p w14:paraId="02390FD4" w14:textId="2A89D69D" w:rsidR="0025237D" w:rsidRPr="00A7306B" w:rsidRDefault="006F00F9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Az elkészített modulba bemenő jelek az A és B amelyek az inkrementális érzékelőtől érkeznek az FPGA áramkörbe.</w:t>
      </w:r>
    </w:p>
    <w:p w14:paraId="45BF02C0" w14:textId="757B32AA" w:rsidR="0025237D" w:rsidRPr="00A7306B" w:rsidRDefault="002541C9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06E109EB" wp14:editId="1D1A013F">
                <wp:simplePos x="0" y="0"/>
                <wp:positionH relativeFrom="margin">
                  <wp:align>center</wp:align>
                </wp:positionH>
                <wp:positionV relativeFrom="margin">
                  <wp:posOffset>2594338</wp:posOffset>
                </wp:positionV>
                <wp:extent cx="5231130" cy="2319655"/>
                <wp:effectExtent l="0" t="0" r="7620" b="444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1130" cy="2319655"/>
                          <a:chOff x="0" y="0"/>
                          <a:chExt cx="5231130" cy="231965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2047240"/>
                            <a:ext cx="523113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0DF6731" w14:textId="5A5E9B55" w:rsidR="008F60F0" w:rsidRPr="00B5142E" w:rsidRDefault="008F60F0" w:rsidP="000B0EA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Inkrementális érzékelőtől érkező jelek átdolgozása irány és impulzus jelekre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109EB" id="Group 57" o:spid="_x0000_s1072" style="position:absolute;left:0;text-align:left;margin-left:0;margin-top:204.3pt;width:411.9pt;height:182.65pt;z-index:251642880;mso-position-horizontal:center;mso-position-horizontal-relative:margin;mso-position-vertical-relative:margin" coordsize="52311,2319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">
                <v:shape id="Picture 27" o:spid="_x0000_s1073" type="#_x0000_t75" style="position:absolute;width:52311;height:19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gQJPFAAAA2wAAAA8AAABkcnMvZG93bnJldi54bWxEj81qwzAQhO+FvIPYQC4lkR1oHRzLIWkI&#10;LfTU/NwXa2M7sVaupdru21eFQo/DzHzDZJvRNKKnztWWFcSLCARxYXXNpYLz6TBfgXAeWWNjmRR8&#10;k4NNPnnIMNV24A/qj74UAcIuRQWV920qpSsqMugWtiUO3tV2Bn2QXSl1h0OAm0Yuo+hZGqw5LFTY&#10;0ktFxf34ZRRs41uySt4/d3HU4+PgXy/7p/NBqdl03K5BeBr9f/iv/aYVLBP4/RJ+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oECTxQAAANsAAAAPAAAAAAAAAAAAAAAA&#10;AJ8CAABkcnMvZG93bnJldi54bWxQSwUGAAAAAAQABAD3AAAAkQMAAAAA&#10;">
                  <v:imagedata r:id="rId43" o:title=""/>
                  <v:path arrowok="t"/>
                </v:shape>
                <v:shape id="Text Box 55" o:spid="_x0000_s1074" type="#_x0000_t202" style="position:absolute;top:20472;width:5231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Bns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e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yBnsYAAADbAAAADwAAAAAAAAAAAAAAAACYAgAAZHJz&#10;L2Rvd25yZXYueG1sUEsFBgAAAAAEAAQA9QAAAIsDAAAAAA==&#10;" stroked="f">
                  <v:textbox style="mso-fit-shape-to-text:t" inset="0,0,0,0">
                    <w:txbxContent>
                      <w:p w14:paraId="70DF6731" w14:textId="5A5E9B55" w:rsidR="008F60F0" w:rsidRPr="00B5142E" w:rsidRDefault="008F60F0" w:rsidP="000B0EA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Inkrementális érzékelőtől érkező jelek átdolgozása irány és impulzus jelekre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25237D" w:rsidRPr="00A7306B">
        <w:rPr>
          <w:rFonts w:ascii="Times New Roman" w:hAnsi="Times New Roman" w:cs="Times New Roman"/>
          <w:sz w:val="24"/>
          <w:szCs w:val="24"/>
        </w:rPr>
        <w:t xml:space="preserve"> A modul VHDL programnyelven készült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2.6 képen látható kialakítás szerint, </w:t>
      </w:r>
      <w:r w:rsidR="0025237D" w:rsidRPr="00A7306B">
        <w:rPr>
          <w:rFonts w:ascii="Times New Roman" w:hAnsi="Times New Roman" w:cs="Times New Roman"/>
          <w:sz w:val="24"/>
          <w:szCs w:val="24"/>
        </w:rPr>
        <w:t>BlackBox modul segíts</w:t>
      </w:r>
      <w:r w:rsidRPr="00A7306B">
        <w:rPr>
          <w:rFonts w:ascii="Times New Roman" w:hAnsi="Times New Roman" w:cs="Times New Roman"/>
          <w:sz w:val="24"/>
          <w:szCs w:val="24"/>
        </w:rPr>
        <w:t>égével integráljuk a Simulink környezetbe</w:t>
      </w:r>
      <w:r w:rsidR="0025237D" w:rsidRPr="00A7306B">
        <w:rPr>
          <w:rFonts w:ascii="Times New Roman" w:hAnsi="Times New Roman" w:cs="Times New Roman"/>
          <w:sz w:val="24"/>
          <w:szCs w:val="24"/>
        </w:rPr>
        <w:t>(BLACK BOX1). A ki és bemeneti portókat illesztjük a Simulink környezetben található elemekhez, majd létrehozzuk a szimulációs bemeneti jelelt</w:t>
      </w:r>
      <w:r w:rsidRPr="00A7306B">
        <w:rPr>
          <w:rFonts w:ascii="Times New Roman" w:hAnsi="Times New Roman" w:cs="Times New Roman"/>
          <w:sz w:val="24"/>
          <w:szCs w:val="24"/>
        </w:rPr>
        <w:t>, amelzeket az A, B sárgával jelőlt modulokon keresztül viszünk be a rendszerbe.</w:t>
      </w:r>
    </w:p>
    <w:p w14:paraId="614A0612" w14:textId="71EC3561" w:rsidR="0025237D" w:rsidRPr="00A7306B" w:rsidRDefault="0025237D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C6C1103" wp14:editId="09AEA16F">
                <wp:simplePos x="0" y="0"/>
                <wp:positionH relativeFrom="column">
                  <wp:posOffset>124650</wp:posOffset>
                </wp:positionH>
                <wp:positionV relativeFrom="paragraph">
                  <wp:posOffset>2349483</wp:posOffset>
                </wp:positionV>
                <wp:extent cx="2837180" cy="1941087"/>
                <wp:effectExtent l="0" t="0" r="1270" b="2540"/>
                <wp:wrapSquare wrapText="bothSides"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180" cy="1941087"/>
                          <a:chOff x="0" y="0"/>
                          <a:chExt cx="2837180" cy="1941087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180" cy="160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0" y="1656607"/>
                            <a:ext cx="2837180" cy="2844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235159F" w14:textId="41E84D82" w:rsidR="008F60F0" w:rsidRPr="00F46EC5" w:rsidRDefault="008F60F0" w:rsidP="0025237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Black Box1 modul belső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C1103" id="Group 106" o:spid="_x0000_s1075" style="position:absolute;left:0;text-align:left;margin-left:9.8pt;margin-top:185pt;width:223.4pt;height:152.85pt;z-index:251755520" coordsize="28371,1941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">
                <v:shape id="Picture 24" o:spid="_x0000_s1076" type="#_x0000_t75" style="position:absolute;width:28371;height:160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GYljFAAAA2wAAAA8AAABkcnMvZG93bnJldi54bWxEj0FrAjEUhO+F/ofwhN5q1qUtdjVKFQt6&#10;qm69eHtunpvFzcuySd303zeFQo/DzHzDzJfRtuJGvW8cK5iMMxDEldMN1wqOn++PUxA+IGtsHZOC&#10;b/KwXNzfzbHQbuAD3cpQiwRhX6ACE0JXSOkrQxb92HXEybu43mJIsq+l7nFIcNvKPMtepMWG04LB&#10;jtaGqmv5ZRVMn8953PJ+d/oYXi+r8hh3q41R6mEU32YgAsXwH/5rb7WC/Al+v6QfIB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RmJYxQAAANsAAAAPAAAAAAAAAAAAAAAA&#10;AJ8CAABkcnMvZG93bnJldi54bWxQSwUGAAAAAAQABAD3AAAAkQMAAAAA&#10;">
                  <v:imagedata r:id="rId45" o:title=""/>
                  <v:path arrowok="t"/>
                </v:shape>
                <v:shape id="Text Box 105" o:spid="_x0000_s1077" type="#_x0000_t202" style="position:absolute;top:16566;width:28371;height:2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AVk8MA&#10;AADcAAAADwAAAGRycy9kb3ducmV2LnhtbERPS2vCQBC+C/0PyxR6kbppoEFSV2m1hR7qISqeh+yY&#10;BLOzYXfN4993CwVv8/E9Z7UZTSt6cr6xrOBlkYAgLq1uuFJwOn49L0H4gKyxtUwKJvKwWT/MVphr&#10;O3BB/SFUIoawz1FBHUKXS+nLmgz6he2II3exzmCI0FVSOxxiuGllmiSZNNhwbKixo21N5fVwMwqy&#10;nbsNBW/nu9PnD+67Kj1/TGelnh7H9zcQgcZwF/+7v3Wcn7zC3zPxAr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AVk8MAAADcAAAADwAAAAAAAAAAAAAAAACYAgAAZHJzL2Rv&#10;d25yZXYueG1sUEsFBgAAAAAEAAQA9QAAAIgDAAAAAA==&#10;" stroked="f">
                  <v:textbox inset="0,0,0,0">
                    <w:txbxContent>
                      <w:p w14:paraId="0235159F" w14:textId="41E84D82" w:rsidR="008F60F0" w:rsidRPr="00F46EC5" w:rsidRDefault="008F60F0" w:rsidP="0025237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Black Box1 modul belső felépítése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D9E4838" w14:textId="1155314D" w:rsidR="006F00F9" w:rsidRPr="00A7306B" w:rsidRDefault="006F00F9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25237D" w:rsidRPr="00A7306B">
        <w:rPr>
          <w:rFonts w:ascii="Times New Roman" w:hAnsi="Times New Roman" w:cs="Times New Roman"/>
          <w:sz w:val="24"/>
          <w:szCs w:val="24"/>
        </w:rPr>
        <w:tab/>
      </w:r>
      <w:r w:rsidR="002541C9"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</w:rPr>
        <w:t>Az FPGA áramkörben megtalálható modul segítségével a jeleket feldolgozzuk és két kimenő jelet generálunk a Dir (megadja a forgás irányát), valamint a Imp (minden ablak elhaladásakor generál egy felfutó élet).</w:t>
      </w:r>
    </w:p>
    <w:p w14:paraId="327CBE75" w14:textId="212FD549" w:rsidR="00803DC4" w:rsidRPr="00A7306B" w:rsidRDefault="00803DC4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A beérkező A, és B jeleket egy </w:t>
      </w:r>
      <w:r w:rsidRPr="00A7306B">
        <w:rPr>
          <w:rFonts w:ascii="Times New Roman" w:hAnsi="Times New Roman" w:cs="Times New Roman"/>
          <w:sz w:val="24"/>
          <w:szCs w:val="24"/>
          <w:highlight w:val="red"/>
        </w:rPr>
        <w:t>tagadó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kapu segítségével </w:t>
      </w:r>
      <w:r w:rsidR="0025237D" w:rsidRPr="00A7306B">
        <w:rPr>
          <w:rFonts w:ascii="Times New Roman" w:hAnsi="Times New Roman" w:cs="Times New Roman"/>
          <w:sz w:val="24"/>
          <w:szCs w:val="24"/>
          <w:highlight w:val="yellow"/>
        </w:rPr>
        <w:t>bekötjük a FDC tárolok CLR bemenetére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25237D" w:rsidRPr="00A7306B">
        <w:rPr>
          <w:rFonts w:ascii="Times New Roman" w:hAnsi="Times New Roman" w:cs="Times New Roman"/>
          <w:sz w:val="24"/>
          <w:szCs w:val="24"/>
        </w:rPr>
        <w:t xml:space="preserve"> a 2.6 képen látható módon</w:t>
      </w:r>
      <w:r w:rsidRPr="00A7306B">
        <w:rPr>
          <w:rFonts w:ascii="Times New Roman" w:hAnsi="Times New Roman" w:cs="Times New Roman"/>
          <w:sz w:val="24"/>
          <w:szCs w:val="24"/>
        </w:rPr>
        <w:t>. Egy harmadi</w:t>
      </w:r>
      <w:r w:rsidR="0025237D" w:rsidRPr="00A7306B">
        <w:rPr>
          <w:rFonts w:ascii="Times New Roman" w:hAnsi="Times New Roman" w:cs="Times New Roman"/>
          <w:sz w:val="24"/>
          <w:szCs w:val="24"/>
        </w:rPr>
        <w:t>k tároló segítségével meghatározhatjuk a forgás irányát.  Az impulzus kimenete akkor lesz logikai 1 ha valamely FDC tároló Q kimenete is Logikai 1 lesz.</w:t>
      </w:r>
    </w:p>
    <w:p w14:paraId="733D884A" w14:textId="48D9A98B" w:rsidR="008A064A" w:rsidRPr="00A7306B" w:rsidRDefault="008A064A" w:rsidP="00B07338">
      <w:pPr>
        <w:pStyle w:val="Heading3"/>
        <w:spacing w:line="360" w:lineRule="auto"/>
        <w:jc w:val="both"/>
      </w:pPr>
      <w:bookmarkStart w:id="19" w:name="_Toc417007793"/>
      <w:r w:rsidRPr="00A7306B">
        <w:lastRenderedPageBreak/>
        <w:t>Szimuláció System Generatorban</w:t>
      </w:r>
      <w:bookmarkEnd w:id="19"/>
    </w:p>
    <w:p w14:paraId="1AA269F5" w14:textId="260CC72E" w:rsidR="00401B65" w:rsidRPr="00A7306B" w:rsidRDefault="00EF5B0B" w:rsidP="00B07338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tab/>
        <w:t>Az képen látható a szimulációs eredmén</w:t>
      </w:r>
      <w:r w:rsidR="00075618" w:rsidRPr="00A7306B">
        <w:rPr>
          <w:rFonts w:ascii="Times New Roman" w:hAnsi="Times New Roman" w:cs="Times New Roman"/>
          <w:noProof/>
          <w:sz w:val="24"/>
          <w:szCs w:val="24"/>
        </w:rPr>
        <w:t>y</w:t>
      </w:r>
      <w:r w:rsidRPr="00A7306B">
        <w:rPr>
          <w:rFonts w:ascii="Times New Roman" w:hAnsi="Times New Roman" w:cs="Times New Roman"/>
          <w:noProof/>
          <w:sz w:val="24"/>
          <w:szCs w:val="24"/>
        </w:rPr>
        <w:t>ek az A és B bementi jelek (alsó ábra), Dir és Imp kimenti jelek</w:t>
      </w:r>
      <w:r w:rsidR="00803DC4" w:rsidRPr="00A7306B">
        <w:rPr>
          <w:rFonts w:ascii="Times New Roman" w:hAnsi="Times New Roman" w:cs="Times New Roman"/>
          <w:noProof/>
          <w:sz w:val="24"/>
          <w:szCs w:val="24"/>
        </w:rPr>
        <w:t>(felső ábra)</w:t>
      </w:r>
      <w:r w:rsidRPr="00A7306B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3C7A535" w14:textId="77777777" w:rsidR="00EF5B0B" w:rsidRPr="00A7306B" w:rsidRDefault="00EF5B0B" w:rsidP="00B07338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tab/>
        <w:t>A bementi jelek négy kategoriara sorolhatok:</w:t>
      </w:r>
    </w:p>
    <w:p w14:paraId="7D19CDD9" w14:textId="5A3FBFC2" w:rsidR="00EF5B0B" w:rsidRPr="00A7306B" w:rsidRDefault="00EF5B0B" w:rsidP="00B0733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t>Az A jel késik a B j</w:t>
      </w:r>
      <w:r w:rsidR="002541C9" w:rsidRPr="00A7306B">
        <w:rPr>
          <w:rFonts w:ascii="Times New Roman" w:hAnsi="Times New Roman" w:cs="Times New Roman"/>
          <w:noProof/>
          <w:sz w:val="24"/>
          <w:szCs w:val="24"/>
        </w:rPr>
        <w:t>e</w:t>
      </w:r>
      <w:r w:rsidRPr="00A7306B">
        <w:rPr>
          <w:rFonts w:ascii="Times New Roman" w:hAnsi="Times New Roman" w:cs="Times New Roman"/>
          <w:noProof/>
          <w:sz w:val="24"/>
          <w:szCs w:val="24"/>
        </w:rPr>
        <w:t>lhez képest, a kimenti jelek</w:t>
      </w:r>
      <w:r w:rsidR="002541C9" w:rsidRPr="00A7306B">
        <w:rPr>
          <w:rFonts w:ascii="Times New Roman" w:hAnsi="Times New Roman" w:cs="Times New Roman"/>
          <w:noProof/>
          <w:sz w:val="24"/>
          <w:szCs w:val="24"/>
        </w:rPr>
        <w:t>en látható ( érkező impulz</w:t>
      </w:r>
      <w:r w:rsidRPr="00A7306B">
        <w:rPr>
          <w:rFonts w:ascii="Times New Roman" w:hAnsi="Times New Roman" w:cs="Times New Roman"/>
          <w:noProof/>
          <w:sz w:val="24"/>
          <w:szCs w:val="24"/>
        </w:rPr>
        <w:t>usok és az irány</w:t>
      </w:r>
      <w:r w:rsidR="002541C9" w:rsidRPr="00A7306B">
        <w:rPr>
          <w:rFonts w:ascii="Times New Roman" w:hAnsi="Times New Roman" w:cs="Times New Roman"/>
          <w:noProof/>
          <w:sz w:val="24"/>
          <w:szCs w:val="24"/>
        </w:rPr>
        <w:t>)</w:t>
      </w:r>
      <w:r w:rsidRPr="00A7306B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1FAF7BD" w14:textId="33A1247A" w:rsidR="00EF5B0B" w:rsidRPr="00A7306B" w:rsidRDefault="002541C9" w:rsidP="00B0733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t>Az B jel késik a A</w:t>
      </w:r>
      <w:r w:rsidR="00EF5B0B" w:rsidRPr="00A7306B">
        <w:rPr>
          <w:rFonts w:ascii="Times New Roman" w:hAnsi="Times New Roman" w:cs="Times New Roman"/>
          <w:noProof/>
          <w:sz w:val="24"/>
          <w:szCs w:val="24"/>
        </w:rPr>
        <w:t xml:space="preserve"> jelhez képest, látható hogy az irány megfordult.</w:t>
      </w:r>
    </w:p>
    <w:p w14:paraId="73FEFBE0" w14:textId="72AFA73E" w:rsidR="00EF5B0B" w:rsidRPr="00A7306B" w:rsidRDefault="002541C9" w:rsidP="00B0733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t>Az A bemeneti jelen hibás jelek</w:t>
      </w:r>
      <w:r w:rsidR="00EF5B0B" w:rsidRPr="00A7306B">
        <w:rPr>
          <w:rFonts w:ascii="Times New Roman" w:hAnsi="Times New Roman" w:cs="Times New Roman"/>
          <w:noProof/>
          <w:sz w:val="24"/>
          <w:szCs w:val="24"/>
        </w:rPr>
        <w:t xml:space="preserve"> érkeznek, látható hogy ekkor nem történik impulzus generálas a kimeneten.</w:t>
      </w:r>
    </w:p>
    <w:p w14:paraId="1811C7FF" w14:textId="1EFAFF8B" w:rsidR="00EF5B0B" w:rsidRPr="00A7306B" w:rsidRDefault="002541C9" w:rsidP="00B0733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18BE055" wp14:editId="0B73E71C">
                <wp:simplePos x="0" y="0"/>
                <wp:positionH relativeFrom="column">
                  <wp:posOffset>151798</wp:posOffset>
                </wp:positionH>
                <wp:positionV relativeFrom="paragraph">
                  <wp:posOffset>883162</wp:posOffset>
                </wp:positionV>
                <wp:extent cx="5763895" cy="3898900"/>
                <wp:effectExtent l="0" t="0" r="8255" b="6350"/>
                <wp:wrapTopAndBottom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895" cy="3898900"/>
                          <a:chOff x="0" y="0"/>
                          <a:chExt cx="5332730" cy="2913202"/>
                        </a:xfrm>
                      </wpg:grpSpPr>
                      <wps:wsp>
                        <wps:cNvPr id="59" name="Text Box 59"/>
                        <wps:cNvSpPr txBox="1"/>
                        <wps:spPr>
                          <a:xfrm>
                            <a:off x="877824" y="2640787"/>
                            <a:ext cx="392747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CB1DD98" w14:textId="3958BB9C" w:rsidR="008F60F0" w:rsidRPr="00EF53AB" w:rsidRDefault="008F60F0" w:rsidP="00803DC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Szimulációs eredmények a lehetséges bemenetekről az Black Box1 modulba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21" t="1673" r="30349" b="14130"/>
                          <a:stretch/>
                        </pic:blipFill>
                        <pic:spPr bwMode="auto">
                          <a:xfrm>
                            <a:off x="0" y="0"/>
                            <a:ext cx="5332730" cy="2572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8BE055" id="Group 102" o:spid="_x0000_s1078" style="position:absolute;left:0;text-align:left;margin-left:11.95pt;margin-top:69.55pt;width:453.85pt;height:307pt;z-index:251747328;mso-width-relative:margin;mso-height-relative:margin" coordsize="53327,29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+R/+Ct//AAVv+Hv/AAST8AeCPH/xD+EO&#10;teLofG/ihtFtbfRb+KBraQReZ5jmUEFccYHNAH1xRWf4S8QQ+LfCumeKre3aGPU9Phu44XOWRZIw&#10;4U+4zWh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4d/4Lg/8Ej/FP/BW74ZfDvwB4X+MWn+DpPBHjB9amuNQ017lbpTC&#10;Y/LARhtPOcmvuKigDL8EeH38JeC9H8Ky3KzNpml29o0yrgOY41TdjtnGa1KKKACiiigAooooAKKK&#10;KAEGF4pRnu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">
                <v:shape id="Text Box 59" o:spid="_x0000_s1079" type="#_x0000_t202" style="position:absolute;left:8778;top:26407;width:3927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LEA8UA&#10;AADbAAAADwAAAGRycy9kb3ducmV2LnhtbESPT2vCQBTE7wW/w/KEXopuGqj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csQDxQAAANsAAAAPAAAAAAAAAAAAAAAAAJgCAABkcnMv&#10;ZG93bnJldi54bWxQSwUGAAAAAAQABAD1AAAAigMAAAAA&#10;" stroked="f">
                  <v:textbox inset="0,0,0,0">
                    <w:txbxContent>
                      <w:p w14:paraId="5CB1DD98" w14:textId="3958BB9C" w:rsidR="008F60F0" w:rsidRPr="00EF53AB" w:rsidRDefault="008F60F0" w:rsidP="00803DC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Szimulációs eredmények a lehetséges bemenetekről az Black Box1 modulba</w:t>
                        </w:r>
                      </w:p>
                    </w:txbxContent>
                  </v:textbox>
                </v:shape>
                <v:shape id="Picture 101" o:spid="_x0000_s1080" type="#_x0000_t75" style="position:absolute;width:53327;height:25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mjwDCAAAA3AAAAA8AAABkcnMvZG93bnJldi54bWxET9tqwkAQfS/4D8sIvtXdVCglugYJCAGl&#10;F/UDhuyYRLOzIbs1ab++WxB8m8O5ziobbStu1PvGsYZkrkAQl840XGk4HbfPbyB8QDbYOiYNP+Qh&#10;W0+eVpgaN/AX3Q6hEjGEfYoa6hC6VEpf1mTRz11HHLmz6y2GCPtKmh6HGG5b+aLUq7TYcGyosaO8&#10;pvJ6+LYa8gvLj/1xx8V+ge+73+pTnU+D1rPpuFmCCDSGh/juLkycrxL4fyZe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Zo8AwgAAANwAAAAPAAAAAAAAAAAAAAAAAJ8C&#10;AABkcnMvZG93bnJldi54bWxQSwUGAAAAAAQABAD3AAAAjgMAAAAA&#10;">
                  <v:imagedata r:id="rId47" o:title="" croptop="1096f" cropbottom="9260f" cropleft="18692f" cropright="19890f"/>
                  <v:path arrowok="t"/>
                </v:shape>
                <w10:wrap type="topAndBottom"/>
              </v:group>
            </w:pict>
          </mc:Fallback>
        </mc:AlternateContent>
      </w:r>
      <w:r w:rsidR="00EF5B0B" w:rsidRPr="00A7306B">
        <w:rPr>
          <w:rFonts w:ascii="Times New Roman" w:hAnsi="Times New Roman" w:cs="Times New Roman"/>
          <w:noProof/>
          <w:sz w:val="24"/>
          <w:szCs w:val="24"/>
        </w:rPr>
        <w:t>Az A bemeneti jelen ismét hibás adatok érkeznek, ez az eset akkor áll fen amikor a tárcsa forgási iránya azelőtt változik meg mielőtt elérte volna a sötét mező a B csatornát is.</w:t>
      </w:r>
    </w:p>
    <w:p w14:paraId="557C492C" w14:textId="26F8B3B6" w:rsidR="00177FBB" w:rsidRPr="00A7306B" w:rsidRDefault="00177FBB" w:rsidP="00B07338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A05767E" w14:textId="536D093C" w:rsidR="00931531" w:rsidRPr="00A7306B" w:rsidRDefault="00931531" w:rsidP="00B07338">
      <w:pPr>
        <w:pStyle w:val="Heading3"/>
        <w:spacing w:line="360" w:lineRule="auto"/>
        <w:jc w:val="both"/>
      </w:pPr>
      <w:bookmarkStart w:id="20" w:name="_Toc417007794"/>
      <w:r w:rsidRPr="00A7306B">
        <w:t xml:space="preserve">Pozíció mérése Inkrementális adó </w:t>
      </w:r>
      <w:r w:rsidR="00CA1981" w:rsidRPr="00A7306B">
        <w:t>segítségével</w:t>
      </w:r>
      <w:bookmarkEnd w:id="20"/>
    </w:p>
    <w:p w14:paraId="1F5C4BF4" w14:textId="4B89B8EF" w:rsidR="00D33E3E" w:rsidRPr="00A7306B" w:rsidRDefault="0093153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Az általam használt inkrementális tárcsák és érzékelő csak </w:t>
      </w:r>
      <w:r w:rsidR="00CA1981" w:rsidRPr="00A7306B">
        <w:rPr>
          <w:rFonts w:ascii="Times New Roman" w:hAnsi="Times New Roman" w:cs="Times New Roman"/>
          <w:sz w:val="24"/>
          <w:szCs w:val="24"/>
        </w:rPr>
        <w:t>relatív</w:t>
      </w:r>
      <w:r w:rsidRPr="00A7306B">
        <w:rPr>
          <w:rFonts w:ascii="Times New Roman" w:hAnsi="Times New Roman" w:cs="Times New Roman"/>
          <w:sz w:val="24"/>
          <w:szCs w:val="24"/>
        </w:rPr>
        <w:t xml:space="preserve"> pozíció mérésére alkalmasak, ezért alkalmazunk egy referencia tárcsát is. A referencia tárcsa ugyan arra a </w:t>
      </w:r>
      <w:r w:rsidR="00CA1981" w:rsidRPr="00A7306B">
        <w:rPr>
          <w:rFonts w:ascii="Times New Roman" w:hAnsi="Times New Roman" w:cs="Times New Roman"/>
          <w:sz w:val="24"/>
          <w:szCs w:val="24"/>
        </w:rPr>
        <w:t>tengelyre</w:t>
      </w:r>
      <w:r w:rsidRPr="00A7306B">
        <w:rPr>
          <w:rFonts w:ascii="Times New Roman" w:hAnsi="Times New Roman" w:cs="Times New Roman"/>
          <w:sz w:val="24"/>
          <w:szCs w:val="24"/>
        </w:rPr>
        <w:t xml:space="preserve"> van </w:t>
      </w:r>
      <w:r w:rsidR="0028016A" w:rsidRPr="00A7306B">
        <w:rPr>
          <w:rFonts w:ascii="Times New Roman" w:hAnsi="Times New Roman" w:cs="Times New Roman"/>
          <w:sz w:val="24"/>
          <w:szCs w:val="24"/>
        </w:rPr>
        <w:t>rögzítve,</w:t>
      </w:r>
      <w:r w:rsidRPr="00A7306B">
        <w:rPr>
          <w:rFonts w:ascii="Times New Roman" w:hAnsi="Times New Roman" w:cs="Times New Roman"/>
          <w:sz w:val="24"/>
          <w:szCs w:val="24"/>
        </w:rPr>
        <w:t xml:space="preserve"> mint az inkrementális tárcsa, csak </w:t>
      </w:r>
      <w:r w:rsidR="00F552D7" w:rsidRPr="00A7306B">
        <w:rPr>
          <w:rFonts w:ascii="Times New Roman" w:hAnsi="Times New Roman" w:cs="Times New Roman"/>
          <w:sz w:val="24"/>
          <w:szCs w:val="24"/>
        </w:rPr>
        <w:t>annyi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F552D7" w:rsidRPr="00A7306B">
        <w:rPr>
          <w:rFonts w:ascii="Times New Roman" w:hAnsi="Times New Roman" w:cs="Times New Roman"/>
          <w:sz w:val="24"/>
          <w:szCs w:val="24"/>
        </w:rPr>
        <w:t>különbséggel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csak egy </w:t>
      </w:r>
      <w:r w:rsidRPr="00A7306B">
        <w:rPr>
          <w:rFonts w:ascii="Times New Roman" w:hAnsi="Times New Roman" w:cs="Times New Roman"/>
          <w:sz w:val="24"/>
          <w:szCs w:val="24"/>
        </w:rPr>
        <w:lastRenderedPageBreak/>
        <w:t xml:space="preserve">sötét foltot tartalmaz. </w:t>
      </w:r>
      <w:r w:rsidR="00CA1981" w:rsidRPr="00A7306B">
        <w:rPr>
          <w:rFonts w:ascii="Times New Roman" w:hAnsi="Times New Roman" w:cs="Times New Roman"/>
          <w:sz w:val="24"/>
          <w:szCs w:val="24"/>
        </w:rPr>
        <w:t>Így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4A41F3" w:rsidRPr="00A7306B">
        <w:rPr>
          <w:rFonts w:ascii="Times New Roman" w:hAnsi="Times New Roman" w:cs="Times New Roman"/>
          <w:sz w:val="24"/>
          <w:szCs w:val="24"/>
        </w:rPr>
        <w:t>egyetlen</w:t>
      </w:r>
      <w:r w:rsidR="00CA1981" w:rsidRPr="00A7306B">
        <w:rPr>
          <w:rFonts w:ascii="Times New Roman" w:hAnsi="Times New Roman" w:cs="Times New Roman"/>
          <w:sz w:val="24"/>
          <w:szCs w:val="24"/>
        </w:rPr>
        <w:t xml:space="preserve"> impulzust fog generálni. A pozíciót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CA1981" w:rsidRPr="00A7306B">
        <w:rPr>
          <w:rFonts w:ascii="Times New Roman" w:hAnsi="Times New Roman" w:cs="Times New Roman"/>
          <w:sz w:val="24"/>
          <w:szCs w:val="24"/>
        </w:rPr>
        <w:t>úgy</w:t>
      </w:r>
      <w:r w:rsidRPr="00A7306B">
        <w:rPr>
          <w:rFonts w:ascii="Times New Roman" w:hAnsi="Times New Roman" w:cs="Times New Roman"/>
          <w:sz w:val="24"/>
          <w:szCs w:val="24"/>
        </w:rPr>
        <w:t xml:space="preserve"> tudjuk </w:t>
      </w:r>
      <w:r w:rsidR="00CA1981" w:rsidRPr="00A7306B">
        <w:rPr>
          <w:rFonts w:ascii="Times New Roman" w:hAnsi="Times New Roman" w:cs="Times New Roman"/>
          <w:sz w:val="24"/>
          <w:szCs w:val="24"/>
        </w:rPr>
        <w:t>megmérni,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egy regiszter </w:t>
      </w:r>
      <w:r w:rsidR="00CA1981" w:rsidRPr="00A7306B">
        <w:rPr>
          <w:rFonts w:ascii="Times New Roman" w:hAnsi="Times New Roman" w:cs="Times New Roman"/>
          <w:sz w:val="24"/>
          <w:szCs w:val="24"/>
        </w:rPr>
        <w:t>értékét,</w:t>
      </w:r>
      <w:r w:rsidRPr="00A7306B">
        <w:rPr>
          <w:rFonts w:ascii="Times New Roman" w:hAnsi="Times New Roman" w:cs="Times New Roman"/>
          <w:sz w:val="24"/>
          <w:szCs w:val="24"/>
        </w:rPr>
        <w:t xml:space="preserve"> változtatjuk minden Imp</w:t>
      </w:r>
      <w:r w:rsidR="00CA1981" w:rsidRPr="00A7306B">
        <w:rPr>
          <w:rFonts w:ascii="Times New Roman" w:hAnsi="Times New Roman" w:cs="Times New Roman"/>
          <w:sz w:val="24"/>
          <w:szCs w:val="24"/>
        </w:rPr>
        <w:t xml:space="preserve"> jel</w:t>
      </w:r>
      <w:r w:rsidRPr="00A7306B">
        <w:rPr>
          <w:rFonts w:ascii="Times New Roman" w:hAnsi="Times New Roman" w:cs="Times New Roman"/>
          <w:sz w:val="24"/>
          <w:szCs w:val="24"/>
        </w:rPr>
        <w:t xml:space="preserve"> felfutó élére. </w:t>
      </w:r>
      <w:r w:rsidR="00CA1981" w:rsidRPr="00A7306B">
        <w:rPr>
          <w:rFonts w:ascii="Times New Roman" w:hAnsi="Times New Roman" w:cs="Times New Roman"/>
          <w:sz w:val="24"/>
          <w:szCs w:val="24"/>
        </w:rPr>
        <w:t>Novelljük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3A3A36"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D8878D8" wp14:editId="7875D118">
                <wp:simplePos x="0" y="0"/>
                <wp:positionH relativeFrom="column">
                  <wp:posOffset>520</wp:posOffset>
                </wp:positionH>
                <wp:positionV relativeFrom="paragraph">
                  <wp:posOffset>890649</wp:posOffset>
                </wp:positionV>
                <wp:extent cx="5566410" cy="2266950"/>
                <wp:effectExtent l="0" t="0" r="0" b="0"/>
                <wp:wrapTopAndBottom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2266950"/>
                          <a:chOff x="0" y="0"/>
                          <a:chExt cx="5566410" cy="2266950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1938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Text Box 113"/>
                        <wps:cNvSpPr txBox="1"/>
                        <wps:spPr>
                          <a:xfrm>
                            <a:off x="0" y="199453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BBB6FC" w14:textId="19D36871" w:rsidR="008F60F0" w:rsidRPr="002853BA" w:rsidRDefault="008F60F0" w:rsidP="003A3A36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Inkrementális adóval mért pozicó, szimulálációs modelje Sytem Generatorban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878D8" id="Group 114" o:spid="_x0000_s1081" style="position:absolute;left:0;text-align:left;margin-left:.05pt;margin-top:70.15pt;width:438.3pt;height:178.5pt;z-index:251762688" coordsize="55664,2266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">
                <v:shape id="Picture 112" o:spid="_x0000_s1082" type="#_x0000_t75" style="position:absolute;width:55664;height:19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ZJPLAAAAA3AAAAA8AAABkcnMvZG93bnJldi54bWxET0uLwjAQvi/sfwiz4G1NW2XRahRZWPDq&#10;A3qdNmNbbCYliVr99UYQ9jYf33OW68F04krOt5YVpOMEBHFldcu1guPh73sGwgdkjZ1lUnAnD+vV&#10;58cSc21vvKPrPtQihrDPUUETQp9L6auGDPqx7Ykjd7LOYIjQ1VI7vMVw08ksSX6kwZZjQ4M9/TZU&#10;nfcXo2B6n02z+blo60c5SfvKlYU9lUqNvobNAkSgIfyL3+6tjvPTDF7PxAvk6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Rkk8sAAAADcAAAADwAAAAAAAAAAAAAAAACfAgAA&#10;ZHJzL2Rvd25yZXYueG1sUEsFBgAAAAAEAAQA9wAAAIwDAAAAAA==&#10;">
                  <v:imagedata r:id="rId49" o:title=""/>
                  <v:path arrowok="t"/>
                </v:shape>
                <v:shape id="Text Box 113" o:spid="_x0000_s1083" type="#_x0000_t202" style="position:absolute;top:19945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0h3MQA&#10;AADcAAAADwAAAGRycy9kb3ducmV2LnhtbERPS2sCMRC+C/0PYQq9iGZ9IGVrFJEKrRfp1ou3YTNu&#10;tt1MliSr239vBKG3+fies1z3thEX8qF2rGAyzkAQl07XXCk4fu9GryBCRNbYOCYFfxRgvXoaLDHX&#10;7spfdCliJVIIhxwVmBjbXMpQGrIYxq4lTtzZeYsxQV9J7fGawm0jp1m2kBZrTg0GW9oaKn+Lzio4&#10;zE8HM+zO7/vNfOY/j9128VMVSr0895s3EJH6+C9+uD90mj+Zwf2Zd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9IdzEAAAA3AAAAA8AAAAAAAAAAAAAAAAAmAIAAGRycy9k&#10;b3ducmV2LnhtbFBLBQYAAAAABAAEAPUAAACJAwAAAAA=&#10;" stroked="f">
                  <v:textbox style="mso-fit-shape-to-text:t" inset="0,0,0,0">
                    <w:txbxContent>
                      <w:p w14:paraId="2BBBB6FC" w14:textId="19D36871" w:rsidR="008F60F0" w:rsidRPr="002853BA" w:rsidRDefault="008F60F0" w:rsidP="003A3A36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Inkrementális adóval mért pozicó, szimulálációs modelje Sytem Generatorban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A7306B">
        <w:rPr>
          <w:rFonts w:ascii="Times New Roman" w:hAnsi="Times New Roman" w:cs="Times New Roman"/>
          <w:sz w:val="24"/>
          <w:szCs w:val="24"/>
        </w:rPr>
        <w:t xml:space="preserve">vagy </w:t>
      </w:r>
      <w:r w:rsidR="00CA1981" w:rsidRPr="00A7306B">
        <w:rPr>
          <w:rFonts w:ascii="Times New Roman" w:hAnsi="Times New Roman" w:cs="Times New Roman"/>
          <w:sz w:val="24"/>
          <w:szCs w:val="24"/>
        </w:rPr>
        <w:t>csökkentjük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Dir iránybit (logikai 1 vagy 0). </w:t>
      </w:r>
      <w:r w:rsidR="004A41F3" w:rsidRPr="00A7306B">
        <w:rPr>
          <w:rFonts w:ascii="Times New Roman" w:hAnsi="Times New Roman" w:cs="Times New Roman"/>
          <w:sz w:val="24"/>
          <w:szCs w:val="24"/>
        </w:rPr>
        <w:t>függvényében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58FBCF2B" w14:textId="2386E902" w:rsidR="003A3A36" w:rsidRPr="00A7306B" w:rsidRDefault="003A3A36" w:rsidP="00B07338">
      <w:pPr>
        <w:keepNext/>
        <w:spacing w:line="360" w:lineRule="auto"/>
        <w:jc w:val="both"/>
      </w:pPr>
    </w:p>
    <w:p w14:paraId="32DA87C3" w14:textId="6BE6F1D7" w:rsidR="003C13D9" w:rsidRPr="00A7306B" w:rsidRDefault="006B717D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A074AB3" wp14:editId="5AE38133">
                <wp:simplePos x="0" y="0"/>
                <wp:positionH relativeFrom="margin">
                  <wp:align>right</wp:align>
                </wp:positionH>
                <wp:positionV relativeFrom="paragraph">
                  <wp:posOffset>1184737</wp:posOffset>
                </wp:positionV>
                <wp:extent cx="5325110" cy="2854588"/>
                <wp:effectExtent l="0" t="0" r="8890" b="317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10" cy="2854588"/>
                          <a:chOff x="0" y="0"/>
                          <a:chExt cx="5325110" cy="2854588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6" r="3364" b="22061"/>
                          <a:stretch/>
                        </pic:blipFill>
                        <pic:spPr bwMode="auto">
                          <a:xfrm>
                            <a:off x="0" y="0"/>
                            <a:ext cx="5325110" cy="27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2582173"/>
                            <a:ext cx="53251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CDE25CD" w14:textId="0A77F88E" w:rsidR="008F60F0" w:rsidRPr="00DD03C4" w:rsidRDefault="008F60F0" w:rsidP="00791C7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CounterPosition Belső Felépítése System Generátorban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74AB3" id="Group 63" o:spid="_x0000_s1084" style="position:absolute;left:0;text-align:left;margin-left:368.1pt;margin-top:93.3pt;width:419.3pt;height:224.75pt;z-index:251651072;mso-position-horizontal:right;mso-position-horizontal-relative:margin" coordsize="53251,285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/i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">
                <v:shape id="Picture 33" o:spid="_x0000_s1085" type="#_x0000_t75" style="position:absolute;width:53251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FxNzFAAAA2wAAAA8AAABkcnMvZG93bnJldi54bWxEj09rAjEUxO8Fv0N4grea1S22bI1iC/7B&#10;g6AtPT82r8m2m5dlE9etn74pCD0OM/MbZr7sXS06akPlWcFknIEgLr2u2Ch4f1vfP4EIEVlj7ZkU&#10;/FCA5WJwN8dC+wsfqTtFIxKEQ4EKbIxNIWUoLTkMY98QJ+/Ttw5jkq2RusVLgrtaTrNsJh1WnBYs&#10;NvRqqfw+nZ2CcvNwNfvOvtit+XL7x+N0e8g/lBoN+9UziEh9/A/f2jutIM/h70v6AX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RcTcxQAAANsAAAAPAAAAAAAAAAAAAAAA&#10;AJ8CAABkcnMvZG93bnJldi54bWxQSwUGAAAAAAQABAD3AAAAkQMAAAAA&#10;">
                  <v:imagedata r:id="rId51" o:title="" croptop="2521f" cropbottom="14458f" cropright="2205f"/>
                  <v:path arrowok="t"/>
                </v:shape>
                <v:shape id="Text Box 62" o:spid="_x0000_s1086" type="#_x0000_t202" style="position:absolute;top:25821;width:5325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nTV8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pBPoH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6dNXxQAAANsAAAAPAAAAAAAAAAAAAAAAAJgCAABkcnMv&#10;ZG93bnJldi54bWxQSwUGAAAAAAQABAD1AAAAigMAAAAA&#10;" stroked="f">
                  <v:textbox style="mso-fit-shape-to-text:t" inset="0,0,0,0">
                    <w:txbxContent>
                      <w:p w14:paraId="3CDE25CD" w14:textId="0A77F88E" w:rsidR="008F60F0" w:rsidRPr="00DD03C4" w:rsidRDefault="008F60F0" w:rsidP="00791C7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CounterPosition Belső Felépítése System Generátorban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A3A36" w:rsidRPr="00A7306B">
        <w:rPr>
          <w:rFonts w:ascii="Times New Roman" w:hAnsi="Times New Roman" w:cs="Times New Roman"/>
          <w:sz w:val="24"/>
          <w:szCs w:val="24"/>
        </w:rPr>
        <w:tab/>
        <w:t>A 2.8</w:t>
      </w:r>
      <w:r w:rsidR="002541C9" w:rsidRPr="00A7306B">
        <w:rPr>
          <w:rFonts w:ascii="Times New Roman" w:hAnsi="Times New Roman" w:cs="Times New Roman"/>
          <w:sz w:val="24"/>
          <w:szCs w:val="24"/>
        </w:rPr>
        <w:t xml:space="preserve"> képen</w:t>
      </w:r>
      <w:r w:rsidR="00160C8B" w:rsidRPr="00A7306B">
        <w:rPr>
          <w:rFonts w:ascii="Times New Roman" w:hAnsi="Times New Roman" w:cs="Times New Roman"/>
          <w:sz w:val="24"/>
          <w:szCs w:val="24"/>
        </w:rPr>
        <w:t xml:space="preserve"> látható a 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fentiekben már letárgyalt Inkrementális </w:t>
      </w:r>
      <w:r w:rsidR="00B626A3" w:rsidRPr="00A7306B">
        <w:rPr>
          <w:rFonts w:ascii="Times New Roman" w:hAnsi="Times New Roman" w:cs="Times New Roman"/>
          <w:sz w:val="24"/>
          <w:szCs w:val="24"/>
        </w:rPr>
        <w:t>adó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 jeleinek a f</w:t>
      </w:r>
      <w:r w:rsidR="00791C7E" w:rsidRPr="00A7306B">
        <w:rPr>
          <w:rFonts w:ascii="Times New Roman" w:hAnsi="Times New Roman" w:cs="Times New Roman"/>
          <w:sz w:val="24"/>
          <w:szCs w:val="24"/>
        </w:rPr>
        <w:t>eldolgozásáért felelős BlackBox</w:t>
      </w:r>
      <w:r w:rsidR="002541C9" w:rsidRPr="00A7306B">
        <w:rPr>
          <w:rFonts w:ascii="Times New Roman" w:hAnsi="Times New Roman" w:cs="Times New Roman"/>
          <w:sz w:val="24"/>
          <w:szCs w:val="24"/>
        </w:rPr>
        <w:t>2 (megfelel a Black Box1</w:t>
      </w:r>
      <w:r w:rsidRPr="00A7306B">
        <w:rPr>
          <w:rFonts w:ascii="Times New Roman" w:hAnsi="Times New Roman" w:cs="Times New Roman"/>
          <w:sz w:val="24"/>
          <w:szCs w:val="24"/>
        </w:rPr>
        <w:t xml:space="preserve"> modulnak</w:t>
      </w:r>
      <w:r w:rsidR="002541C9" w:rsidRPr="00A7306B">
        <w:rPr>
          <w:rFonts w:ascii="Times New Roman" w:hAnsi="Times New Roman" w:cs="Times New Roman"/>
          <w:sz w:val="24"/>
          <w:szCs w:val="24"/>
        </w:rPr>
        <w:t>)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 modul, valamint </w:t>
      </w:r>
      <w:r w:rsidR="00B626A3" w:rsidRPr="00A7306B">
        <w:rPr>
          <w:rFonts w:ascii="Times New Roman" w:hAnsi="Times New Roman" w:cs="Times New Roman"/>
          <w:sz w:val="24"/>
          <w:szCs w:val="24"/>
        </w:rPr>
        <w:t>kiegészítve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 a pozíció mérésére alkalmas counte</w:t>
      </w:r>
      <w:r w:rsidR="003C13D9" w:rsidRPr="00A7306B">
        <w:rPr>
          <w:rFonts w:ascii="Times New Roman" w:hAnsi="Times New Roman" w:cs="Times New Roman"/>
          <w:sz w:val="24"/>
          <w:szCs w:val="24"/>
        </w:rPr>
        <w:t>rPosition modullal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, </w:t>
      </w:r>
      <w:r w:rsidR="003C13D9" w:rsidRPr="00A7306B">
        <w:rPr>
          <w:rFonts w:ascii="Times New Roman" w:hAnsi="Times New Roman" w:cs="Times New Roman"/>
          <w:sz w:val="24"/>
          <w:szCs w:val="24"/>
        </w:rPr>
        <w:t>amelynek</w:t>
      </w:r>
      <w:r w:rsidRPr="00A7306B">
        <w:rPr>
          <w:rFonts w:ascii="Times New Roman" w:hAnsi="Times New Roman" w:cs="Times New Roman"/>
          <w:sz w:val="24"/>
          <w:szCs w:val="24"/>
        </w:rPr>
        <w:t xml:space="preserve"> belső felépítése az 2.8</w:t>
      </w:r>
      <w:r w:rsidR="00ED7C4E" w:rsidRPr="00A7306B">
        <w:rPr>
          <w:rFonts w:ascii="Times New Roman" w:hAnsi="Times New Roman" w:cs="Times New Roman"/>
          <w:sz w:val="24"/>
          <w:szCs w:val="24"/>
        </w:rPr>
        <w:t xml:space="preserve"> képen látható.</w:t>
      </w:r>
    </w:p>
    <w:p w14:paraId="04971F8E" w14:textId="01E4EE86" w:rsidR="0041474A" w:rsidRPr="00A7306B" w:rsidRDefault="0041474A" w:rsidP="00B07338">
      <w:pPr>
        <w:spacing w:line="360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Működési</w:t>
      </w:r>
      <w:r w:rsidR="00D33E3E" w:rsidRPr="00A7306B">
        <w:rPr>
          <w:rFonts w:ascii="Times New Roman" w:hAnsi="Times New Roman" w:cs="Times New Roman"/>
          <w:sz w:val="24"/>
          <w:szCs w:val="24"/>
        </w:rPr>
        <w:t xml:space="preserve"> logikája alapján három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D33E3E" w:rsidRPr="00A7306B">
        <w:rPr>
          <w:rFonts w:ascii="Times New Roman" w:hAnsi="Times New Roman" w:cs="Times New Roman"/>
          <w:sz w:val="24"/>
          <w:szCs w:val="24"/>
        </w:rPr>
        <w:t>osztályba</w:t>
      </w:r>
      <w:r w:rsidRPr="00A7306B">
        <w:rPr>
          <w:rFonts w:ascii="Times New Roman" w:hAnsi="Times New Roman" w:cs="Times New Roman"/>
          <w:sz w:val="24"/>
          <w:szCs w:val="24"/>
        </w:rPr>
        <w:t xml:space="preserve"> sorolhatok. Az első az </w:t>
      </w:r>
      <w:r w:rsidR="00D33E3E" w:rsidRPr="00A7306B">
        <w:rPr>
          <w:rFonts w:ascii="Times New Roman" w:hAnsi="Times New Roman" w:cs="Times New Roman"/>
          <w:sz w:val="24"/>
          <w:szCs w:val="24"/>
        </w:rPr>
        <w:t>él detektáló</w:t>
      </w:r>
      <w:r w:rsidRPr="00A7306B">
        <w:rPr>
          <w:rFonts w:ascii="Times New Roman" w:hAnsi="Times New Roman" w:cs="Times New Roman"/>
          <w:sz w:val="24"/>
          <w:szCs w:val="24"/>
        </w:rPr>
        <w:t xml:space="preserve">, </w:t>
      </w:r>
      <w:r w:rsidR="00D33E3E" w:rsidRPr="00A7306B">
        <w:rPr>
          <w:rFonts w:ascii="Times New Roman" w:hAnsi="Times New Roman" w:cs="Times New Roman"/>
          <w:sz w:val="24"/>
          <w:szCs w:val="24"/>
        </w:rPr>
        <w:t>melynek</w:t>
      </w:r>
      <w:r w:rsidRPr="00A7306B">
        <w:rPr>
          <w:rFonts w:ascii="Times New Roman" w:hAnsi="Times New Roman" w:cs="Times New Roman"/>
          <w:sz w:val="24"/>
          <w:szCs w:val="24"/>
        </w:rPr>
        <w:t xml:space="preserve"> feladata az impulzusok felfutó éleinek a detektálása</w:t>
      </w:r>
      <w:r w:rsidR="00D33E3E" w:rsidRPr="00A7306B">
        <w:rPr>
          <w:rFonts w:ascii="Times New Roman" w:hAnsi="Times New Roman" w:cs="Times New Roman"/>
          <w:sz w:val="24"/>
          <w:szCs w:val="24"/>
        </w:rPr>
        <w:t>, és egyetlen órajelig tartó impulzus generálása a Tároló regiszternek így engedélyezve az adatbevitelt a regiszterbe.</w:t>
      </w:r>
    </w:p>
    <w:p w14:paraId="34A24AA7" w14:textId="6C69FBDE" w:rsidR="0041474A" w:rsidRPr="00A7306B" w:rsidRDefault="0041474A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>Tároló regiszter, feladata az aktuális érték tárolása,</w:t>
      </w:r>
      <w:r w:rsidR="00075618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D33E3E" w:rsidRPr="00A7306B">
        <w:rPr>
          <w:rFonts w:ascii="Times New Roman" w:hAnsi="Times New Roman" w:cs="Times New Roman"/>
          <w:sz w:val="24"/>
          <w:szCs w:val="24"/>
        </w:rPr>
        <w:t>a tipusa16bites előjeles egész értékű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kezdőértéke mindig </w:t>
      </w:r>
      <w:r w:rsidR="00D33E3E" w:rsidRPr="00A7306B">
        <w:rPr>
          <w:rFonts w:ascii="Times New Roman" w:hAnsi="Times New Roman" w:cs="Times New Roman"/>
          <w:sz w:val="24"/>
          <w:szCs w:val="24"/>
        </w:rPr>
        <w:t>0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  <w:r w:rsidR="00D33E3E" w:rsidRPr="00A7306B">
        <w:rPr>
          <w:rFonts w:ascii="Times New Roman" w:hAnsi="Times New Roman" w:cs="Times New Roman"/>
          <w:sz w:val="24"/>
          <w:szCs w:val="24"/>
        </w:rPr>
        <w:t xml:space="preserve"> A rst </w:t>
      </w:r>
      <w:r w:rsidR="00075618" w:rsidRPr="00A7306B">
        <w:rPr>
          <w:rFonts w:ascii="Times New Roman" w:hAnsi="Times New Roman" w:cs="Times New Roman"/>
          <w:sz w:val="24"/>
          <w:szCs w:val="24"/>
        </w:rPr>
        <w:t>bemeneten</w:t>
      </w:r>
      <w:r w:rsidR="00D33E3E" w:rsidRPr="00A7306B">
        <w:rPr>
          <w:rFonts w:ascii="Times New Roman" w:hAnsi="Times New Roman" w:cs="Times New Roman"/>
          <w:sz w:val="24"/>
          <w:szCs w:val="24"/>
        </w:rPr>
        <w:t xml:space="preserve"> érkező jel 0 értékre hozza a regiszter tartalmát, ez akkor t</w:t>
      </w:r>
      <w:r w:rsidR="006B717D" w:rsidRPr="00A7306B">
        <w:rPr>
          <w:rFonts w:ascii="Times New Roman" w:hAnsi="Times New Roman" w:cs="Times New Roman"/>
          <w:sz w:val="24"/>
          <w:szCs w:val="24"/>
        </w:rPr>
        <w:t>örténik meg, ha a Null bemeneten</w:t>
      </w:r>
      <w:r w:rsidR="00D33E3E" w:rsidRPr="00A7306B">
        <w:rPr>
          <w:rFonts w:ascii="Times New Roman" w:hAnsi="Times New Roman" w:cs="Times New Roman"/>
          <w:sz w:val="24"/>
          <w:szCs w:val="24"/>
        </w:rPr>
        <w:t xml:space="preserve"> impulzus érkezik. Azt mondhatjuk, hogy a pozíciót a 0 állapothoz mérjük, ame</w:t>
      </w:r>
      <w:r w:rsidR="006B717D" w:rsidRPr="00A7306B">
        <w:rPr>
          <w:rFonts w:ascii="Times New Roman" w:hAnsi="Times New Roman" w:cs="Times New Roman"/>
          <w:sz w:val="24"/>
          <w:szCs w:val="24"/>
        </w:rPr>
        <w:t>ly a Null átmeneti tárcsa határozza meg.</w:t>
      </w:r>
    </w:p>
    <w:p w14:paraId="5116A7C2" w14:textId="7D9E00B2" w:rsidR="00D33E3E" w:rsidRPr="00A7306B" w:rsidRDefault="00D33E3E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 számláló</w:t>
      </w:r>
      <w:r w:rsidR="006B717D" w:rsidRPr="00A7306B">
        <w:rPr>
          <w:rFonts w:ascii="Times New Roman" w:hAnsi="Times New Roman" w:cs="Times New Roman"/>
          <w:sz w:val="24"/>
          <w:szCs w:val="24"/>
        </w:rPr>
        <w:t xml:space="preserve"> logika</w:t>
      </w:r>
      <w:r w:rsidRPr="00A7306B">
        <w:rPr>
          <w:rFonts w:ascii="Times New Roman" w:hAnsi="Times New Roman" w:cs="Times New Roman"/>
          <w:sz w:val="24"/>
          <w:szCs w:val="24"/>
        </w:rPr>
        <w:t xml:space="preserve"> fela</w:t>
      </w:r>
      <w:r w:rsidR="00843F3E" w:rsidRPr="00A7306B">
        <w:rPr>
          <w:rFonts w:ascii="Times New Roman" w:hAnsi="Times New Roman" w:cs="Times New Roman"/>
          <w:sz w:val="24"/>
          <w:szCs w:val="24"/>
        </w:rPr>
        <w:t>data</w:t>
      </w:r>
      <w:r w:rsidR="00075618" w:rsidRPr="00A7306B">
        <w:rPr>
          <w:rFonts w:ascii="Times New Roman" w:hAnsi="Times New Roman" w:cs="Times New Roman"/>
          <w:sz w:val="24"/>
          <w:szCs w:val="24"/>
        </w:rPr>
        <w:t>,</w:t>
      </w:r>
      <w:r w:rsidR="00843F3E" w:rsidRPr="00A7306B">
        <w:rPr>
          <w:rFonts w:ascii="Times New Roman" w:hAnsi="Times New Roman" w:cs="Times New Roman"/>
          <w:sz w:val="24"/>
          <w:szCs w:val="24"/>
        </w:rPr>
        <w:t xml:space="preserve"> hogy növelje vagy csökkentse</w:t>
      </w:r>
      <w:r w:rsidRPr="00A7306B">
        <w:rPr>
          <w:rFonts w:ascii="Times New Roman" w:hAnsi="Times New Roman" w:cs="Times New Roman"/>
          <w:sz w:val="24"/>
          <w:szCs w:val="24"/>
        </w:rPr>
        <w:t xml:space="preserve"> eggyel a </w:t>
      </w:r>
      <w:r w:rsidR="00843F3E" w:rsidRPr="00A7306B">
        <w:rPr>
          <w:rFonts w:ascii="Times New Roman" w:hAnsi="Times New Roman" w:cs="Times New Roman"/>
          <w:sz w:val="24"/>
          <w:szCs w:val="24"/>
        </w:rPr>
        <w:t>regiszter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A7306B">
        <w:rPr>
          <w:rFonts w:ascii="Times New Roman" w:hAnsi="Times New Roman" w:cs="Times New Roman"/>
          <w:sz w:val="24"/>
          <w:szCs w:val="24"/>
        </w:rPr>
        <w:t>tartalmát</w:t>
      </w:r>
      <w:r w:rsidRPr="00A7306B">
        <w:rPr>
          <w:rFonts w:ascii="Times New Roman" w:hAnsi="Times New Roman" w:cs="Times New Roman"/>
          <w:sz w:val="24"/>
          <w:szCs w:val="24"/>
        </w:rPr>
        <w:t xml:space="preserve">, annak </w:t>
      </w:r>
      <w:r w:rsidR="00843F3E" w:rsidRPr="00A7306B">
        <w:rPr>
          <w:rFonts w:ascii="Times New Roman" w:hAnsi="Times New Roman" w:cs="Times New Roman"/>
          <w:sz w:val="24"/>
          <w:szCs w:val="24"/>
        </w:rPr>
        <w:t>függvényében,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a Dir </w:t>
      </w:r>
      <w:r w:rsidR="006B717D" w:rsidRPr="00A7306B">
        <w:rPr>
          <w:rFonts w:ascii="Times New Roman" w:hAnsi="Times New Roman" w:cs="Times New Roman"/>
          <w:sz w:val="24"/>
          <w:szCs w:val="24"/>
        </w:rPr>
        <w:t>jel</w:t>
      </w:r>
      <w:r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A7306B">
        <w:rPr>
          <w:rFonts w:ascii="Times New Roman" w:hAnsi="Times New Roman" w:cs="Times New Roman"/>
          <w:sz w:val="24"/>
          <w:szCs w:val="24"/>
        </w:rPr>
        <w:t>milyen</w:t>
      </w:r>
      <w:r w:rsidRPr="00A7306B">
        <w:rPr>
          <w:rFonts w:ascii="Times New Roman" w:hAnsi="Times New Roman" w:cs="Times New Roman"/>
          <w:sz w:val="24"/>
          <w:szCs w:val="24"/>
        </w:rPr>
        <w:t xml:space="preserve"> értékű. A ValueCT </w:t>
      </w:r>
      <w:r w:rsidR="006B717D" w:rsidRPr="00A7306B">
        <w:rPr>
          <w:rFonts w:ascii="Times New Roman" w:hAnsi="Times New Roman" w:cs="Times New Roman"/>
          <w:sz w:val="24"/>
          <w:szCs w:val="24"/>
        </w:rPr>
        <w:t>bemenet</w:t>
      </w:r>
      <w:r w:rsidRPr="00A7306B">
        <w:rPr>
          <w:rFonts w:ascii="Times New Roman" w:hAnsi="Times New Roman" w:cs="Times New Roman"/>
          <w:sz w:val="24"/>
          <w:szCs w:val="24"/>
        </w:rPr>
        <w:t xml:space="preserve"> segítségével meg tudjuk </w:t>
      </w:r>
      <w:r w:rsidR="00843F3E" w:rsidRPr="00A7306B">
        <w:rPr>
          <w:rFonts w:ascii="Times New Roman" w:hAnsi="Times New Roman" w:cs="Times New Roman"/>
          <w:sz w:val="24"/>
          <w:szCs w:val="24"/>
        </w:rPr>
        <w:t>fordítani</w:t>
      </w:r>
      <w:r w:rsidRPr="00A7306B">
        <w:rPr>
          <w:rFonts w:ascii="Times New Roman" w:hAnsi="Times New Roman" w:cs="Times New Roman"/>
          <w:sz w:val="24"/>
          <w:szCs w:val="24"/>
        </w:rPr>
        <w:t xml:space="preserve"> a számolás </w:t>
      </w:r>
      <w:r w:rsidR="00843F3E" w:rsidRPr="00A7306B">
        <w:rPr>
          <w:rFonts w:ascii="Times New Roman" w:hAnsi="Times New Roman" w:cs="Times New Roman"/>
          <w:sz w:val="24"/>
          <w:szCs w:val="24"/>
        </w:rPr>
        <w:t>irányát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6D2E9511" w14:textId="6CFA454D" w:rsidR="0041474A" w:rsidRPr="00A7306B" w:rsidRDefault="00843F3E" w:rsidP="00B07338">
      <w:pPr>
        <w:pStyle w:val="Heading4"/>
        <w:spacing w:line="360" w:lineRule="auto"/>
        <w:jc w:val="both"/>
      </w:pPr>
      <w:bookmarkStart w:id="21" w:name="_Toc417007795"/>
      <w:r w:rsidRPr="00A7306B">
        <w:t>Hardveres mérések</w:t>
      </w:r>
      <w:bookmarkEnd w:id="21"/>
    </w:p>
    <w:p w14:paraId="2F1993FB" w14:textId="0488F8E4" w:rsidR="00843F3E" w:rsidRPr="00A7306B" w:rsidRDefault="006B717D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7A0B55E" wp14:editId="64E0688D">
                <wp:simplePos x="0" y="0"/>
                <wp:positionH relativeFrom="column">
                  <wp:posOffset>-118110</wp:posOffset>
                </wp:positionH>
                <wp:positionV relativeFrom="paragraph">
                  <wp:posOffset>5715</wp:posOffset>
                </wp:positionV>
                <wp:extent cx="3117215" cy="1786255"/>
                <wp:effectExtent l="0" t="0" r="6985" b="4445"/>
                <wp:wrapSquare wrapText="bothSides"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786255"/>
                          <a:chOff x="0" y="0"/>
                          <a:chExt cx="3117215" cy="178625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15" cy="1453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0" y="1513840"/>
                            <a:ext cx="311721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EFD939C" w14:textId="5D88856E" w:rsidR="008F60F0" w:rsidRPr="00C94D69" w:rsidRDefault="008F60F0" w:rsidP="006B717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Hardver Cosimulaciós modell Pozíció mérése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A0B55E" id="Group 109" o:spid="_x0000_s1087" style="position:absolute;left:0;text-align:left;margin-left:-9.3pt;margin-top:.45pt;width:245.45pt;height:140.65pt;z-index:251758592" coordsize="31172,1786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">
                <v:shape id="Picture 35" o:spid="_x0000_s1088" type="#_x0000_t75" style="position:absolute;width:31172;height:145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+jzPHAAAA2wAAAA8AAABkcnMvZG93bnJldi54bWxEj0FPwkAUhO8m/IfNI+FiZBeMBisLARII&#10;QS9WPXh7dp9tofu2dJdS/r1LYuJxMjPfZKbzzlaipcaXjjWMhgoEceZMybmGj/f13QSED8gGK8ek&#10;4UIe5rPezRQT4878Rm0achEh7BPUUIRQJ1L6rCCLfuhq4uj9uMZiiLLJpWnwHOG2kmOlHqXFkuNC&#10;gTWtCsoO6clq2Bw/b9tMvX6rxb5Ld18vOFk+HbUe9LvFM4hAXfgP/7W3RsP9A1y/xB8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N+jzPHAAAA2wAAAA8AAAAAAAAAAAAA&#10;AAAAnwIAAGRycy9kb3ducmV2LnhtbFBLBQYAAAAABAAEAPcAAACTAwAAAAA=&#10;">
                  <v:imagedata r:id="rId53" o:title=""/>
                  <v:path arrowok="t"/>
                </v:shape>
                <v:shape id="Text Box 108" o:spid="_x0000_s1089" type="#_x0000_t202" style="position:absolute;top:15138;width:3117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lcMcA&#10;AADc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fxCaOUZmUAv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3AJXDHAAAA3AAAAA8AAAAAAAAAAAAAAAAAmAIAAGRy&#10;cy9kb3ducmV2LnhtbFBLBQYAAAAABAAEAPUAAACMAwAAAAA=&#10;" stroked="f">
                  <v:textbox style="mso-fit-shape-to-text:t" inset="0,0,0,0">
                    <w:txbxContent>
                      <w:p w14:paraId="6EFD939C" w14:textId="5D88856E" w:rsidR="008F60F0" w:rsidRPr="00C94D69" w:rsidRDefault="008F60F0" w:rsidP="006B717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Hardver Cosimulaciós modell Pozíció mérése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43F3E" w:rsidRPr="00A7306B">
        <w:rPr>
          <w:rFonts w:ascii="Times New Roman" w:hAnsi="Times New Roman" w:cs="Times New Roman"/>
          <w:sz w:val="24"/>
          <w:szCs w:val="24"/>
        </w:rPr>
        <w:tab/>
      </w:r>
      <w:r w:rsidR="003A3A36" w:rsidRPr="00A7306B">
        <w:rPr>
          <w:rFonts w:ascii="Times New Roman" w:hAnsi="Times New Roman" w:cs="Times New Roman"/>
          <w:sz w:val="24"/>
          <w:szCs w:val="24"/>
        </w:rPr>
        <w:tab/>
      </w:r>
      <w:r w:rsidR="00843F3E" w:rsidRPr="00A7306B">
        <w:rPr>
          <w:rFonts w:ascii="Times New Roman" w:hAnsi="Times New Roman" w:cs="Times New Roman"/>
          <w:sz w:val="24"/>
          <w:szCs w:val="24"/>
        </w:rPr>
        <w:t xml:space="preserve">A méréseket Spartan 3e500K fejlesztőlapon láthatok, egy N=180 impulzussal rendelkező, </w:t>
      </w:r>
      <w:r w:rsidR="00791C7E" w:rsidRPr="00A7306B">
        <w:rPr>
          <w:rFonts w:ascii="Times New Roman" w:hAnsi="Times New Roman" w:cs="Times New Roman"/>
          <w:sz w:val="24"/>
          <w:szCs w:val="24"/>
        </w:rPr>
        <w:t xml:space="preserve">valamint a rések </w:t>
      </w:r>
      <w:r w:rsidR="003A3A36" w:rsidRPr="00A7306B">
        <w:rPr>
          <w:rFonts w:ascii="Times New Roman" w:hAnsi="Times New Roman" w:cs="Times New Roman"/>
          <w:sz w:val="24"/>
          <w:szCs w:val="24"/>
        </w:rPr>
        <w:t>amelyek 90-os szöget vannak megdontve</w:t>
      </w:r>
      <w:r w:rsidR="00843F3E" w:rsidRPr="00A7306B">
        <w:rPr>
          <w:rFonts w:ascii="Times New Roman" w:hAnsi="Times New Roman" w:cs="Times New Roman"/>
          <w:sz w:val="24"/>
          <w:szCs w:val="24"/>
        </w:rPr>
        <w:t>.</w:t>
      </w:r>
    </w:p>
    <w:p w14:paraId="7F1F1218" w14:textId="62F158BD" w:rsidR="001C6542" w:rsidRPr="00A7306B" w:rsidRDefault="001C6542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 Cosimulac</w:t>
      </w:r>
      <w:r w:rsidR="003A3A36" w:rsidRPr="00A7306B">
        <w:rPr>
          <w:rFonts w:ascii="Times New Roman" w:hAnsi="Times New Roman" w:cs="Times New Roman"/>
          <w:sz w:val="24"/>
          <w:szCs w:val="24"/>
        </w:rPr>
        <w:t xml:space="preserve">ios modell teljesen megegyezik 2.8 </w:t>
      </w:r>
      <w:r w:rsidRPr="00A7306B">
        <w:rPr>
          <w:rFonts w:ascii="Times New Roman" w:hAnsi="Times New Roman" w:cs="Times New Roman"/>
          <w:sz w:val="24"/>
          <w:szCs w:val="24"/>
        </w:rPr>
        <w:t xml:space="preserve">képen láthatóval annyi különbséggel hogy a A és B bemenetek az FPGA két kimenti </w:t>
      </w:r>
      <w:r w:rsidR="003A3A36" w:rsidRPr="00A7306B">
        <w:rPr>
          <w:rFonts w:ascii="Times New Roman" w:hAnsi="Times New Roman" w:cs="Times New Roman"/>
          <w:sz w:val="24"/>
          <w:szCs w:val="24"/>
          <w:highlight w:val="yellow"/>
        </w:rPr>
        <w:t>I/O kivezetéséhez</w:t>
      </w:r>
      <w:r w:rsidRPr="00A7306B">
        <w:rPr>
          <w:rFonts w:ascii="Times New Roman" w:hAnsi="Times New Roman" w:cs="Times New Roman"/>
          <w:sz w:val="24"/>
          <w:szCs w:val="24"/>
        </w:rPr>
        <w:t xml:space="preserve"> vannak illesztve így direkt az érzékelőtől érkeznek a jelek.</w:t>
      </w:r>
      <w:r w:rsidR="006B717D"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CD59A47" wp14:editId="1017E010">
                <wp:simplePos x="0" y="0"/>
                <wp:positionH relativeFrom="margin">
                  <wp:align>left</wp:align>
                </wp:positionH>
                <wp:positionV relativeFrom="paragraph">
                  <wp:posOffset>305748</wp:posOffset>
                </wp:positionV>
                <wp:extent cx="3117215" cy="1473835"/>
                <wp:effectExtent l="0" t="0" r="6985" b="0"/>
                <wp:wrapSquare wrapText="bothSides"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473835"/>
                          <a:chOff x="0" y="0"/>
                          <a:chExt cx="3117215" cy="1473835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17813" y="0"/>
                            <a:ext cx="2964180" cy="1473835"/>
                            <a:chOff x="0" y="0"/>
                            <a:chExt cx="2964180" cy="1473835"/>
                          </a:xfrm>
                        </wpg:grpSpPr>
                        <pic:pic xmlns:pic="http://schemas.openxmlformats.org/drawingml/2006/picture">
                          <pic:nvPicPr>
                            <pic:cNvPr id="36" name="Picture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4180" cy="11468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4" name="Text Box 64"/>
                          <wps:cNvSpPr txBox="1"/>
                          <wps:spPr>
                            <a:xfrm>
                              <a:off x="0" y="1201420"/>
                              <a:ext cx="2964180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1E49441" w14:textId="4DA064DF" w:rsidR="008F60F0" w:rsidRPr="001A6701" w:rsidRDefault="008F60F0" w:rsidP="00D840E3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Cosimulation Inkrementális Pozíció mérő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66" name="Text Box 66"/>
                        <wps:cNvSpPr txBox="1"/>
                        <wps:spPr>
                          <a:xfrm>
                            <a:off x="0" y="1187533"/>
                            <a:ext cx="311721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E4CAC7" w14:textId="43441DB6" w:rsidR="008F60F0" w:rsidRPr="00BE7C06" w:rsidRDefault="008F60F0" w:rsidP="006B717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Pozíció mérő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59A47" id="Group 107" o:spid="_x0000_s1090" style="position:absolute;left:0;text-align:left;margin-left:0;margin-top:24.05pt;width:245.45pt;height:116.05pt;z-index:251658240;mso-position-horizontal:left;mso-position-horizontal-relative:margin" coordsize="31172,1473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">
                <v:group id="Group 65" o:spid="_x0000_s1091" style="position:absolute;left:178;width:29641;height:14738" coordsize="29641,14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<v:shape id="Picture 36" o:spid="_x0000_s1092" type="#_x0000_t75" style="position:absolute;width:29641;height:1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2hmDFAAAA2wAAAA8AAABkcnMvZG93bnJldi54bWxEj81uwjAQhO9IfQdrK/XWOC0VoIBBUNqq&#10;ggt/D7CNlyRKvI5iAy5PjytV4jiamW80k1kwjThT5yrLCl6SFARxbnXFhYLD/vN5BMJ5ZI2NZVLw&#10;Sw5m04feBDNtL7yl884XIkLYZaig9L7NpHR5SQZdYlvi6B1tZ9BH2RVSd3iJcNPI1zQdSIMVx4US&#10;W3ovKa93J6NgVa83V4MhDL9Ox5+30eLD1MuDUk+PYT4G4Sn4e/i//a0V9Afw9yX+ADm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doZgxQAAANsAAAAPAAAAAAAAAAAAAAAA&#10;AJ8CAABkcnMvZG93bnJldi54bWxQSwUGAAAAAAQABAD3AAAAkQMAAAAA&#10;">
                    <v:imagedata r:id="rId55" o:title=""/>
                    <v:path arrowok="t"/>
                  </v:shape>
                  <v:shape id="Text Box 64" o:spid="_x0000_s1093" type="#_x0000_t202" style="position:absolute;top:12014;width:2964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  <v:textbox style="mso-fit-shape-to-text:t" inset="0,0,0,0">
                      <w:txbxContent>
                        <w:p w14:paraId="71E49441" w14:textId="4DA064DF" w:rsidR="008F60F0" w:rsidRPr="001A6701" w:rsidRDefault="008F60F0" w:rsidP="00D840E3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  <w:r>
                            <w:t xml:space="preserve"> Cosimulation Inkrementális Pozíció mérő</w:t>
                          </w:r>
                        </w:p>
                      </w:txbxContent>
                    </v:textbox>
                  </v:shape>
                </v:group>
                <v:shape id="Text Box 66" o:spid="_x0000_s1094" type="#_x0000_t202" style="position:absolute;top:11875;width:3117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LVVMUA&#10;AADb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nsPtS/oB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tVUxQAAANsAAAAPAAAAAAAAAAAAAAAAAJgCAABkcnMv&#10;ZG93bnJldi54bWxQSwUGAAAAAAQABAD1AAAAigMAAAAA&#10;" stroked="f">
                  <v:textbox style="mso-fit-shape-to-text:t" inset="0,0,0,0">
                    <w:txbxContent>
                      <w:p w14:paraId="57E4CAC7" w14:textId="43441DB6" w:rsidR="008F60F0" w:rsidRPr="00BE7C06" w:rsidRDefault="008F60F0" w:rsidP="006B717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Pozíció mérő felépítése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60631C2" w14:textId="7D02B721" w:rsidR="001C6542" w:rsidRPr="00A7306B" w:rsidRDefault="001C6542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 xml:space="preserve">A </w:t>
      </w:r>
      <w:r w:rsidR="003A3A36" w:rsidRPr="00A7306B">
        <w:rPr>
          <w:rFonts w:ascii="Times New Roman" w:hAnsi="Times New Roman" w:cs="Times New Roman"/>
          <w:sz w:val="24"/>
          <w:szCs w:val="24"/>
        </w:rPr>
        <w:t>generálás</w:t>
      </w:r>
      <w:r w:rsidRPr="00A7306B">
        <w:rPr>
          <w:rFonts w:ascii="Times New Roman" w:hAnsi="Times New Roman" w:cs="Times New Roman"/>
          <w:sz w:val="24"/>
          <w:szCs w:val="24"/>
        </w:rPr>
        <w:t xml:space="preserve"> elvégzése után</w:t>
      </w:r>
      <w:r w:rsidR="003A3A36" w:rsidRPr="00A7306B">
        <w:rPr>
          <w:rFonts w:ascii="Times New Roman" w:hAnsi="Times New Roman" w:cs="Times New Roman"/>
          <w:sz w:val="24"/>
          <w:szCs w:val="24"/>
        </w:rPr>
        <w:t xml:space="preserve"> 2.12 képen</w:t>
      </w:r>
      <w:r w:rsidRPr="00A7306B">
        <w:rPr>
          <w:rFonts w:ascii="Times New Roman" w:hAnsi="Times New Roman" w:cs="Times New Roman"/>
          <w:sz w:val="24"/>
          <w:szCs w:val="24"/>
        </w:rPr>
        <w:t xml:space="preserve"> látható  modult kapjuk </w:t>
      </w:r>
      <w:r w:rsidR="00B626A3" w:rsidRPr="00A7306B">
        <w:rPr>
          <w:rFonts w:ascii="Times New Roman" w:hAnsi="Times New Roman" w:cs="Times New Roman"/>
          <w:sz w:val="24"/>
          <w:szCs w:val="24"/>
        </w:rPr>
        <w:t>eredményül</w:t>
      </w:r>
      <w:r w:rsidR="00075618" w:rsidRPr="00A7306B">
        <w:rPr>
          <w:rFonts w:ascii="Times New Roman" w:hAnsi="Times New Roman" w:cs="Times New Roman"/>
          <w:sz w:val="24"/>
          <w:szCs w:val="24"/>
        </w:rPr>
        <w:t>,</w:t>
      </w:r>
      <w:r w:rsidRPr="00A7306B">
        <w:rPr>
          <w:rFonts w:ascii="Times New Roman" w:hAnsi="Times New Roman" w:cs="Times New Roman"/>
          <w:sz w:val="24"/>
          <w:szCs w:val="24"/>
        </w:rPr>
        <w:t xml:space="preserve"> amelyet az FPGA fejlesztőlapra </w:t>
      </w:r>
      <w:r w:rsidR="00B626A3" w:rsidRPr="00A7306B">
        <w:rPr>
          <w:rFonts w:ascii="Times New Roman" w:hAnsi="Times New Roman" w:cs="Times New Roman"/>
          <w:sz w:val="24"/>
          <w:szCs w:val="24"/>
        </w:rPr>
        <w:t>feltöltve</w:t>
      </w:r>
      <w:r w:rsidRPr="00A7306B">
        <w:rPr>
          <w:rFonts w:ascii="Times New Roman" w:hAnsi="Times New Roman" w:cs="Times New Roman"/>
          <w:sz w:val="24"/>
          <w:szCs w:val="24"/>
        </w:rPr>
        <w:t xml:space="preserve"> eltudju</w:t>
      </w:r>
      <w:r w:rsidR="003A3A36" w:rsidRPr="00A7306B">
        <w:rPr>
          <w:rFonts w:ascii="Times New Roman" w:hAnsi="Times New Roman" w:cs="Times New Roman"/>
          <w:sz w:val="24"/>
          <w:szCs w:val="24"/>
        </w:rPr>
        <w:t>k végezni a hardver Hardveres Szimulációt</w:t>
      </w:r>
      <w:r w:rsidRPr="00A7306B">
        <w:rPr>
          <w:rFonts w:ascii="Times New Roman" w:hAnsi="Times New Roman" w:cs="Times New Roman"/>
          <w:sz w:val="24"/>
          <w:szCs w:val="24"/>
        </w:rPr>
        <w:t>.</w:t>
      </w:r>
    </w:p>
    <w:p w14:paraId="6BCE86C1" w14:textId="4088F753" w:rsidR="007E23F1" w:rsidRPr="00A7306B" w:rsidRDefault="003A3A36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Az 2.13</w:t>
      </w:r>
      <w:r w:rsidR="00B626A3" w:rsidRPr="00A7306B">
        <w:rPr>
          <w:rFonts w:ascii="Times New Roman" w:hAnsi="Times New Roman" w:cs="Times New Roman"/>
          <w:sz w:val="24"/>
          <w:szCs w:val="24"/>
        </w:rPr>
        <w:t>.képen látható a hardveres teszt, amely során kéz</w:t>
      </w:r>
      <w:r w:rsidR="00075618" w:rsidRPr="00A7306B">
        <w:rPr>
          <w:rFonts w:ascii="Times New Roman" w:hAnsi="Times New Roman" w:cs="Times New Roman"/>
          <w:sz w:val="24"/>
          <w:szCs w:val="24"/>
        </w:rPr>
        <w:t>zel</w:t>
      </w:r>
      <w:r w:rsidR="00B626A3" w:rsidRPr="00A7306B">
        <w:rPr>
          <w:rFonts w:ascii="Times New Roman" w:hAnsi="Times New Roman" w:cs="Times New Roman"/>
          <w:sz w:val="24"/>
          <w:szCs w:val="24"/>
        </w:rPr>
        <w:t xml:space="preserve"> forgattam a tárcsát egy tengely körü</w:t>
      </w:r>
      <w:r w:rsidRPr="00A7306B">
        <w:rPr>
          <w:rFonts w:ascii="Times New Roman" w:hAnsi="Times New Roman" w:cs="Times New Roman"/>
          <w:sz w:val="24"/>
          <w:szCs w:val="24"/>
        </w:rPr>
        <w:t>l. Látható mindaddig a pozíció 0</w:t>
      </w:r>
      <w:r w:rsidR="00B626A3" w:rsidRPr="00A7306B">
        <w:rPr>
          <w:rFonts w:ascii="Times New Roman" w:hAnsi="Times New Roman" w:cs="Times New Roman"/>
          <w:sz w:val="24"/>
          <w:szCs w:val="24"/>
        </w:rPr>
        <w:t xml:space="preserve"> marad ameddig</w:t>
      </w:r>
      <w:r w:rsidR="00D87103" w:rsidRPr="00A7306B">
        <w:rPr>
          <w:rFonts w:ascii="Times New Roman" w:hAnsi="Times New Roman" w:cs="Times New Roman"/>
          <w:sz w:val="24"/>
          <w:szCs w:val="24"/>
        </w:rPr>
        <w:t xml:space="preserve"> a Null jell logikai 1 ben van</w:t>
      </w:r>
      <w:r w:rsidR="00B626A3" w:rsidRPr="00A7306B">
        <w:rPr>
          <w:rFonts w:ascii="Times New Roman" w:hAnsi="Times New Roman" w:cs="Times New Roman"/>
          <w:sz w:val="24"/>
          <w:szCs w:val="24"/>
        </w:rPr>
        <w:t>.</w:t>
      </w:r>
    </w:p>
    <w:p w14:paraId="6D147F1D" w14:textId="70949951" w:rsidR="007E23F1" w:rsidRPr="00A7306B" w:rsidRDefault="00D87103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FCAA959" wp14:editId="7EFB7C6F">
                <wp:simplePos x="0" y="0"/>
                <wp:positionH relativeFrom="column">
                  <wp:posOffset>-195423</wp:posOffset>
                </wp:positionH>
                <wp:positionV relativeFrom="paragraph">
                  <wp:posOffset>0</wp:posOffset>
                </wp:positionV>
                <wp:extent cx="5959475" cy="2831465"/>
                <wp:effectExtent l="0" t="0" r="3175" b="698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9475" cy="2831465"/>
                          <a:chOff x="0" y="0"/>
                          <a:chExt cx="5959475" cy="2831465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475" cy="2499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559050"/>
                            <a:ext cx="595947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B574A9" w14:textId="24536C84" w:rsidR="008F60F0" w:rsidRPr="002D2F03" w:rsidRDefault="008F60F0" w:rsidP="009A4A2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Pozíció mérés eredményei a 2.12 képen látható kialakításban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AA959" id="Group 115" o:spid="_x0000_s1095" style="position:absolute;left:0;text-align:left;margin-left:-15.4pt;margin-top:0;width:469.25pt;height:222.95pt;z-index:251662336" coordsize="59594,2831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">
                <v:shape id="Picture 38" o:spid="_x0000_s1096" type="#_x0000_t75" style="position:absolute;width:59594;height:24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qy/rCAAAA2wAAAA8AAABkcnMvZG93bnJldi54bWxET89rwjAUvg/2P4Q32GXMxDnH6IwyhQ1B&#10;EKwePL42z7aseSlJqvW/Nwdhx4/v92wx2FacyYfGsYbxSIEgLp1puNJw2P+8foIIEdlg65g0XCnA&#10;Yv74MMPMuAvv6JzHSqQQDhlqqGPsMilDWZPFMHIdceJOzluMCfpKGo+XFG5b+abUh7TYcGqosaNV&#10;TeVf3lsNL+PfvugLhQpPld8v3zfb47TQ+vlp+P4CEWmI/+K7e200TNLY9CX9ADm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Ksv6wgAAANsAAAAPAAAAAAAAAAAAAAAAAJ8C&#10;AABkcnMvZG93bnJldi54bWxQSwUGAAAAAAQABAD3AAAAjgMAAAAA&#10;">
                  <v:imagedata r:id="rId57" o:title=""/>
                  <v:path arrowok="t"/>
                </v:shape>
                <v:shape id="Text Box 67" o:spid="_x0000_s1097" type="#_x0000_t202" style="position:absolute;top:25590;width:5959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<v:textbox style="mso-fit-shape-to-text:t" inset="0,0,0,0">
                    <w:txbxContent>
                      <w:p w14:paraId="67B574A9" w14:textId="24536C84" w:rsidR="008F60F0" w:rsidRPr="002D2F03" w:rsidRDefault="008F60F0" w:rsidP="009A4A2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Pozíció mérés eredményei a 2.12 képen látható kialakításban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65D760B" w14:textId="77777777" w:rsidR="007E23F1" w:rsidRPr="00A7306B" w:rsidRDefault="007E23F1" w:rsidP="00B07338">
      <w:pPr>
        <w:pStyle w:val="Heading3"/>
        <w:spacing w:line="360" w:lineRule="auto"/>
        <w:jc w:val="both"/>
      </w:pPr>
      <w:bookmarkStart w:id="22" w:name="_Toc417007796"/>
      <w:r w:rsidRPr="00A7306B">
        <w:t>Szögsebesség mérése Inkrementális adó segítségével</w:t>
      </w:r>
      <w:bookmarkEnd w:id="22"/>
    </w:p>
    <w:p w14:paraId="0A865D3D" w14:textId="3943B2B7" w:rsidR="009A4A2D" w:rsidRPr="00A7306B" w:rsidRDefault="007E23F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  <w:r w:rsidR="00B64BD9" w:rsidRPr="00A7306B">
        <w:rPr>
          <w:rFonts w:ascii="Times New Roman" w:hAnsi="Times New Roman" w:cs="Times New Roman"/>
          <w:sz w:val="24"/>
          <w:szCs w:val="24"/>
        </w:rPr>
        <w:t>A sebesség mérésénél hasonlóképpen járunk el, mint a</w:t>
      </w:r>
      <w:r w:rsidR="00D87103" w:rsidRPr="00A7306B">
        <w:rPr>
          <w:rFonts w:ascii="Times New Roman" w:hAnsi="Times New Roman" w:cs="Times New Roman"/>
          <w:sz w:val="24"/>
          <w:szCs w:val="24"/>
        </w:rPr>
        <w:t xml:space="preserve"> pozíció mérésénél. A sebességet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imp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Ts</m:t>
            </m:r>
          </m:den>
        </m:f>
      </m:oMath>
      <w:r w:rsidR="00B64BD9" w:rsidRPr="00A7306B">
        <w:rPr>
          <w:rFonts w:ascii="Times New Roman" w:hAnsi="Times New Roman" w:cs="Times New Roman"/>
          <w:sz w:val="24"/>
          <w:szCs w:val="24"/>
        </w:rPr>
        <w:t xml:space="preserve">, időegység alatt érkező impulzusok számát mérjük. Az </w:t>
      </w:r>
      <w:r w:rsidR="009A4A2D" w:rsidRPr="00A7306B">
        <w:rPr>
          <w:rFonts w:ascii="Times New Roman" w:hAnsi="Times New Roman" w:cs="Times New Roman"/>
          <w:sz w:val="24"/>
          <w:szCs w:val="24"/>
        </w:rPr>
        <w:t>impulzusok</w:t>
      </w:r>
      <w:r w:rsidR="00B64BD9" w:rsidRPr="00A7306B">
        <w:rPr>
          <w:rFonts w:ascii="Times New Roman" w:hAnsi="Times New Roman" w:cs="Times New Roman"/>
          <w:sz w:val="24"/>
          <w:szCs w:val="24"/>
        </w:rPr>
        <w:t xml:space="preserve"> az inkrementális adó jeleinek a feldolgozó </w:t>
      </w:r>
      <w:r w:rsidR="009A4A2D" w:rsidRPr="00A7306B">
        <w:rPr>
          <w:rFonts w:ascii="Times New Roman" w:hAnsi="Times New Roman" w:cs="Times New Roman"/>
          <w:sz w:val="24"/>
          <w:szCs w:val="24"/>
        </w:rPr>
        <w:t>moduljától</w:t>
      </w:r>
      <w:r w:rsidR="00B64BD9" w:rsidRPr="00A7306B">
        <w:rPr>
          <w:rFonts w:ascii="Times New Roman" w:hAnsi="Times New Roman" w:cs="Times New Roman"/>
          <w:sz w:val="24"/>
          <w:szCs w:val="24"/>
        </w:rPr>
        <w:t xml:space="preserve"> érkeznek.</w:t>
      </w:r>
    </w:p>
    <w:p w14:paraId="0C51AE3A" w14:textId="77777777" w:rsidR="00F575EC" w:rsidRPr="00A7306B" w:rsidRDefault="009A4A2D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1783907" wp14:editId="10E19820">
                <wp:simplePos x="0" y="0"/>
                <wp:positionH relativeFrom="margin">
                  <wp:posOffset>246768</wp:posOffset>
                </wp:positionH>
                <wp:positionV relativeFrom="paragraph">
                  <wp:posOffset>1552493</wp:posOffset>
                </wp:positionV>
                <wp:extent cx="5262245" cy="2796540"/>
                <wp:effectExtent l="0" t="0" r="0" b="381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96540"/>
                          <a:chOff x="0" y="0"/>
                          <a:chExt cx="4338955" cy="245935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" t="10887" r="340" b="21145"/>
                          <a:stretch/>
                        </pic:blipFill>
                        <pic:spPr bwMode="auto">
                          <a:xfrm>
                            <a:off x="0" y="0"/>
                            <a:ext cx="4338955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0" y="2186940"/>
                            <a:ext cx="433895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4C68510" w14:textId="7F7F66C7" w:rsidR="008F60F0" w:rsidRPr="00760537" w:rsidRDefault="008F60F0" w:rsidP="009A4A2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Sebesség mérő modul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783907" id="Group 69" o:spid="_x0000_s1098" style="position:absolute;left:0;text-align:left;margin-left:19.45pt;margin-top:122.25pt;width:414.35pt;height:220.2pt;z-index:251665408;mso-position-horizontal-relative:margin;mso-width-relative:margin;mso-height-relative:margin" coordsize="43389,24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">
                <v:shape id="Picture 40" o:spid="_x0000_s1099" type="#_x0000_t75" style="position:absolute;width:43389;height:21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yWxu/AAAA2wAAAA8AAABkcnMvZG93bnJldi54bWxET8uKwjAU3Q/4D+EKbgZNFRm0GsXnMBsF&#10;Hx9waa5tsLkpTaz17ycLweXhvOfL1paiodobxwqGgwQEcea04VzB9bLvT0D4gKyxdEwKXuRhueh8&#10;zTHV7sknas4hFzGEfYoKihCqVEqfFWTRD1xFHLmbqy2GCOtc6hqfMdyWcpQkP9Ki4dhQYEWbgrL7&#10;+WEV/E69aY4Hsy7xUr2+D7tc8nalVK/brmYgArXhI367/7SCcVwfv8QfIBf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clsbvwAAANsAAAAPAAAAAAAAAAAAAAAAAJ8CAABk&#10;cnMvZG93bnJldi54bWxQSwUGAAAAAAQABAD3AAAAiwMAAAAA&#10;">
                  <v:imagedata r:id="rId59" o:title="" croptop="7135f" cropbottom="13858f" cropleft="1102f" cropright="223f"/>
                  <v:path arrowok="t"/>
                </v:shape>
                <v:shape id="Text Box 68" o:spid="_x0000_s1100" type="#_x0000_t202" style="position:absolute;top:21869;width:43389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KrJcAA&#10;AADbAAAADwAAAGRycy9kb3ducmV2LnhtbERPS2vCQBC+F/wPywheSt3oQUrqKvUFHuxBK56H7DQJ&#10;zc6G3dXEf+8cBI8f33u+7F2jbhRi7dnAZJyBIi68rbk0cP7dfXyCignZYuOZDNwpwnIxeJtjbn3H&#10;R7qdUqkkhGOOBqqU2lzrWFTkMI59Syzcnw8Ok8BQahuwk3DX6GmWzbTDmqWhwpbWFRX/p6szMNuE&#10;a3fk9fvmvD3gT1tOL6v7xZjRsP/+ApWoTy/x07234pOx8kV+gF4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1KrJcAAAADbAAAADwAAAAAAAAAAAAAAAACYAgAAZHJzL2Rvd25y&#10;ZXYueG1sUEsFBgAAAAAEAAQA9QAAAIUDAAAAAA==&#10;" stroked="f">
                  <v:textbox inset="0,0,0,0">
                    <w:txbxContent>
                      <w:p w14:paraId="14C68510" w14:textId="7F7F66C7" w:rsidR="008F60F0" w:rsidRPr="00760537" w:rsidRDefault="008F60F0" w:rsidP="009A4A2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Sebesség mérő modul felépítése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A6212" w:rsidRPr="00A7306B">
        <w:rPr>
          <w:rFonts w:ascii="Times New Roman" w:hAnsi="Times New Roman" w:cs="Times New Roman"/>
          <w:sz w:val="24"/>
          <w:szCs w:val="24"/>
        </w:rPr>
        <w:t>A modulban megtalálható a pozíció mérésénél kifejtet számláló logika, tároló logika és él detektáló logika, valamint itt még jelen van egy 5 mintás átlagoló szűrő. A szűrő tartalmaz öt regiszter amelyek FIFO láncot alkotnak.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A regiszterek és az összeadó modulok típusa megegyezik a tároló regiszter típusával.</w:t>
      </w:r>
      <w:r w:rsidR="00EA6212" w:rsidRPr="00A7306B">
        <w:rPr>
          <w:rFonts w:ascii="Times New Roman" w:hAnsi="Times New Roman" w:cs="Times New Roman"/>
          <w:sz w:val="24"/>
          <w:szCs w:val="24"/>
        </w:rPr>
        <w:t xml:space="preserve"> A mért sebesség értékek </w:t>
      </w:r>
      <w:r w:rsidR="00D87103" w:rsidRPr="00A7306B">
        <w:rPr>
          <w:rFonts w:ascii="Times New Roman" w:hAnsi="Times New Roman" w:cs="Times New Roman"/>
          <w:sz w:val="24"/>
          <w:szCs w:val="24"/>
        </w:rPr>
        <w:t>bekerülnek A FIBO struktúrába, minden Ts impulzus érkezésekor a FIFO elejére illesztődik a mért érték</w:t>
      </w:r>
      <w:r w:rsidR="00EA6212" w:rsidRPr="00A7306B">
        <w:rPr>
          <w:rFonts w:ascii="Times New Roman" w:hAnsi="Times New Roman" w:cs="Times New Roman"/>
          <w:sz w:val="24"/>
          <w:szCs w:val="24"/>
        </w:rPr>
        <w:t xml:space="preserve">. </w:t>
      </w:r>
      <w:r w:rsidR="00A25786" w:rsidRPr="00A7306B">
        <w:rPr>
          <w:rFonts w:ascii="Times New Roman" w:hAnsi="Times New Roman" w:cs="Times New Roman"/>
          <w:sz w:val="24"/>
          <w:szCs w:val="24"/>
        </w:rPr>
        <w:t>Minden impulzuskor összegződik a</w:t>
      </w:r>
      <w:r w:rsidR="00F575EC" w:rsidRPr="00A7306B">
        <w:rPr>
          <w:rFonts w:ascii="Times New Roman" w:hAnsi="Times New Roman" w:cs="Times New Roman"/>
          <w:sz w:val="24"/>
          <w:szCs w:val="24"/>
        </w:rPr>
        <w:t xml:space="preserve"> FIFO tartama.</w:t>
      </w:r>
      <w:r w:rsidR="00EA6212" w:rsidRPr="00A730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B3AD72" w14:textId="34959A06" w:rsidR="0019600C" w:rsidRPr="00A7306B" w:rsidRDefault="00F575EC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 xml:space="preserve">Az összeget </w:t>
      </w:r>
      <w:r w:rsidR="00EA6212" w:rsidRPr="00A7306B">
        <w:rPr>
          <w:rFonts w:ascii="Times New Roman" w:hAnsi="Times New Roman" w:cs="Times New Roman"/>
          <w:sz w:val="24"/>
          <w:szCs w:val="24"/>
        </w:rPr>
        <w:t>elosztjuk a r</w:t>
      </w:r>
      <w:r w:rsidRPr="00A7306B">
        <w:rPr>
          <w:rFonts w:ascii="Times New Roman" w:hAnsi="Times New Roman" w:cs="Times New Roman"/>
          <w:sz w:val="24"/>
          <w:szCs w:val="24"/>
        </w:rPr>
        <w:t>egiszterek számával (5)</w:t>
      </w:r>
      <w:r w:rsidR="00EA6212" w:rsidRPr="00A7306B">
        <w:rPr>
          <w:rFonts w:ascii="Times New Roman" w:hAnsi="Times New Roman" w:cs="Times New Roman"/>
          <w:sz w:val="24"/>
          <w:szCs w:val="24"/>
        </w:rPr>
        <w:t xml:space="preserve"> Mivel a regiszterek száma időben nem </w:t>
      </w:r>
      <w:r w:rsidR="0019600C" w:rsidRPr="00A7306B">
        <w:rPr>
          <w:rFonts w:ascii="Times New Roman" w:hAnsi="Times New Roman" w:cs="Times New Roman"/>
          <w:sz w:val="24"/>
          <w:szCs w:val="24"/>
        </w:rPr>
        <w:t>változik,</w:t>
      </w:r>
      <w:r w:rsidR="00EA6212" w:rsidRPr="00A7306B">
        <w:rPr>
          <w:rFonts w:ascii="Times New Roman" w:hAnsi="Times New Roman" w:cs="Times New Roman"/>
          <w:sz w:val="24"/>
          <w:szCs w:val="24"/>
        </w:rPr>
        <w:t xml:space="preserve"> ezért alkalmazhatjuk a 1/(</w:t>
      </w:r>
      <w:r w:rsidR="0019600C" w:rsidRPr="00A7306B">
        <w:rPr>
          <w:rFonts w:ascii="Times New Roman" w:hAnsi="Times New Roman" w:cs="Times New Roman"/>
          <w:sz w:val="24"/>
          <w:szCs w:val="24"/>
        </w:rPr>
        <w:t>regiszterek Száma</w:t>
      </w:r>
      <w:r w:rsidR="00EA6212" w:rsidRPr="00A7306B">
        <w:rPr>
          <w:rFonts w:ascii="Times New Roman" w:hAnsi="Times New Roman" w:cs="Times New Roman"/>
          <w:sz w:val="24"/>
          <w:szCs w:val="24"/>
        </w:rPr>
        <w:t>) való szorzást.</w:t>
      </w:r>
      <w:r w:rsidR="00D6160D" w:rsidRPr="00A7306B">
        <w:rPr>
          <w:rFonts w:ascii="Times New Roman" w:hAnsi="Times New Roman" w:cs="Times New Roman"/>
          <w:sz w:val="24"/>
          <w:szCs w:val="24"/>
        </w:rPr>
        <w:t xml:space="preserve"> A tároló regiszter minden mintavételi impulzus érkezésekor reset állapotba kerül, igy az értéke 0 lesz. 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A modulból kivezetjük mid a szűrt, mid a </w:t>
      </w:r>
      <w:r w:rsidR="00075618" w:rsidRPr="00A7306B">
        <w:rPr>
          <w:rFonts w:ascii="Times New Roman" w:hAnsi="Times New Roman" w:cs="Times New Roman"/>
          <w:sz w:val="24"/>
          <w:szCs w:val="24"/>
        </w:rPr>
        <w:t>szűretlen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értékeket.</w:t>
      </w:r>
    </w:p>
    <w:p w14:paraId="0B11E8C7" w14:textId="03DB0FFB" w:rsidR="0019600C" w:rsidRPr="00A7306B" w:rsidRDefault="0019600C" w:rsidP="00B07338">
      <w:pPr>
        <w:pStyle w:val="Heading4"/>
        <w:spacing w:line="360" w:lineRule="auto"/>
        <w:jc w:val="both"/>
      </w:pPr>
      <w:bookmarkStart w:id="23" w:name="_Toc417007797"/>
      <w:r w:rsidRPr="00A7306B">
        <w:t>Szimuláció</w:t>
      </w:r>
      <w:r w:rsidR="009A4A2D" w:rsidRPr="00A7306B">
        <w:t>:</w:t>
      </w:r>
      <w:bookmarkEnd w:id="23"/>
    </w:p>
    <w:p w14:paraId="491BBF28" w14:textId="3915FC16" w:rsidR="0019600C" w:rsidRPr="00A7306B" w:rsidRDefault="00BA675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  <w:t>Az 2.15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k</w:t>
      </w:r>
      <w:r w:rsidRPr="00A7306B">
        <w:rPr>
          <w:rFonts w:ascii="Times New Roman" w:hAnsi="Times New Roman" w:cs="Times New Roman"/>
          <w:sz w:val="24"/>
          <w:szCs w:val="24"/>
        </w:rPr>
        <w:t>épen látható a sebesség mérő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</w:rPr>
        <w:t xml:space="preserve">modul szimulálására </w:t>
      </w:r>
      <w:r w:rsidR="0019600C" w:rsidRPr="00A7306B">
        <w:rPr>
          <w:rFonts w:ascii="Times New Roman" w:hAnsi="Times New Roman" w:cs="Times New Roman"/>
          <w:sz w:val="24"/>
          <w:szCs w:val="24"/>
        </w:rPr>
        <w:t>szolgáló logika kialakítása. A Count</w:t>
      </w:r>
      <w:r w:rsidRPr="00A7306B">
        <w:rPr>
          <w:rFonts w:ascii="Times New Roman" w:hAnsi="Times New Roman" w:cs="Times New Roman"/>
          <w:sz w:val="24"/>
          <w:szCs w:val="24"/>
        </w:rPr>
        <w:t>erSebesseg modul tartalmazza a 2.14 képen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látható modult. A 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B</w:t>
      </w:r>
      <w:r w:rsidR="0019600C" w:rsidRPr="00A7306B">
        <w:rPr>
          <w:rFonts w:ascii="Times New Roman" w:hAnsi="Times New Roman" w:cs="Times New Roman"/>
          <w:sz w:val="24"/>
          <w:szCs w:val="24"/>
          <w:highlight w:val="yellow"/>
        </w:rPr>
        <w:t>lack</w:t>
      </w:r>
      <w:r w:rsidR="00075618" w:rsidRPr="00A7306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A7306B">
        <w:rPr>
          <w:rFonts w:ascii="Times New Roman" w:hAnsi="Times New Roman" w:cs="Times New Roman"/>
          <w:sz w:val="24"/>
          <w:szCs w:val="24"/>
          <w:highlight w:val="yellow"/>
        </w:rPr>
        <w:t>B</w:t>
      </w:r>
      <w:r w:rsidR="0019600C" w:rsidRPr="00A7306B">
        <w:rPr>
          <w:rFonts w:ascii="Times New Roman" w:hAnsi="Times New Roman" w:cs="Times New Roman"/>
          <w:sz w:val="24"/>
          <w:szCs w:val="24"/>
          <w:highlight w:val="yellow"/>
        </w:rPr>
        <w:t>ox2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modul az inkrementális értékelőtől érkező jelek feldolgozásáért felelős. A </w:t>
      </w:r>
      <w:r w:rsidR="0019600C" w:rsidRPr="00A7306B">
        <w:rPr>
          <w:rFonts w:ascii="Times New Roman" w:hAnsi="Times New Roman" w:cs="Times New Roman"/>
          <w:sz w:val="24"/>
          <w:szCs w:val="24"/>
          <w:highlight w:val="yellow"/>
        </w:rPr>
        <w:t>Manual Switch</w:t>
      </w:r>
      <w:r w:rsidR="0019600C" w:rsidRPr="00A7306B">
        <w:rPr>
          <w:rFonts w:ascii="Times New Roman" w:hAnsi="Times New Roman" w:cs="Times New Roman"/>
          <w:sz w:val="24"/>
          <w:szCs w:val="24"/>
        </w:rPr>
        <w:t xml:space="preserve"> segítségével megváltoztathatjuk a számolás irányát (lásd pozíció mérés.)</w:t>
      </w:r>
    </w:p>
    <w:p w14:paraId="074BA765" w14:textId="7715FEE6" w:rsidR="00BA675F" w:rsidRPr="00A7306B" w:rsidRDefault="00BA675F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1E0B657" wp14:editId="3995C962">
                <wp:simplePos x="0" y="0"/>
                <wp:positionH relativeFrom="column">
                  <wp:posOffset>1905</wp:posOffset>
                </wp:positionH>
                <wp:positionV relativeFrom="paragraph">
                  <wp:posOffset>1739265</wp:posOffset>
                </wp:positionV>
                <wp:extent cx="556641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6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72B1A6" w14:textId="12E0DC7D" w:rsidR="008F60F0" w:rsidRPr="00597325" w:rsidRDefault="008F60F0" w:rsidP="00BA675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Kép.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Sebesség mérő modul szimulálására szolgáló Logikai kialakítás System generatorban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0B657" id="Text Box 119" o:spid="_x0000_s1101" type="#_x0000_t202" style="position:absolute;left:0;text-align:left;margin-left:.15pt;margin-top:136.95pt;width:438.3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" stroked="f">
                <v:textbox style="mso-fit-shape-to-text:t" inset="0,0,0,0">
                  <w:txbxContent>
                    <w:p w14:paraId="1C72B1A6" w14:textId="12E0DC7D" w:rsidR="008F60F0" w:rsidRPr="00597325" w:rsidRDefault="008F60F0" w:rsidP="00BA675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Kép.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Sebesség mérő modul szimulálására szolgáló Logikai kialakítás System generatorban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7306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1D29ADFA" wp14:editId="425B9290">
            <wp:simplePos x="0" y="0"/>
            <wp:positionH relativeFrom="column">
              <wp:posOffset>2515</wp:posOffset>
            </wp:positionH>
            <wp:positionV relativeFrom="paragraph">
              <wp:posOffset>-2819</wp:posOffset>
            </wp:positionV>
            <wp:extent cx="5566410" cy="1684655"/>
            <wp:effectExtent l="0" t="0" r="0" b="0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7B072B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14975" w14:textId="54380103" w:rsidR="0019600C" w:rsidRPr="00A7306B" w:rsidRDefault="00E30BB7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38BC56E" wp14:editId="4E126F9C">
                <wp:simplePos x="0" y="0"/>
                <wp:positionH relativeFrom="column">
                  <wp:posOffset>-77825</wp:posOffset>
                </wp:positionH>
                <wp:positionV relativeFrom="paragraph">
                  <wp:posOffset>343434</wp:posOffset>
                </wp:positionV>
                <wp:extent cx="6141415" cy="2949778"/>
                <wp:effectExtent l="0" t="0" r="0" b="3175"/>
                <wp:wrapTopAndBottom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415" cy="2949778"/>
                          <a:chOff x="0" y="0"/>
                          <a:chExt cx="6141415" cy="2949778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220" cy="265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190195" y="2677363"/>
                            <a:ext cx="595122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6F9879F" w14:textId="05850A8A" w:rsidR="008F60F0" w:rsidRPr="0074174C" w:rsidRDefault="008F60F0" w:rsidP="00570A8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Sebesség mérő modul Szimulálása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BC56E" id="Group 116" o:spid="_x0000_s1102" style="position:absolute;left:0;text-align:left;margin-left:-6.15pt;margin-top:27.05pt;width:483.6pt;height:232.25pt;z-index:251671552" coordsize="61414,294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">
                <v:shape id="Picture 44" o:spid="_x0000_s1103" type="#_x0000_t75" style="position:absolute;width:59512;height:26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y7u/GAAAA2wAAAA8AAABkcnMvZG93bnJldi54bWxEj0FrwkAUhO8F/8PyhF6KbizSxOgqoii9&#10;tLTRg8dH9jUJzb4N2dXE/PpuodDjMDPfMKtNb2pxo9ZVlhXMphEI4tzqigsF59NhkoBwHlljbZkU&#10;3MnBZj16WGGqbcefdMt8IQKEXYoKSu+bVEqXl2TQTW1DHLwv2xr0QbaF1C12AW5q+RxFL9JgxWGh&#10;xIZ2JeXf2dUoMHH0djkn13hYVO8fdt8dT8PTUanHcb9dgvDU+//wX/tVK5jP4fdL+AFy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TLu78YAAADbAAAADwAAAAAAAAAAAAAA&#10;AACfAgAAZHJzL2Rvd25yZXYueG1sUEsFBgAAAAAEAAQA9wAAAJIDAAAAAA==&#10;">
                  <v:imagedata r:id="rId62" o:title=""/>
                  <v:path arrowok="t"/>
                </v:shape>
                <v:shape id="Text Box 70" o:spid="_x0000_s1104" type="#_x0000_t202" style="position:absolute;left:1901;top:26773;width:59513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5+Zs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+v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n5mwgAAANsAAAAPAAAAAAAAAAAAAAAAAJgCAABkcnMvZG93&#10;bnJldi54bWxQSwUGAAAAAAQABAD1AAAAhwMAAAAA&#10;" stroked="f">
                  <v:textbox style="mso-fit-shape-to-text:t" inset="0,0,0,0">
                    <w:txbxContent>
                      <w:p w14:paraId="06F9879F" w14:textId="05850A8A" w:rsidR="008F60F0" w:rsidRPr="0074174C" w:rsidRDefault="008F60F0" w:rsidP="00570A8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Sebesség mérő modul Szimulálása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9600C" w:rsidRPr="00A7306B">
        <w:rPr>
          <w:rFonts w:ascii="Times New Roman" w:hAnsi="Times New Roman" w:cs="Times New Roman"/>
          <w:b/>
          <w:sz w:val="24"/>
          <w:szCs w:val="24"/>
        </w:rPr>
        <w:t>Eredmények</w:t>
      </w:r>
      <w:r w:rsidR="009A4A2D" w:rsidRPr="00A7306B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22EBE4DF" w14:textId="459D7848" w:rsidR="0019600C" w:rsidRPr="00A7306B" w:rsidRDefault="00D6160D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lastRenderedPageBreak/>
        <w:tab/>
      </w:r>
      <w:commentRangeStart w:id="24"/>
      <w:r w:rsidRPr="00A7306B">
        <w:rPr>
          <w:rFonts w:ascii="Times New Roman" w:hAnsi="Times New Roman" w:cs="Times New Roman"/>
          <w:sz w:val="24"/>
          <w:szCs w:val="24"/>
        </w:rPr>
        <w:t>A</w:t>
      </w:r>
      <w:r w:rsidR="00BA675F" w:rsidRPr="00A7306B">
        <w:rPr>
          <w:rFonts w:ascii="Times New Roman" w:hAnsi="Times New Roman" w:cs="Times New Roman"/>
          <w:sz w:val="24"/>
          <w:szCs w:val="24"/>
        </w:rPr>
        <w:t xml:space="preserve"> 2.16 képen</w:t>
      </w:r>
      <w:r w:rsidRPr="00A7306B">
        <w:rPr>
          <w:rFonts w:ascii="Times New Roman" w:hAnsi="Times New Roman" w:cs="Times New Roman"/>
          <w:sz w:val="24"/>
          <w:szCs w:val="24"/>
        </w:rPr>
        <w:t xml:space="preserve"> alsó részén látható a szabályos időközönként érkező </w:t>
      </w:r>
      <w:r w:rsidR="00BA675F" w:rsidRPr="00A7306B">
        <w:rPr>
          <w:rFonts w:ascii="Times New Roman" w:hAnsi="Times New Roman" w:cs="Times New Roman"/>
          <w:sz w:val="24"/>
          <w:szCs w:val="24"/>
        </w:rPr>
        <w:t xml:space="preserve">mintavételi </w:t>
      </w:r>
      <w:r w:rsidRPr="00A7306B">
        <w:rPr>
          <w:rFonts w:ascii="Times New Roman" w:hAnsi="Times New Roman" w:cs="Times New Roman"/>
          <w:sz w:val="24"/>
          <w:szCs w:val="24"/>
        </w:rPr>
        <w:t xml:space="preserve">impulzusok, a fenti részen látható a mért </w:t>
      </w:r>
      <w:r w:rsidR="00BA675F" w:rsidRPr="00A7306B">
        <w:rPr>
          <w:rFonts w:ascii="Times New Roman" w:hAnsi="Times New Roman" w:cs="Times New Roman"/>
          <w:sz w:val="24"/>
          <w:szCs w:val="24"/>
        </w:rPr>
        <w:t xml:space="preserve">értéket </w:t>
      </w:r>
      <w:r w:rsidRPr="00A7306B">
        <w:rPr>
          <w:rFonts w:ascii="Times New Roman" w:hAnsi="Times New Roman" w:cs="Times New Roman"/>
          <w:sz w:val="24"/>
          <w:szCs w:val="24"/>
        </w:rPr>
        <w:t>és a mért értékeknek a szűrt értéke. Megfi</w:t>
      </w:r>
      <w:r w:rsidR="00BA675F" w:rsidRPr="00A7306B">
        <w:rPr>
          <w:rFonts w:ascii="Times New Roman" w:hAnsi="Times New Roman" w:cs="Times New Roman"/>
          <w:sz w:val="24"/>
          <w:szCs w:val="24"/>
        </w:rPr>
        <w:t>gyelhető a szűrt érték a szűretlen</w:t>
      </w:r>
      <w:r w:rsidRPr="00A7306B">
        <w:rPr>
          <w:rFonts w:ascii="Times New Roman" w:hAnsi="Times New Roman" w:cs="Times New Roman"/>
          <w:sz w:val="24"/>
          <w:szCs w:val="24"/>
        </w:rPr>
        <w:t xml:space="preserve"> értéknek egy 5 ablakos átlagolása.</w:t>
      </w:r>
      <w:commentRangeEnd w:id="24"/>
      <w:r w:rsidR="00F756CD" w:rsidRPr="00A7306B">
        <w:rPr>
          <w:rStyle w:val="CommentReference"/>
        </w:rPr>
        <w:commentReference w:id="24"/>
      </w:r>
    </w:p>
    <w:p w14:paraId="4EB810E8" w14:textId="040E40DE" w:rsidR="009A4A2D" w:rsidRPr="00A7306B" w:rsidRDefault="00BA675F" w:rsidP="00B07338">
      <w:pPr>
        <w:pStyle w:val="Heading4"/>
        <w:spacing w:line="360" w:lineRule="auto"/>
        <w:jc w:val="both"/>
      </w:pPr>
      <w:bookmarkStart w:id="25" w:name="_Toc417007798"/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31DB2C36" wp14:editId="34509096">
                <wp:simplePos x="0" y="0"/>
                <wp:positionH relativeFrom="column">
                  <wp:posOffset>192710</wp:posOffset>
                </wp:positionH>
                <wp:positionV relativeFrom="paragraph">
                  <wp:posOffset>324053</wp:posOffset>
                </wp:positionV>
                <wp:extent cx="5368925" cy="2152015"/>
                <wp:effectExtent l="0" t="0" r="3175" b="635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925" cy="2152015"/>
                          <a:chOff x="0" y="0"/>
                          <a:chExt cx="5368925" cy="215201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925" cy="1823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Text Box 120"/>
                        <wps:cNvSpPr txBox="1"/>
                        <wps:spPr>
                          <a:xfrm>
                            <a:off x="0" y="1879600"/>
                            <a:ext cx="536892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017CDD" w14:textId="18A2D0AB" w:rsidR="008F60F0" w:rsidRPr="0010299A" w:rsidRDefault="008F60F0" w:rsidP="00BA675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Dc motor sebességének mérése Fpga lapon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B2C36" id="Group 121" o:spid="_x0000_s1105" style="position:absolute;left:0;text-align:left;margin-left:15.15pt;margin-top:25.5pt;width:422.75pt;height:169.45pt;z-index:251768832" coordsize="53689,2152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">
                <v:shape id="Picture 47" o:spid="_x0000_s1106" type="#_x0000_t75" style="position:absolute;width:53689;height:18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5IWnFAAAA2wAAAA8AAABkcnMvZG93bnJldi54bWxEj09rAjEUxO9Cv0N4hd40a6nWrhtFFNFD&#10;BWuLenxs3v6hm5dlE3X105uC0OMwM79hkmlrKnGmxpWWFfR7EQji1OqScwU/38vuCITzyBory6Tg&#10;Sg6mk6dOgrG2F/6i887nIkDYxaig8L6OpXRpQQZdz9bEwctsY9AH2eRSN3gJcFPJ1ygaSoMlh4UC&#10;a5oXlP7uTkbBYL+ROPKr6vOQ2dt+cZx9IG+VenluZ2MQnlr/H36011rB2zv8fQk/QE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+SFpxQAAANsAAAAPAAAAAAAAAAAAAAAA&#10;AJ8CAABkcnMvZG93bnJldi54bWxQSwUGAAAAAAQABAD3AAAAkQMAAAAA&#10;">
                  <v:imagedata r:id="rId64" o:title=""/>
                  <v:path arrowok="t"/>
                </v:shape>
                <v:shape id="Text Box 120" o:spid="_x0000_s1107" type="#_x0000_t202" style="position:absolute;top:18796;width:53689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1Fs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8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DdRbHAAAA3AAAAA8AAAAAAAAAAAAAAAAAmAIAAGRy&#10;cy9kb3ducmV2LnhtbFBLBQYAAAAABAAEAPUAAACMAwAAAAA=&#10;" stroked="f">
                  <v:textbox style="mso-fit-shape-to-text:t" inset="0,0,0,0">
                    <w:txbxContent>
                      <w:p w14:paraId="62017CDD" w14:textId="18A2D0AB" w:rsidR="008F60F0" w:rsidRPr="0010299A" w:rsidRDefault="008F60F0" w:rsidP="00BA675F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Dc motor sebességének mérése Fpga lapon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4A2D" w:rsidRPr="00A7306B">
        <w:t>Hardveres mérések</w:t>
      </w:r>
      <w:bookmarkEnd w:id="25"/>
    </w:p>
    <w:p w14:paraId="066D8294" w14:textId="5A530425" w:rsidR="00D6160D" w:rsidRPr="00A7306B" w:rsidRDefault="00177332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>A szimuláció</w:t>
      </w:r>
      <w:r w:rsidR="00F756CD" w:rsidRPr="00A7306B">
        <w:rPr>
          <w:rFonts w:ascii="Times New Roman" w:hAnsi="Times New Roman" w:cs="Times New Roman"/>
          <w:sz w:val="24"/>
          <w:szCs w:val="24"/>
        </w:rPr>
        <w:t>n</w:t>
      </w:r>
      <w:r w:rsidRPr="00A7306B">
        <w:rPr>
          <w:rFonts w:ascii="Times New Roman" w:hAnsi="Times New Roman" w:cs="Times New Roman"/>
          <w:sz w:val="24"/>
          <w:szCs w:val="24"/>
        </w:rPr>
        <w:t xml:space="preserve"> látható egy DC motornak a tengelyén mért fordulatszáma maximális sebességen. </w:t>
      </w:r>
      <w:r w:rsidR="00DD5363" w:rsidRPr="00A7306B">
        <w:rPr>
          <w:rFonts w:ascii="Times New Roman" w:hAnsi="Times New Roman" w:cs="Times New Roman"/>
          <w:sz w:val="24"/>
          <w:szCs w:val="24"/>
        </w:rPr>
        <w:t>Ahhoz</w:t>
      </w:r>
      <w:r w:rsidRPr="00A7306B">
        <w:rPr>
          <w:rFonts w:ascii="Times New Roman" w:hAnsi="Times New Roman" w:cs="Times New Roman"/>
          <w:sz w:val="24"/>
          <w:szCs w:val="24"/>
        </w:rPr>
        <w:t xml:space="preserve"> hogy elt</w:t>
      </w:r>
      <w:r w:rsidR="00DD5363" w:rsidRPr="00A7306B">
        <w:rPr>
          <w:rFonts w:ascii="Times New Roman" w:hAnsi="Times New Roman" w:cs="Times New Roman"/>
          <w:sz w:val="24"/>
          <w:szCs w:val="24"/>
        </w:rPr>
        <w:t xml:space="preserve">udjuk végezni a szimulációkat </w:t>
      </w:r>
      <w:r w:rsidR="00BA675F" w:rsidRPr="00A7306B">
        <w:rPr>
          <w:rFonts w:ascii="Times New Roman" w:hAnsi="Times New Roman" w:cs="Times New Roman"/>
          <w:sz w:val="24"/>
          <w:szCs w:val="24"/>
        </w:rPr>
        <w:t xml:space="preserve">módosítani, kell a 2.15 </w:t>
      </w:r>
      <w:r w:rsidRPr="00A7306B">
        <w:rPr>
          <w:rFonts w:ascii="Times New Roman" w:hAnsi="Times New Roman" w:cs="Times New Roman"/>
          <w:sz w:val="24"/>
          <w:szCs w:val="24"/>
        </w:rPr>
        <w:t>képen látható logikát, az inkrementális szenzort hardveresen illesztenünk kell az FPGA kivezetéseire.</w:t>
      </w:r>
    </w:p>
    <w:p w14:paraId="51E0B3EB" w14:textId="46DD4E36" w:rsidR="00BA675F" w:rsidRPr="00A7306B" w:rsidRDefault="00625BF9" w:rsidP="00B073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30E4C7A" wp14:editId="11C786F6">
                <wp:simplePos x="0" y="0"/>
                <wp:positionH relativeFrom="column">
                  <wp:posOffset>455930</wp:posOffset>
                </wp:positionH>
                <wp:positionV relativeFrom="paragraph">
                  <wp:posOffset>2769870</wp:posOffset>
                </wp:positionV>
                <wp:extent cx="5566410" cy="635"/>
                <wp:effectExtent l="0" t="0" r="0" b="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6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45653E" w14:textId="78C1B386" w:rsidR="008F60F0" w:rsidRPr="004F5374" w:rsidRDefault="008F60F0" w:rsidP="00625BF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Kép.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Dc motor Sebesség mérése FPGA rendszeren, Szstem generatorban megvalósítva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E4C7A" id="Text Box 123" o:spid="_x0000_s1108" type="#_x0000_t202" style="position:absolute;left:0;text-align:left;margin-left:35.9pt;margin-top:218.1pt;width:438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" stroked="f">
                <v:textbox style="mso-fit-shape-to-text:t" inset="0,0,0,0">
                  <w:txbxContent>
                    <w:p w14:paraId="7F45653E" w14:textId="78C1B386" w:rsidR="008F60F0" w:rsidRPr="004F5374" w:rsidRDefault="008F60F0" w:rsidP="00625BF9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Kép.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Dc motor Sebesség mérése FPGA rendszeren, Szstem generatorban megvalósítva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7306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7450DF00" wp14:editId="2E91553F">
            <wp:simplePos x="0" y="0"/>
            <wp:positionH relativeFrom="column">
              <wp:posOffset>456057</wp:posOffset>
            </wp:positionH>
            <wp:positionV relativeFrom="paragraph">
              <wp:posOffset>864</wp:posOffset>
            </wp:positionV>
            <wp:extent cx="5566410" cy="2712085"/>
            <wp:effectExtent l="0" t="0" r="0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7B058C5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686B7" w14:textId="77777777" w:rsidR="00625BF9" w:rsidRPr="00A7306B" w:rsidRDefault="00570A87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</w:r>
      <w:r w:rsidR="00625BF9" w:rsidRPr="00A7306B">
        <w:rPr>
          <w:lang w:val="hu-HU"/>
        </w:rPr>
        <w:t xml:space="preserve">A 2.18 </w:t>
      </w:r>
      <w:r w:rsidR="00177332" w:rsidRPr="00A7306B">
        <w:rPr>
          <w:lang w:val="hu-HU"/>
        </w:rPr>
        <w:t xml:space="preserve">képen látható a Hardveres szimulációhoz szükséges logika, Sensor modul tartalmazza az FPGA azon </w:t>
      </w:r>
      <w:r w:rsidR="00DD5363" w:rsidRPr="00A7306B">
        <w:rPr>
          <w:lang w:val="hu-HU"/>
        </w:rPr>
        <w:t>kivezetéseit,</w:t>
      </w:r>
      <w:r w:rsidR="00177332" w:rsidRPr="00A7306B">
        <w:rPr>
          <w:lang w:val="hu-HU"/>
        </w:rPr>
        <w:t xml:space="preserve"> </w:t>
      </w:r>
      <w:r w:rsidR="00DD5363" w:rsidRPr="00A7306B">
        <w:rPr>
          <w:lang w:val="hu-HU"/>
        </w:rPr>
        <w:t>amelyekre</w:t>
      </w:r>
      <w:r w:rsidR="00177332" w:rsidRPr="00A7306B">
        <w:rPr>
          <w:lang w:val="hu-HU"/>
        </w:rPr>
        <w:t xml:space="preserve"> az </w:t>
      </w:r>
      <w:r w:rsidR="00DD5363" w:rsidRPr="00A7306B">
        <w:rPr>
          <w:lang w:val="hu-HU"/>
        </w:rPr>
        <w:t>érzékelő</w:t>
      </w:r>
      <w:r w:rsidR="00177332" w:rsidRPr="00A7306B">
        <w:rPr>
          <w:lang w:val="hu-HU"/>
        </w:rPr>
        <w:t xml:space="preserve"> fizikailag kapcsolva van. Az </w:t>
      </w:r>
      <w:r w:rsidR="00DD5363" w:rsidRPr="00A7306B">
        <w:rPr>
          <w:lang w:val="hu-HU"/>
        </w:rPr>
        <w:t>érzékelő</w:t>
      </w:r>
      <w:r w:rsidR="00177332" w:rsidRPr="00A7306B">
        <w:rPr>
          <w:lang w:val="hu-HU"/>
        </w:rPr>
        <w:t xml:space="preserve"> jelei egy SpeedSensor</w:t>
      </w:r>
      <w:r w:rsidR="00625BF9" w:rsidRPr="00A7306B">
        <w:rPr>
          <w:lang w:val="hu-HU"/>
        </w:rPr>
        <w:t xml:space="preserve"> (csak a jelek bekötésében segít)</w:t>
      </w:r>
      <w:r w:rsidR="00177332" w:rsidRPr="00A7306B">
        <w:rPr>
          <w:lang w:val="hu-HU"/>
        </w:rPr>
        <w:t xml:space="preserve"> nevű modulon keresztül a </w:t>
      </w:r>
      <w:r w:rsidR="00177332" w:rsidRPr="00A7306B">
        <w:rPr>
          <w:lang w:val="hu-HU"/>
        </w:rPr>
        <w:lastRenderedPageBreak/>
        <w:t>feldolgozó modulba érkeznek be a jelek. Ugyanakkor még megtalálható egy SampleTi</w:t>
      </w:r>
      <w:r w:rsidR="00DD5363" w:rsidRPr="00A7306B">
        <w:rPr>
          <w:lang w:val="hu-HU"/>
        </w:rPr>
        <w:t>me Generator1 nevű modul is aminek</w:t>
      </w:r>
      <w:r w:rsidR="00177332" w:rsidRPr="00A7306B">
        <w:rPr>
          <w:lang w:val="hu-HU"/>
        </w:rPr>
        <w:t xml:space="preserve"> a </w:t>
      </w:r>
      <w:r w:rsidR="00DD5363" w:rsidRPr="00A7306B">
        <w:rPr>
          <w:lang w:val="hu-HU"/>
        </w:rPr>
        <w:t>magyarázata</w:t>
      </w:r>
      <w:r w:rsidR="00177332" w:rsidRPr="00A7306B">
        <w:rPr>
          <w:lang w:val="hu-HU"/>
        </w:rPr>
        <w:t xml:space="preserve"> megtalálható a </w:t>
      </w:r>
      <w:r w:rsidR="00177332" w:rsidRPr="00A7306B">
        <w:rPr>
          <w:highlight w:val="yellow"/>
          <w:lang w:val="hu-HU"/>
        </w:rPr>
        <w:t>dsfsdfdsfdsfd</w:t>
      </w:r>
      <w:r w:rsidR="00177332" w:rsidRPr="00A7306B">
        <w:rPr>
          <w:lang w:val="hu-HU"/>
        </w:rPr>
        <w:t xml:space="preserve"> </w:t>
      </w:r>
      <w:r w:rsidR="00DD5363" w:rsidRPr="00A7306B">
        <w:rPr>
          <w:lang w:val="hu-HU"/>
        </w:rPr>
        <w:t>fejezetben.</w:t>
      </w:r>
    </w:p>
    <w:p w14:paraId="323729A1" w14:textId="201AD809" w:rsidR="00DD5363" w:rsidRPr="00A7306B" w:rsidRDefault="00DD5363" w:rsidP="00B07338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hu-HU"/>
        </w:rPr>
      </w:pPr>
      <w:r w:rsidRPr="00A7306B">
        <w:rPr>
          <w:lang w:val="hu-HU"/>
        </w:rPr>
        <w:t xml:space="preserve"> A terv kigenerálása után kapunk egy újabb modult amely SpeedSimulationHardwer hwcosim nevet viseli.</w:t>
      </w:r>
    </w:p>
    <w:p w14:paraId="0944D25E" w14:textId="7D35EB2B" w:rsidR="00757694" w:rsidRPr="00A7306B" w:rsidRDefault="00625BF9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 xml:space="preserve">A 2.17 </w:t>
      </w:r>
      <w:r w:rsidR="00DD5363" w:rsidRPr="00A7306B">
        <w:rPr>
          <w:lang w:val="hu-HU"/>
        </w:rPr>
        <w:t>képen látható az újonnan generált modul bemenő adatainak a megadása illetve a mért értékek ábrázolása. A Ct3 nevű konstansba megadh</w:t>
      </w:r>
      <w:r w:rsidRPr="00A7306B">
        <w:rPr>
          <w:lang w:val="hu-HU"/>
        </w:rPr>
        <w:t>atjuk a mintavételi időt ms ban.</w:t>
      </w:r>
      <w:r w:rsidR="00DD5363" w:rsidRPr="00A7306B">
        <w:rPr>
          <w:lang w:val="hu-HU"/>
        </w:rPr>
        <w:t xml:space="preserve"> </w:t>
      </w:r>
    </w:p>
    <w:p w14:paraId="592C7D8B" w14:textId="3C8D9BD2" w:rsidR="00625BF9" w:rsidRPr="00A7306B" w:rsidRDefault="00625BF9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>A sebességet adott időegység alatt beérkező ipulzusok számával mérjük.</w:t>
      </w:r>
    </w:p>
    <w:p w14:paraId="30472190" w14:textId="032225CF" w:rsidR="00757694" w:rsidRPr="00A7306B" w:rsidRDefault="00A11200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B8C689E" wp14:editId="18802F7A">
                <wp:simplePos x="0" y="0"/>
                <wp:positionH relativeFrom="column">
                  <wp:posOffset>-6709</wp:posOffset>
                </wp:positionH>
                <wp:positionV relativeFrom="paragraph">
                  <wp:posOffset>850790</wp:posOffset>
                </wp:positionV>
                <wp:extent cx="6066172" cy="5487674"/>
                <wp:effectExtent l="0" t="0" r="0" b="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6172" cy="5487674"/>
                          <a:chOff x="0" y="389649"/>
                          <a:chExt cx="6066751" cy="5488163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712" y="389649"/>
                            <a:ext cx="4965700" cy="2454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Text Box 75"/>
                        <wps:cNvSpPr txBox="1"/>
                        <wps:spPr>
                          <a:xfrm>
                            <a:off x="341873" y="2862236"/>
                            <a:ext cx="502221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F1A9E69" w14:textId="6FC345F3" w:rsidR="008F60F0" w:rsidRDefault="008F60F0" w:rsidP="006A1766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.a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mért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=65, Ts=</m:t>
                                </m:r>
                              </m:oMath>
                              <w:r>
                                <w:t>8ms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56667"/>
                            <a:ext cx="2984500" cy="2393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3076886" y="5597119"/>
                            <a:ext cx="2989865" cy="2724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5670372" w14:textId="0DA96448" w:rsidR="008F60F0" w:rsidRPr="00966552" w:rsidRDefault="008F60F0" w:rsidP="00966552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.c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mért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=32, Ts=</m:t>
                                </m:r>
                              </m:oMath>
                              <w:r>
                                <w:t>4ms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0" y="5605373"/>
                            <a:ext cx="2985420" cy="2724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2B04D6F" w14:textId="5E5332C9" w:rsidR="008F60F0" w:rsidRPr="0082244E" w:rsidRDefault="008F60F0" w:rsidP="00966552">
                              <w:pPr>
                                <w:pStyle w:val="Caption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.b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mért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=650, Ts=</m:t>
                                </m:r>
                              </m:oMath>
                              <w:r>
                                <w:t>80ms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8C689E" id="Group 13" o:spid="_x0000_s1109" style="position:absolute;left:0;text-align:left;margin-left:-.55pt;margin-top:67pt;width:477.65pt;height:432.1pt;z-index:251698176;mso-height-relative:margin" coordorigin=",3896" coordsize="60667,5488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">
                <v:shape id="Picture 49" o:spid="_x0000_s1110" type="#_x0000_t75" style="position:absolute;left:3737;top:3896;width:49657;height:24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hsE3BAAAA2wAAAA8AAABkcnMvZG93bnJldi54bWxEj9FqAjEURN+F/kO4Bd80q7bWrkYpBYvQ&#10;J9d+wGVzu1nc3CxJ1Pj3RhB8HGbmDLPaJNuJM/nQOlYwGRcgiGunW24U/B22owWIEJE1do5JwZUC&#10;bNYvgxWW2l14T+cqNiJDOJSowMTYl1KG2pDFMHY9cfb+nbcYs/SN1B4vGW47OS2KubTYcl4w2NO3&#10;ofpYnawCt3/vjEt+Xk14dkj94peuPx9KDV/T1xJEpBSf4Ud7pxW8fcL9S/4B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IhsE3BAAAA2wAAAA8AAAAAAAAAAAAAAAAAnwIA&#10;AGRycy9kb3ducmV2LnhtbFBLBQYAAAAABAAEAPcAAACNAwAAAAA=&#10;">
                  <v:imagedata r:id="rId68" o:title=""/>
                  <v:path arrowok="t"/>
                </v:shape>
                <v:shape id="Text Box 75" o:spid="_x0000_s1111" type="#_x0000_t202" style="position:absolute;left:3418;top:28622;width:5022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nd/sYA&#10;AADbAAAADwAAAGRycy9kb3ducmV2LnhtbESPQWsCMRSE74X+h/AEL0Wzba2WrVFELNhepKsXb4/N&#10;c7N287IkWV3/fVMo9DjMzDfMfNnbRlzIh9qxgsdxBoK4dLrmSsFh/z56BREissbGMSm4UYDl4v5u&#10;jrl2V/6iSxErkSAcclRgYmxzKUNpyGIYu5Y4eSfnLcYkfSW1x2uC20Y+ZdlUWqw5LRhsaW2o/C46&#10;q2A3Oe7MQ3fafK4mz/7j0K2n56pQajjoV28gIvXxP/zX3moFs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nd/sYAAADbAAAADwAAAAAAAAAAAAAAAACYAgAAZHJz&#10;L2Rvd25yZXYueG1sUEsFBgAAAAAEAAQA9QAAAIsDAAAAAA==&#10;" stroked="f">
                  <v:textbox style="mso-fit-shape-to-text:t" inset="0,0,0,0">
                    <w:txbxContent>
                      <w:p w14:paraId="4F1A9E69" w14:textId="6FC345F3" w:rsidR="008F60F0" w:rsidRDefault="008F60F0" w:rsidP="006A1766">
                        <w:pPr>
                          <w:pStyle w:val="Caption"/>
                          <w:jc w:val="center"/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.a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mért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=65, Ts=</m:t>
                          </m:r>
                        </m:oMath>
                        <w:r>
                          <w:t>8ms</w:t>
                        </w:r>
                      </w:p>
                    </w:txbxContent>
                  </v:textbox>
                </v:shape>
                <v:shape id="Picture 50" o:spid="_x0000_s1112" type="#_x0000_t75" style="position:absolute;top:31566;width:29845;height:239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nx8PBAAAA2wAAAA8AAABkcnMvZG93bnJldi54bWxETz1vwjAQ3SvxH6xDYgMHRAtNMQiQgK4E&#10;hnY7xUcSJT6H2IHQX48HpI5P73ux6kwlbtS4wrKC8SgCQZxaXXCm4HzaDecgnEfWWFkmBQ9ysFr2&#10;3hYYa3vnI90Sn4kQwi5GBbn3dSylS3My6Ea2Jg7cxTYGfYBNJnWD9xBuKjmJog9psODQkGNN25zS&#10;MmmNgs00kT/V5Lpvy4OZRe3v+fH5Vyo16HfrLxCeOv8vfrm/tYL3sD58CT9A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nx8PBAAAA2wAAAA8AAAAAAAAAAAAAAAAAnwIA&#10;AGRycy9kb3ducmV2LnhtbFBLBQYAAAAABAAEAPcAAACNAwAAAAA=&#10;">
                  <v:imagedata r:id="rId69" o:title=""/>
                  <v:path arrowok="t"/>
                </v:shape>
                <v:shape id="Text Box 78" o:spid="_x0000_s1113" type="#_x0000_t202" style="position:absolute;left:30768;top:55971;width:29899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yYM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2P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HJgwgAAANsAAAAPAAAAAAAAAAAAAAAAAJgCAABkcnMvZG93&#10;bnJldi54bWxQSwUGAAAAAAQABAD1AAAAhwMAAAAA&#10;" stroked="f">
                  <v:textbox style="mso-fit-shape-to-text:t" inset="0,0,0,0">
                    <w:txbxContent>
                      <w:p w14:paraId="65670372" w14:textId="0DA96448" w:rsidR="008F60F0" w:rsidRPr="00966552" w:rsidRDefault="008F60F0" w:rsidP="00966552">
                        <w:pPr>
                          <w:pStyle w:val="Caption"/>
                          <w:jc w:val="center"/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.c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mért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=32, Ts=</m:t>
                          </m:r>
                        </m:oMath>
                        <w:r>
                          <w:t>4ms</w:t>
                        </w:r>
                      </w:p>
                    </w:txbxContent>
                  </v:textbox>
                </v:shape>
                <v:shape id="Text Box 79" o:spid="_x0000_s1114" type="#_x0000_t202" style="position:absolute;top:56053;width:2985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TX+8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l1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TX+8YAAADbAAAADwAAAAAAAAAAAAAAAACYAgAAZHJz&#10;L2Rvd25yZXYueG1sUEsFBgAAAAAEAAQA9QAAAIsDAAAAAA==&#10;" stroked="f">
                  <v:textbox style="mso-fit-shape-to-text:t" inset="0,0,0,0">
                    <w:txbxContent>
                      <w:p w14:paraId="52B04D6F" w14:textId="5E5332C9" w:rsidR="008F60F0" w:rsidRPr="0082244E" w:rsidRDefault="008F60F0" w:rsidP="00966552">
                        <w:pPr>
                          <w:pStyle w:val="Caption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.b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mért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=650, Ts=</m:t>
                          </m:r>
                        </m:oMath>
                        <w:r>
                          <w:t>80ms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A7306B">
        <w:rPr>
          <w:noProof/>
          <w:lang w:val="hu-HU"/>
        </w:rPr>
        <w:drawing>
          <wp:anchor distT="0" distB="0" distL="114300" distR="114300" simplePos="0" relativeHeight="251693056" behindDoc="0" locked="0" layoutInCell="1" allowOverlap="1" wp14:anchorId="1B16D6E4" wp14:editId="08AA09C8">
            <wp:simplePos x="0" y="0"/>
            <wp:positionH relativeFrom="column">
              <wp:posOffset>2942678</wp:posOffset>
            </wp:positionH>
            <wp:positionV relativeFrom="paragraph">
              <wp:posOffset>3635772</wp:posOffset>
            </wp:positionV>
            <wp:extent cx="2989579" cy="2366010"/>
            <wp:effectExtent l="0" t="0" r="190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7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1766" w:rsidRPr="00A7306B">
        <w:rPr>
          <w:lang w:val="hu-HU"/>
        </w:rPr>
        <w:tab/>
      </w:r>
      <w:r w:rsidR="006A1766" w:rsidRPr="00A7306B">
        <w:rPr>
          <w:b/>
          <w:lang w:val="hu-HU"/>
        </w:rPr>
        <w:t>Eredmények</w:t>
      </w:r>
      <w:r w:rsidR="006A1766" w:rsidRPr="00A7306B">
        <w:rPr>
          <w:lang w:val="hu-HU"/>
        </w:rPr>
        <w:t xml:space="preserve">: </w:t>
      </w:r>
      <w:r w:rsidR="00625BF9" w:rsidRPr="00A7306B">
        <w:rPr>
          <w:lang w:val="hu-HU"/>
        </w:rPr>
        <w:t>lenti képeken látható a motor adott Ts mintavételi periüdusokban érkező impulzusok száma, illetve a szűrt sebessége</w:t>
      </w:r>
      <w:r w:rsidR="00757694" w:rsidRPr="00A7306B">
        <w:rPr>
          <w:lang w:val="hu-HU"/>
        </w:rPr>
        <w:t>. Ahhoz hogy megkapjuk a sebességet</w:t>
      </w:r>
      <w:r w:rsidR="001F64DF" w:rsidRPr="00A7306B">
        <w:rPr>
          <w:lang w:val="hu-HU"/>
        </w:rPr>
        <w:t xml:space="preserve"> RPM</w:t>
      </w:r>
      <w:r w:rsidR="00757694" w:rsidRPr="00A7306B">
        <w:rPr>
          <w:lang w:val="hu-HU"/>
        </w:rPr>
        <w:t xml:space="preserve"> ben átkel alakítani. </w:t>
      </w:r>
    </w:p>
    <w:p w14:paraId="33DF5ABE" w14:textId="3AD2420B" w:rsidR="00757694" w:rsidRPr="00A7306B" w:rsidRDefault="0000084E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 xml:space="preserve">Jelőlések: </m:t>
              </m:r>
              <m:r>
                <w:rPr>
                  <w:rFonts w:ascii="Cambria Math" w:hAnsi="Cambria Math"/>
                  <w:lang w:val="hu-HU"/>
                </w:rPr>
                <m:t>ω</m:t>
              </m:r>
            </m:e>
            <m:sub>
              <m:r>
                <w:rPr>
                  <w:rFonts w:ascii="Cambria Math" w:hAnsi="Cambria Math"/>
                  <w:lang w:val="hu-HU"/>
                </w:rPr>
                <m:t>mért</m:t>
              </m:r>
            </m:sub>
          </m:sSub>
          <m:r>
            <w:rPr>
              <w:rFonts w:ascii="Cambria Math" w:hAnsi="Cambria Math"/>
              <w:lang w:val="hu-HU"/>
            </w:rPr>
            <m:t>=65 ,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hu-HU"/>
                    </w:rPr>
                    <m:t>Imp</m:t>
                  </m:r>
                </m:num>
                <m:den>
                  <m:r>
                    <w:rPr>
                      <w:rFonts w:ascii="Cambria Math" w:hAnsi="Cambria Math"/>
                      <w:lang w:val="hu-HU"/>
                    </w:rPr>
                    <m:t>Ts</m:t>
                  </m:r>
                </m:den>
              </m:f>
            </m:e>
          </m:d>
          <m:r>
            <w:rPr>
              <w:rFonts w:ascii="Cambria Math" w:hAnsi="Cambria Math"/>
              <w:lang w:val="hu-HU"/>
            </w:rPr>
            <m:t>. A tárcsa réseinek száma: N=180, Ts=8ms</m:t>
          </m:r>
        </m:oMath>
      </m:oMathPara>
    </w:p>
    <w:p w14:paraId="1AA9052A" w14:textId="77777777" w:rsidR="00757694" w:rsidRPr="00A7306B" w:rsidRDefault="0000084E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ω</m:t>
              </m:r>
            </m:e>
            <m:sub>
              <m:r>
                <w:rPr>
                  <w:rFonts w:ascii="Cambria Math" w:hAnsi="Cambria Math"/>
                  <w:lang w:val="hu-HU"/>
                </w:rPr>
                <m:t>Fordulat</m:t>
              </m:r>
            </m:sub>
          </m:sSub>
          <m:r>
            <w:rPr>
              <w:rFonts w:ascii="Cambria Math" w:hAnsi="Cambria Math"/>
              <w:lang w:val="hu-H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mért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*60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hu-HU"/>
                    </w:rPr>
                    <m:t>*10</m:t>
                  </m:r>
                </m:e>
                <m:sup>
                  <m:r>
                    <w:rPr>
                      <w:rFonts w:ascii="Cambria Math" w:hAnsi="Cambria Math"/>
                      <w:lang w:val="hu-HU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hu-HU"/>
                </w:rPr>
                <m:t>N*Ts</m:t>
              </m:r>
            </m:den>
          </m:f>
          <m:r>
            <w:rPr>
              <w:rFonts w:ascii="Cambria Math" w:hAnsi="Cambria Math"/>
              <w:lang w:val="hu-HU"/>
            </w:rPr>
            <m:t>=2700,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RPM</m:t>
              </m:r>
            </m:e>
          </m:d>
        </m:oMath>
      </m:oMathPara>
    </w:p>
    <w:p w14:paraId="6D3459EA" w14:textId="77777777" w:rsidR="002B62CF" w:rsidRPr="00A7306B" w:rsidRDefault="00836FF4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 xml:space="preserve">Következtetések: A fenti példában a </w:t>
      </w:r>
      <m:oMath>
        <m:sSub>
          <m:sSubPr>
            <m:ctrlPr>
              <w:rPr>
                <w:rFonts w:ascii="Cambria Math" w:hAnsi="Cambria Math"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ω</m:t>
            </m:r>
          </m:e>
          <m:sub>
            <m:r>
              <w:rPr>
                <w:rFonts w:ascii="Cambria Math" w:hAnsi="Cambria Math"/>
                <w:lang w:val="hu-HU"/>
              </w:rPr>
              <m:t>mért</m:t>
            </m:r>
          </m:sub>
        </m:sSub>
      </m:oMath>
      <w:r w:rsidRPr="00A7306B">
        <w:rPr>
          <w:lang w:val="hu-HU"/>
        </w:rPr>
        <w:t xml:space="preserve"> az maximális fordulat,</w:t>
      </w:r>
      <w:r w:rsidR="002B62CF" w:rsidRPr="00A7306B">
        <w:rPr>
          <w:lang w:val="hu-HU"/>
        </w:rPr>
        <w:t xml:space="preserve">azért mert a motort a maximális megengedett feszültséggel volt táplálva. </w:t>
      </w:r>
    </w:p>
    <w:p w14:paraId="68F2A67C" w14:textId="70CD1AC8" w:rsidR="002B62CF" w:rsidRPr="00A7306B" w:rsidRDefault="002B62CF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>Ha ismerjük a motor maximális fordulatszámát, ami megadja a mérés felbontását is.</w:t>
      </w:r>
    </w:p>
    <w:p w14:paraId="0730A8EC" w14:textId="14B8F922" w:rsidR="002B62CF" w:rsidRPr="00A7306B" w:rsidRDefault="002B62CF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 xml:space="preserve">A fenti példa esetében a felbontás 65 mivel egy időegység alatt 0 és 65 közötti értékeket vehet fel, amelyek csak természetes számok lehetnek. </w:t>
      </w:r>
    </w:p>
    <w:p w14:paraId="6137E370" w14:textId="04C72AD1" w:rsidR="00AC7098" w:rsidRPr="00A7306B" w:rsidRDefault="00836FF4" w:rsidP="00B07338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hu-HU"/>
        </w:rPr>
      </w:pPr>
      <w:r w:rsidRPr="00A7306B">
        <w:rPr>
          <w:lang w:val="hu-HU"/>
        </w:rPr>
        <w:t xml:space="preserve"> Ha </w:t>
      </w:r>
      <w:r w:rsidR="00517BCD" w:rsidRPr="00A7306B">
        <w:rPr>
          <w:lang w:val="hu-HU"/>
        </w:rPr>
        <w:t>növelni szeretnénk a felbontást</w:t>
      </w:r>
      <w:r w:rsidR="00252A1B" w:rsidRPr="00A7306B">
        <w:rPr>
          <w:lang w:val="hu-HU"/>
        </w:rPr>
        <w:t xml:space="preserve"> (</w:t>
      </w:r>
      <m:oMath>
        <m:r>
          <w:rPr>
            <w:rFonts w:ascii="Cambria Math" w:hAnsi="Cambria Math"/>
            <w:lang w:val="hu-HU"/>
          </w:rPr>
          <m:t>Res</m:t>
        </m:r>
      </m:oMath>
      <w:r w:rsidR="00252A1B" w:rsidRPr="00A7306B">
        <w:rPr>
          <w:lang w:val="hu-HU"/>
        </w:rPr>
        <w:t>)</w:t>
      </w:r>
      <w:r w:rsidR="00517BCD" w:rsidRPr="00A7306B">
        <w:rPr>
          <w:lang w:val="hu-HU"/>
        </w:rPr>
        <w:t xml:space="preserve"> n</w:t>
      </w:r>
      <w:r w:rsidRPr="00A7306B">
        <w:rPr>
          <w:lang w:val="hu-HU"/>
        </w:rPr>
        <w:t>övelnünk kell a mintavételi időt.</w:t>
      </w:r>
      <w:r w:rsidR="00AC7098" w:rsidRPr="00A7306B">
        <w:rPr>
          <w:lang w:val="hu-HU"/>
        </w:rPr>
        <w:t xml:space="preserve"> Az alábbi összefüggés szerint kiszámíthatjuk az optimális, </w:t>
      </w:r>
      <w:r w:rsidR="00AC7098" w:rsidRPr="00A7306B">
        <w:rPr>
          <w:highlight w:val="yellow"/>
          <w:lang w:val="hu-HU"/>
        </w:rPr>
        <w:t>mint</w:t>
      </w:r>
      <w:r w:rsidR="00F756CD" w:rsidRPr="00A7306B">
        <w:rPr>
          <w:highlight w:val="yellow"/>
          <w:lang w:val="hu-HU"/>
        </w:rPr>
        <w:t>a</w:t>
      </w:r>
      <w:r w:rsidR="00AC7098" w:rsidRPr="00A7306B">
        <w:rPr>
          <w:highlight w:val="yellow"/>
          <w:lang w:val="hu-HU"/>
        </w:rPr>
        <w:t>vételi</w:t>
      </w:r>
      <w:r w:rsidR="00AC7098" w:rsidRPr="00A7306B">
        <w:rPr>
          <w:lang w:val="hu-HU"/>
        </w:rPr>
        <w:t xml:space="preserve"> időt ismerve a maximális fordulatszámot percenként, és a tárcsa adatait</w:t>
      </w:r>
      <w:r w:rsidR="00B73333">
        <w:rPr>
          <w:lang w:val="hu-HU"/>
        </w:rPr>
        <w:t>,</w:t>
      </w:r>
      <w:r w:rsidR="00517BCD" w:rsidRPr="00A7306B">
        <w:rPr>
          <w:lang w:val="hu-HU"/>
        </w:rPr>
        <w:t xml:space="preserve"> </w:t>
      </w:r>
      <m:oMath>
        <m:r>
          <w:rPr>
            <w:rFonts w:ascii="Cambria Math" w:hAnsi="Cambria Math"/>
            <w:lang w:val="hu-HU"/>
          </w:rPr>
          <m:t>Res</m:t>
        </m:r>
      </m:oMath>
      <w:r w:rsidR="00252A1B" w:rsidRPr="00A7306B">
        <w:rPr>
          <w:lang w:val="hu-HU"/>
        </w:rPr>
        <w:t>.</w:t>
      </w:r>
    </w:p>
    <w:p w14:paraId="381D2EF5" w14:textId="77777777" w:rsidR="00077A0C" w:rsidRPr="00A7306B" w:rsidRDefault="00077A0C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m:t>Ts=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r>
                <w:rPr>
                  <w:rFonts w:ascii="Cambria Math" w:hAnsi="Cambria Math"/>
                  <w:lang w:val="hu-HU"/>
                </w:rPr>
                <m:t>Res*60*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hu-HU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hu-HU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RPM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*N</m:t>
              </m:r>
            </m:den>
          </m:f>
          <m:r>
            <w:rPr>
              <w:rFonts w:ascii="Cambria Math" w:hAnsi="Cambria Math"/>
              <w:lang w:val="hu-HU"/>
            </w:rPr>
            <m:t xml:space="preserve">,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ms</m:t>
              </m:r>
            </m:e>
          </m:d>
        </m:oMath>
      </m:oMathPara>
    </w:p>
    <w:p w14:paraId="22B9ACBA" w14:textId="128B7833" w:rsidR="00517BCD" w:rsidRPr="00A7306B" w:rsidRDefault="00517BCD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A7306B">
        <w:rPr>
          <w:lang w:val="hu-HU"/>
        </w:rPr>
        <w:tab/>
        <w:t>A 2.21</w:t>
      </w:r>
      <w:r w:rsidR="00BD5921" w:rsidRPr="00A7306B">
        <w:rPr>
          <w:lang w:val="hu-HU"/>
        </w:rPr>
        <w:t>.B</w:t>
      </w:r>
      <w:r w:rsidRPr="00A7306B">
        <w:rPr>
          <w:lang w:val="hu-HU"/>
        </w:rPr>
        <w:t xml:space="preserve"> képen a mintavételi időt 80ms növelve</w:t>
      </w:r>
      <w:r w:rsidR="00BD5921" w:rsidRPr="00A7306B">
        <w:rPr>
          <w:lang w:val="hu-HU"/>
        </w:rPr>
        <w:t>,</w:t>
      </w:r>
      <w:r w:rsidRPr="00A7306B">
        <w:rPr>
          <w:lang w:val="hu-HU"/>
        </w:rPr>
        <w:t xml:space="preserve"> megnőtt a felbontás is megközelítőleg 650 re, A 2.</w:t>
      </w:r>
      <w:r w:rsidR="00BD5921" w:rsidRPr="00A7306B">
        <w:rPr>
          <w:lang w:val="hu-HU"/>
        </w:rPr>
        <w:t>21.C képen csökenterük a mintavételi időt, és ez megközelitöleg 33 ra csökkentette a rezolúciót.</w:t>
      </w:r>
    </w:p>
    <w:p w14:paraId="529F3CBA" w14:textId="77777777" w:rsidR="00252A1B" w:rsidRPr="00A7306B" w:rsidRDefault="00252A1B" w:rsidP="00B07338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</w:p>
    <w:p w14:paraId="41E98F9A" w14:textId="77777777" w:rsidR="00881F78" w:rsidRPr="00A7306B" w:rsidRDefault="00881F78" w:rsidP="00B0733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br w:type="page"/>
      </w:r>
    </w:p>
    <w:p w14:paraId="3836CD3B" w14:textId="77777777" w:rsidR="00D55D7D" w:rsidRPr="00A7306B" w:rsidRDefault="00D55D7D" w:rsidP="00B07338">
      <w:pPr>
        <w:pStyle w:val="Heading1"/>
        <w:spacing w:line="360" w:lineRule="auto"/>
        <w:jc w:val="both"/>
      </w:pPr>
      <w:bookmarkStart w:id="26" w:name="_Toc417007799"/>
      <w:r w:rsidRPr="00A7306B">
        <w:lastRenderedPageBreak/>
        <w:t>Beavatkozó elemek:</w:t>
      </w:r>
      <w:bookmarkEnd w:id="26"/>
    </w:p>
    <w:p w14:paraId="296C1272" w14:textId="77777777" w:rsidR="00881F78" w:rsidRPr="00A7306B" w:rsidRDefault="00881F78" w:rsidP="00B07338">
      <w:pPr>
        <w:pStyle w:val="Heading2"/>
        <w:spacing w:line="360" w:lineRule="auto"/>
        <w:jc w:val="both"/>
      </w:pPr>
      <w:bookmarkStart w:id="27" w:name="_Toc417007800"/>
      <w:r w:rsidRPr="00A7306B">
        <w:t>Pwm Generátor megvalósítása FPGA áramkörön System Generator környezetben.</w:t>
      </w:r>
      <w:bookmarkEnd w:id="27"/>
    </w:p>
    <w:p w14:paraId="320C7A3A" w14:textId="77777777" w:rsidR="00150084" w:rsidRPr="00A7306B" w:rsidRDefault="00296750" w:rsidP="00B07338">
      <w:pPr>
        <w:pStyle w:val="Heading3"/>
        <w:spacing w:line="360" w:lineRule="auto"/>
        <w:jc w:val="both"/>
      </w:pPr>
      <w:bookmarkStart w:id="28" w:name="_Toc417007801"/>
      <w:r w:rsidRPr="00A7306B">
        <w:t>Megvalosítás</w:t>
      </w:r>
      <w:bookmarkEnd w:id="28"/>
    </w:p>
    <w:p w14:paraId="23B9E29B" w14:textId="707A7237" w:rsidR="00296750" w:rsidRPr="00A7306B" w:rsidRDefault="00296750" w:rsidP="00B07338">
      <w:pPr>
        <w:spacing w:line="360" w:lineRule="auto"/>
        <w:ind w:firstLine="720"/>
        <w:jc w:val="both"/>
      </w:pPr>
      <w:r w:rsidRPr="00A7306B">
        <w:t xml:space="preserve">Egy hardveres számláló segítségével, amely az FPGA órajelére számol, egy komparátor segítségével összehasonlítjuk a számláló értékét az általunk megadott kitöltési </w:t>
      </w:r>
      <w:r w:rsidR="00B442C5" w:rsidRPr="00A7306B">
        <w:t>tényező</w:t>
      </w:r>
      <w:r w:rsidRPr="00A7306B">
        <w:t xml:space="preserve"> </w:t>
      </w:r>
      <w:r w:rsidR="00B442C5" w:rsidRPr="00A7306B">
        <w:t>értékével</w:t>
      </w:r>
      <w:r w:rsidRPr="00A7306B">
        <w:t xml:space="preserve">, </w:t>
      </w:r>
      <w:r w:rsidR="00B442C5" w:rsidRPr="00A7306B">
        <w:t>mindaddig,</w:t>
      </w:r>
      <w:r w:rsidRPr="00A7306B">
        <w:t xml:space="preserve"> </w:t>
      </w:r>
      <w:r w:rsidR="00B442C5" w:rsidRPr="00A7306B">
        <w:t>amíg</w:t>
      </w:r>
      <w:r w:rsidRPr="00A7306B">
        <w:t xml:space="preserve"> a számláló értéke kisseb a kitöltési </w:t>
      </w:r>
      <w:r w:rsidR="00B442C5" w:rsidRPr="00A7306B">
        <w:t>tényező</w:t>
      </w:r>
      <w:r w:rsidRPr="00A7306B">
        <w:t xml:space="preserve"> </w:t>
      </w:r>
      <w:r w:rsidR="00B442C5" w:rsidRPr="00A7306B">
        <w:t>értékénél</w:t>
      </w:r>
      <w:r w:rsidRPr="00A7306B">
        <w:t xml:space="preserve"> a PWM kimenetén logikai 1</w:t>
      </w:r>
      <w:r w:rsidR="00F756CD" w:rsidRPr="00A7306B">
        <w:t>-</w:t>
      </w:r>
      <w:r w:rsidRPr="00A7306B">
        <w:t xml:space="preserve">es </w:t>
      </w:r>
      <w:r w:rsidR="00B442C5" w:rsidRPr="00A7306B">
        <w:t>kimenet lesz</w:t>
      </w:r>
      <w:r w:rsidRPr="00A7306B">
        <w:t>, amikor meghaladta a számláló akkor pedig 0 lesz.</w:t>
      </w:r>
      <w:r w:rsidR="00B442C5" w:rsidRPr="00A7306B">
        <w:t xml:space="preserve"> </w:t>
      </w:r>
      <w:r w:rsidR="00B442C5" w:rsidRPr="00A7306B">
        <w:rPr>
          <w:highlight w:val="yellow"/>
        </w:rPr>
        <w:t>A számláló típus</w:t>
      </w:r>
      <w:r w:rsidR="00C737C3" w:rsidRPr="00A7306B">
        <w:rPr>
          <w:highlight w:val="yellow"/>
        </w:rPr>
        <w:t>a</w:t>
      </w:r>
      <w:r w:rsidR="00B442C5" w:rsidRPr="00A7306B">
        <w:rPr>
          <w:highlight w:val="yellow"/>
        </w:rPr>
        <w:t xml:space="preserve"> egy 16bites pozitív egész értékű.</w:t>
      </w:r>
    </w:p>
    <w:p w14:paraId="2D371E7D" w14:textId="77777777" w:rsidR="00296750" w:rsidRPr="00A7306B" w:rsidRDefault="00296750" w:rsidP="00B07338">
      <w:pPr>
        <w:spacing w:line="360" w:lineRule="auto"/>
        <w:ind w:firstLine="720"/>
        <w:jc w:val="both"/>
      </w:pPr>
      <w:r w:rsidRPr="00A7306B">
        <w:t xml:space="preserve">A PWM jel frekvenciáját egy Frek nevű regiszteren keresztül adhatjuk meg, a regiszter értéke </w:t>
      </w:r>
      <w:r w:rsidR="00B442C5" w:rsidRPr="00A7306B">
        <w:t>összehasonlítódik</w:t>
      </w:r>
      <w:r w:rsidRPr="00A7306B">
        <w:t xml:space="preserve"> a számláló </w:t>
      </w:r>
      <w:r w:rsidR="00B442C5" w:rsidRPr="00A7306B">
        <w:t>értékével,</w:t>
      </w:r>
      <w:r w:rsidRPr="00A7306B">
        <w:t xml:space="preserve"> és amikor a számláló értéke megegyezik a regiszter értékével a számlálót reset állapotba hozzuk.</w:t>
      </w:r>
    </w:p>
    <w:p w14:paraId="36997482" w14:textId="77777777" w:rsidR="00296750" w:rsidRPr="00A7306B" w:rsidRDefault="00296750" w:rsidP="00B07338">
      <w:pPr>
        <w:spacing w:line="360" w:lineRule="auto"/>
        <w:ind w:firstLine="720"/>
        <w:jc w:val="both"/>
      </w:pPr>
      <w:r w:rsidRPr="00A7306B">
        <w:t xml:space="preserve">A számlálót akkor is reset állapotba </w:t>
      </w:r>
      <w:r w:rsidR="00B442C5" w:rsidRPr="00A7306B">
        <w:t>hozzuk,</w:t>
      </w:r>
      <w:r w:rsidRPr="00A7306B">
        <w:t xml:space="preserve"> amikor a frekvencia regiszter értéke megváltozik, azért hogy elkerüljük azt az </w:t>
      </w:r>
      <w:r w:rsidR="00B442C5" w:rsidRPr="00A7306B">
        <w:t>állapotot,</w:t>
      </w:r>
      <w:r w:rsidRPr="00A7306B">
        <w:t xml:space="preserve"> amikor a </w:t>
      </w:r>
      <w:r w:rsidR="00B442C5" w:rsidRPr="00A7306B">
        <w:t>számláló</w:t>
      </w:r>
      <w:r w:rsidRPr="00A7306B">
        <w:t xml:space="preserve"> a </w:t>
      </w:r>
      <w:r w:rsidR="00B442C5" w:rsidRPr="00A7306B">
        <w:t>túlcsordulásig</w:t>
      </w:r>
      <w:r w:rsidRPr="00A7306B">
        <w:t xml:space="preserve"> számol tovább.</w:t>
      </w:r>
    </w:p>
    <w:p w14:paraId="38176390" w14:textId="77777777" w:rsidR="00296750" w:rsidRPr="00A7306B" w:rsidRDefault="00296750" w:rsidP="00B07338">
      <w:pPr>
        <w:spacing w:line="360" w:lineRule="auto"/>
        <w:ind w:firstLine="720"/>
        <w:jc w:val="both"/>
      </w:pPr>
      <w:r w:rsidRPr="00A7306B">
        <w:t xml:space="preserve">A PWM kitöltési tényezőjét egy Duty nevű regiszteren keresztül vihetjük be a </w:t>
      </w:r>
      <w:r w:rsidR="00B442C5" w:rsidRPr="00A7306B">
        <w:t>rendszerbe,</w:t>
      </w:r>
      <w:r w:rsidRPr="00A7306B">
        <w:t xml:space="preserve"> amelynek a </w:t>
      </w:r>
      <w:r w:rsidR="00B442C5" w:rsidRPr="00A7306B">
        <w:t>típusa</w:t>
      </w:r>
      <w:r w:rsidRPr="00A7306B">
        <w:t xml:space="preserve"> </w:t>
      </w:r>
      <w:r w:rsidR="00B442C5" w:rsidRPr="00A7306B">
        <w:t>megegyezik</w:t>
      </w:r>
      <w:r w:rsidRPr="00A7306B">
        <w:t xml:space="preserve"> a számláló </w:t>
      </w:r>
      <w:r w:rsidR="00B442C5" w:rsidRPr="00A7306B">
        <w:t>típusával</w:t>
      </w:r>
      <w:r w:rsidRPr="00A7306B">
        <w:t xml:space="preserve">. A Duty értékének szüksége van </w:t>
      </w:r>
      <w:r w:rsidR="00B442C5" w:rsidRPr="00A7306B">
        <w:t xml:space="preserve">egy skálázási eljárásra, amely segítségével illesszük a frekvenciához a Duty értékét. </w:t>
      </w:r>
    </w:p>
    <w:p w14:paraId="745357F6" w14:textId="691957E5" w:rsidR="00B442C5" w:rsidRPr="00A7306B" w:rsidRDefault="005643E0" w:rsidP="00B07338">
      <w:pPr>
        <w:spacing w:line="360" w:lineRule="auto"/>
        <w:ind w:firstLine="720"/>
        <w:jc w:val="both"/>
      </w:pP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D4AEF60" wp14:editId="7E45E271">
                <wp:simplePos x="0" y="0"/>
                <wp:positionH relativeFrom="column">
                  <wp:posOffset>-978</wp:posOffset>
                </wp:positionH>
                <wp:positionV relativeFrom="paragraph">
                  <wp:posOffset>765432</wp:posOffset>
                </wp:positionV>
                <wp:extent cx="5931535" cy="2406015"/>
                <wp:effectExtent l="0" t="0" r="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1535" cy="2406015"/>
                          <a:chOff x="0" y="0"/>
                          <a:chExt cx="5931535" cy="2406015"/>
                        </a:xfrm>
                      </wpg:grpSpPr>
                      <wps:wsp>
                        <wps:cNvPr id="85" name="Text Box 85"/>
                        <wps:cNvSpPr txBox="1"/>
                        <wps:spPr>
                          <a:xfrm>
                            <a:off x="0" y="2133600"/>
                            <a:ext cx="593153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DB0DE4" w14:textId="4869E1EB" w:rsidR="008F60F0" w:rsidRDefault="008F60F0" w:rsidP="00150084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 PWM generátor System Generátorban megvalósított szerkezete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8" t="23009" r="6345" b="34669"/>
                          <a:stretch/>
                        </pic:blipFill>
                        <pic:spPr bwMode="auto">
                          <a:xfrm>
                            <a:off x="65902" y="0"/>
                            <a:ext cx="5810885" cy="217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AEF60" id="Group 89" o:spid="_x0000_s1115" style="position:absolute;left:0;text-align:left;margin-left:-.1pt;margin-top:60.25pt;width:467.05pt;height:189.45pt;z-index:251714560" coordsize="59315,240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+/i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">
                <v:shape id="Text Box 85" o:spid="_x0000_s1116" type="#_x0000_t202" style="position:absolute;top:21336;width:5931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14:paraId="5EDB0DE4" w14:textId="4869E1EB" w:rsidR="008F60F0" w:rsidRDefault="008F60F0" w:rsidP="00150084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Látható a PWM generátor System Generátorban megvalósított szerkezete</w:t>
                        </w:r>
                      </w:p>
                    </w:txbxContent>
                  </v:textbox>
                </v:shape>
                <v:shape id="Picture 88" o:spid="_x0000_s1117" type="#_x0000_t75" style="position:absolute;left:659;width:58108;height:21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vki/AAAA2wAAAA8AAABkcnMvZG93bnJldi54bWxET8uKwjAU3QvzD+EOuNN0FMdSjTIMFdy4&#10;8PEBl+ba1mluQhJt/XuzEGZ5OO/1djCdeJAPrWUFX9MMBHFldcu1gst5N8lBhIissbNMCp4UYLv5&#10;GK2x0LbnIz1OsRYphEOBCpoYXSFlqBoyGKbWESfuar3BmKCvpfbYp3DTyVmWfUuDLaeGBh39NlT9&#10;ne5GQV9aOXfD8m7aozv42aLc57dSqfHn8LMCEWmI/+K3e68V5Gls+pJ+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VXr5IvwAAANsAAAAPAAAAAAAAAAAAAAAAAJ8CAABk&#10;cnMvZG93bnJldi54bWxQSwUGAAAAAAQABAD3AAAAiwMAAAAA&#10;">
                  <v:imagedata r:id="rId72" o:title="" croptop="15079f" cropbottom="22721f" cropleft="8997f" cropright="4158f"/>
                  <v:path arrowok="t"/>
                </v:shape>
                <w10:wrap type="topAndBottom"/>
              </v:group>
            </w:pict>
          </mc:Fallback>
        </mc:AlternateContent>
      </w:r>
      <w:r w:rsidR="00B442C5" w:rsidRPr="00A7306B">
        <w:t>Ugyanakkor a felépítésében</w:t>
      </w:r>
      <w:r w:rsidR="00C737C3" w:rsidRPr="00A7306B">
        <w:t xml:space="preserve"> be van iktatva </w:t>
      </w:r>
      <w:r w:rsidR="00B442C5" w:rsidRPr="00A7306B">
        <w:t xml:space="preserve"> egy korlátozás, amely segítéségével nem engedjük meg egy bizonyos százalék fölötti kitöltési tényezőt, MaxDuty nevű konstansba írhatjuk be 0 és 1 közötti értékben.</w:t>
      </w:r>
    </w:p>
    <w:p w14:paraId="3C62719A" w14:textId="0C4DD59E" w:rsidR="005643E0" w:rsidRPr="00A7306B" w:rsidRDefault="005643E0" w:rsidP="00B07338">
      <w:pPr>
        <w:spacing w:line="360" w:lineRule="auto"/>
        <w:ind w:firstLine="720"/>
        <w:jc w:val="both"/>
      </w:pPr>
      <w:r w:rsidRPr="00A7306B">
        <w:lastRenderedPageBreak/>
        <w:t xml:space="preserve">A </w:t>
      </w:r>
      <w:commentRangeStart w:id="29"/>
      <w:r w:rsidRPr="00A7306B">
        <w:t>generátor</w:t>
      </w:r>
      <w:commentRangeEnd w:id="29"/>
      <w:r w:rsidR="00C737C3" w:rsidRPr="00A7306B">
        <w:rPr>
          <w:rStyle w:val="CommentReference"/>
        </w:rPr>
        <w:commentReference w:id="29"/>
      </w:r>
      <w:r w:rsidRPr="00A7306B">
        <w:t xml:space="preserve"> kimenetét és a számláló számlálásást letilthatjuk az </w:t>
      </w:r>
      <m:oMath>
        <m:r>
          <w:rPr>
            <w:rFonts w:ascii="Cambria Math" w:hAnsi="Cambria Math"/>
          </w:rPr>
          <m:t>En</m:t>
        </m:r>
      </m:oMath>
      <w:r w:rsidRPr="00A7306B">
        <w:t xml:space="preserve"> (Enable) bemenetre adott logikai 0 értékkel, máskülönben engedélyezve vannak.</w:t>
      </w:r>
    </w:p>
    <w:p w14:paraId="27ACF6E4" w14:textId="77777777" w:rsidR="005643E0" w:rsidRPr="00A7306B" w:rsidRDefault="005643E0" w:rsidP="00B07338">
      <w:pPr>
        <w:spacing w:line="360" w:lineRule="auto"/>
        <w:ind w:left="720" w:firstLine="720"/>
        <w:jc w:val="both"/>
        <w:rPr>
          <w:b/>
          <w:u w:val="single"/>
        </w:rPr>
      </w:pPr>
      <w:r w:rsidRPr="00A7306B">
        <w:rPr>
          <w:b/>
          <w:u w:val="single"/>
        </w:rPr>
        <w:t>Skálázás és bemeneti értékek:</w:t>
      </w:r>
    </w:p>
    <w:p w14:paraId="3188496B" w14:textId="77777777" w:rsidR="005643E0" w:rsidRPr="00A7306B" w:rsidRDefault="005643E0" w:rsidP="00B07338">
      <w:pPr>
        <w:spacing w:line="360" w:lineRule="auto"/>
        <w:ind w:left="720"/>
        <w:jc w:val="both"/>
      </w:pPr>
      <w:r w:rsidRPr="00A7306B">
        <w:t>A Duty bemenet maximálisan 0 és 16biten felírható maximális érték között lehet</w:t>
      </w:r>
      <w:r w:rsidR="0058109D" w:rsidRPr="00A7306B">
        <w:t xml:space="preserve"> (65535). Az alábbi egyenlet segítségével kiszámíthatjuk a kitöltési tényező regiszterének az értékét.</w:t>
      </w:r>
    </w:p>
    <w:p w14:paraId="54755760" w14:textId="77777777" w:rsidR="00B51E7D" w:rsidRPr="00A7306B" w:rsidRDefault="0058109D" w:rsidP="00B07338">
      <w:pPr>
        <w:spacing w:line="360" w:lineRule="auto"/>
        <w:ind w:left="720" w:firstLine="720"/>
        <w:jc w:val="both"/>
      </w:pPr>
      <m:oMathPara>
        <m:oMath>
          <m:r>
            <w:rPr>
              <w:rFonts w:ascii="Cambria Math" w:hAnsi="Cambria Math"/>
            </w:rPr>
            <m:t>DutyReg=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16bit</m:t>
                  </m:r>
                </m:e>
                <m:sub>
                  <m:r>
                    <w:rPr>
                      <w:rFonts w:ascii="Cambria Math" w:hAnsi="Cambria Math"/>
                    </w:rPr>
                    <m:t>+usMax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Duty</m:t>
                  </m:r>
                </m:e>
                <m:sub>
                  <m:r>
                    <w:rPr>
                      <w:rFonts w:ascii="Cambria Math" w:hAnsi="Cambria Math"/>
                    </w:rPr>
                    <m:t>%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</m:oMath>
      </m:oMathPara>
    </w:p>
    <w:p w14:paraId="34A5DEFC" w14:textId="3F184646" w:rsidR="007C0C1E" w:rsidRPr="00A7306B" w:rsidRDefault="00741FEC" w:rsidP="00B07338">
      <w:pPr>
        <w:spacing w:line="360" w:lineRule="auto"/>
        <w:ind w:firstLine="720"/>
        <w:jc w:val="both"/>
      </w:pPr>
      <w:r w:rsidRPr="00A7306B">
        <w:rPr>
          <w:rStyle w:val="CommentReference"/>
        </w:rPr>
        <w:commentReference w:id="30"/>
      </w:r>
      <w:r w:rsidR="00296750" w:rsidRPr="00A7306B">
        <w:t xml:space="preserve"> </w:t>
      </w:r>
      <w:r w:rsidR="0058109D" w:rsidRPr="00A7306B">
        <w:t xml:space="preserve">A frekvencia megadásához ismernünk kell az FPGA órajelének a </w:t>
      </w:r>
      <w:r w:rsidR="007C0C1E" w:rsidRPr="00A7306B">
        <w:t>periódus idejét,</w:t>
      </w:r>
      <w:r w:rsidR="0058109D" w:rsidRPr="00A7306B">
        <w:t xml:space="preserve"> </w:t>
      </w:r>
      <w:r w:rsidR="007C0C1E" w:rsidRPr="00A7306B">
        <w:t>amely</w:t>
      </w:r>
      <w:r w:rsidR="0058109D" w:rsidRPr="00A7306B">
        <w:t xml:space="preserve"> jelen esetben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Clk</m:t>
            </m:r>
          </m:sub>
        </m:sSub>
        <m:r>
          <w:rPr>
            <w:rFonts w:ascii="Cambria Math" w:hAnsi="Cambria Math"/>
          </w:rPr>
          <m:t>=20ns=20*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>, s-ban     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den>
        </m:f>
        <m:r>
          <w:rPr>
            <w:rFonts w:ascii="Cambria Math" w:hAnsi="Cambria Math"/>
          </w:rPr>
          <m:t xml:space="preserve"> , Hz-ben.</m:t>
        </m:r>
      </m:oMath>
    </w:p>
    <w:p w14:paraId="5A682C9B" w14:textId="77777777" w:rsidR="007C0C1E" w:rsidRPr="00A7306B" w:rsidRDefault="007C0C1E" w:rsidP="00B07338">
      <w:pPr>
        <w:spacing w:line="360" w:lineRule="auto"/>
        <w:ind w:left="720"/>
        <w:jc w:val="both"/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FrekReg*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Clk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FrekReg*20*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</w:rPr>
            <m:t>, Hz-ben.</m:t>
          </m:r>
        </m:oMath>
      </m:oMathPara>
    </w:p>
    <w:p w14:paraId="698425F3" w14:textId="205EB0C3" w:rsidR="00B51E7D" w:rsidRPr="00A7306B" w:rsidRDefault="00517C70" w:rsidP="00B07338">
      <w:pPr>
        <w:spacing w:line="360" w:lineRule="auto"/>
        <w:ind w:firstLine="432"/>
        <w:jc w:val="both"/>
      </w:pP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BAFF62A" wp14:editId="5A0D105F">
                <wp:simplePos x="0" y="0"/>
                <wp:positionH relativeFrom="column">
                  <wp:posOffset>-63377</wp:posOffset>
                </wp:positionH>
                <wp:positionV relativeFrom="paragraph">
                  <wp:posOffset>660760</wp:posOffset>
                </wp:positionV>
                <wp:extent cx="5853430" cy="2842350"/>
                <wp:effectExtent l="0" t="0" r="0" b="0"/>
                <wp:wrapSquare wrapText="bothSides"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3430" cy="2842350"/>
                          <a:chOff x="0" y="0"/>
                          <a:chExt cx="5853430" cy="284235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3430" cy="2607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238836" y="2599899"/>
                            <a:ext cx="5210175" cy="2424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F402E90" w14:textId="183AB9AC" w:rsidR="008F60F0" w:rsidRPr="00C95644" w:rsidRDefault="008F60F0" w:rsidP="008A43D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a PWM generátor bemenő, kimenő illetve néhány belső jele (Scope1)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FF62A" id="Group 103" o:spid="_x0000_s1118" style="position:absolute;left:0;text-align:left;margin-left:-5pt;margin-top:52.05pt;width:460.9pt;height:223.8pt;z-index:251705344" coordsize="58534,284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">
                <v:shape id="Picture 81" o:spid="_x0000_s1119" type="#_x0000_t75" style="position:absolute;width:58534;height:26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gF73FAAAA2wAAAA8AAABkcnMvZG93bnJldi54bWxEj0FrwkAUhO8F/8PyhN7qxiISoquooJZC&#10;oUY9eHtkn9lg9m2a3Zr033cLBY/DzHzDzJe9rcWdWl85VjAeJSCIC6crLhWcjtuXFIQPyBprx6Tg&#10;hzwsF4OnOWbadXygex5KESHsM1RgQmgyKX1hyKIfuYY4elfXWgxRtqXULXYRbmv5miRTabHiuGCw&#10;oY2h4pZ/WwV43nUfzd58pvuvbnLd9tP8sn5X6nnYr2YgAvXhEf5vv2kF6Rj+vsQfIB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YBe9xQAAANsAAAAPAAAAAAAAAAAAAAAA&#10;AJ8CAABkcnMvZG93bnJldi54bWxQSwUGAAAAAAQABAD3AAAAkQMAAAAA&#10;">
                  <v:imagedata r:id="rId74" o:title=""/>
                  <v:path arrowok="t"/>
                </v:shape>
                <v:shape id="Text Box 82" o:spid="_x0000_s1120" type="#_x0000_t202" style="position:absolute;left:2388;top:25998;width:52102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6NcMA&#10;AADbAAAADwAAAGRycy9kb3ducmV2LnhtbESPT4vCMBTE78J+h/AW9iJruj2IVKO4/oE96MEqnh/N&#10;27bYvJQk2vrtjSB4HGbmN8xs0ZtG3Mj52rKCn1ECgriwuuZSwem4/Z6A8AFZY2OZFNzJw2L+MZhh&#10;pm3HB7rloRQRwj5DBVUIbSalLyoy6Ee2JY7ev3UGQ5SulNphF+GmkWmSjKXBmuNChS2tKiou+dUo&#10;GK/dtTvwarg+bXa4b8v0/Hs/K/X12S+nIAL14R1+tf+0gkk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6NcMAAADbAAAADwAAAAAAAAAAAAAAAACYAgAAZHJzL2Rv&#10;d25yZXYueG1sUEsFBgAAAAAEAAQA9QAAAIgDAAAAAA==&#10;" stroked="f">
                  <v:textbox inset="0,0,0,0">
                    <w:txbxContent>
                      <w:p w14:paraId="5F402E90" w14:textId="183AB9AC" w:rsidR="008F60F0" w:rsidRPr="00C95644" w:rsidRDefault="008F60F0" w:rsidP="008A43D4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32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a PWM generátor bemenő, kimenő illetve néhány belső jele (Scope1)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51E7D" w:rsidRPr="00A7306B">
        <w:t xml:space="preserve">A </w:t>
      </w:r>
      <m:oMath>
        <m:r>
          <w:rPr>
            <w:rFonts w:ascii="Cambria Math" w:hAnsi="Cambria Math"/>
          </w:rPr>
          <m:t>FrekReg</m:t>
        </m:r>
      </m:oMath>
      <w:r w:rsidR="00B51E7D" w:rsidRPr="00A7306B">
        <w:t xml:space="preserve"> értéke ugyanakkor meghatározza a felbontást is, vagyis egy teljes periódust a PWM jelben hány részre tudunk felbontani. Látható hogy </w:t>
      </w:r>
      <w:r w:rsidR="00B51E7D" w:rsidRPr="00A7306B">
        <w:rPr>
          <w:highlight w:val="yellow"/>
        </w:rPr>
        <w:t>fordítottan arányosság áll</w:t>
      </w:r>
      <w:r w:rsidR="00B51E7D" w:rsidRPr="00A7306B">
        <w:t xml:space="preserve"> fen a frekvencia és a </w:t>
      </w:r>
      <m:oMath>
        <m:r>
          <w:rPr>
            <w:rFonts w:ascii="Cambria Math" w:hAnsi="Cambria Math"/>
          </w:rPr>
          <m:t>FrekReg</m:t>
        </m:r>
      </m:oMath>
      <w:r w:rsidR="00B51E7D" w:rsidRPr="00A7306B">
        <w:t xml:space="preserve"> között így ha n</w:t>
      </w:r>
      <w:r w:rsidR="00C737C3" w:rsidRPr="00A7306B">
        <w:t>ö</w:t>
      </w:r>
      <w:r w:rsidR="00B51E7D" w:rsidRPr="00A7306B">
        <w:t>veljük a frekvenciát csökkeni fog a rezolúció.</w:t>
      </w:r>
    </w:p>
    <w:p w14:paraId="0DB0CDD9" w14:textId="66520966" w:rsidR="007C0C1E" w:rsidRPr="00A7306B" w:rsidRDefault="005643E0" w:rsidP="00B07338">
      <w:pPr>
        <w:spacing w:line="360" w:lineRule="auto"/>
        <w:ind w:firstLine="432"/>
        <w:jc w:val="both"/>
      </w:pPr>
      <w:r w:rsidRPr="00A7306B">
        <w:t>A 3.2 képen látható felső ábrán látható a kékkel jelölt frekvencia regiszter értéke, pirossal jelölt a számláló értéke, a zöld szaggatott a skálázott kiötlési tényező értéke. A kép alsó részén látható a kékkel jelelt PWM jel</w:t>
      </w:r>
      <w:r w:rsidR="007C0C1E" w:rsidRPr="00A7306B">
        <w:t>,</w:t>
      </w:r>
      <w:r w:rsidRPr="00A7306B">
        <w:t xml:space="preserve"> illetve papirossal jelölt Enable jel.</w:t>
      </w:r>
    </w:p>
    <w:p w14:paraId="52D5A6E4" w14:textId="77777777" w:rsidR="00D55D7D" w:rsidRPr="00A7306B" w:rsidRDefault="00D55D7D" w:rsidP="00B07338">
      <w:pPr>
        <w:pStyle w:val="Heading1"/>
        <w:spacing w:line="360" w:lineRule="auto"/>
        <w:jc w:val="both"/>
      </w:pPr>
      <w:bookmarkStart w:id="31" w:name="_Toc417007802"/>
      <w:r w:rsidRPr="00A7306B">
        <w:lastRenderedPageBreak/>
        <w:t>Elektronika</w:t>
      </w:r>
      <w:bookmarkEnd w:id="31"/>
    </w:p>
    <w:p w14:paraId="69706758" w14:textId="77777777" w:rsidR="00D55D7D" w:rsidRPr="00A7306B" w:rsidRDefault="00D55D7D" w:rsidP="00B07338">
      <w:pPr>
        <w:pStyle w:val="Heading2"/>
        <w:spacing w:line="360" w:lineRule="auto"/>
        <w:jc w:val="both"/>
      </w:pPr>
      <w:bookmarkStart w:id="32" w:name="_Toc417007803"/>
      <w:r w:rsidRPr="00A7306B">
        <w:t xml:space="preserve">Digitális </w:t>
      </w:r>
      <w:r w:rsidR="008D00DA" w:rsidRPr="00A7306B">
        <w:t>Elektronika</w:t>
      </w:r>
      <w:bookmarkEnd w:id="32"/>
    </w:p>
    <w:p w14:paraId="1839981A" w14:textId="6B46FA69" w:rsidR="00DA2328" w:rsidRPr="00A7306B" w:rsidRDefault="00DA2328" w:rsidP="00B07338">
      <w:pPr>
        <w:spacing w:line="360" w:lineRule="auto"/>
        <w:ind w:firstLine="576"/>
        <w:jc w:val="both"/>
      </w:pPr>
      <w:r w:rsidRPr="00A7306B">
        <w:t xml:space="preserve">Az szenzorok adatainak a </w:t>
      </w:r>
      <w:r w:rsidR="00A2286E" w:rsidRPr="00A7306B">
        <w:t>gyűjtésére</w:t>
      </w:r>
      <w:r w:rsidRPr="00A7306B">
        <w:t xml:space="preserve"> és a beavatkozó jelek számítására FPGA rendszert használtam a gyorsaságuk és a flexibilitásuk miatt. FPGA </w:t>
      </w:r>
      <w:r w:rsidR="00A2286E" w:rsidRPr="00A7306B">
        <w:t>rendszeren,</w:t>
      </w:r>
      <w:r w:rsidRPr="00A7306B">
        <w:t xml:space="preserve"> </w:t>
      </w:r>
      <w:r w:rsidR="00A2286E" w:rsidRPr="00A7306B">
        <w:t>k</w:t>
      </w:r>
      <w:r w:rsidR="00741FEC" w:rsidRPr="00A7306B">
        <w:t>ön</w:t>
      </w:r>
      <w:r w:rsidR="00A2286E" w:rsidRPr="00A7306B">
        <w:t>nyedén</w:t>
      </w:r>
      <w:r w:rsidRPr="00A7306B">
        <w:t xml:space="preserve"> </w:t>
      </w:r>
      <w:r w:rsidR="00A2286E" w:rsidRPr="00A7306B">
        <w:t>kivitelezhetjük</w:t>
      </w:r>
      <w:r w:rsidRPr="00A7306B">
        <w:t xml:space="preserve"> az általunk tervezett hardveres elemeket és</w:t>
      </w:r>
      <w:r w:rsidR="00A2286E" w:rsidRPr="00A7306B">
        <w:t xml:space="preserve"> hozzákapcsolhatjuk egy beépített processzorhoz, és osztott regisztereken keresztül adatokat </w:t>
      </w:r>
      <w:r w:rsidR="00A2286E" w:rsidRPr="00A7306B">
        <w:rPr>
          <w:highlight w:val="yellow"/>
        </w:rPr>
        <w:t>nyerhetünk</w:t>
      </w:r>
      <w:r w:rsidR="00A2286E" w:rsidRPr="00A7306B">
        <w:t>, illetve küldhetünk az általunk megtervezett hardveres elemeknek.</w:t>
      </w:r>
    </w:p>
    <w:p w14:paraId="748CDDF5" w14:textId="77777777" w:rsidR="00D55D7D" w:rsidRPr="00A7306B" w:rsidRDefault="00D55D7D" w:rsidP="00B07338">
      <w:pPr>
        <w:pStyle w:val="Heading3"/>
        <w:spacing w:line="360" w:lineRule="auto"/>
        <w:jc w:val="both"/>
      </w:pPr>
      <w:bookmarkStart w:id="33" w:name="_Toc417007804"/>
      <w:r w:rsidRPr="00A7306B">
        <w:t>FPGA Rendszer Felépítése</w:t>
      </w:r>
      <w:bookmarkEnd w:id="33"/>
    </w:p>
    <w:p w14:paraId="5B2BE8E7" w14:textId="77777777" w:rsidR="00A2286E" w:rsidRPr="00A7306B" w:rsidRDefault="00A2286E" w:rsidP="00B07338">
      <w:pPr>
        <w:pStyle w:val="Heading4"/>
        <w:spacing w:line="360" w:lineRule="auto"/>
        <w:jc w:val="both"/>
      </w:pPr>
      <w:bookmarkStart w:id="34" w:name="_Toc417007805"/>
      <w:r w:rsidRPr="00A7306B">
        <w:t>Tömbvázlata</w:t>
      </w:r>
      <w:bookmarkEnd w:id="34"/>
    </w:p>
    <w:p w14:paraId="3E92CB26" w14:textId="77777777" w:rsidR="00A2286E" w:rsidRPr="00A7306B" w:rsidRDefault="00A2286E" w:rsidP="00B07338">
      <w:pPr>
        <w:spacing w:line="360" w:lineRule="auto"/>
        <w:ind w:firstLine="720"/>
        <w:jc w:val="both"/>
      </w:pPr>
      <w:r w:rsidRPr="00A7306B">
        <w:t>A rendszeren megtalálható két FPGA fejlesztő lap, egy ZYBO amely nagyobb érő</w:t>
      </w:r>
      <w:r w:rsidR="00A03E7E" w:rsidRPr="00A7306B">
        <w:t xml:space="preserve"> </w:t>
      </w:r>
      <w:r w:rsidRPr="00A7306B">
        <w:t>for</w:t>
      </w:r>
      <w:r w:rsidR="00A03E7E" w:rsidRPr="00A7306B">
        <w:t>r</w:t>
      </w:r>
      <w:r w:rsidRPr="00A7306B">
        <w:t>ásso</w:t>
      </w:r>
      <w:r w:rsidR="00A03E7E" w:rsidRPr="00A7306B">
        <w:t>k</w:t>
      </w:r>
      <w:r w:rsidRPr="00A7306B">
        <w:t>kal rendelkezik, de kevés a kivezetéséinek a száma, és agy Spartan3e chippel rendelkező fejlesztőlap, amely kevés erőforrással bír, de számosabb kivezetéssel rendelkezik.</w:t>
      </w:r>
    </w:p>
    <w:p w14:paraId="2088337E" w14:textId="5E2F2FFB" w:rsidR="00A03E7E" w:rsidRPr="00A7306B" w:rsidRDefault="00F15B8E" w:rsidP="00B07338">
      <w:pPr>
        <w:spacing w:line="360" w:lineRule="auto"/>
        <w:ind w:firstLine="720"/>
        <w:jc w:val="both"/>
      </w:pPr>
      <w:r w:rsidRPr="00A7306B">
        <w:t xml:space="preserve">A ZYBO fejlesztőlapon </w:t>
      </w:r>
      <w:r w:rsidR="00A03E7E" w:rsidRPr="00A7306B">
        <w:t>l</w:t>
      </w:r>
      <w:r w:rsidRPr="00A7306B">
        <w:t>ev</w:t>
      </w:r>
      <w:r w:rsidR="00A03E7E" w:rsidRPr="00A7306B">
        <w:t xml:space="preserve">ő ZYNQ 7010 </w:t>
      </w:r>
      <w:r w:rsidRPr="00A7306B">
        <w:t>chip tartalmaz</w:t>
      </w:r>
      <w:r w:rsidR="00A03E7E" w:rsidRPr="00A7306B">
        <w:t xml:space="preserve"> két </w:t>
      </w:r>
      <w:r w:rsidRPr="00A7306B">
        <w:t>beépített ARM Cortex A9</w:t>
      </w:r>
      <w:r w:rsidR="00A03E7E" w:rsidRPr="00A7306B">
        <w:t xml:space="preserve"> </w:t>
      </w:r>
      <w:r w:rsidRPr="00A7306B">
        <w:t>processzort</w:t>
      </w:r>
      <w:r w:rsidR="00A03E7E" w:rsidRPr="00A7306B">
        <w:t>, a</w:t>
      </w:r>
      <w:r w:rsidRPr="00A7306B">
        <w:t xml:space="preserve"> processzor</w:t>
      </w:r>
      <w:r w:rsidR="00A03E7E" w:rsidRPr="00A7306B">
        <w:t xml:space="preserve"> </w:t>
      </w:r>
      <w:r w:rsidRPr="00A7306B">
        <w:t>mellet</w:t>
      </w:r>
      <w:r w:rsidR="00A03E7E" w:rsidRPr="00A7306B">
        <w:t xml:space="preserve"> </w:t>
      </w:r>
      <w:r w:rsidR="00741FEC" w:rsidRPr="00A7306B">
        <w:t>t</w:t>
      </w:r>
      <w:r w:rsidR="00A03E7E" w:rsidRPr="00A7306B">
        <w:t xml:space="preserve">alálható egy </w:t>
      </w:r>
      <w:r w:rsidR="00741FEC" w:rsidRPr="00A7306B">
        <w:t>újrakonfigurálható mag</w:t>
      </w:r>
      <w:r w:rsidR="00A03E7E" w:rsidRPr="00A7306B">
        <w:t xml:space="preserve">, és egy előre </w:t>
      </w:r>
      <w:r w:rsidRPr="00A7306B">
        <w:t>elkészített</w:t>
      </w:r>
      <w:r w:rsidR="00A03E7E" w:rsidRPr="00A7306B">
        <w:t xml:space="preserve"> </w:t>
      </w:r>
      <w:r w:rsidR="00741FEC" w:rsidRPr="00A7306B">
        <w:t xml:space="preserve">periférikus </w:t>
      </w:r>
      <w:r w:rsidR="00A03E7E" w:rsidRPr="00A7306B">
        <w:t xml:space="preserve">elemeket tartalmazó rész. A </w:t>
      </w:r>
      <w:r w:rsidRPr="00A7306B">
        <w:t>processzorok</w:t>
      </w:r>
      <w:r w:rsidR="00A03E7E" w:rsidRPr="00A7306B">
        <w:t xml:space="preserve"> a </w:t>
      </w:r>
      <w:r w:rsidRPr="00A7306B">
        <w:t>körülöttük</w:t>
      </w:r>
      <w:r w:rsidR="00A03E7E" w:rsidRPr="00A7306B">
        <w:t xml:space="preserve"> levő </w:t>
      </w:r>
      <w:r w:rsidRPr="00A7306B">
        <w:t>elemekkel</w:t>
      </w:r>
      <w:r w:rsidR="00A03E7E" w:rsidRPr="00A7306B">
        <w:t xml:space="preserve"> az AXI busznak nevezet </w:t>
      </w:r>
      <w:r w:rsidRPr="00A7306B">
        <w:t>sin rendszeren</w:t>
      </w:r>
      <w:r w:rsidR="00A03E7E" w:rsidRPr="00A7306B">
        <w:t xml:space="preserve"> </w:t>
      </w:r>
      <w:r w:rsidRPr="00A7306B">
        <w:t>keresztül</w:t>
      </w:r>
      <w:r w:rsidR="00A03E7E" w:rsidRPr="00A7306B">
        <w:t xml:space="preserve"> tudnak </w:t>
      </w:r>
      <w:r w:rsidRPr="00A7306B">
        <w:t>kommunikálni</w:t>
      </w:r>
      <w:r w:rsidR="00A03E7E" w:rsidRPr="00A7306B">
        <w:t>.</w:t>
      </w:r>
    </w:p>
    <w:p w14:paraId="242C3594" w14:textId="77777777" w:rsidR="00A03E7E" w:rsidRPr="00A7306B" w:rsidRDefault="00A03E7E" w:rsidP="00B07338">
      <w:pPr>
        <w:spacing w:line="360" w:lineRule="auto"/>
        <w:ind w:firstLine="720"/>
        <w:jc w:val="both"/>
      </w:pPr>
      <w:r w:rsidRPr="00A7306B">
        <w:t xml:space="preserve">A fejlesztőlap tartalmaz 6 darab 8 bites kivezetésű PMOD </w:t>
      </w:r>
      <w:r w:rsidR="00F15B8E" w:rsidRPr="00A7306B">
        <w:t>csatlakozót,</w:t>
      </w:r>
      <w:r w:rsidRPr="00A7306B">
        <w:t xml:space="preserve"> </w:t>
      </w:r>
      <w:r w:rsidR="00F15B8E" w:rsidRPr="00A7306B">
        <w:t>amelyeken</w:t>
      </w:r>
      <w:r w:rsidRPr="00A7306B">
        <w:t xml:space="preserve"> keresztül tudjuk csatolni az FPGA területen levő hardveres </w:t>
      </w:r>
      <w:r w:rsidR="00F15B8E" w:rsidRPr="00A7306B">
        <w:t>eszközeinket</w:t>
      </w:r>
      <w:r w:rsidRPr="00A7306B">
        <w:t xml:space="preserve"> vagy akár a </w:t>
      </w:r>
      <w:r w:rsidR="00F15B8E" w:rsidRPr="00A7306B">
        <w:t>beépített</w:t>
      </w:r>
      <w:r w:rsidRPr="00A7306B">
        <w:t xml:space="preserve"> eszközök kivezetéseit is.</w:t>
      </w:r>
    </w:p>
    <w:p w14:paraId="4F102936" w14:textId="5355FF27" w:rsidR="00F15B8E" w:rsidRPr="00A7306B" w:rsidRDefault="00F15B8E" w:rsidP="00B07338">
      <w:pPr>
        <w:spacing w:line="360" w:lineRule="auto"/>
        <w:ind w:firstLine="720"/>
        <w:jc w:val="both"/>
      </w:pPr>
      <w:r w:rsidRPr="00A7306B">
        <w:t>A Sp</w:t>
      </w:r>
      <w:r w:rsidR="00741FEC" w:rsidRPr="00A7306B">
        <w:t>a</w:t>
      </w:r>
      <w:r w:rsidRPr="00A7306B">
        <w:t>rt</w:t>
      </w:r>
      <w:r w:rsidR="00741FEC" w:rsidRPr="00A7306B">
        <w:t>a</w:t>
      </w:r>
      <w:r w:rsidRPr="00A7306B">
        <w:t xml:space="preserve">n lap tartalmaz több mint 120 kivezetést, és egy Spartan3e500k FPGA chipet. </w:t>
      </w:r>
    </w:p>
    <w:p w14:paraId="3A09CA2B" w14:textId="5B7A242F" w:rsidR="00F15B8E" w:rsidRPr="00A7306B" w:rsidRDefault="00F15B8E" w:rsidP="00B07338">
      <w:pPr>
        <w:spacing w:line="360" w:lineRule="auto"/>
        <w:ind w:firstLine="720"/>
        <w:jc w:val="both"/>
      </w:pPr>
      <w:r w:rsidRPr="00A7306B">
        <w:t xml:space="preserve">Az Spartan FPGA-ba </w:t>
      </w:r>
      <w:r w:rsidR="008A5B87" w:rsidRPr="00A7306B">
        <w:t>kialakítunk</w:t>
      </w:r>
      <w:r w:rsidRPr="00A7306B">
        <w:t xml:space="preserve"> egy 32 bites microProceszort (microBlaze), és a hozzá szükséges PLB </w:t>
      </w:r>
      <w:r w:rsidR="008A5B87" w:rsidRPr="00A7306B">
        <w:t>sin rendszert</w:t>
      </w:r>
      <w:r w:rsidRPr="00A7306B">
        <w:t xml:space="preserve">, a </w:t>
      </w:r>
      <w:r w:rsidR="008A5B87" w:rsidRPr="00A7306B">
        <w:t>sin rendszere</w:t>
      </w:r>
      <w:r w:rsidRPr="00A7306B">
        <w:t xml:space="preserve"> </w:t>
      </w:r>
      <w:r w:rsidR="008A5B87" w:rsidRPr="00A7306B">
        <w:t>illesztünk</w:t>
      </w:r>
      <w:r w:rsidRPr="00A7306B">
        <w:t xml:space="preserve"> egy SPI </w:t>
      </w:r>
      <w:r w:rsidR="008A5B87" w:rsidRPr="00A7306B">
        <w:t>kommunikációs</w:t>
      </w:r>
      <w:r w:rsidRPr="00A7306B">
        <w:t xml:space="preserve"> egységet </w:t>
      </w:r>
      <w:r w:rsidR="008A5B87" w:rsidRPr="00A7306B">
        <w:t>melynek</w:t>
      </w:r>
      <w:r w:rsidRPr="00A7306B">
        <w:t xml:space="preserve"> feladata a ZYBO </w:t>
      </w:r>
      <w:r w:rsidR="008A5B87" w:rsidRPr="00A7306B">
        <w:t>fejlesztőlappal</w:t>
      </w:r>
      <w:r w:rsidRPr="00A7306B">
        <w:t xml:space="preserve"> való fizikai </w:t>
      </w:r>
      <w:r w:rsidR="008A5B87" w:rsidRPr="00A7306B">
        <w:t>kommunikációs</w:t>
      </w:r>
      <w:r w:rsidRPr="00A7306B">
        <w:t xml:space="preserve"> réteg kialakítása. A PLB buszra </w:t>
      </w:r>
      <w:r w:rsidR="008A5B87" w:rsidRPr="00A7306B">
        <w:t>illesztünk</w:t>
      </w:r>
      <w:r w:rsidRPr="00A7306B">
        <w:t xml:space="preserve"> még négy darab SebességÉsPozició Szabályzó ip magot</w:t>
      </w:r>
      <w:r w:rsidR="00741FEC" w:rsidRPr="00A7306B">
        <w:t>,</w:t>
      </w:r>
      <w:r w:rsidRPr="00A7306B">
        <w:t xml:space="preserve"> </w:t>
      </w:r>
      <w:r w:rsidR="008A5B87" w:rsidRPr="00A7306B">
        <w:t>amelyeket</w:t>
      </w:r>
      <w:r w:rsidR="002513EE">
        <w:t xml:space="preserve"> a System G</w:t>
      </w:r>
      <w:r w:rsidRPr="00A7306B">
        <w:t xml:space="preserve">enerátorban </w:t>
      </w:r>
      <w:r w:rsidR="008A5B87" w:rsidRPr="00A7306B">
        <w:t>készítünk</w:t>
      </w:r>
      <w:r w:rsidRPr="00A7306B">
        <w:t xml:space="preserve"> el és generálunk ki.</w:t>
      </w:r>
    </w:p>
    <w:p w14:paraId="249DAD63" w14:textId="65169D37" w:rsidR="00F15B8E" w:rsidRPr="00A7306B" w:rsidRDefault="00F15B8E" w:rsidP="00B07338">
      <w:pPr>
        <w:spacing w:line="360" w:lineRule="auto"/>
        <w:ind w:firstLine="720"/>
        <w:jc w:val="both"/>
      </w:pPr>
      <w:r w:rsidRPr="00A7306B">
        <w:t xml:space="preserve">A </w:t>
      </w:r>
      <w:r w:rsidR="008A5B87" w:rsidRPr="00A7306B">
        <w:t>szabályzókat</w:t>
      </w:r>
      <w:r w:rsidR="002513EE">
        <w:t xml:space="preserve"> tartalmazó IP</w:t>
      </w:r>
      <w:r w:rsidRPr="00A7306B">
        <w:t xml:space="preserve">mag </w:t>
      </w:r>
      <w:r w:rsidR="008A5B87" w:rsidRPr="00A7306B">
        <w:t>osztót</w:t>
      </w:r>
      <w:r w:rsidRPr="00A7306B">
        <w:t xml:space="preserve"> regisztereken keresztül </w:t>
      </w:r>
      <w:r w:rsidR="008A5B87" w:rsidRPr="00A7306B">
        <w:t>áll</w:t>
      </w:r>
      <w:r w:rsidR="00741FEC" w:rsidRPr="00A7306B">
        <w:t>í</w:t>
      </w:r>
      <w:r w:rsidR="008A5B87" w:rsidRPr="00A7306B">
        <w:t xml:space="preserve">thatjuk be a paramétereit vagy olvashatunk ki értékeket, </w:t>
      </w:r>
      <w:r w:rsidR="002513EE">
        <w:rPr>
          <w:highlight w:val="yellow"/>
        </w:rPr>
        <w:t>amelyek szintén az PLB</w:t>
      </w:r>
      <w:r w:rsidR="008A5B87" w:rsidRPr="00A7306B">
        <w:rPr>
          <w:highlight w:val="yellow"/>
        </w:rPr>
        <w:t xml:space="preserve"> buszon találhatók.</w:t>
      </w:r>
      <w:r w:rsidRPr="00A7306B">
        <w:t xml:space="preserve"> </w:t>
      </w:r>
    </w:p>
    <w:p w14:paraId="501179AB" w14:textId="38F38A44" w:rsidR="008A5B87" w:rsidRPr="00A7306B" w:rsidRDefault="008A5B87" w:rsidP="00B07338">
      <w:pPr>
        <w:spacing w:line="360" w:lineRule="auto"/>
        <w:ind w:firstLine="720"/>
        <w:jc w:val="both"/>
      </w:pPr>
      <w:r w:rsidRPr="00A7306B">
        <w:t xml:space="preserve">A Zybo lapon </w:t>
      </w:r>
      <w:r w:rsidR="00741FEC" w:rsidRPr="00A7306B">
        <w:t>t</w:t>
      </w:r>
      <w:r w:rsidRPr="00A7306B">
        <w:t>alálható Eternet modulon keresztül kapcsolódunk egy Wifi routerhez</w:t>
      </w:r>
      <w:r w:rsidR="00741FEC" w:rsidRPr="00A7306B">
        <w:t>,</w:t>
      </w:r>
      <w:r w:rsidRPr="00A7306B">
        <w:t xml:space="preserve"> amely Access pontként működik. A routerhez m</w:t>
      </w:r>
      <w:r w:rsidR="00741FEC" w:rsidRPr="00A7306B">
        <w:t>é</w:t>
      </w:r>
      <w:r w:rsidRPr="00A7306B">
        <w:t>g csatlakoztathatunk három más vezetékes eszközt, amelyek lokális hálózatba lesznek kötve a Zybo fejlesztőlappal.</w:t>
      </w:r>
    </w:p>
    <w:p w14:paraId="3E216D36" w14:textId="77777777" w:rsidR="002513EE" w:rsidRDefault="00A03E7E" w:rsidP="00B07338">
      <w:pPr>
        <w:spacing w:line="360" w:lineRule="auto"/>
        <w:ind w:left="720"/>
        <w:jc w:val="both"/>
        <w:rPr>
          <w:b/>
        </w:rPr>
      </w:pPr>
      <w:r w:rsidRPr="00A7306B"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60EC9F4" wp14:editId="4239E826">
                <wp:simplePos x="0" y="0"/>
                <wp:positionH relativeFrom="margin">
                  <wp:align>right</wp:align>
                </wp:positionH>
                <wp:positionV relativeFrom="paragraph">
                  <wp:posOffset>239</wp:posOffset>
                </wp:positionV>
                <wp:extent cx="5566410" cy="830580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8305800"/>
                          <a:chOff x="0" y="0"/>
                          <a:chExt cx="5566410" cy="830580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7979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803338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1B2AD4A" w14:textId="499E61FB" w:rsidR="008F60F0" w:rsidRDefault="008F60F0" w:rsidP="00A03E7E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Látható az FPGA rendszer és a fonatosabb tartozékainak kialakítási Struktúrája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EC9F4" id="Group 7" o:spid="_x0000_s1121" style="position:absolute;left:0;text-align:left;margin-left:387.1pt;margin-top:0;width:438.3pt;height:654pt;z-index:251718656;mso-position-horizontal:right;mso-position-horizontal-relative:margin" coordsize="55664,83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fT46/8AK5RZ/wDY7eHP/UTsq/oLr+fT46/8rlFn/wBjt4c/9ROyr+guvSzD4KP+&#10;BHrZp8FD/Av1CiiivN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fT46/8rlFn/2O3hz/ANROyr+guv59Pjr/AMrlFn/2O3hz/wBROyr+guvSzD4KP+BHrZp8FD/A&#10;v1CiiivNP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+Zf/B2B/yi5tv+ymaT/wCibuvsj/gmv/yjz+Bv/ZJfD3/pugr43/4OwP8AlFzbf9lM0n/0Td19&#10;kf8ABNf/AJR5/A3/ALJL4e/9N0Fftmdf8mByn/sOxX/pqiebT/5Gk/8ADH82e2UUUV+Jnp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QelFB6UAfjD/AMEjf+Vkz9rP/rz1/wD9PFlX7PV+MP8AwSN/5WTP2s/+&#10;vPX/AP08WVfs9X7Z48f8ldg/+wHBf+o8Dzss/gS/xS/NhRRRX4mei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">
                <v:shape id="Picture 5" o:spid="_x0000_s1122" type="#_x0000_t75" style="position:absolute;width:55664;height:79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sVaPEAAAA2gAAAA8AAABkcnMvZG93bnJldi54bWxEj9FqwkAURN+F/sNyC30R3VhQSnQVKRTy&#10;0CrafMAle01isnfT7Camfr0rCD4OM3OGWW0GU4ueWldaVjCbRiCIM6tLzhWkv1+TDxDOI2usLZOC&#10;f3KwWb+MVhhre+ED9UefiwBhF6OCwvsmltJlBRl0U9sQB+9kW4M+yDaXusVLgJtavkfRQhosOSwU&#10;2NBnQVl17IyCU5J239d9Mu53sz9d2XOXVz9jpd5eh+0ShKfBP8OPdqIVzOF+JdwAub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sVaPEAAAA2gAAAA8AAAAAAAAAAAAAAAAA&#10;nwIAAGRycy9kb3ducmV2LnhtbFBLBQYAAAAABAAEAPcAAACQAwAAAAA=&#10;">
                  <v:imagedata r:id="rId76" o:title=""/>
                  <v:path arrowok="t"/>
                </v:shape>
                <v:shape id="Text Box 6" o:spid="_x0000_s1123" type="#_x0000_t202" style="position:absolute;top:80333;width:5566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11B2AD4A" w14:textId="499E61FB" w:rsidR="008F60F0" w:rsidRDefault="008F60F0" w:rsidP="00A03E7E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Látható az FPGA rendszer és a fonatosabb tartozékainak kialakítási Struktúrája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2513EE">
        <w:rPr>
          <w:b/>
        </w:rPr>
        <w:tab/>
      </w:r>
    </w:p>
    <w:p w14:paraId="54C1CCFD" w14:textId="77777777" w:rsidR="002513EE" w:rsidRDefault="002513EE" w:rsidP="00B07338">
      <w:pPr>
        <w:spacing w:line="360" w:lineRule="auto"/>
        <w:ind w:left="720"/>
        <w:jc w:val="both"/>
        <w:rPr>
          <w:b/>
        </w:rPr>
      </w:pPr>
    </w:p>
    <w:p w14:paraId="68F88EAA" w14:textId="77777777" w:rsidR="008A5B87" w:rsidRPr="00A7306B" w:rsidRDefault="008A5B87" w:rsidP="00B07338">
      <w:pPr>
        <w:spacing w:line="360" w:lineRule="auto"/>
        <w:ind w:left="720"/>
        <w:jc w:val="both"/>
        <w:rPr>
          <w:b/>
          <w:u w:val="single"/>
        </w:rPr>
      </w:pPr>
      <w:r w:rsidRPr="00A7306B">
        <w:rPr>
          <w:b/>
          <w:u w:val="single"/>
        </w:rPr>
        <w:lastRenderedPageBreak/>
        <w:t>Szenzorok:</w:t>
      </w:r>
    </w:p>
    <w:p w14:paraId="2285F058" w14:textId="77777777" w:rsidR="00E96C01" w:rsidRPr="00A7306B" w:rsidRDefault="00E96C01" w:rsidP="00B07338">
      <w:pPr>
        <w:spacing w:line="360" w:lineRule="auto"/>
        <w:ind w:left="720" w:firstLine="360"/>
        <w:jc w:val="both"/>
        <w:rPr>
          <w:b/>
          <w:u w:val="single"/>
        </w:rPr>
      </w:pPr>
      <w:r w:rsidRPr="00A7306B">
        <w:rPr>
          <w:b/>
          <w:u w:val="single"/>
        </w:rPr>
        <w:t>Zybo:</w:t>
      </w:r>
    </w:p>
    <w:p w14:paraId="0762189E" w14:textId="720C17C9" w:rsidR="008A5B87" w:rsidRPr="00A7306B" w:rsidRDefault="008A5B87" w:rsidP="00B07338">
      <w:pPr>
        <w:pStyle w:val="ListParagraph"/>
        <w:numPr>
          <w:ilvl w:val="0"/>
          <w:numId w:val="13"/>
        </w:numPr>
        <w:spacing w:line="360" w:lineRule="auto"/>
        <w:jc w:val="both"/>
      </w:pPr>
      <w:r w:rsidRPr="00A7306B">
        <w:t>A Zybo laphoz illesztünk</w:t>
      </w:r>
      <w:r w:rsidR="00E96C01" w:rsidRPr="00A7306B">
        <w:t xml:space="preserve"> a Pmod</w:t>
      </w:r>
      <w:r w:rsidR="00993C38" w:rsidRPr="00A7306B">
        <w:t>B</w:t>
      </w:r>
      <w:r w:rsidR="00E96C01" w:rsidRPr="00A7306B">
        <w:t xml:space="preserve"> csatlakozón keresztül</w:t>
      </w:r>
      <w:r w:rsidRPr="00A7306B">
        <w:t xml:space="preserve"> </w:t>
      </w:r>
      <w:r w:rsidR="00E96C01" w:rsidRPr="00A7306B">
        <w:t>egy giroszkópot, és  giroszkóp+gyorsulásmérő szenzorokat, amelyek fizikailag ugyanazon a vezetéken vannak, csak az eszközök címe különbözik. A szenzorokkal i2c kommunikációs protokollon keresztül kommunikálunk.</w:t>
      </w:r>
    </w:p>
    <w:p w14:paraId="59572529" w14:textId="77777777" w:rsidR="00E96C01" w:rsidRPr="00A7306B" w:rsidRDefault="00993C38" w:rsidP="00B07338">
      <w:pPr>
        <w:pStyle w:val="ListParagraph"/>
        <w:numPr>
          <w:ilvl w:val="0"/>
          <w:numId w:val="13"/>
        </w:numPr>
        <w:spacing w:line="360" w:lineRule="auto"/>
        <w:jc w:val="both"/>
      </w:pPr>
      <w:r w:rsidRPr="00A7306B">
        <w:t>GPS szintén a PmodB</w:t>
      </w:r>
      <w:r w:rsidR="00E96C01" w:rsidRPr="00A7306B">
        <w:t xml:space="preserve"> csatlakozón keresztül illesszük a rendszerhez és RS232 protokollon keresztül kommunikálunk az eszközzel.</w:t>
      </w:r>
    </w:p>
    <w:p w14:paraId="7F3985D5" w14:textId="77777777" w:rsidR="00E96C01" w:rsidRPr="00A7306B" w:rsidRDefault="00E96C01" w:rsidP="00B07338">
      <w:pPr>
        <w:pStyle w:val="ListParagraph"/>
        <w:numPr>
          <w:ilvl w:val="0"/>
          <w:numId w:val="13"/>
        </w:numPr>
        <w:spacing w:line="360" w:lineRule="auto"/>
        <w:jc w:val="both"/>
      </w:pPr>
      <w:r w:rsidRPr="00A7306B">
        <w:t xml:space="preserve">A lapon megtalálható XADC modul bemenetére illesztünk egy 16 csatornás analóg multiplexert, amely segítségével nem időkritikus adatokat fogunk bevinni, mint például hőmérséklet érzékelőktől érkező analóg jeleket. </w:t>
      </w:r>
    </w:p>
    <w:p w14:paraId="5CD04AD1" w14:textId="77777777" w:rsidR="00E96C01" w:rsidRPr="00A7306B" w:rsidRDefault="00E96C01" w:rsidP="00B07338">
      <w:pPr>
        <w:spacing w:line="360" w:lineRule="auto"/>
        <w:ind w:left="720"/>
        <w:jc w:val="both"/>
        <w:rPr>
          <w:b/>
          <w:u w:val="single"/>
        </w:rPr>
      </w:pPr>
      <w:r w:rsidRPr="00A7306B">
        <w:rPr>
          <w:b/>
          <w:u w:val="single"/>
        </w:rPr>
        <w:t>Spartan3e:</w:t>
      </w:r>
    </w:p>
    <w:p w14:paraId="3DD3194E" w14:textId="77777777" w:rsidR="00D705B9" w:rsidRPr="00A7306B" w:rsidRDefault="00993C38" w:rsidP="00B07338">
      <w:pPr>
        <w:pStyle w:val="ListParagraph"/>
        <w:numPr>
          <w:ilvl w:val="0"/>
          <w:numId w:val="14"/>
        </w:numPr>
        <w:spacing w:line="360" w:lineRule="auto"/>
        <w:jc w:val="both"/>
      </w:pPr>
      <w:r w:rsidRPr="00A7306B">
        <w:t xml:space="preserve">A fejlesztőlapra beérkezik 8 darab inkrementális érzékelőtől érkező jelek összesen </w:t>
      </w:r>
      <m:oMath>
        <m:r>
          <w:rPr>
            <w:rFonts w:ascii="Cambria Math" w:hAnsi="Cambria Math"/>
          </w:rPr>
          <m:t xml:space="preserve">8*2=16 </m:t>
        </m:r>
      </m:oMath>
      <w:r w:rsidRPr="00A7306B">
        <w:t>, darab.</w:t>
      </w:r>
    </w:p>
    <w:p w14:paraId="667E95F5" w14:textId="7ECA915E" w:rsidR="00993C38" w:rsidRPr="00A7306B" w:rsidRDefault="00993C38" w:rsidP="00B07338">
      <w:pPr>
        <w:pStyle w:val="ListParagraph"/>
        <w:numPr>
          <w:ilvl w:val="0"/>
          <w:numId w:val="14"/>
        </w:numPr>
        <w:spacing w:line="360" w:lineRule="auto"/>
        <w:jc w:val="both"/>
      </w:pPr>
      <w:r w:rsidRPr="00A7306B">
        <w:t>4 darab null átmenet érzékelőtől bemenet</w:t>
      </w:r>
      <w:r w:rsidR="004C6E94" w:rsidRPr="00A7306B">
        <w:t>,</w:t>
      </w:r>
      <w:r w:rsidRPr="00A7306B">
        <w:t xml:space="preserve"> amelyek a</w:t>
      </w:r>
      <w:r w:rsidR="004C6E94" w:rsidRPr="00A7306B">
        <w:t>z</w:t>
      </w:r>
      <w:r w:rsidRPr="00A7306B">
        <w:t xml:space="preserve"> </w:t>
      </w:r>
      <w:r w:rsidR="004C6E94" w:rsidRPr="00A7306B">
        <w:t>abszolut</w:t>
      </w:r>
      <w:r w:rsidRPr="00A7306B">
        <w:t xml:space="preserve"> pozíció meghatározásánál játszanak fontos szerepet.</w:t>
      </w:r>
    </w:p>
    <w:p w14:paraId="214BC2EE" w14:textId="77777777" w:rsidR="00993C38" w:rsidRPr="00A7306B" w:rsidRDefault="00993C38" w:rsidP="00B07338">
      <w:pPr>
        <w:spacing w:line="360" w:lineRule="auto"/>
        <w:ind w:firstLine="720"/>
        <w:jc w:val="both"/>
      </w:pPr>
      <w:r w:rsidRPr="00A7306B">
        <w:rPr>
          <w:b/>
          <w:u w:val="single"/>
        </w:rPr>
        <w:t>Kimenetek</w:t>
      </w:r>
      <w:r w:rsidRPr="00A7306B">
        <w:t>:</w:t>
      </w:r>
    </w:p>
    <w:p w14:paraId="7281DFA7" w14:textId="77777777" w:rsidR="00993C38" w:rsidRPr="00A7306B" w:rsidRDefault="00993C38" w:rsidP="00B07338">
      <w:pPr>
        <w:spacing w:line="360" w:lineRule="auto"/>
        <w:ind w:left="720" w:firstLine="720"/>
        <w:jc w:val="both"/>
      </w:pPr>
      <w:r w:rsidRPr="00A7306B">
        <w:rPr>
          <w:b/>
          <w:u w:val="single"/>
        </w:rPr>
        <w:t>Spartan3e</w:t>
      </w:r>
      <w:r w:rsidRPr="00A7306B">
        <w:t>:</w:t>
      </w:r>
    </w:p>
    <w:p w14:paraId="4497E320" w14:textId="217730CF" w:rsidR="00993C38" w:rsidRPr="00A7306B" w:rsidRDefault="00993C38" w:rsidP="00B07338">
      <w:pPr>
        <w:pStyle w:val="ListParagraph"/>
        <w:numPr>
          <w:ilvl w:val="0"/>
          <w:numId w:val="19"/>
        </w:numPr>
        <w:spacing w:line="360" w:lineRule="auto"/>
        <w:jc w:val="both"/>
      </w:pPr>
      <w:r w:rsidRPr="00A7306B">
        <w:t xml:space="preserve">4 darab </w:t>
      </w:r>
      <w:r w:rsidR="00BE6A81" w:rsidRPr="00A7306B">
        <w:t>kimenet</w:t>
      </w:r>
      <w:r w:rsidRPr="00A7306B">
        <w:t xml:space="preserve"> a PmodB </w:t>
      </w:r>
      <w:r w:rsidR="00BE6A81" w:rsidRPr="00A7306B">
        <w:t>csatlakózón,</w:t>
      </w:r>
      <w:r w:rsidRPr="00A7306B">
        <w:t xml:space="preserve"> amely </w:t>
      </w:r>
      <w:r w:rsidR="00BE6A81" w:rsidRPr="00A7306B">
        <w:t>segítségével kiválasszuk az analóg multiplexer kívánt csatornáját.</w:t>
      </w:r>
    </w:p>
    <w:p w14:paraId="11F1181F" w14:textId="77777777" w:rsidR="00993C38" w:rsidRPr="00A7306B" w:rsidRDefault="00993C38" w:rsidP="00B07338">
      <w:pPr>
        <w:pStyle w:val="ListParagraph"/>
        <w:numPr>
          <w:ilvl w:val="0"/>
          <w:numId w:val="19"/>
        </w:numPr>
        <w:spacing w:line="360" w:lineRule="auto"/>
        <w:jc w:val="both"/>
      </w:pPr>
      <w:r w:rsidRPr="00A7306B">
        <w:t>8 PWM kimenet és a hozzájuk tartozó Dir jel, összesen 16 darab.</w:t>
      </w:r>
    </w:p>
    <w:p w14:paraId="58EA962A" w14:textId="77777777" w:rsidR="008A5A7B" w:rsidRPr="00A7306B" w:rsidRDefault="008A5A7B" w:rsidP="00B07338">
      <w:pPr>
        <w:pStyle w:val="Heading2"/>
        <w:spacing w:line="360" w:lineRule="auto"/>
      </w:pPr>
      <w:bookmarkStart w:id="35" w:name="_Toc417007806"/>
      <w:r w:rsidRPr="00A7306B">
        <w:t>Feladatok Elosztása</w:t>
      </w:r>
      <w:bookmarkEnd w:id="35"/>
    </w:p>
    <w:p w14:paraId="3A8FA174" w14:textId="77777777" w:rsidR="008D28CE" w:rsidRPr="00A7306B" w:rsidRDefault="008D28CE" w:rsidP="00B07338">
      <w:pPr>
        <w:pStyle w:val="Heading3"/>
        <w:spacing w:line="360" w:lineRule="auto"/>
      </w:pPr>
      <w:bookmarkStart w:id="36" w:name="_Toc417007807"/>
      <w:r w:rsidRPr="00A7306B">
        <w:t>Zybo fejlesztőlap</w:t>
      </w:r>
      <w:bookmarkEnd w:id="36"/>
    </w:p>
    <w:p w14:paraId="3331A19A" w14:textId="77777777" w:rsidR="008D28CE" w:rsidRPr="00A7306B" w:rsidRDefault="008D28CE" w:rsidP="00B07338">
      <w:pPr>
        <w:spacing w:line="360" w:lineRule="auto"/>
        <w:ind w:firstLine="432"/>
      </w:pPr>
      <w:r w:rsidRPr="00A7306B">
        <w:t>A két beépített processzorok (Core0, Core1) között munkamegosztást kell felalítani a hatékonyabb működés kedvéért.</w:t>
      </w:r>
    </w:p>
    <w:p w14:paraId="12116F35" w14:textId="77777777" w:rsidR="008D28CE" w:rsidRPr="00A7306B" w:rsidRDefault="008D28CE" w:rsidP="00B07338">
      <w:pPr>
        <w:spacing w:line="360" w:lineRule="auto"/>
      </w:pPr>
      <w:r w:rsidRPr="00A7306B">
        <w:tab/>
        <w:t xml:space="preserve">A Core0 processzor feladatai között szerepel a megszakítások lekezelése, a legfontosabb megszakítása a mintavételi periódust generáló számlálótól érkező megszakítás, amelynek bekövetkeztekor a processzor begyűjti, az adatokat az szenzorok tol (Giroszkóp 1 és 2). Lekezeli a megszakítást, amelyek az UART modultól érkezik és a GPS adatait tartalmazza. Az adatok </w:t>
      </w:r>
      <w:r w:rsidRPr="00A7306B">
        <w:lastRenderedPageBreak/>
        <w:t xml:space="preserve">begyűjtése után elindítja a matematikai modell </w:t>
      </w:r>
      <w:r w:rsidR="00537169" w:rsidRPr="00A7306B">
        <w:t>kiszámítását,</w:t>
      </w:r>
      <w:r w:rsidRPr="00A7306B">
        <w:t xml:space="preserve"> amely a Core1 processzoron történik.</w:t>
      </w:r>
      <w:r w:rsidR="00537169" w:rsidRPr="00A7306B">
        <w:t xml:space="preserve"> Az Ethernet kommunikációhoz Szükséges Socketeket is kezeli.</w:t>
      </w:r>
    </w:p>
    <w:p w14:paraId="41E40B10" w14:textId="1B1E3DEF" w:rsidR="008D28CE" w:rsidRPr="00A7306B" w:rsidRDefault="008D28CE" w:rsidP="00B07338">
      <w:pPr>
        <w:spacing w:line="360" w:lineRule="auto"/>
      </w:pPr>
      <w:r w:rsidRPr="00A7306B">
        <w:t xml:space="preserve">Miután végzett a Core1 a matematikai </w:t>
      </w:r>
      <w:r w:rsidR="00537169" w:rsidRPr="00A7306B">
        <w:t>szám</w:t>
      </w:r>
      <w:r w:rsidR="004C6E94" w:rsidRPr="00A7306B">
        <w:t>ításokkal az</w:t>
      </w:r>
      <w:r w:rsidR="00537169" w:rsidRPr="00A7306B">
        <w:t xml:space="preserve"> SPI kommunikáción keresztül elküldi a szabályzók referencia értékeit a Spartan fejlesztőlapnak.</w:t>
      </w:r>
    </w:p>
    <w:p w14:paraId="63EDB6CF" w14:textId="3DA128B8" w:rsidR="00BD662A" w:rsidRPr="00A7306B" w:rsidRDefault="00BD662A" w:rsidP="00B07338">
      <w:pPr>
        <w:pStyle w:val="Heading3"/>
        <w:spacing w:line="360" w:lineRule="auto"/>
      </w:pPr>
      <w:bookmarkStart w:id="37" w:name="_Toc417007808"/>
      <w:r w:rsidRPr="00A7306B">
        <w:t>Spartan fejlesztőlap</w:t>
      </w:r>
      <w:bookmarkEnd w:id="37"/>
    </w:p>
    <w:p w14:paraId="74EAF0C7" w14:textId="77777777" w:rsidR="00BD662A" w:rsidRPr="00A7306B" w:rsidRDefault="00BD662A" w:rsidP="00B07338">
      <w:pPr>
        <w:spacing w:line="360" w:lineRule="auto"/>
      </w:pPr>
    </w:p>
    <w:p w14:paraId="5683F413" w14:textId="77777777" w:rsidR="00BD5921" w:rsidRPr="00A7306B" w:rsidRDefault="00BD5921" w:rsidP="00B07338">
      <w:pPr>
        <w:pStyle w:val="Heading1"/>
        <w:spacing w:line="360" w:lineRule="auto"/>
        <w:jc w:val="both"/>
      </w:pPr>
      <w:bookmarkStart w:id="38" w:name="_Toc417007809"/>
      <w:r w:rsidRPr="00A7306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4C3F3902" wp14:editId="428BD943">
                <wp:simplePos x="0" y="0"/>
                <wp:positionH relativeFrom="margin">
                  <wp:align>right</wp:align>
                </wp:positionH>
                <wp:positionV relativeFrom="paragraph">
                  <wp:posOffset>788367</wp:posOffset>
                </wp:positionV>
                <wp:extent cx="5566410" cy="3547110"/>
                <wp:effectExtent l="0" t="0" r="0" b="0"/>
                <wp:wrapSquare wrapText="bothSides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3547110"/>
                          <a:chOff x="0" y="0"/>
                          <a:chExt cx="5566410" cy="3547110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0" y="327469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1DB7F12" w14:textId="023E7DB6" w:rsidR="008F60F0" w:rsidRPr="00472C25" w:rsidRDefault="008F60F0" w:rsidP="00BD5921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Robot 3D vektorábrája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F3902" id="Group 124" o:spid="_x0000_s1124" style="position:absolute;left:0;text-align:left;margin-left:387.1pt;margin-top:62.1pt;width:438.3pt;height:279.3pt;z-index:251774976;mso-position-horizontal:right;mso-position-horizontal-relative:margin" coordsize="55664,3547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">
                <v:shape id="Picture 125" o:spid="_x0000_s1125" type="#_x0000_t75" style="position:absolute;width:55664;height:32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KU07CAAAA3AAAAA8AAABkcnMvZG93bnJldi54bWxET9uKwjAQfRf8hzCCL6LpCopUo4i4oA+7&#10;i5cPGJqxjTaT0kRb/frNwoJvczjXWaxaW4oH1d44VvAxSkAQZ04bzhWcT5/DGQgfkDWWjknBkzys&#10;lt3OAlPtGj7Q4xhyEUPYp6igCKFKpfRZQRb9yFXEkbu42mKIsM6lrrGJ4baU4ySZSouGY0OBFW0K&#10;ym7Hu1Ww1Ub+fK1f0mz33AwmV/retXel+r12PQcRqA1v8b97p+P88QT+nokXyO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SlNOwgAAANwAAAAPAAAAAAAAAAAAAAAAAJ8C&#10;AABkcnMvZG93bnJldi54bWxQSwUGAAAAAAQABAD3AAAAjgMAAAAA&#10;">
                  <v:imagedata r:id="rId78" o:title=""/>
                  <v:path arrowok="t"/>
                </v:shape>
                <v:shape id="Text Box 126" o:spid="_x0000_s1126" type="#_x0000_t202" style="position:absolute;top:32746;width:5566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+cQA&#10;AADcAAAADwAAAGRycy9kb3ducmV2LnhtbERPTWsCMRC9F/ofwhS8lJqtlaWsRhGp0PYi3XrxNmzG&#10;zepmsiRZ3f77RhC8zeN9znw52FacyYfGsYLXcQaCuHK64VrB7nfz8g4iRGSNrWNS8EcBlovHhzkW&#10;2l34h85lrEUK4VCgAhNjV0gZKkMWw9h1xIk7OG8xJuhrqT1eUrht5STLcmmx4dRgsKO1oepU9lbB&#10;drrfmuf+8PG9mr75r12/zo91qdToaVjNQEQa4l18c3/qNH+Sw/WZdIF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mSPnEAAAA3AAAAA8AAAAAAAAAAAAAAAAAmAIAAGRycy9k&#10;b3ducmV2LnhtbFBLBQYAAAAABAAEAPUAAACJAwAAAAA=&#10;" stroked="f">
                  <v:textbox style="mso-fit-shape-to-text:t" inset="0,0,0,0">
                    <w:txbxContent>
                      <w:p w14:paraId="11DB7F12" w14:textId="023E7DB6" w:rsidR="008F60F0" w:rsidRPr="00472C25" w:rsidRDefault="008F60F0" w:rsidP="00BD5921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Robot 3D vektorábrája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A7306B"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31B28CB" wp14:editId="0A1AC8EB">
                <wp:simplePos x="0" y="0"/>
                <wp:positionH relativeFrom="column">
                  <wp:posOffset>-99060</wp:posOffset>
                </wp:positionH>
                <wp:positionV relativeFrom="paragraph">
                  <wp:posOffset>4784725</wp:posOffset>
                </wp:positionV>
                <wp:extent cx="5566410" cy="4245012"/>
                <wp:effectExtent l="0" t="0" r="0" b="3175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4245012"/>
                          <a:chOff x="0" y="-238158"/>
                          <a:chExt cx="5566410" cy="4245601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38158"/>
                            <a:ext cx="5566410" cy="376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0" y="3564787"/>
                            <a:ext cx="5566410" cy="4426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A690F5" w14:textId="0801B3D9" w:rsidR="008F60F0" w:rsidRPr="00A87C0E" w:rsidRDefault="008F60F0" w:rsidP="00BD5921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Robota éstalaj sikjáv abban az esetben ha négy kiskerék a talajon van, adott pont körül adott sebességgel való körmoygás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1B28CB" id="Group 127" o:spid="_x0000_s1127" style="position:absolute;left:0;text-align:left;margin-left:-7.8pt;margin-top:376.75pt;width:438.3pt;height:334.25pt;z-index:251773952;mso-height-relative:margin" coordorigin=",-2381" coordsize="55664,4245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">
                <v:shape id="Picture 128" o:spid="_x0000_s1128" type="#_x0000_t75" style="position:absolute;top:-2381;width:55664;height:37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fFa/FAAAA3AAAAA8AAABkcnMvZG93bnJldi54bWxEj0FrAjEQhe8F/0MYobearVCR1ShLwaKH&#10;UqpevA2b6e7SzWSbRDf9952D0NsM781736y32fXqRiF2ng08zwpQxLW3HTcGzqfd0xJUTMgWe89k&#10;4JcibDeThzWW1o/8SbdjapSEcCzRQJvSUGod65YcxpkfiEX78sFhkjU02gYcJdz1el4UC+2wY2lo&#10;caDXlurv49UZyPswvr+cLm9x8LlZVj+6Ouw+jHmc5moFKlFO/+b79d4K/lxo5RmZQG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XxWvxQAAANwAAAAPAAAAAAAAAAAAAAAA&#10;AJ8CAABkcnMvZG93bnJldi54bWxQSwUGAAAAAAQABAD3AAAAkQMAAAAA&#10;">
                  <v:imagedata r:id="rId80" o:title=""/>
                  <v:path arrowok="t"/>
                </v:shape>
                <v:shape id="Text Box 129" o:spid="_x0000_s1129" type="#_x0000_t202" style="position:absolute;top:35647;width:55664;height:44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nci8QA&#10;AADcAAAADwAAAGRycy9kb3ducmV2LnhtbERPTWsCMRC9C/0PYQpeRLO1InU1ikiFthfp1ou3YTNu&#10;VjeTJcnq9t83hUJv83ifs9r0thE38qF2rOBpkoEgLp2uuVJw/NqPX0CEiKyxcUwKvinAZv0wWGGu&#10;3Z0/6VbESqQQDjkqMDG2uZShNGQxTFxLnLiz8xZjgr6S2uM9hdtGTrNsLi3WnBoMtrQzVF6Lzio4&#10;zE4HM+rOrx/b2bN/P3a7+aUqlBo+9tsliEh9/Bf/ud90mj9d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53IvEAAAA3AAAAA8AAAAAAAAAAAAAAAAAmAIAAGRycy9k&#10;b3ducmV2LnhtbFBLBQYAAAAABAAEAPUAAACJAwAAAAA=&#10;" stroked="f">
                  <v:textbox style="mso-fit-shape-to-text:t" inset="0,0,0,0">
                    <w:txbxContent>
                      <w:p w14:paraId="2CA690F5" w14:textId="0801B3D9" w:rsidR="008F60F0" w:rsidRPr="00A87C0E" w:rsidRDefault="008F60F0" w:rsidP="00BD5921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Robota éstalaj sikjáv abban az esetben ha négy kiskerék a talajon van, adott pont körül adott sebességgel való körmoygás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A7306B">
        <w:t>Robot Modell</w:t>
      </w:r>
      <w:bookmarkEnd w:id="38"/>
    </w:p>
    <w:p w14:paraId="1F3771CB" w14:textId="77777777" w:rsidR="00BD5921" w:rsidRPr="00A7306B" w:rsidRDefault="00BD5921" w:rsidP="00B07338">
      <w:pPr>
        <w:keepNext/>
        <w:spacing w:line="360" w:lineRule="auto"/>
      </w:pPr>
      <w:r w:rsidRPr="00A7306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319F386C" wp14:editId="409A903A">
                <wp:simplePos x="0" y="0"/>
                <wp:positionH relativeFrom="column">
                  <wp:posOffset>-56007</wp:posOffset>
                </wp:positionH>
                <wp:positionV relativeFrom="paragraph">
                  <wp:posOffset>0</wp:posOffset>
                </wp:positionV>
                <wp:extent cx="5661660" cy="8905545"/>
                <wp:effectExtent l="0" t="0" r="0" b="0"/>
                <wp:wrapSquare wrapText="bothSides"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8905545"/>
                          <a:chOff x="-7315" y="0"/>
                          <a:chExt cx="5661660" cy="8905545"/>
                        </a:xfrm>
                      </wpg:grpSpPr>
                      <wpg:grpSp>
                        <wpg:cNvPr id="131" name="Group 131"/>
                        <wpg:cNvGrpSpPr/>
                        <wpg:grpSpPr>
                          <a:xfrm>
                            <a:off x="0" y="0"/>
                            <a:ext cx="5639849" cy="8582568"/>
                            <a:chOff x="150" y="-90"/>
                            <a:chExt cx="5639849" cy="8583028"/>
                          </a:xfrm>
                        </wpg:grpSpPr>
                        <pic:pic xmlns:pic="http://schemas.openxmlformats.org/drawingml/2006/picture">
                          <pic:nvPicPr>
                            <pic:cNvPr id="132" name="Picture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50" y="-90"/>
                              <a:ext cx="5594686" cy="334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Picture 1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3589" y="5661303"/>
                              <a:ext cx="5566410" cy="2921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Picture 1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1937982" y="2552131"/>
                              <a:ext cx="2756535" cy="37363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5" name="Text Box 135"/>
                        <wps:cNvSpPr txBox="1"/>
                        <wps:spPr>
                          <a:xfrm>
                            <a:off x="-7315" y="8633130"/>
                            <a:ext cx="566166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E1ED6D" w14:textId="176A2094" w:rsidR="008F60F0" w:rsidRDefault="008F60F0" w:rsidP="00BD5921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Oldalnézetek és Felülnéztet,jelőlések szemláltetése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9F386C" id="Group 130" o:spid="_x0000_s1130" style="position:absolute;margin-left:-4.4pt;margin-top:0;width:445.8pt;height:701.2pt;z-index:251776000;mso-height-relative:margin" coordorigin="-73" coordsize="56616,8905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">
                <v:group id="Group 131" o:spid="_x0000_s1131" style="position:absolute;width:56398;height:85825" coordorigin="1" coordsize="56398,85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<v:shape id="Picture 132" o:spid="_x0000_s1132" type="#_x0000_t75" style="position:absolute;left:1;width:55947;height:3341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OGp7BAAAA3AAAAA8AAABkcnMvZG93bnJldi54bWxET9tqAjEQfS/4D2EEX4pmXYuX1ShFEPta&#10;9QPGzbhZ3EyWJNWtX98UBN/mcK6z2nS2ETfyoXasYDzKQBCXTtdcKTgdd8M5iBCRNTaOScEvBdis&#10;e28rLLS78zfdDrESKYRDgQpMjG0hZSgNWQwj1xIn7uK8xZigr6T2eE/htpF5lk2lxZpTg8GWtobK&#10;6+HHKtgv3pHM5SNvHouynu4e/nidnZUa9LvPJYhIXXyJn+4vneZPcvh/Jl0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OGp7BAAAA3AAAAA8AAAAAAAAAAAAAAAAAnwIA&#10;AGRycy9kb3ducmV2LnhtbFBLBQYAAAAABAAEAPcAAACNAwAAAAA=&#10;">
                    <v:imagedata r:id="rId84" o:title=""/>
                    <v:path arrowok="t"/>
                  </v:shape>
                  <v:shape id="Picture 133" o:spid="_x0000_s1133" type="#_x0000_t75" style="position:absolute;left:735;top:56613;width:55664;height:29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bAhHEAAAA3AAAAA8AAABkcnMvZG93bnJldi54bWxET01rwkAQvQv9D8sUepG6aRWr0Y0UoShe&#10;xNiCxyE7JrG7syG7xvjvu4VCb/N4n7Nc9daIjlpfO1bwMkpAEBdO11wq+Dx+PM9A+ICs0TgmBXfy&#10;sMoeBktMtbvxgbo8lCKGsE9RQRVCk0rpi4os+pFriCN3dq3FEGFbSt3iLYZbI1+TZCot1hwbKmxo&#10;XVHxnV+tgmk+fJt8+flmZ9bz/fVkTvvtxSn19Ni/L0AE6sO/+M+91XH+eAy/z8QLZP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bAhHEAAAA3AAAAA8AAAAAAAAAAAAAAAAA&#10;nwIAAGRycy9kb3ducmV2LnhtbFBLBQYAAAAABAAEAPcAAACQAwAAAAA=&#10;">
                    <v:imagedata r:id="rId85" o:title=""/>
                    <v:path arrowok="t"/>
                  </v:shape>
                  <v:shape id="Picture 134" o:spid="_x0000_s1134" type="#_x0000_t75" style="position:absolute;left:19379;top:25521;width:27565;height:3736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8IsPEAAAA3AAAAA8AAABkcnMvZG93bnJldi54bWxET0trAjEQvhf6H8IUvNVsVaysRmkFH4ci&#10;+DjobdiMm6WbybKJuuuvNwWht/n4njOZNbYUV6p94VjBRzcBQZw5XXCu4LBfvI9A+ICssXRMClry&#10;MJu+vkww1e7GW7ruQi5iCPsUFZgQqlRKnxmy6LuuIo7c2dUWQ4R1LnWNtxhuS9lLkqG0WHBsMFjR&#10;3FD2u7tYBfb7vDjut4d2+dO/r8wp23xWLSnVeWu+xiACNeFf/HSvdZzfH8DfM/ECOX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8IsPEAAAA3AAAAA8AAAAAAAAAAAAAAAAA&#10;nwIAAGRycy9kb3ducmV2LnhtbFBLBQYAAAAABAAEAPcAAACQAwAAAAA=&#10;">
                    <v:imagedata r:id="rId86" o:title=""/>
                    <v:path arrowok="t"/>
                  </v:shape>
                </v:group>
                <v:shape id="Text Box 135" o:spid="_x0000_s1135" type="#_x0000_t202" style="position:absolute;left:-73;top:86331;width:56616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1AU8QA&#10;AADcAAAADwAAAGRycy9kb3ducmV2LnhtbERPTWsCMRC9C/0PYQq9iGZbrchqFJEKthfp1ou3YTNu&#10;VjeTJcnq9t83hUJv83ifs1z3thE38qF2rOB5nIEgLp2uuVJw/NqN5iBCRNbYOCYF3xRgvXoYLDHX&#10;7s6fdCtiJVIIhxwVmBjbXMpQGrIYxq4lTtzZeYsxQV9J7fGewm0jX7JsJi3WnBoMtrQ1VF6Lzio4&#10;TE8HM+zObx+b6cS/H7vt7FIVSj099psFiEh9/Bf/ufc6zZ+8wu8z6QK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tQFPEAAAA3AAAAA8AAAAAAAAAAAAAAAAAmAIAAGRycy9k&#10;b3ducmV2LnhtbFBLBQYAAAAABAAEAPUAAACJAwAAAAA=&#10;" stroked="f">
                  <v:textbox style="mso-fit-shape-to-text:t" inset="0,0,0,0">
                    <w:txbxContent>
                      <w:p w14:paraId="4EE1ED6D" w14:textId="176A2094" w:rsidR="008F60F0" w:rsidRDefault="008F60F0" w:rsidP="00BD5921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Oldalnézetek és Felülnéztet,jelőlések szemláltetése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D153A03" w14:textId="77777777" w:rsidR="00BD5921" w:rsidRPr="00A7306B" w:rsidRDefault="00BD5921" w:rsidP="00B07338">
      <w:pPr>
        <w:spacing w:line="360" w:lineRule="auto"/>
      </w:pPr>
      <w:r w:rsidRPr="00A7306B">
        <w:rPr>
          <w:b/>
          <w:u w:val="single"/>
        </w:rPr>
        <w:lastRenderedPageBreak/>
        <w:t>Jelölések</w:t>
      </w:r>
      <w:r w:rsidRPr="00A7306B">
        <w:t>:</w:t>
      </w:r>
    </w:p>
    <w:p w14:paraId="225F4096" w14:textId="77777777" w:rsidR="00BD5921" w:rsidRPr="00A7306B" w:rsidRDefault="00BD5921" w:rsidP="00B07338">
      <w:pPr>
        <w:spacing w:line="360" w:lineRule="auto"/>
      </w:pPr>
      <m:oMathPara>
        <m:oMath>
          <m:r>
            <w:rPr>
              <w:rFonts w:ascii="Cambria Math" w:hAnsi="Cambria Math"/>
            </w:rPr>
            <m:t>i∈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1,2,3,4</m:t>
              </m:r>
            </m:e>
          </m:d>
          <m:r>
            <w:rPr>
              <w:rFonts w:ascii="Cambria Math" w:hAnsi="Cambria Math"/>
            </w:rPr>
            <m:t>-index jelőlése</m:t>
          </m:r>
        </m:oMath>
      </m:oMathPara>
    </w:p>
    <w:p w14:paraId="3B3D7683" w14:textId="77777777" w:rsidR="00BD5921" w:rsidRPr="00A7306B" w:rsidRDefault="00BD5921" w:rsidP="00B07338">
      <w:pPr>
        <w:spacing w:line="360" w:lineRule="auto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</m:t>
              </m:r>
            </m:e>
          </m:d>
          <m:r>
            <w:rPr>
              <w:rFonts w:ascii="Cambria Math" w:hAnsi="Cambria Math"/>
            </w:rPr>
            <m:t>-egy vektor felépítése</m:t>
          </m:r>
        </m:oMath>
      </m:oMathPara>
    </w:p>
    <w:p w14:paraId="3FF84606" w14:textId="77777777" w:rsidR="00BD5921" w:rsidRPr="00A7306B" w:rsidRDefault="00BD5921" w:rsidP="00B07338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-a robot i talpa kis kerekének a pozició vektora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-től nézve,</m:t>
          </m:r>
        </m:oMath>
      </m:oMathPara>
    </w:p>
    <w:p w14:paraId="32A32421" w14:textId="77777777" w:rsidR="00BD5921" w:rsidRPr="00A7306B" w:rsidRDefault="00BD5921" w:rsidP="00B07338">
      <w:pPr>
        <w:spacing w:line="360" w:lineRule="auto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</w:rPr>
            <m:t>-a robot i nagy kerekének a pozicíó vektora</m:t>
          </m:r>
        </m:oMath>
      </m:oMathPara>
    </w:p>
    <w:p w14:paraId="37ADD88F" w14:textId="77777777" w:rsidR="00BD5921" w:rsidRPr="00A7306B" w:rsidRDefault="00BD5921" w:rsidP="00B07338">
      <w:pPr>
        <w:spacing w:line="360" w:lineRule="auto"/>
      </w:pPr>
      <m:oMathPara>
        <m:oMath>
          <m:r>
            <w:rPr>
              <w:rFonts w:ascii="Cambria Math" w:hAnsi="Cambria Math"/>
            </w:rPr>
            <m:t>Bs-a robot vázához rögzitrtt kordináta rendsze origoja</m:t>
          </m:r>
        </m:oMath>
      </m:oMathPara>
    </w:p>
    <w:p w14:paraId="2359C63C" w14:textId="77777777" w:rsidR="00BD5921" w:rsidRPr="00A7306B" w:rsidRDefault="00BD5921" w:rsidP="00B07338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BASE</m:t>
              </m:r>
            </m:sub>
          </m:sSub>
          <m:r>
            <w:rPr>
              <w:rFonts w:ascii="Cambria Math" w:hAnsi="Cambria Math"/>
            </w:rPr>
            <m:t>-a robot Bs pontjának a vetülete a talaj sikjára a robot kordináta rendszerében</m:t>
          </m:r>
        </m:oMath>
      </m:oMathPara>
    </w:p>
    <w:p w14:paraId="4616AEEF" w14:textId="77777777" w:rsidR="00BD5921" w:rsidRPr="00A7306B" w:rsidRDefault="00BD5921" w:rsidP="00B07338">
      <w:pPr>
        <w:spacing w:line="360" w:lineRule="auto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/>
            </w:rPr>
            <m:t>-a robot i lánctalpának a pozicio sebessége</m:t>
          </m:r>
        </m:oMath>
      </m:oMathPara>
    </w:p>
    <w:p w14:paraId="6F41D712" w14:textId="77777777" w:rsidR="00BD5921" w:rsidRPr="00A7306B" w:rsidRDefault="00BD5921" w:rsidP="00B07338">
      <w:pPr>
        <w:spacing w:line="360" w:lineRule="auto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/>
            </w:rPr>
            <m:t>-a robot i lánctalpának a sebessége</m:t>
          </m:r>
        </m:oMath>
      </m:oMathPara>
    </w:p>
    <w:p w14:paraId="4BE4BBFC" w14:textId="77777777" w:rsidR="00BD5921" w:rsidRPr="00A7306B" w:rsidRDefault="00BD5921" w:rsidP="00B07338">
      <w:pPr>
        <w:spacing w:line="360" w:lineRule="auto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-a robot i talpán levő  kis kerekének a középontjának a pályája</m:t>
          </m:r>
        </m:oMath>
      </m:oMathPara>
    </w:p>
    <w:p w14:paraId="210C827F" w14:textId="77777777" w:rsidR="00BD5921" w:rsidRPr="00A7306B" w:rsidRDefault="00BD5921" w:rsidP="00B07338">
      <w:pPr>
        <w:spacing w:line="360" w:lineRule="auto"/>
        <w:rPr>
          <w:i/>
        </w:rPr>
      </w:pPr>
      <m:oMathPara>
        <m:oMath>
          <m:r>
            <w:rPr>
              <w:rFonts w:ascii="Cambria Math" w:hAnsi="Cambria Math"/>
            </w:rPr>
            <m:t>XR,YR,ZR a robothoz rögzítet koordináta rendszer tengelyei</m:t>
          </m:r>
        </m:oMath>
      </m:oMathPara>
    </w:p>
    <w:p w14:paraId="77F714B4" w14:textId="77777777" w:rsidR="00BD5921" w:rsidRPr="00A7306B" w:rsidRDefault="00BD5921" w:rsidP="00B07338">
      <w:pPr>
        <w:spacing w:line="360" w:lineRule="auto"/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Magasság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Base</m:t>
              </m:r>
            </m:sub>
          </m:sSub>
          <m:r>
            <w:rPr>
              <w:rFonts w:ascii="Cambria Math" w:hAnsi="Cambria Math"/>
            </w:rPr>
            <m:t xml:space="preserve">  és a Bs között felálitott vektor</m:t>
          </m:r>
        </m:oMath>
      </m:oMathPara>
    </w:p>
    <w:p w14:paraId="5CE24409" w14:textId="77777777" w:rsidR="00BD5921" w:rsidRPr="00A7306B" w:rsidRDefault="00BD5921" w:rsidP="00B07338">
      <w:pPr>
        <w:spacing w:line="360" w:lineRule="auto"/>
      </w:pPr>
      <w:r w:rsidRPr="00A7306B">
        <w:rPr>
          <w:i/>
        </w:rPr>
        <w:tab/>
      </w:r>
      <w:r w:rsidRPr="00A7306B">
        <w:t xml:space="preserve">Szeretnénk, ha a robotunk egy adott körpályát írna le egy pont körül egy adott sebességgel. Jelen esetben O pont körül és, </w:t>
      </w:r>
      <m:oMath>
        <m:r>
          <w:rPr>
            <w:rFonts w:ascii="Cambria Math" w:hAnsi="Cambria Math"/>
          </w:rPr>
          <m:t>ω</m:t>
        </m:r>
      </m:oMath>
      <w:r w:rsidRPr="00A7306B">
        <w:t xml:space="preserve"> szögsebességgel. </w:t>
      </w:r>
    </w:p>
    <w:p w14:paraId="6F58F6D7" w14:textId="77777777" w:rsidR="00BD5921" w:rsidRPr="00A7306B" w:rsidRDefault="00BD5921" w:rsidP="00B07338">
      <w:pPr>
        <w:spacing w:line="360" w:lineRule="auto"/>
      </w:pPr>
      <w:r w:rsidRPr="00A7306B">
        <w:tab/>
        <w:t>Az 6.2 kép alapján felírhatók a következő összefüggések a vektorok között:</w:t>
      </w:r>
    </w:p>
    <w:p w14:paraId="430293AF" w14:textId="77777777" w:rsidR="00BD5921" w:rsidRPr="00A7306B" w:rsidRDefault="00BD5921" w:rsidP="00B07338">
      <w:pPr>
        <w:spacing w:line="360" w:lineRule="auto"/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ωBase</m:t>
                      </m:r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-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</m:oMath>
      </m:oMathPara>
    </w:p>
    <w:p w14:paraId="54E88AE6" w14:textId="77777777" w:rsidR="00BD5921" w:rsidRPr="00A7306B" w:rsidRDefault="00BD5921" w:rsidP="00B07338">
      <w:pPr>
        <w:spacing w:line="360" w:lineRule="auto"/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box>
            </m:e>
          </m:acc>
        </m:oMath>
      </m:oMathPara>
    </w:p>
    <w:p w14:paraId="782569BA" w14:textId="77777777" w:rsidR="00BD5921" w:rsidRPr="00A7306B" w:rsidRDefault="00BD5921" w:rsidP="00B07338">
      <w:pPr>
        <w:spacing w:line="360" w:lineRule="auto"/>
        <w:ind w:firstLine="432"/>
      </w:pPr>
      <w:r w:rsidRPr="00A7306B">
        <w:t xml:space="preserve">Ha ismerjük 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ωBase</m:t>
                    </m:r>
                  </m:sub>
                </m:sSub>
              </m:e>
            </m:box>
          </m:e>
        </m:acc>
      </m:oMath>
      <w:r w:rsidRPr="00A7306B">
        <w:t xml:space="preserve">, és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r>
                  <w:rPr>
                    <w:rFonts w:ascii="Cambria Math" w:hAnsi="Cambria Math"/>
                  </w:rPr>
                  <m:t>ω</m:t>
                </m:r>
              </m:e>
            </m:box>
          </m:e>
        </m:acc>
      </m:oMath>
      <w:r w:rsidRPr="00A7306B">
        <w:t xml:space="preserve"> kitudjuk számolni 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</m:oMath>
      <w:r w:rsidRPr="00A7306B">
        <w:t xml:space="preserve"> sebességeket. Tudva hogy a rendszer csak az YR tengelye mentén tud sebességet generálni így:</w:t>
      </w:r>
    </w:p>
    <w:p w14:paraId="4E55EC0C" w14:textId="77777777" w:rsidR="00BD5921" w:rsidRPr="00A7306B" w:rsidRDefault="00BD5921" w:rsidP="00B07338">
      <w:pPr>
        <w:spacing w:line="360" w:lineRule="auto"/>
        <w:ind w:firstLine="432"/>
      </w:pPr>
      <w:r w:rsidRPr="00A730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  <m:r>
          <w:rPr>
            <w:rFonts w:ascii="Cambria Math" w:hAnsi="Cambria Math"/>
          </w:rPr>
          <m:t>-ak  YR szerinti komponensével.</m:t>
        </m:r>
      </m:oMath>
    </w:p>
    <w:p w14:paraId="514D5C5A" w14:textId="77777777" w:rsidR="00BD5921" w:rsidRPr="00A7306B" w:rsidRDefault="00BD5921" w:rsidP="00B07338">
      <w:pPr>
        <w:spacing w:line="360" w:lineRule="auto"/>
      </w:pPr>
    </w:p>
    <w:p w14:paraId="1FDCDA4A" w14:textId="77777777" w:rsidR="00BD5921" w:rsidRPr="00A7306B" w:rsidRDefault="00BD5921" w:rsidP="00B07338">
      <w:pPr>
        <w:spacing w:line="360" w:lineRule="auto"/>
        <w:rPr>
          <w:i/>
        </w:rPr>
      </w:pPr>
    </w:p>
    <w:p w14:paraId="76AF0A71" w14:textId="77777777" w:rsidR="00BD5921" w:rsidRPr="00A7306B" w:rsidRDefault="00BD5921" w:rsidP="00B07338">
      <w:pPr>
        <w:pStyle w:val="Heading1"/>
        <w:spacing w:line="360" w:lineRule="auto"/>
        <w:jc w:val="both"/>
      </w:pPr>
      <w:bookmarkStart w:id="39" w:name="_Toc417007810"/>
      <w:r w:rsidRPr="00A7306B">
        <w:lastRenderedPageBreak/>
        <w:t>Robot Mechanikai Felépítése</w:t>
      </w:r>
      <w:bookmarkEnd w:id="39"/>
    </w:p>
    <w:p w14:paraId="34308EC8" w14:textId="52AD149D" w:rsidR="00BD5921" w:rsidRDefault="00BD5921" w:rsidP="00B07338">
      <w:pPr>
        <w:spacing w:line="360" w:lineRule="auto"/>
        <w:ind w:firstLine="432"/>
      </w:pPr>
      <w:r w:rsidRPr="00A7306B">
        <w:t xml:space="preserve">A robot alapját képezi egy masszív </w:t>
      </w:r>
      <w:r w:rsidR="003A2637" w:rsidRPr="00A7306B">
        <w:t>váz,</w:t>
      </w:r>
      <w:r w:rsidRPr="00A7306B">
        <w:t xml:space="preserve"> </w:t>
      </w:r>
      <w:r w:rsidR="003A2637" w:rsidRPr="00A7306B">
        <w:t>amely</w:t>
      </w:r>
      <w:r w:rsidRPr="00A7306B">
        <w:t xml:space="preserve"> könny</w:t>
      </w:r>
      <w:r w:rsidR="003A2637" w:rsidRPr="00A7306B">
        <w:t>ű</w:t>
      </w:r>
      <w:r w:rsidRPr="00A7306B">
        <w:t xml:space="preserve"> fémprofilokból áll össze és hegesztésekkel rögzítjük egymáshoz</w:t>
      </w:r>
      <w:r w:rsidR="003A2637" w:rsidRPr="00A7306B">
        <w:t>, az elemeket</w:t>
      </w:r>
      <w:r w:rsidRPr="00A7306B">
        <w:t>. A váz és az egész rendszer szimmetrikus két tengelyre nézve is ezért a továbbiakban csak a rendszer negyedét részletezzük.</w:t>
      </w:r>
      <w:r w:rsidR="003A2637" w:rsidRPr="00A7306B">
        <w:t xml:space="preserve"> A 7.1 képen látható a rendszer vázának Autodesk Inventorban elkészített terve.</w:t>
      </w:r>
    </w:p>
    <w:p w14:paraId="4BBF60FB" w14:textId="02EBAFDD" w:rsidR="00B631C3" w:rsidRDefault="00B631C3" w:rsidP="00B07338">
      <w:pPr>
        <w:spacing w:line="360" w:lineRule="auto"/>
        <w:ind w:firstLine="432"/>
      </w:pPr>
      <w:r>
        <w:t>DC motrok betáplálási feszültsége: 12V, maximális terhelés alatt 10A áramot is felvehet.</w:t>
      </w:r>
    </w:p>
    <w:p w14:paraId="6590E69B" w14:textId="72A8B519" w:rsidR="00B631C3" w:rsidRDefault="00257E21" w:rsidP="00B631C3">
      <w:pPr>
        <w:spacing w:line="360" w:lineRule="auto"/>
      </w:pPr>
      <w:r>
        <w:t>A 7.1 képen látható kupkerék átételen keresztül hajtjuk meg a lánctalpat, a talpak mozgatására orsos átételt használtam több okbol is:</w:t>
      </w:r>
    </w:p>
    <w:p w14:paraId="2684169D" w14:textId="15D5DF83" w:rsidR="00257E21" w:rsidRDefault="00257E21" w:rsidP="004D3143">
      <w:pPr>
        <w:pStyle w:val="ListParagraph"/>
        <w:numPr>
          <w:ilvl w:val="0"/>
          <w:numId w:val="21"/>
        </w:numPr>
        <w:spacing w:line="360" w:lineRule="auto"/>
        <w:ind w:left="360"/>
      </w:pPr>
      <w:r>
        <w:t xml:space="preserve">Nagy nyomaték kifejtésére képesek, jelen esetben 40:1 az áttételi arány. Egy motor által kifejtett nyomaték névlegesen 30-40Nm között van így a karok végén tengelyre kifejtett nzomaték elérheti a 160Nm-t. </w:t>
      </w:r>
    </w:p>
    <w:p w14:paraId="1C4804EC" w14:textId="099F67C8" w:rsidR="00257E21" w:rsidRDefault="00257E21" w:rsidP="00AC38B0">
      <w:pPr>
        <w:pStyle w:val="ListParagraph"/>
        <w:numPr>
          <w:ilvl w:val="0"/>
          <w:numId w:val="21"/>
        </w:numPr>
        <w:spacing w:line="360" w:lineRule="auto"/>
        <w:ind w:left="360"/>
      </w:pPr>
      <w:r>
        <w:t>A terhelés nem képes visszafele hajtani mert a mechanizmus lezárja, így akár a motort teljesen ki is kapcsolhatjuk ha nem szeretnénk megváltoztatni a talp pozicíoját.</w:t>
      </w:r>
    </w:p>
    <w:p w14:paraId="3000BE92" w14:textId="7CC9B904" w:rsidR="00257E21" w:rsidRDefault="002513EE" w:rsidP="002513EE">
      <w:pPr>
        <w:spacing w:line="360" w:lineRule="auto"/>
        <w:ind w:left="360"/>
      </w:pPr>
      <w:r>
        <w:t>A forgó talpak 360 fokban körbeforgathatok, a NagyKerék tengelye körül.</w:t>
      </w:r>
    </w:p>
    <w:p w14:paraId="4FFC76D5" w14:textId="62E65339" w:rsidR="002513EE" w:rsidRDefault="002513EE" w:rsidP="002513EE">
      <w:pPr>
        <w:spacing w:line="360" w:lineRule="auto"/>
        <w:ind w:firstLine="360"/>
      </w:pPr>
      <w:r>
        <w:t>A NagyKerék két csapágy segítségével illesztve van a talp tengelyéhez, így a kerék szabadon fut a tengelyen.</w:t>
      </w:r>
    </w:p>
    <w:p w14:paraId="3913AD57" w14:textId="162BDA27" w:rsidR="002513EE" w:rsidRPr="00A7306B" w:rsidRDefault="002513EE" w:rsidP="002513EE">
      <w:pPr>
        <w:spacing w:line="360" w:lineRule="auto"/>
        <w:ind w:firstLine="360"/>
      </w:pPr>
      <w:r>
        <w:t xml:space="preserve">A nyomatékot a NagyKerék-ről a </w:t>
      </w:r>
      <w:r>
        <w:t>KisKerék</w:t>
      </w:r>
      <w:r>
        <w:t>-</w:t>
      </w:r>
      <w:r>
        <w:t>re</w:t>
      </w:r>
      <w:r>
        <w:t xml:space="preserve"> bordásszíj segítségével adódik át.</w:t>
      </w:r>
    </w:p>
    <w:p w14:paraId="45E260B4" w14:textId="68041D74" w:rsidR="00BD5921" w:rsidRPr="00A7306B" w:rsidRDefault="00D97B97" w:rsidP="00B07338">
      <w:pPr>
        <w:keepNext/>
        <w:spacing w:line="360" w:lineRule="auto"/>
        <w:jc w:val="both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0EACA3B" wp14:editId="7786BF83">
                <wp:simplePos x="0" y="0"/>
                <wp:positionH relativeFrom="column">
                  <wp:posOffset>2559</wp:posOffset>
                </wp:positionH>
                <wp:positionV relativeFrom="paragraph">
                  <wp:posOffset>129026</wp:posOffset>
                </wp:positionV>
                <wp:extent cx="5566410" cy="4075852"/>
                <wp:effectExtent l="0" t="133350" r="0" b="1270"/>
                <wp:wrapNone/>
                <wp:docPr id="176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4075852"/>
                          <a:chOff x="0" y="0"/>
                          <a:chExt cx="5566410" cy="4075852"/>
                        </a:xfrm>
                      </wpg:grpSpPr>
                      <pic:pic xmlns:pic="http://schemas.openxmlformats.org/drawingml/2006/picture">
                        <pic:nvPicPr>
                          <pic:cNvPr id="136" name="Picture 13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343"/>
                            <a:ext cx="5566410" cy="355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Text Box 137"/>
                        <wps:cNvSpPr txBox="1"/>
                        <wps:spPr>
                          <a:xfrm>
                            <a:off x="0" y="3803455"/>
                            <a:ext cx="5566410" cy="2723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DD29B42" w14:textId="767C7FA6" w:rsidR="008F60F0" w:rsidRPr="00874D22" w:rsidRDefault="008F60F0" w:rsidP="003A2637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Robot vázának Inventoros 3D Képe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9" name="Rounded Rectangle 139"/>
                        <wps:cNvSpPr/>
                        <wps:spPr>
                          <a:xfrm rot="3131764">
                            <a:off x="28050" y="1363185"/>
                            <a:ext cx="1142327" cy="37097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48CD85" w14:textId="164A869E" w:rsidR="008F60F0" w:rsidRPr="003A2637" w:rsidRDefault="008F60F0" w:rsidP="003A2637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3A2637">
                                <w:rPr>
                                  <w:sz w:val="28"/>
                                  <w:szCs w:val="28"/>
                                </w:rPr>
                                <w:t>ForgóTalp1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Rounded Rectangle 140"/>
                        <wps:cNvSpPr/>
                        <wps:spPr>
                          <a:xfrm rot="4615953">
                            <a:off x="3814676" y="1032206"/>
                            <a:ext cx="1142327" cy="370971"/>
                          </a:xfrm>
                          <a:prstGeom prst="round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314E8F5" w14:textId="23EB46A0" w:rsidR="008F60F0" w:rsidRPr="003A2637" w:rsidRDefault="008F60F0" w:rsidP="003A2637">
                              <w:pPr>
                                <w:jc w:val="center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3A2637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ForgóTalp</w:t>
                              </w: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ounded Rectangle 141"/>
                        <wps:cNvSpPr/>
                        <wps:spPr>
                          <a:xfrm rot="837976">
                            <a:off x="2535637" y="5610"/>
                            <a:ext cx="1142401" cy="370947"/>
                          </a:xfrm>
                          <a:prstGeom prst="round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26D6735" w14:textId="5BDE0717" w:rsidR="008F60F0" w:rsidRPr="003A2637" w:rsidRDefault="008F60F0" w:rsidP="003A2637">
                              <w:pPr>
                                <w:jc w:val="center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3A2637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ForgóTalp</w:t>
                              </w: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Rounded Rectangle 142"/>
                        <wps:cNvSpPr/>
                        <wps:spPr>
                          <a:xfrm rot="1906640">
                            <a:off x="1509041" y="3119057"/>
                            <a:ext cx="1142401" cy="370947"/>
                          </a:xfrm>
                          <a:prstGeom prst="round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F499E8A" w14:textId="1A814A72" w:rsidR="008F60F0" w:rsidRPr="003A2637" w:rsidRDefault="008F60F0" w:rsidP="003A2637">
                              <w:pPr>
                                <w:jc w:val="center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3A2637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ForgóTalp</w:t>
                              </w: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ounded Rectangular Callout 174"/>
                        <wps:cNvSpPr/>
                        <wps:spPr>
                          <a:xfrm>
                            <a:off x="835863" y="0"/>
                            <a:ext cx="762935" cy="336550"/>
                          </a:xfrm>
                          <a:prstGeom prst="wedgeRoundRectCallout">
                            <a:avLst>
                              <a:gd name="adj1" fmla="val -109644"/>
                              <a:gd name="adj2" fmla="val 77502"/>
                              <a:gd name="adj3" fmla="val 1666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6F4E7E" w14:textId="38CC872F" w:rsidR="00D97B97" w:rsidRDefault="00D97B97" w:rsidP="00D97B97">
                              <w:pPr>
                                <w:jc w:val="center"/>
                              </w:pPr>
                              <w:r>
                                <w:t>KisKerék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Rounded Rectangular Callout 175"/>
                        <wps:cNvSpPr/>
                        <wps:spPr>
                          <a:xfrm>
                            <a:off x="1688555" y="729276"/>
                            <a:ext cx="920010" cy="336550"/>
                          </a:xfrm>
                          <a:prstGeom prst="wedgeRoundRectCallout">
                            <a:avLst>
                              <a:gd name="adj1" fmla="val -52268"/>
                              <a:gd name="adj2" fmla="val 250855"/>
                              <a:gd name="adj3" fmla="val 1666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476B7F" w14:textId="0547577C" w:rsidR="00D97B97" w:rsidRDefault="00D97B97" w:rsidP="00D97B97">
                              <w:pPr>
                                <w:jc w:val="center"/>
                              </w:pPr>
                              <w:r>
                                <w:t>NagyKerék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ACA3B" id="Group 176" o:spid="_x0000_s1136" style="position:absolute;left:0;text-align:left;margin-left:.2pt;margin-top:10.15pt;width:438.3pt;height:320.95pt;z-index:251835392" coordsize="55664,4075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">
                <v:shape id="Picture 136" o:spid="_x0000_s1137" type="#_x0000_t75" style="position:absolute;top:1963;width:55664;height:35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1m9TFAAAA3AAAAA8AAABkcnMvZG93bnJldi54bWxEj92KwjAQhe8F3yGM4I1oGpcVqUYRWUFY&#10;QfwBvRyasS02k9Jktfv2G2HBuxnOmfOdmS9bW4kHNb50rEGNEhDEmTMl5xrOp81wCsIHZIOVY9Lw&#10;Sx6Wi25njqlxTz7Q4xhyEUPYp6ihCKFOpfRZQRb9yNXEUbu5xmKIa5NL0+AzhttKjpNkIi2WHAkF&#10;1rQuKLsff2yE7D8vst2rgTqZc3ZVdbJT319a93vtagYiUBve5v/rrYn1PybweiZO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NZvUxQAAANwAAAAPAAAAAAAAAAAAAAAA&#10;AJ8CAABkcnMvZG93bnJldi54bWxQSwUGAAAAAAQABAD3AAAAkQMAAAAA&#10;">
                  <v:imagedata r:id="rId88" o:title=""/>
                  <v:path arrowok="t"/>
                </v:shape>
                <v:shape id="Text Box 137" o:spid="_x0000_s1138" type="#_x0000_t202" style="position:absolute;top:38034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N7v8QA&#10;AADcAAAADwAAAGRycy9kb3ducmV2LnhtbERPTWsCMRC9C/0PYQq9iGZbxcpqFJEKthfp1ou3YTNu&#10;VjeTJcnq9t83hUJv83ifs1z3thE38qF2rOB5nIEgLp2uuVJw/NqN5iBCRNbYOCYF3xRgvXoYLDHX&#10;7s6fdCtiJVIIhxwVmBjbXMpQGrIYxq4lTtzZeYsxQV9J7fGewm0jX7JsJi3WnBoMtrQ1VF6Lzio4&#10;TE8HM+zObx+b6cS/H7vt7FIVSj099psFiEh9/Bf/ufc6zZ+8wu8z6QK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ze7/EAAAA3AAAAA8AAAAAAAAAAAAAAAAAmAIAAGRycy9k&#10;b3ducmV2LnhtbFBLBQYAAAAABAAEAPUAAACJAwAAAAA=&#10;" stroked="f">
                  <v:textbox style="mso-fit-shape-to-text:t" inset="0,0,0,0">
                    <w:txbxContent>
                      <w:p w14:paraId="3DD29B42" w14:textId="767C7FA6" w:rsidR="008F60F0" w:rsidRPr="00874D22" w:rsidRDefault="008F60F0" w:rsidP="003A2637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Robot vázának Inventoros 3D Képe</w:t>
                        </w:r>
                      </w:p>
                    </w:txbxContent>
                  </v:textbox>
                </v:shape>
                <v:roundrect id="Rounded Rectangle 139" o:spid="_x0000_s1139" style="position:absolute;left:280;top:13632;width:11423;height:3709;rotation:3420721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dv/MIA&#10;AADcAAAADwAAAGRycy9kb3ducmV2LnhtbERPTYvCMBC9L/gfwgjeNFVBdqtRVkERZQ/rLp7HZmzK&#10;NpPSRFv99UYQ9jaP9zmzRWtLcaXaF44VDAcJCOLM6YJzBb8/6/47CB+QNZaOScGNPCzmnbcZpto1&#10;/E3XQ8hFDGGfogITQpVK6TNDFv3AVcSRO7vaYoiwzqWusYnhtpSjJJlIiwXHBoMVrQxlf4eLVdBk&#10;p4mh29d6U16Gdzzu252vlkr1uu3nFESgNvyLX+6tjvPHH/B8Jl4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R2/8wgAAANwAAAAPAAAAAAAAAAAAAAAAAJgCAABkcnMvZG93&#10;bnJldi54bWxQSwUGAAAAAAQABAD1AAAAhwMAAAAA&#10;" fillcolor="#5b9bd5 [3204]" strokecolor="#1f4d78 [1604]" strokeweight="1pt">
                  <v:stroke joinstyle="miter"/>
                  <v:textbox>
                    <w:txbxContent>
                      <w:p w14:paraId="0848CD85" w14:textId="164A869E" w:rsidR="008F60F0" w:rsidRPr="003A2637" w:rsidRDefault="008F60F0" w:rsidP="003A2637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3A2637">
                          <w:rPr>
                            <w:sz w:val="28"/>
                            <w:szCs w:val="28"/>
                          </w:rPr>
                          <w:t>ForgóTalp1</w:t>
                        </w:r>
                      </w:p>
                    </w:txbxContent>
                  </v:textbox>
                </v:roundrect>
                <v:roundrect id="Rounded Rectangle 140" o:spid="_x0000_s1140" style="position:absolute;left:38146;top:10322;width:11423;height:3710;rotation:504185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75uMYA&#10;AADcAAAADwAAAGRycy9kb3ducmV2LnhtbESPT2vCQBDF7wW/wzKCt7qpSq3RVaRQkfbknyrehuw0&#10;CWZnQ3aN8dt3DoXeZnhv3vvNYtW5SrXUhNKzgZdhAoo487bk3MDx8PH8BipEZIuVZzLwoACrZe9p&#10;gan1d95Ru4+5khAOKRooYqxTrUNWkMMw9DWxaD++cRhlbXJtG7xLuKv0KEletcOSpaHAmt4Lyq77&#10;mzMw/qyPs2i7bzubbi7ndnIa375Gxgz63XoOKlIX/81/11sr+BPBl2dkAr3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75uMYAAADcAAAADwAAAAAAAAAAAAAAAACYAgAAZHJz&#10;L2Rvd25yZXYueG1sUEsFBgAAAAAEAAQA9QAAAIsDAAAAAA==&#10;" fillcolor="#5b9bd5" strokecolor="#41719c" strokeweight="1pt">
                  <v:stroke joinstyle="miter"/>
                  <v:textbox>
                    <w:txbxContent>
                      <w:p w14:paraId="7314E8F5" w14:textId="23EB46A0" w:rsidR="008F60F0" w:rsidRPr="003A2637" w:rsidRDefault="008F60F0" w:rsidP="003A2637">
                        <w:pPr>
                          <w:jc w:val="center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3A2637">
                          <w:rPr>
                            <w:color w:val="FFFFFF" w:themeColor="background1"/>
                            <w:sz w:val="28"/>
                            <w:szCs w:val="28"/>
                          </w:rPr>
                          <w:t>ForgóTalp</w:t>
                        </w: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oundrect>
                <v:roundrect id="Rounded Rectangle 141" o:spid="_x0000_s1141" style="position:absolute;left:25356;top:56;width:11424;height:3709;rotation:915293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MZcAA&#10;AADcAAAADwAAAGRycy9kb3ducmV2LnhtbERPS2sCMRC+F/wPYYTeanalSN0aZSsUvPq6TzfjZjGZ&#10;LEmqu/31TUHobT6+56w2g7PiRiF2nhWUswIEceN1x62C0/Hz5Q1ETMgarWdSMFKEzXrytMJK+zvv&#10;6XZIrcghHCtUYFLqKyljY8hhnPmeOHMXHxymDEMrdcB7DndWzotiIR12nBsM9rQ11FwP307B2Yy6&#10;Ln+O9sumMZyWu49Q1HulnqdD/Q4i0ZD+xQ/3Tuf5ryX8PZ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NmMZcAAAADcAAAADwAAAAAAAAAAAAAAAACYAgAAZHJzL2Rvd25y&#10;ZXYueG1sUEsFBgAAAAAEAAQA9QAAAIUDAAAAAA==&#10;" fillcolor="#5b9bd5" strokecolor="#41719c" strokeweight="1pt">
                  <v:stroke joinstyle="miter"/>
                  <v:textbox>
                    <w:txbxContent>
                      <w:p w14:paraId="326D6735" w14:textId="5BDE0717" w:rsidR="008F60F0" w:rsidRPr="003A2637" w:rsidRDefault="008F60F0" w:rsidP="003A2637">
                        <w:pPr>
                          <w:jc w:val="center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3A2637">
                          <w:rPr>
                            <w:color w:val="FFFFFF" w:themeColor="background1"/>
                            <w:sz w:val="28"/>
                            <w:szCs w:val="28"/>
                          </w:rPr>
                          <w:t>ForgóTalp</w:t>
                        </w: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oundrect>
                <v:roundrect id="Rounded Rectangle 142" o:spid="_x0000_s1142" style="position:absolute;left:15090;top:31190;width:11424;height:3710;rotation:2082559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4NM8MA&#10;AADcAAAADwAAAGRycy9kb3ducmV2LnhtbESPQWsCMRCF7wX/Q5iCt262IrZdjSKC4NG1ll7HZLrZ&#10;upksm6jrvzeC4G2G9+Z9b2aL3jXiTF2oPSt4z3IQxNqbmisF++/12yeIEJENNp5JwZUCLOaDlxkW&#10;xl+4pPMuViKFcChQgY2xLaQM2pLDkPmWOGl/vnMY09pV0nR4SeGukaM8n0iHNSeCxZZWlvRxd3IJ&#10;oo//q4O+LvWP+/3YfpUljk9WqeFrv5yCiNTHp/lxvTGp/ngE92fSBH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E4NM8MAAADcAAAADwAAAAAAAAAAAAAAAACYAgAAZHJzL2Rv&#10;d25yZXYueG1sUEsFBgAAAAAEAAQA9QAAAIgDAAAAAA==&#10;" fillcolor="#5b9bd5" strokecolor="#41719c" strokeweight="1pt">
                  <v:stroke joinstyle="miter"/>
                  <v:textbox>
                    <w:txbxContent>
                      <w:p w14:paraId="2F499E8A" w14:textId="1A814A72" w:rsidR="008F60F0" w:rsidRPr="003A2637" w:rsidRDefault="008F60F0" w:rsidP="003A2637">
                        <w:pPr>
                          <w:jc w:val="center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3A2637">
                          <w:rPr>
                            <w:color w:val="FFFFFF" w:themeColor="background1"/>
                            <w:sz w:val="28"/>
                            <w:szCs w:val="28"/>
                          </w:rPr>
                          <w:t>ForgóTalp</w:t>
                        </w: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roundrect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174" o:spid="_x0000_s1143" type="#_x0000_t62" style="position:absolute;left:8358;width:7629;height:33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g++8QA&#10;AADcAAAADwAAAGRycy9kb3ducmV2LnhtbERPTWsCMRC9C/0PYYTeNGspVrZGUVuxeBC0SvU2bMbN&#10;0s1ku4nr9t+bgtDbPN7njKetLUVDtS8cKxj0ExDEmdMF5wr2n8veCIQPyBpLx6TglzxMJw+dMaba&#10;XXlLzS7kIoawT1GBCaFKpfSZIYu+7yriyJ1dbTFEWOdS13iN4baUT0kylBYLjg0GK1oYyr53F6uA&#10;lqdSmtCsi83P2/t8dOTDevWl1GO3nb2CCNSGf/Hd/aHj/Jdn+HsmXiA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IPvvEAAAA3AAAAA8AAAAAAAAAAAAAAAAAmAIAAGRycy9k&#10;b3ducmV2LnhtbFBLBQYAAAAABAAEAPUAAACJAwAAAAA=&#10;" adj="-12883,27540" fillcolor="#5b9bd5 [3204]" strokecolor="#1f4d78 [1604]" strokeweight="1pt">
                  <v:textbox>
                    <w:txbxContent>
                      <w:p w14:paraId="256F4E7E" w14:textId="38CC872F" w:rsidR="00D97B97" w:rsidRDefault="00D97B97" w:rsidP="00D97B97">
                        <w:pPr>
                          <w:jc w:val="center"/>
                        </w:pPr>
                        <w:r>
                          <w:t>KisKerék</w:t>
                        </w:r>
                      </w:p>
                    </w:txbxContent>
                  </v:textbox>
                </v:shape>
                <v:shape id="Rounded Rectangular Callout 175" o:spid="_x0000_s1144" type="#_x0000_t62" style="position:absolute;left:16885;top:7292;width:9200;height:3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TpIsEA&#10;AADcAAAADwAAAGRycy9kb3ducmV2LnhtbERP24rCMBB9X/Afwgi+ran1sm3XKCIovghe9gOGZrYt&#10;NpPSRK1+vVlY8G0O5zrzZWdqcaPWVZYVjIYRCOLc6ooLBT/nzWcCwnlkjbVlUvAgB8tF72OOmbZ3&#10;PtLt5AsRQthlqKD0vsmkdHlJBt3QNsSB+7WtQR9gW0jd4j2Em1rGUTSTBisODSU2tC4pv5yuRsFh&#10;79IYk2e6TaSZ2HFqDnyMlRr0u9U3CE+df4v/3Tsd5n9N4e+ZcIF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06SLBAAAA3AAAAA8AAAAAAAAAAAAAAAAAmAIAAGRycy9kb3du&#10;cmV2LnhtbFBLBQYAAAAABAAEAPUAAACGAwAAAAA=&#10;" adj="-490,64985" fillcolor="#5b9bd5 [3204]" strokecolor="#1f4d78 [1604]" strokeweight="1pt">
                  <v:textbox>
                    <w:txbxContent>
                      <w:p w14:paraId="31476B7F" w14:textId="0547577C" w:rsidR="00D97B97" w:rsidRDefault="00D97B97" w:rsidP="00D97B97">
                        <w:pPr>
                          <w:jc w:val="center"/>
                        </w:pPr>
                        <w:r>
                          <w:t>NagyKerék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7755" w:rsidRPr="00A7306B"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46B430F9" wp14:editId="32D01E2D">
                <wp:simplePos x="0" y="0"/>
                <wp:positionH relativeFrom="margin">
                  <wp:align>center</wp:align>
                </wp:positionH>
                <wp:positionV relativeFrom="paragraph">
                  <wp:posOffset>4419600</wp:posOffset>
                </wp:positionV>
                <wp:extent cx="5928076" cy="4427855"/>
                <wp:effectExtent l="0" t="0" r="0" b="0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076" cy="4427855"/>
                          <a:chOff x="0" y="0"/>
                          <a:chExt cx="5928076" cy="4427855"/>
                        </a:xfrm>
                      </wpg:grpSpPr>
                      <wpg:grpSp>
                        <wpg:cNvPr id="155" name="Group 155"/>
                        <wpg:cNvGrpSpPr/>
                        <wpg:grpSpPr>
                          <a:xfrm>
                            <a:off x="0" y="0"/>
                            <a:ext cx="5928076" cy="4097162"/>
                            <a:chOff x="0" y="0"/>
                            <a:chExt cx="5928076" cy="4097162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1666" y="0"/>
                              <a:ext cx="5566410" cy="32499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4" name="Rounded Rectangle 144"/>
                          <wps:cNvSpPr/>
                          <wps:spPr>
                            <a:xfrm rot="21057850">
                              <a:off x="3254991" y="129654"/>
                              <a:ext cx="1142401" cy="370971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75AC4" w14:textId="1451EA2B" w:rsidR="008F60F0" w:rsidRPr="003A2637" w:rsidRDefault="008F60F0" w:rsidP="003A2637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Motor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Rounded Rectangle 145"/>
                          <wps:cNvSpPr/>
                          <wps:spPr>
                            <a:xfrm rot="21057850">
                              <a:off x="4073857" y="2286000"/>
                              <a:ext cx="1142401" cy="370971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B7AC88" w14:textId="6C86201B" w:rsidR="008F60F0" w:rsidRPr="003A2637" w:rsidRDefault="008F60F0" w:rsidP="003A2637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Motor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Rounded Rectangular Callout 146"/>
                          <wps:cNvSpPr/>
                          <wps:spPr>
                            <a:xfrm>
                              <a:off x="0" y="2094931"/>
                              <a:ext cx="1448435" cy="647700"/>
                            </a:xfrm>
                            <a:prstGeom prst="wedgeRoundRectCallout">
                              <a:avLst>
                                <a:gd name="adj1" fmla="val 86956"/>
                                <a:gd name="adj2" fmla="val -177139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BEF9A5" w14:textId="484AABD4" w:rsidR="008F60F0" w:rsidRDefault="008F60F0" w:rsidP="004A695E">
                                <w:pPr>
                                  <w:jc w:val="center"/>
                                </w:pPr>
                                <w:r>
                                  <w:t>Orsó áttétel 40:1 arányban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Rounded Rectangular Callout 148"/>
                          <wps:cNvSpPr/>
                          <wps:spPr>
                            <a:xfrm>
                              <a:off x="736979" y="3002507"/>
                              <a:ext cx="1448435" cy="647700"/>
                            </a:xfrm>
                            <a:prstGeom prst="wedgeRoundRectCallout">
                              <a:avLst>
                                <a:gd name="adj1" fmla="val 86956"/>
                                <a:gd name="adj2" fmla="val -177139"/>
                                <a:gd name="adj3" fmla="val 16667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606165" w14:textId="061FDC36" w:rsidR="008F60F0" w:rsidRPr="004A695E" w:rsidRDefault="008F60F0" w:rsidP="004A695E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4A695E">
                                  <w:rPr>
                                    <w:color w:val="FFFFFF" w:themeColor="background1"/>
                                  </w:rPr>
                                  <w:t>Kupkerép áttétel 6:1 arányban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Rounded Rectangular Callout 149"/>
                          <wps:cNvSpPr/>
                          <wps:spPr>
                            <a:xfrm>
                              <a:off x="3828197" y="3248167"/>
                              <a:ext cx="1448435" cy="848995"/>
                            </a:xfrm>
                            <a:prstGeom prst="wedgeRoundRectCallout">
                              <a:avLst>
                                <a:gd name="adj1" fmla="val -134820"/>
                                <a:gd name="adj2" fmla="val -213155"/>
                                <a:gd name="adj3" fmla="val 16667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EC37F" w14:textId="31C58F62" w:rsidR="008F60F0" w:rsidRPr="004A695E" w:rsidRDefault="008F60F0" w:rsidP="004A695E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Sebesség mérő inkrementális tárcsa és szenzor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6" name="Text Box 156"/>
                        <wps:cNvSpPr txBox="1"/>
                        <wps:spPr>
                          <a:xfrm>
                            <a:off x="0" y="4155440"/>
                            <a:ext cx="592709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C1866C" w14:textId="6DD80E12" w:rsidR="008F60F0" w:rsidRPr="00EE0C88" w:rsidRDefault="008F60F0" w:rsidP="00CD2A41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Az alváz negyede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430F9" id="Group 157" o:spid="_x0000_s1145" style="position:absolute;left:0;text-align:left;margin-left:0;margin-top:348pt;width:466.8pt;height:348.65pt;z-index:251814912;mso-position-horizontal:center;mso-position-horizontal-relative:margin" coordsize="59280,4427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">
                <v:group id="Group 155" o:spid="_x0000_s1146" style="position:absolute;width:59280;height:40971" coordsize="59280,409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<v:shape id="Picture 93" o:spid="_x0000_s1147" type="#_x0000_t75" style="position:absolute;left:3616;width:55664;height:32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BdWTEAAAA2wAAAA8AAABkcnMvZG93bnJldi54bWxEj81uwjAQhO+V+g7WVuLWOAUJtQGDShEt&#10;hRM/D7CKlyQ0Xod4gfD2uFKlHkcz841mPO1crS7UhsqzgZckBUWce1txYWC/Wzy/ggqCbLH2TAZu&#10;FGA6eXwYY2b9lTd02UqhIoRDhgZKkSbTOuQlOQyJb4ijd/CtQ4myLbRt8Rrhrtb9NB1qhxXHhRIb&#10;+igp/9menYEjnQ7p1+f3Zq1nPOvWWuarsxjTe+reR6CEOvkP/7WX1sDbAH6/xB+gJ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tBdWTEAAAA2wAAAA8AAAAAAAAAAAAAAAAA&#10;nwIAAGRycy9kb3ducmV2LnhtbFBLBQYAAAAABAAEAPcAAACQAwAAAAA=&#10;">
                    <v:imagedata r:id="rId90" o:title=""/>
                    <v:path arrowok="t"/>
                  </v:shape>
                  <v:roundrect id="Rounded Rectangle 144" o:spid="_x0000_s1148" style="position:absolute;left:32549;top:1296;width:11424;height:3710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vEZMAA&#10;AADcAAAADwAAAGRycy9kb3ducmV2LnhtbERPTYvCMBC9C/6HMII3TZUi0jWKCooHBXV1z0Mz25Zt&#10;JqWJtvrrjSDsbR7vc2aL1pTiTrUrLCsYDSMQxKnVBWcKLt+bwRSE88gaS8uk4EEOFvNuZ4aJtg2f&#10;6H72mQgh7BJUkHtfJVK6NCeDbmgr4sD92tqgD7DOpK6xCeGmlOMomkiDBYeGHCta55T+nW9GwWo8&#10;KeX1uD801rnnJm6t2f7ESvV77fILhKfW/4s/7p0O8+MY3s+EC+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PvEZMAAAADcAAAADwAAAAAAAAAAAAAAAACYAgAAZHJzL2Rvd25y&#10;ZXYueG1sUEsFBgAAAAAEAAQA9QAAAIUDAAAAAA==&#10;" fillcolor="#5b9bd5" strokecolor="#41719c" strokeweight="1pt">
                    <v:stroke joinstyle="miter"/>
                    <v:textbox>
                      <w:txbxContent>
                        <w:p w14:paraId="26275AC4" w14:textId="1451EA2B" w:rsidR="008F60F0" w:rsidRPr="003A2637" w:rsidRDefault="008F60F0" w:rsidP="003A2637">
                          <w:pPr>
                            <w:rPr>
                              <w:sz w:val="28"/>
                              <w:szCs w:val="28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Motor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oMath>
                          </m:oMathPara>
                        </w:p>
                      </w:txbxContent>
                    </v:textbox>
                  </v:roundrect>
                  <v:roundrect id="Rounded Rectangle 145" o:spid="_x0000_s1149" style="position:absolute;left:40738;top:22860;width:11424;height:3709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h/8EA&#10;AADcAAAADwAAAGRycy9kb3ducmV2LnhtbERPS4vCMBC+L/gfwgje1lSpItUoKigeXFif56EZ22Iz&#10;KU201V+/WVjY23x8z5ktWlOKJ9WusKxg0I9AEKdWF5wpOJ82nxMQziNrLC2Tghc5WMw7HzNMtG34&#10;QM+jz0QIYZeggtz7KpHSpTkZdH1bEQfuZmuDPsA6k7rGJoSbUg6jaCwNFhwacqxonVN6Pz6MgtVw&#10;XMrL9/6rsc69N3FrzfYaK9XrtsspCE+t/xf/uXc6zI9H8PtMuEDO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3Yf/BAAAA3AAAAA8AAAAAAAAAAAAAAAAAmAIAAGRycy9kb3du&#10;cmV2LnhtbFBLBQYAAAAABAAEAPUAAACGAwAAAAA=&#10;" fillcolor="#5b9bd5" strokecolor="#41719c" strokeweight="1pt">
                    <v:stroke joinstyle="miter"/>
                    <v:textbox>
                      <w:txbxContent>
                        <w:p w14:paraId="7AB7AC88" w14:textId="6C86201B" w:rsidR="008F60F0" w:rsidRPr="003A2637" w:rsidRDefault="008F60F0" w:rsidP="003A2637">
                          <w:pPr>
                            <w:rPr>
                              <w:sz w:val="28"/>
                              <w:szCs w:val="28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Motor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S</m:t>
                              </m:r>
                            </m:oMath>
                          </m:oMathPara>
                        </w:p>
                      </w:txbxContent>
                    </v:textbox>
                  </v:roundrect>
                  <v:shape id="Rounded Rectangular Callout 146" o:spid="_x0000_s1150" type="#_x0000_t62" style="position:absolute;top:20949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DZZ8MA&#10;AADcAAAADwAAAGRycy9kb3ducmV2LnhtbERPTWsCMRC9F/wPYQQvpWYVu8jWKCIU2oOUrh7sbdhM&#10;d4ObyZJkdfvvTUHwNo/3OavNYFtxIR+MYwWzaQaCuHLacK3geHh/WYIIEVlj65gU/FGAzXr0tMJC&#10;uyt/06WMtUghHApU0MTYFVKGqiGLYeo64sT9Om8xJuhrqT1eU7ht5TzLcmnRcGposKNdQ9W57K2C&#10;08+y/3rtZwMtyue8MiZu/edeqcl42L6BiDTEh/ju/tBp/iKH/2fSB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DZZ8MAAADcAAAADwAAAAAAAAAAAAAAAACYAgAAZHJzL2Rv&#10;d25yZXYueG1sUEsFBgAAAAAEAAQA9QAAAIgDAAAAAA==&#10;" adj="29582,-27462" fillcolor="#5b9bd5 [3204]" strokecolor="#1f4d78 [1604]" strokeweight="1pt">
                    <v:textbox>
                      <w:txbxContent>
                        <w:p w14:paraId="06BEF9A5" w14:textId="484AABD4" w:rsidR="008F60F0" w:rsidRDefault="008F60F0" w:rsidP="004A695E">
                          <w:pPr>
                            <w:jc w:val="center"/>
                          </w:pPr>
                          <w:r>
                            <w:t>Orsó áttétel 40:1 arányban</w:t>
                          </w:r>
                        </w:p>
                      </w:txbxContent>
                    </v:textbox>
                  </v:shape>
                  <v:shape id="Rounded Rectangular Callout 148" o:spid="_x0000_s1151" type="#_x0000_t62" style="position:absolute;left:7369;top:30025;width:14485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/oc8UA&#10;AADcAAAADwAAAGRycy9kb3ducmV2LnhtbESPQWvCQBCF70L/wzJCb3WjhNJGV5FKoSCl1ha9Dtkx&#10;CWZnY3Zrtv++cyh4m+G9ee+bxSq5Vl2pD41nA9NJBoq49LbhysD31+vDE6gQkS22nsnALwVYLe9G&#10;CyysH/iTrvtYKQnhUKCBOsau0DqUNTkME98Ri3byvcMoa19p2+Mg4a7Vsyx71A4bloYaO3qpqTzv&#10;f5yBwza9b87pyMPzB17yab674HZnzP04reegIqV4M/9fv1nBz4VWnpEJ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r+hzxQAAANwAAAAPAAAAAAAAAAAAAAAAAJgCAABkcnMv&#10;ZG93bnJldi54bWxQSwUGAAAAAAQABAD1AAAAigMAAAAA&#10;" adj="29582,-27462" fillcolor="#5b9bd5" strokecolor="#41719c" strokeweight="1pt">
                    <v:textbox>
                      <w:txbxContent>
                        <w:p w14:paraId="54606165" w14:textId="061FDC36" w:rsidR="008F60F0" w:rsidRPr="004A695E" w:rsidRDefault="008F60F0" w:rsidP="004A695E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4A695E">
                            <w:rPr>
                              <w:color w:val="FFFFFF" w:themeColor="background1"/>
                            </w:rPr>
                            <w:t>Kupkerép áttétel 6:1 arányban</w:t>
                          </w:r>
                        </w:p>
                      </w:txbxContent>
                    </v:textbox>
                  </v:shape>
                  <v:shape id="Rounded Rectangular Callout 149" o:spid="_x0000_s1152" type="#_x0000_t62" style="position:absolute;left:38281;top:32481;width:14485;height:84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O1TcMA&#10;AADcAAAADwAAAGRycy9kb3ducmV2LnhtbERPS4vCMBC+L+x/CCN4W1NFRKtRlhVRTz5WxOPYjG3X&#10;ZlKaqNVfbwRhb/PxPWc0qU0hrlS53LKCdisCQZxYnXOqYPc7++qDcB5ZY2GZFNzJwWT8+THCWNsb&#10;b+i69akIIexiVJB5X8ZSuiQjg65lS+LAnWxl0AdYpVJXeAvhppCdKOpJgzmHhgxL+skoOW8vRkG3&#10;+Dv31vfOcb4cHDa7w+qxT91UqWaj/h6C8FT7f/HbvdBhfncAr2fCBXL8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5O1TcMAAADcAAAADwAAAAAAAAAAAAAAAACYAgAAZHJzL2Rv&#10;d25yZXYueG1sUEsFBgAAAAAEAAQA9QAAAIgDAAAAAA==&#10;" adj="-18321,-35241" fillcolor="#5b9bd5" strokecolor="#41719c" strokeweight="1pt">
                    <v:textbox>
                      <w:txbxContent>
                        <w:p w14:paraId="283EC37F" w14:textId="31C58F62" w:rsidR="008F60F0" w:rsidRPr="004A695E" w:rsidRDefault="008F60F0" w:rsidP="004A695E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Sebesség mérő inkrementális tárcsa és szenzor</w:t>
                          </w:r>
                        </w:p>
                      </w:txbxContent>
                    </v:textbox>
                  </v:shape>
                </v:group>
                <v:shape id="Text Box 156" o:spid="_x0000_s1153" type="#_x0000_t202" style="position:absolute;top:41554;width:59270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A7hMQA&#10;AADcAAAADwAAAGRycy9kb3ducmV2LnhtbERPTUvDQBC9C/6HZQQvYjfWGiR2W0qpoF6CMRdvQ3aa&#10;jWZnw+6mif/eFYTe5vE+Z72dbS9O5EPnWMHdIgNB3Djdcaug/ni+fQQRIrLG3jEp+KEA283lxRoL&#10;7SZ+p1MVW5FCOBSowMQ4FFKGxpDFsHADceKOzluMCfpWao9TCre9XGZZLi12nBoMDrQ31HxXo1VQ&#10;rj5LczMeD2+71b1/rcd9/tVWSl1fzbsnEJHmeBb/u190mv+Qw98z6QK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gO4TEAAAA3AAAAA8AAAAAAAAAAAAAAAAAmAIAAGRycy9k&#10;b3ducmV2LnhtbFBLBQYAAAAABAAEAPUAAACJAwAAAAA=&#10;" stroked="f">
                  <v:textbox style="mso-fit-shape-to-text:t" inset="0,0,0,0">
                    <w:txbxContent>
                      <w:p w14:paraId="10C1866C" w14:textId="6DD80E12" w:rsidR="008F60F0" w:rsidRPr="00EE0C88" w:rsidRDefault="008F60F0" w:rsidP="00CD2A41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Az alváz negyede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D5921" w:rsidRPr="00A7306B">
        <w:rPr>
          <w:rFonts w:ascii="Times New Roman" w:hAnsi="Times New Roman" w:cs="Times New Roman"/>
          <w:sz w:val="24"/>
          <w:szCs w:val="24"/>
        </w:rPr>
        <w:tab/>
      </w:r>
    </w:p>
    <w:p w14:paraId="18A4AF43" w14:textId="1D85B512" w:rsidR="00BD5921" w:rsidRPr="00A7306B" w:rsidRDefault="00877755" w:rsidP="00B07338">
      <w:pPr>
        <w:pStyle w:val="Caption"/>
        <w:spacing w:line="360" w:lineRule="auto"/>
      </w:pPr>
      <w:r w:rsidRPr="00A7306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14143" behindDoc="0" locked="0" layoutInCell="1" allowOverlap="1" wp14:anchorId="6573CC29" wp14:editId="75226A07">
                <wp:simplePos x="0" y="0"/>
                <wp:positionH relativeFrom="page">
                  <wp:align>center</wp:align>
                </wp:positionH>
                <wp:positionV relativeFrom="paragraph">
                  <wp:posOffset>578</wp:posOffset>
                </wp:positionV>
                <wp:extent cx="5566410" cy="5219700"/>
                <wp:effectExtent l="0" t="0" r="0" b="1905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5219700"/>
                          <a:chOff x="0" y="0"/>
                          <a:chExt cx="5566410" cy="5219700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4775"/>
                            <a:ext cx="5566410" cy="5063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ounded Rectangular Callout 152"/>
                        <wps:cNvSpPr/>
                        <wps:spPr>
                          <a:xfrm>
                            <a:off x="0" y="0"/>
                            <a:ext cx="1448435" cy="647700"/>
                          </a:xfrm>
                          <a:prstGeom prst="wedgeRoundRectCallout">
                            <a:avLst>
                              <a:gd name="adj1" fmla="val 51292"/>
                              <a:gd name="adj2" fmla="val 361899"/>
                              <a:gd name="adj3" fmla="val 16667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F7BEEBB" w14:textId="58A3A5C6" w:rsidR="008F60F0" w:rsidRPr="004A695E" w:rsidRDefault="008F60F0" w:rsidP="00CD2A41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Null átmenti érzékelő tárcsa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Rounded Rectangular Callout 153"/>
                        <wps:cNvSpPr/>
                        <wps:spPr>
                          <a:xfrm>
                            <a:off x="76200" y="4572000"/>
                            <a:ext cx="1448435" cy="647700"/>
                          </a:xfrm>
                          <a:prstGeom prst="wedgeRoundRectCallout">
                            <a:avLst>
                              <a:gd name="adj1" fmla="val 71378"/>
                              <a:gd name="adj2" fmla="val -226643"/>
                              <a:gd name="adj3" fmla="val 16667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E4A2D99" w14:textId="5D315B2C" w:rsidR="008F60F0" w:rsidRPr="004A695E" w:rsidRDefault="008F60F0" w:rsidP="00CD2A41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Inkrementális szenzor tárcsa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73CC29" id="Group 158" o:spid="_x0000_s1154" style="position:absolute;margin-left:0;margin-top:.05pt;width:438.3pt;height:411pt;z-index:251814143;mso-position-horizontal:center;mso-position-horizontal-relative:page" coordsize="55664,5219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">
                <v:shape id="Picture 151" o:spid="_x0000_s1155" type="#_x0000_t75" style="position:absolute;top:1047;width:55664;height:50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yzLLCAAAA3AAAAA8AAABkcnMvZG93bnJldi54bWxET02LwjAQvS/4H8II3ta0yspSjaKioKCI&#10;roh7G5rZtthMSpPV+u+NIHibx/uc0aQxpbhS7QrLCuJuBII4tbrgTMHxZ/n5DcJ5ZI2lZVJwJweT&#10;cetjhIm2N97T9eAzEULYJagg975KpHRpTgZd11bEgfuztUEfYJ1JXeMthJtS9qJoIA0WHBpyrGie&#10;U3o5/BsF69MmXm9lf7bbT/Xl/rtYuQWdleq0m+kQhKfGv8Uv90qH+V8xPJ8JF8jx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ssyywgAAANwAAAAPAAAAAAAAAAAAAAAAAJ8C&#10;AABkcnMvZG93bnJldi54bWxQSwUGAAAAAAQABAD3AAAAjgMAAAAA&#10;">
                  <v:imagedata r:id="rId92" o:title=""/>
                  <v:path arrowok="t"/>
                </v:shape>
                <v:shape id="Rounded Rectangular Callout 152" o:spid="_x0000_s1156" type="#_x0000_t62" style="position:absolute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EgEsMA&#10;AADcAAAADwAAAGRycy9kb3ducmV2LnhtbERP22rCQBB9L/gPywi+hLpRWimpG/FW8UEK2n7AkJ1m&#10;Q7KzIbua+PduodC3OZzrLFeDbcSNOl85VjCbpiCIC6crLhV8f308v4HwAVlj45gU3MnDKh89LTHT&#10;rucz3S6hFDGEfYYKTAhtJqUvDFn0U9cSR+7HdRZDhF0pdYd9DLeNnKfpQlqsODYYbGlrqKgvV6ug&#10;TU773ane9aZPNsPnyyHZ4PGq1GQ8rN9BBBrCv/jPfdRx/uscfp+JF8j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gEgEsMAAADcAAAADwAAAAAAAAAAAAAAAACYAgAAZHJzL2Rv&#10;d25yZXYueG1sUEsFBgAAAAAEAAQA9QAAAIgDAAAAAA==&#10;" adj="21879,88970" fillcolor="#5b9bd5" strokecolor="#41719c" strokeweight="1pt">
                  <v:textbox>
                    <w:txbxContent>
                      <w:p w14:paraId="7F7BEEBB" w14:textId="58A3A5C6" w:rsidR="008F60F0" w:rsidRPr="004A695E" w:rsidRDefault="008F60F0" w:rsidP="00CD2A41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Null átmenti érzékelő tárcsa</w:t>
                        </w:r>
                      </w:p>
                    </w:txbxContent>
                  </v:textbox>
                </v:shape>
                <v:shape id="Rounded Rectangular Callout 153" o:spid="_x0000_s1157" type="#_x0000_t62" style="position:absolute;left:762;top:45720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RPg8MA&#10;AADcAAAADwAAAGRycy9kb3ducmV2LnhtbERP30sCQRB+D/oflgl6Cd1LKeVylVCC8CFJRV+H2+n2&#10;6Hb22p30/O/bIOhtPr6fM1v0vlUniqkJbOB+WIAiroJtuDaw370MpqCSIFtsA5OBCyVYzK+vZlja&#10;cOZ3Om2lVjmEU4kGnEhXap0qRx7TMHTEmfsI0aNkGGttI55zuG/1qCgetceGc4PDjpaOqs/ttzcw&#10;Ga8rh4e4kv3bspa7zRc1RzTm9qZ/fgIl1Mu/+M/9avP8hzH8PpMv0P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/RPg8MAAADcAAAADwAAAAAAAAAAAAAAAACYAgAAZHJzL2Rv&#10;d25yZXYueG1sUEsFBgAAAAAEAAQA9QAAAIgDAAAAAA==&#10;" adj="26218,-38155" fillcolor="#5b9bd5" strokecolor="#41719c" strokeweight="1pt">
                  <v:textbox>
                    <w:txbxContent>
                      <w:p w14:paraId="7E4A2D99" w14:textId="5D315B2C" w:rsidR="008F60F0" w:rsidRPr="004A695E" w:rsidRDefault="008F60F0" w:rsidP="00CD2A41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Inkrementális szenzor tárcsa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19FFFAA" w14:textId="365F4079" w:rsidR="00CD2A41" w:rsidRPr="00A7306B" w:rsidRDefault="00CD2A41" w:rsidP="00B07338">
      <w:pPr>
        <w:keepNext/>
        <w:spacing w:line="360" w:lineRule="auto"/>
      </w:pPr>
    </w:p>
    <w:p w14:paraId="52E8E8FE" w14:textId="6328B41F" w:rsidR="00BD5921" w:rsidRPr="00A7306B" w:rsidRDefault="00BD5921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84CECE" w14:textId="29CD5C24" w:rsidR="00881F78" w:rsidRPr="00A7306B" w:rsidRDefault="00881F78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306B">
        <w:rPr>
          <w:rFonts w:ascii="Times New Roman" w:hAnsi="Times New Roman" w:cs="Times New Roman"/>
          <w:sz w:val="24"/>
          <w:szCs w:val="24"/>
        </w:rPr>
        <w:tab/>
      </w:r>
    </w:p>
    <w:p w14:paraId="73FE8502" w14:textId="3DA9A9A3" w:rsidR="008F60F0" w:rsidRDefault="008F60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DDA3D0" w14:textId="41E234FC" w:rsidR="00881F78" w:rsidRDefault="008F60F0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Referenciák:</w:t>
      </w:r>
    </w:p>
    <w:p w14:paraId="1E1779E5" w14:textId="4CAF4FB3" w:rsidR="008F60F0" w:rsidRDefault="009F487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93" w:history="1">
        <w:r w:rsidRPr="005B01A0">
          <w:rPr>
            <w:rStyle w:val="Hyperlink"/>
            <w:rFonts w:ascii="Times New Roman" w:hAnsi="Times New Roman" w:cs="Times New Roman"/>
            <w:sz w:val="24"/>
            <w:szCs w:val="24"/>
          </w:rPr>
          <w:t>http://www.ms.sapientia.ro/~martonl/MartonL_Education.htm#Control_Engineering_I</w:t>
        </w:r>
      </w:hyperlink>
      <w:r w:rsidR="008F60F0" w:rsidRPr="008F60F0">
        <w:rPr>
          <w:rFonts w:ascii="Times New Roman" w:hAnsi="Times New Roman" w:cs="Times New Roman"/>
          <w:sz w:val="24"/>
          <w:szCs w:val="24"/>
        </w:rPr>
        <w:t>.</w:t>
      </w:r>
    </w:p>
    <w:p w14:paraId="3D930B78" w14:textId="7C363586" w:rsidR="009F487A" w:rsidRDefault="009F487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94" w:history="1">
        <w:r w:rsidRPr="005B01A0">
          <w:rPr>
            <w:rStyle w:val="Hyperlink"/>
            <w:rFonts w:ascii="Times New Roman" w:hAnsi="Times New Roman" w:cs="Times New Roman"/>
            <w:sz w:val="24"/>
            <w:szCs w:val="24"/>
          </w:rPr>
          <w:t>http://www.xilinx.com/support/documentation/data_sheets/ds312.pdf</w:t>
        </w:r>
      </w:hyperlink>
    </w:p>
    <w:p w14:paraId="2AF2719C" w14:textId="57243DE5" w:rsidR="009F487A" w:rsidRDefault="009F487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95" w:history="1">
        <w:r w:rsidRPr="005B01A0">
          <w:rPr>
            <w:rStyle w:val="Hyperlink"/>
            <w:rFonts w:ascii="Times New Roman" w:hAnsi="Times New Roman" w:cs="Times New Roman"/>
            <w:sz w:val="24"/>
            <w:szCs w:val="24"/>
          </w:rPr>
          <w:t>https://www.digilentinc.com/Products/Detail.cfm?NavPath=2,400,1198&amp;Prod=ZYBO</w:t>
        </w:r>
      </w:hyperlink>
    </w:p>
    <w:p w14:paraId="22DB5923" w14:textId="2AEA420E" w:rsidR="009F487A" w:rsidRPr="00A7306B" w:rsidRDefault="009F487A" w:rsidP="00B07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487A">
        <w:rPr>
          <w:rFonts w:ascii="Times New Roman" w:hAnsi="Times New Roman" w:cs="Times New Roman"/>
          <w:sz w:val="24"/>
          <w:szCs w:val="24"/>
        </w:rPr>
        <w:t>http://www.xilinx.com/support/documentation/sw_manuals/xilinx14_5/sysgen_gs.pdf</w:t>
      </w:r>
    </w:p>
    <w:sectPr w:rsidR="009F487A" w:rsidRPr="00A7306B" w:rsidSect="0084093F">
      <w:footerReference w:type="default" r:id="rId96"/>
      <w:pgSz w:w="11907" w:h="16840" w:code="9"/>
      <w:pgMar w:top="1440" w:right="1440" w:bottom="1440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stbrassai" w:date="2015-04-15T22:03:00Z" w:initials="s">
    <w:p w14:paraId="7171FFB0" w14:textId="77777777" w:rsidR="008F60F0" w:rsidRDefault="008F60F0" w:rsidP="002B2E9A">
      <w:pPr>
        <w:pStyle w:val="CommentText"/>
      </w:pPr>
      <w:r>
        <w:rPr>
          <w:rStyle w:val="CommentReference"/>
        </w:rPr>
        <w:annotationRef/>
      </w:r>
      <w:r>
        <w:t xml:space="preserve"> azt mondod, hogy az automatának három állapota van, ha az állapot diagramon megnézed összesen 5 állapotod van</w:t>
      </w:r>
    </w:p>
    <w:p w14:paraId="3D6B06BD" w14:textId="77777777" w:rsidR="008F60F0" w:rsidRPr="00802815" w:rsidRDefault="008F60F0" w:rsidP="002B2E9A">
      <w:pPr>
        <w:pStyle w:val="CommentText"/>
      </w:pPr>
      <w:r>
        <w:t>Az 1.3 ábrát meg kell beszéljük, eléggé el van komplikálva</w:t>
      </w:r>
    </w:p>
  </w:comment>
  <w:comment w:id="8" w:author="stbrassai" w:date="2015-04-15T22:25:00Z" w:initials="s">
    <w:p w14:paraId="126354A1" w14:textId="77777777" w:rsidR="008F60F0" w:rsidRDefault="008F60F0">
      <w:pPr>
        <w:pStyle w:val="CommentText"/>
      </w:pPr>
      <w:r>
        <w:rPr>
          <w:rStyle w:val="CommentReference"/>
        </w:rPr>
        <w:annotationRef/>
      </w:r>
      <w:r>
        <w:t>csak a Ti-re írd , hogy nem lehet nulla,mert a Ts-semmiképpen sem lehet nulla</w:t>
      </w:r>
    </w:p>
  </w:comment>
  <w:comment w:id="24" w:author="stbrassai" w:date="2015-04-15T23:01:00Z" w:initials="s">
    <w:p w14:paraId="07B26694" w14:textId="77777777" w:rsidR="008F60F0" w:rsidRDefault="008F60F0">
      <w:pPr>
        <w:pStyle w:val="CommentText"/>
      </w:pPr>
      <w:r>
        <w:rPr>
          <w:rStyle w:val="CommentReference"/>
        </w:rPr>
        <w:annotationRef/>
      </w:r>
      <w:r>
        <w:t>Az alsó ábrán nem látható a lényeg</w:t>
      </w:r>
    </w:p>
  </w:comment>
  <w:comment w:id="29" w:author="stbrassai" w:date="2015-04-16T08:07:00Z" w:initials="s">
    <w:p w14:paraId="6215F72F" w14:textId="77777777" w:rsidR="008F60F0" w:rsidRPr="00C737C3" w:rsidRDefault="008F60F0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t>melyik generator, PWM</w:t>
      </w:r>
      <w:r>
        <w:rPr>
          <w:lang w:val="en-US"/>
        </w:rPr>
        <w:t>?, mert van system generator</w:t>
      </w:r>
    </w:p>
  </w:comment>
  <w:comment w:id="30" w:author="stbrassai" w:date="2015-04-16T08:14:00Z" w:initials="s">
    <w:p w14:paraId="7FB8A17C" w14:textId="77777777" w:rsidR="008F60F0" w:rsidRDefault="008F60F0">
      <w:pPr>
        <w:pStyle w:val="CommentText"/>
      </w:pPr>
      <w:r>
        <w:rPr>
          <w:rStyle w:val="CommentReference"/>
        </w:rPr>
        <w:annotationRef/>
      </w:r>
      <w:r>
        <w:t>3.2 rajzot meg kell beszéljük, nem éretem miket ábrázoltál (frekvenciát nem tudsz ábrázolni, esetleg egy adott frekvenciájú órajelet)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D6B06BD" w15:done="0"/>
  <w15:commentEx w15:paraId="126354A1" w15:done="0"/>
  <w15:commentEx w15:paraId="07B26694" w15:done="0"/>
  <w15:commentEx w15:paraId="6215F72F" w15:done="0"/>
  <w15:commentEx w15:paraId="7FB8A17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B92369" w14:textId="77777777" w:rsidR="00F8122D" w:rsidRDefault="00F8122D" w:rsidP="00B31E0B">
      <w:pPr>
        <w:spacing w:after="0" w:line="240" w:lineRule="auto"/>
      </w:pPr>
      <w:r>
        <w:separator/>
      </w:r>
    </w:p>
  </w:endnote>
  <w:endnote w:type="continuationSeparator" w:id="0">
    <w:p w14:paraId="6011A64C" w14:textId="77777777" w:rsidR="00F8122D" w:rsidRDefault="00F8122D" w:rsidP="00B31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68473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AB32BE" w14:textId="77777777" w:rsidR="008F60F0" w:rsidRDefault="008F60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0FB6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DC6664F" w14:textId="77777777" w:rsidR="008F60F0" w:rsidRDefault="008F60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C77154" w14:textId="77777777" w:rsidR="00F8122D" w:rsidRDefault="00F8122D" w:rsidP="00B31E0B">
      <w:pPr>
        <w:spacing w:after="0" w:line="240" w:lineRule="auto"/>
      </w:pPr>
      <w:r>
        <w:separator/>
      </w:r>
    </w:p>
  </w:footnote>
  <w:footnote w:type="continuationSeparator" w:id="0">
    <w:p w14:paraId="389F070F" w14:textId="77777777" w:rsidR="00F8122D" w:rsidRDefault="00F8122D" w:rsidP="00B31E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76359"/>
    <w:multiLevelType w:val="hybridMultilevel"/>
    <w:tmpl w:val="12EA14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FC07749"/>
    <w:multiLevelType w:val="multilevel"/>
    <w:tmpl w:val="19F8BA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138D459E"/>
    <w:multiLevelType w:val="hybridMultilevel"/>
    <w:tmpl w:val="E5684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A904DB1"/>
    <w:multiLevelType w:val="multilevel"/>
    <w:tmpl w:val="C6D445C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DB6151C"/>
    <w:multiLevelType w:val="hybridMultilevel"/>
    <w:tmpl w:val="32181A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23094846"/>
    <w:multiLevelType w:val="multilevel"/>
    <w:tmpl w:val="22B255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292F25CE"/>
    <w:multiLevelType w:val="hybridMultilevel"/>
    <w:tmpl w:val="1354F1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AC63478"/>
    <w:multiLevelType w:val="hybridMultilevel"/>
    <w:tmpl w:val="9F9A81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CBB3D84"/>
    <w:multiLevelType w:val="multilevel"/>
    <w:tmpl w:val="A90CD3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2E844570"/>
    <w:multiLevelType w:val="hybridMultilevel"/>
    <w:tmpl w:val="17C659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31497E33"/>
    <w:multiLevelType w:val="hybridMultilevel"/>
    <w:tmpl w:val="6A6ADBD6"/>
    <w:lvl w:ilvl="0" w:tplc="C952D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8363EB7"/>
    <w:multiLevelType w:val="multilevel"/>
    <w:tmpl w:val="020E53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454F1A95"/>
    <w:multiLevelType w:val="hybridMultilevel"/>
    <w:tmpl w:val="EB720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46134D"/>
    <w:multiLevelType w:val="hybridMultilevel"/>
    <w:tmpl w:val="6382F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315C6E"/>
    <w:multiLevelType w:val="hybridMultilevel"/>
    <w:tmpl w:val="74C642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03646B3"/>
    <w:multiLevelType w:val="hybridMultilevel"/>
    <w:tmpl w:val="E976FC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6300525D"/>
    <w:multiLevelType w:val="multilevel"/>
    <w:tmpl w:val="0D1C2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685677A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>
    <w:nsid w:val="69E24F5C"/>
    <w:multiLevelType w:val="multilevel"/>
    <w:tmpl w:val="32929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6CAC47DB"/>
    <w:multiLevelType w:val="hybridMultilevel"/>
    <w:tmpl w:val="C79C50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70F77E2C"/>
    <w:multiLevelType w:val="hybridMultilevel"/>
    <w:tmpl w:val="7D8CF6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0"/>
  </w:num>
  <w:num w:numId="3">
    <w:abstractNumId w:val="3"/>
  </w:num>
  <w:num w:numId="4">
    <w:abstractNumId w:val="11"/>
  </w:num>
  <w:num w:numId="5">
    <w:abstractNumId w:val="5"/>
  </w:num>
  <w:num w:numId="6">
    <w:abstractNumId w:val="8"/>
  </w:num>
  <w:num w:numId="7">
    <w:abstractNumId w:val="2"/>
  </w:num>
  <w:num w:numId="8">
    <w:abstractNumId w:val="18"/>
  </w:num>
  <w:num w:numId="9">
    <w:abstractNumId w:val="16"/>
  </w:num>
  <w:num w:numId="10">
    <w:abstractNumId w:val="1"/>
  </w:num>
  <w:num w:numId="11">
    <w:abstractNumId w:val="17"/>
  </w:num>
  <w:num w:numId="12">
    <w:abstractNumId w:val="0"/>
  </w:num>
  <w:num w:numId="13">
    <w:abstractNumId w:val="6"/>
  </w:num>
  <w:num w:numId="14">
    <w:abstractNumId w:val="14"/>
  </w:num>
  <w:num w:numId="15">
    <w:abstractNumId w:val="20"/>
  </w:num>
  <w:num w:numId="16">
    <w:abstractNumId w:val="15"/>
  </w:num>
  <w:num w:numId="17">
    <w:abstractNumId w:val="9"/>
  </w:num>
  <w:num w:numId="18">
    <w:abstractNumId w:val="4"/>
  </w:num>
  <w:num w:numId="19">
    <w:abstractNumId w:val="19"/>
  </w:num>
  <w:num w:numId="20">
    <w:abstractNumId w:val="7"/>
  </w:num>
  <w:num w:numId="21">
    <w:abstractNumId w:val="1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ca">
    <w15:presenceInfo w15:providerId="None" w15:userId="laca"/>
  </w15:person>
  <w15:person w15:author="stbrassai">
    <w15:presenceInfo w15:providerId="None" w15:userId="stbrass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revisionView w:markup="0" w:comments="0" w:insDel="0" w:formatting="0" w:inkAnnotation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065"/>
    <w:rsid w:val="0000084E"/>
    <w:rsid w:val="0000617B"/>
    <w:rsid w:val="00075618"/>
    <w:rsid w:val="00077A0C"/>
    <w:rsid w:val="000A2762"/>
    <w:rsid w:val="000B0EA3"/>
    <w:rsid w:val="000C481D"/>
    <w:rsid w:val="000D2DC9"/>
    <w:rsid w:val="001142C1"/>
    <w:rsid w:val="00114977"/>
    <w:rsid w:val="001248F7"/>
    <w:rsid w:val="001301EF"/>
    <w:rsid w:val="001466D7"/>
    <w:rsid w:val="00150084"/>
    <w:rsid w:val="00160C8B"/>
    <w:rsid w:val="00177332"/>
    <w:rsid w:val="00177FBB"/>
    <w:rsid w:val="00184065"/>
    <w:rsid w:val="001929DC"/>
    <w:rsid w:val="0019600C"/>
    <w:rsid w:val="001B5B25"/>
    <w:rsid w:val="001B7DD6"/>
    <w:rsid w:val="001C1063"/>
    <w:rsid w:val="001C6542"/>
    <w:rsid w:val="001D74BD"/>
    <w:rsid w:val="001F5794"/>
    <w:rsid w:val="001F64DF"/>
    <w:rsid w:val="001F6D44"/>
    <w:rsid w:val="0020232B"/>
    <w:rsid w:val="002152DC"/>
    <w:rsid w:val="00234829"/>
    <w:rsid w:val="002513EE"/>
    <w:rsid w:val="0025237D"/>
    <w:rsid w:val="00252A1B"/>
    <w:rsid w:val="002541C9"/>
    <w:rsid w:val="00257E21"/>
    <w:rsid w:val="00273447"/>
    <w:rsid w:val="0028016A"/>
    <w:rsid w:val="00296750"/>
    <w:rsid w:val="002B2E9A"/>
    <w:rsid w:val="002B62CF"/>
    <w:rsid w:val="002C4626"/>
    <w:rsid w:val="002C587A"/>
    <w:rsid w:val="00311834"/>
    <w:rsid w:val="0035663D"/>
    <w:rsid w:val="0036183C"/>
    <w:rsid w:val="00381ACB"/>
    <w:rsid w:val="003833C0"/>
    <w:rsid w:val="003856B2"/>
    <w:rsid w:val="003A2637"/>
    <w:rsid w:val="003A3A36"/>
    <w:rsid w:val="003A4F25"/>
    <w:rsid w:val="003B4AE1"/>
    <w:rsid w:val="003C13D9"/>
    <w:rsid w:val="003D0C3C"/>
    <w:rsid w:val="003F0411"/>
    <w:rsid w:val="00401B65"/>
    <w:rsid w:val="00413311"/>
    <w:rsid w:val="0041474A"/>
    <w:rsid w:val="00436267"/>
    <w:rsid w:val="00447790"/>
    <w:rsid w:val="004566EA"/>
    <w:rsid w:val="00471980"/>
    <w:rsid w:val="00482CE2"/>
    <w:rsid w:val="004871F4"/>
    <w:rsid w:val="00491915"/>
    <w:rsid w:val="004A400F"/>
    <w:rsid w:val="004A41F3"/>
    <w:rsid w:val="004A695E"/>
    <w:rsid w:val="004A71CB"/>
    <w:rsid w:val="004B0623"/>
    <w:rsid w:val="004C6E94"/>
    <w:rsid w:val="004C77DC"/>
    <w:rsid w:val="004D76D4"/>
    <w:rsid w:val="004F1340"/>
    <w:rsid w:val="005148A2"/>
    <w:rsid w:val="00517BCD"/>
    <w:rsid w:val="00517C70"/>
    <w:rsid w:val="00532591"/>
    <w:rsid w:val="00537169"/>
    <w:rsid w:val="00543A58"/>
    <w:rsid w:val="00554BFB"/>
    <w:rsid w:val="005643E0"/>
    <w:rsid w:val="00565467"/>
    <w:rsid w:val="00570A87"/>
    <w:rsid w:val="00577A45"/>
    <w:rsid w:val="0058109D"/>
    <w:rsid w:val="00596F87"/>
    <w:rsid w:val="005B01CA"/>
    <w:rsid w:val="005C056A"/>
    <w:rsid w:val="005D5C99"/>
    <w:rsid w:val="005E6D8A"/>
    <w:rsid w:val="00601F81"/>
    <w:rsid w:val="00625BF9"/>
    <w:rsid w:val="00686AFC"/>
    <w:rsid w:val="006A1766"/>
    <w:rsid w:val="006B6037"/>
    <w:rsid w:val="006B717D"/>
    <w:rsid w:val="006D1BF9"/>
    <w:rsid w:val="006F00F9"/>
    <w:rsid w:val="00715701"/>
    <w:rsid w:val="00726ECC"/>
    <w:rsid w:val="00731358"/>
    <w:rsid w:val="00741FEC"/>
    <w:rsid w:val="00742A54"/>
    <w:rsid w:val="0075051C"/>
    <w:rsid w:val="00757694"/>
    <w:rsid w:val="00786046"/>
    <w:rsid w:val="00791C7E"/>
    <w:rsid w:val="007934F7"/>
    <w:rsid w:val="00796699"/>
    <w:rsid w:val="007976A8"/>
    <w:rsid w:val="007C0C1E"/>
    <w:rsid w:val="007D6691"/>
    <w:rsid w:val="007E071F"/>
    <w:rsid w:val="007E23F1"/>
    <w:rsid w:val="007F2905"/>
    <w:rsid w:val="00802815"/>
    <w:rsid w:val="00803DC4"/>
    <w:rsid w:val="00812EA2"/>
    <w:rsid w:val="00836FF4"/>
    <w:rsid w:val="0084093F"/>
    <w:rsid w:val="00843F3E"/>
    <w:rsid w:val="00872BDA"/>
    <w:rsid w:val="00877755"/>
    <w:rsid w:val="00881F78"/>
    <w:rsid w:val="008A0507"/>
    <w:rsid w:val="008A064A"/>
    <w:rsid w:val="008A43D4"/>
    <w:rsid w:val="008A5A7B"/>
    <w:rsid w:val="008A5B87"/>
    <w:rsid w:val="008B4F43"/>
    <w:rsid w:val="008C4EE1"/>
    <w:rsid w:val="008D00DA"/>
    <w:rsid w:val="008D28CE"/>
    <w:rsid w:val="008E0018"/>
    <w:rsid w:val="008F5ABA"/>
    <w:rsid w:val="008F60F0"/>
    <w:rsid w:val="00917367"/>
    <w:rsid w:val="00921847"/>
    <w:rsid w:val="00931531"/>
    <w:rsid w:val="00942B2A"/>
    <w:rsid w:val="00954779"/>
    <w:rsid w:val="0096132A"/>
    <w:rsid w:val="00966552"/>
    <w:rsid w:val="00972A1D"/>
    <w:rsid w:val="00975E7D"/>
    <w:rsid w:val="00976AA8"/>
    <w:rsid w:val="00993C38"/>
    <w:rsid w:val="009A4A2D"/>
    <w:rsid w:val="009A67BA"/>
    <w:rsid w:val="009F487A"/>
    <w:rsid w:val="00A03E7E"/>
    <w:rsid w:val="00A11200"/>
    <w:rsid w:val="00A2286E"/>
    <w:rsid w:val="00A25786"/>
    <w:rsid w:val="00A30269"/>
    <w:rsid w:val="00A51663"/>
    <w:rsid w:val="00A626E4"/>
    <w:rsid w:val="00A7306B"/>
    <w:rsid w:val="00AC7098"/>
    <w:rsid w:val="00AE7D58"/>
    <w:rsid w:val="00AF6459"/>
    <w:rsid w:val="00B06E26"/>
    <w:rsid w:val="00B07338"/>
    <w:rsid w:val="00B10126"/>
    <w:rsid w:val="00B11FC7"/>
    <w:rsid w:val="00B1761B"/>
    <w:rsid w:val="00B20FB6"/>
    <w:rsid w:val="00B31E0B"/>
    <w:rsid w:val="00B409E7"/>
    <w:rsid w:val="00B442C5"/>
    <w:rsid w:val="00B46A2F"/>
    <w:rsid w:val="00B51E7D"/>
    <w:rsid w:val="00B626A3"/>
    <w:rsid w:val="00B631C3"/>
    <w:rsid w:val="00B64BD9"/>
    <w:rsid w:val="00B73333"/>
    <w:rsid w:val="00B913A9"/>
    <w:rsid w:val="00BA4984"/>
    <w:rsid w:val="00BA675F"/>
    <w:rsid w:val="00BD5921"/>
    <w:rsid w:val="00BD662A"/>
    <w:rsid w:val="00BE6A81"/>
    <w:rsid w:val="00C01170"/>
    <w:rsid w:val="00C462B9"/>
    <w:rsid w:val="00C624A7"/>
    <w:rsid w:val="00C638CF"/>
    <w:rsid w:val="00C737C3"/>
    <w:rsid w:val="00C83F05"/>
    <w:rsid w:val="00C91775"/>
    <w:rsid w:val="00C92F7C"/>
    <w:rsid w:val="00C9496D"/>
    <w:rsid w:val="00C9611F"/>
    <w:rsid w:val="00CA1981"/>
    <w:rsid w:val="00CA31EE"/>
    <w:rsid w:val="00CC251F"/>
    <w:rsid w:val="00CC3C4C"/>
    <w:rsid w:val="00CD2A41"/>
    <w:rsid w:val="00D00949"/>
    <w:rsid w:val="00D2556E"/>
    <w:rsid w:val="00D33E3E"/>
    <w:rsid w:val="00D436F9"/>
    <w:rsid w:val="00D55D7D"/>
    <w:rsid w:val="00D6160D"/>
    <w:rsid w:val="00D6769A"/>
    <w:rsid w:val="00D705B9"/>
    <w:rsid w:val="00D840E3"/>
    <w:rsid w:val="00D85669"/>
    <w:rsid w:val="00D87103"/>
    <w:rsid w:val="00D97B97"/>
    <w:rsid w:val="00DA2328"/>
    <w:rsid w:val="00DD2F70"/>
    <w:rsid w:val="00DD5363"/>
    <w:rsid w:val="00E05F73"/>
    <w:rsid w:val="00E247B7"/>
    <w:rsid w:val="00E30BB7"/>
    <w:rsid w:val="00E42DE9"/>
    <w:rsid w:val="00E60B91"/>
    <w:rsid w:val="00E64F02"/>
    <w:rsid w:val="00E67FAB"/>
    <w:rsid w:val="00E91819"/>
    <w:rsid w:val="00E96C01"/>
    <w:rsid w:val="00EA6212"/>
    <w:rsid w:val="00ED7C4E"/>
    <w:rsid w:val="00EF5B0B"/>
    <w:rsid w:val="00F01499"/>
    <w:rsid w:val="00F15B8E"/>
    <w:rsid w:val="00F33301"/>
    <w:rsid w:val="00F4103A"/>
    <w:rsid w:val="00F42B22"/>
    <w:rsid w:val="00F552D7"/>
    <w:rsid w:val="00F575EC"/>
    <w:rsid w:val="00F756CD"/>
    <w:rsid w:val="00F8122D"/>
    <w:rsid w:val="00FB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86D0A53"/>
  <w15:chartTrackingRefBased/>
  <w15:docId w15:val="{94C75E5B-6D3F-4069-BBD3-B026CE6F9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29DC"/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29DC"/>
    <w:pPr>
      <w:keepNext/>
      <w:keepLines/>
      <w:numPr>
        <w:numId w:val="1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9DC"/>
    <w:pPr>
      <w:keepNext/>
      <w:keepLines/>
      <w:numPr>
        <w:ilvl w:val="1"/>
        <w:numId w:val="1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29DC"/>
    <w:pPr>
      <w:keepNext/>
      <w:keepLines/>
      <w:numPr>
        <w:ilvl w:val="2"/>
        <w:numId w:val="1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29DC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9DC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9DC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9DC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9DC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9DC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1929DC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9D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9D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7E071F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1929D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929DC"/>
    <w:rPr>
      <w:color w:val="44546A" w:themeColor="text2"/>
      <w:sz w:val="24"/>
      <w:szCs w:val="24"/>
    </w:rPr>
  </w:style>
  <w:style w:type="table" w:styleId="TableGrid">
    <w:name w:val="Table Grid"/>
    <w:basedOn w:val="TableNormal"/>
    <w:uiPriority w:val="39"/>
    <w:rsid w:val="007966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ubtleReference">
    <w:name w:val="Subtle Reference"/>
    <w:basedOn w:val="DefaultParagraphFont"/>
    <w:uiPriority w:val="31"/>
    <w:qFormat/>
    <w:rsid w:val="001929D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EF5B0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D5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E0B"/>
    <w:rPr>
      <w:lang w:val="hu-HU"/>
    </w:rPr>
  </w:style>
  <w:style w:type="paragraph" w:styleId="Footer">
    <w:name w:val="footer"/>
    <w:basedOn w:val="Normal"/>
    <w:link w:val="Foot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E0B"/>
    <w:rPr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1929DC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9DC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9DC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9DC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9DC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9DC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1929D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1929D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929D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9D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9DC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1929DC"/>
    <w:rPr>
      <w:b/>
      <w:bCs/>
    </w:rPr>
  </w:style>
  <w:style w:type="character" w:styleId="Emphasis">
    <w:name w:val="Emphasis"/>
    <w:basedOn w:val="DefaultParagraphFont"/>
    <w:uiPriority w:val="20"/>
    <w:qFormat/>
    <w:rsid w:val="001929DC"/>
    <w:rPr>
      <w:i/>
      <w:iCs/>
    </w:rPr>
  </w:style>
  <w:style w:type="paragraph" w:styleId="NoSpacing">
    <w:name w:val="No Spacing"/>
    <w:uiPriority w:val="1"/>
    <w:qFormat/>
    <w:rsid w:val="001929DC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1929DC"/>
    <w:rPr>
      <w:i/>
      <w:iC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1929D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929DC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929DC"/>
    <w:pPr>
      <w:outlineLvl w:val="9"/>
    </w:pPr>
  </w:style>
  <w:style w:type="paragraph" w:customStyle="1" w:styleId="Textbody">
    <w:name w:val="Text body"/>
    <w:basedOn w:val="Normal"/>
    <w:rsid w:val="0084093F"/>
    <w:pPr>
      <w:widowControl w:val="0"/>
      <w:tabs>
        <w:tab w:val="left" w:pos="709"/>
      </w:tabs>
      <w:suppressAutoHyphens/>
      <w:spacing w:after="120" w:line="276" w:lineRule="auto"/>
    </w:pPr>
    <w:rPr>
      <w:rFonts w:ascii="Times New Roman" w:eastAsia="SimSun" w:hAnsi="Times New Roman" w:cs="Mangal"/>
      <w:sz w:val="24"/>
      <w:szCs w:val="24"/>
      <w:lang w:val="en-GB" w:eastAsia="zh-CN" w:bidi="hi-IN"/>
    </w:rPr>
  </w:style>
  <w:style w:type="paragraph" w:styleId="TOC1">
    <w:name w:val="toc 1"/>
    <w:basedOn w:val="Normal"/>
    <w:next w:val="Normal"/>
    <w:autoRedefine/>
    <w:uiPriority w:val="39"/>
    <w:unhideWhenUsed/>
    <w:rsid w:val="004A400F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929DC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929DC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929D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929D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929D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929D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929D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929DC"/>
    <w:pPr>
      <w:spacing w:after="0"/>
      <w:ind w:left="176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91C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6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623"/>
    <w:rPr>
      <w:rFonts w:ascii="Segoe UI" w:hAnsi="Segoe UI" w:cs="Segoe UI"/>
      <w:sz w:val="18"/>
      <w:szCs w:val="18"/>
      <w:lang w:val="hu-HU"/>
    </w:rPr>
  </w:style>
  <w:style w:type="character" w:styleId="CommentReference">
    <w:name w:val="annotation reference"/>
    <w:basedOn w:val="DefaultParagraphFont"/>
    <w:uiPriority w:val="99"/>
    <w:semiHidden/>
    <w:unhideWhenUsed/>
    <w:rsid w:val="008028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281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2815"/>
    <w:rPr>
      <w:sz w:val="20"/>
      <w:szCs w:val="20"/>
      <w:lang w:val="hu-H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28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2815"/>
    <w:rPr>
      <w:b/>
      <w:bCs/>
      <w:sz w:val="20"/>
      <w:szCs w:val="20"/>
      <w:lang w:val="hu-HU"/>
    </w:rPr>
  </w:style>
  <w:style w:type="table" w:styleId="GridTable1Light">
    <w:name w:val="Grid Table 1 Light"/>
    <w:basedOn w:val="TableNormal"/>
    <w:uiPriority w:val="46"/>
    <w:rsid w:val="00596F8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9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3403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73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675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1879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6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21" Type="http://schemas.openxmlformats.org/officeDocument/2006/relationships/image" Target="media/image12.jpeg"/><Relationship Id="rId42" Type="http://schemas.openxmlformats.org/officeDocument/2006/relationships/image" Target="media/image33.tmp"/><Relationship Id="rId47" Type="http://schemas.openxmlformats.org/officeDocument/2006/relationships/image" Target="media/image38.jpeg"/><Relationship Id="rId63" Type="http://schemas.openxmlformats.org/officeDocument/2006/relationships/image" Target="media/image54.tmp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tmp"/><Relationship Id="rId16" Type="http://schemas.openxmlformats.org/officeDocument/2006/relationships/image" Target="media/image7.jpg"/><Relationship Id="rId11" Type="http://schemas.openxmlformats.org/officeDocument/2006/relationships/image" Target="media/image4.jpeg"/><Relationship Id="rId32" Type="http://schemas.openxmlformats.org/officeDocument/2006/relationships/image" Target="media/image23.tmp"/><Relationship Id="rId37" Type="http://schemas.openxmlformats.org/officeDocument/2006/relationships/image" Target="media/image28.tmp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tmp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yperlink" Target="https://www.digilentinc.com/Products/Detail.cfm?NavPath=2,400,1198&amp;Prod=ZYBO" TargetMode="External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tmp"/><Relationship Id="rId20" Type="http://schemas.openxmlformats.org/officeDocument/2006/relationships/image" Target="media/image11.jpg"/><Relationship Id="rId41" Type="http://schemas.openxmlformats.org/officeDocument/2006/relationships/image" Target="media/image32.jpeg"/><Relationship Id="rId54" Type="http://schemas.openxmlformats.org/officeDocument/2006/relationships/image" Target="media/image45.tmp"/><Relationship Id="rId62" Type="http://schemas.openxmlformats.org/officeDocument/2006/relationships/image" Target="media/image53.jpeg"/><Relationship Id="rId70" Type="http://schemas.openxmlformats.org/officeDocument/2006/relationships/image" Target="media/image61.tmp"/><Relationship Id="rId75" Type="http://schemas.openxmlformats.org/officeDocument/2006/relationships/image" Target="media/image66.jpeg"/><Relationship Id="rId83" Type="http://schemas.openxmlformats.org/officeDocument/2006/relationships/image" Target="media/image74.tmp"/><Relationship Id="rId88" Type="http://schemas.openxmlformats.org/officeDocument/2006/relationships/image" Target="media/image79.png"/><Relationship Id="rId91" Type="http://schemas.openxmlformats.org/officeDocument/2006/relationships/image" Target="media/image82.tmp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mp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g"/><Relationship Id="rId31" Type="http://schemas.openxmlformats.org/officeDocument/2006/relationships/image" Target="media/image22.png"/><Relationship Id="rId44" Type="http://schemas.openxmlformats.org/officeDocument/2006/relationships/image" Target="media/image35.tmp"/><Relationship Id="rId52" Type="http://schemas.openxmlformats.org/officeDocument/2006/relationships/image" Target="media/image43.tmp"/><Relationship Id="rId60" Type="http://schemas.openxmlformats.org/officeDocument/2006/relationships/image" Target="media/image51.tmp"/><Relationship Id="rId65" Type="http://schemas.openxmlformats.org/officeDocument/2006/relationships/image" Target="media/image56.tmp"/><Relationship Id="rId73" Type="http://schemas.openxmlformats.org/officeDocument/2006/relationships/image" Target="media/image64.jpg"/><Relationship Id="rId78" Type="http://schemas.openxmlformats.org/officeDocument/2006/relationships/image" Target="media/image69.png"/><Relationship Id="rId81" Type="http://schemas.openxmlformats.org/officeDocument/2006/relationships/image" Target="media/image72.tmp"/><Relationship Id="rId86" Type="http://schemas.openxmlformats.org/officeDocument/2006/relationships/image" Target="media/image77.png"/><Relationship Id="rId94" Type="http://schemas.openxmlformats.org/officeDocument/2006/relationships/hyperlink" Target="http://www.xilinx.com/support/documentation/data_sheets/ds312.pdf" TargetMode="External"/><Relationship Id="rId9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microsoft.com/office/2011/relationships/commentsExtended" Target="commentsExtended.xml"/><Relationship Id="rId18" Type="http://schemas.openxmlformats.org/officeDocument/2006/relationships/image" Target="media/image9.jpg"/><Relationship Id="rId39" Type="http://schemas.openxmlformats.org/officeDocument/2006/relationships/image" Target="media/image30.tmp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jp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61" Type="http://schemas.openxmlformats.org/officeDocument/2006/relationships/image" Target="media/image52.jpg"/><Relationship Id="rId82" Type="http://schemas.openxmlformats.org/officeDocument/2006/relationships/image" Target="media/image73.tmp"/><Relationship Id="rId19" Type="http://schemas.openxmlformats.org/officeDocument/2006/relationships/image" Target="media/image10.jpeg"/><Relationship Id="rId14" Type="http://schemas.openxmlformats.org/officeDocument/2006/relationships/image" Target="media/image5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hyperlink" Target="http://www.ms.sapientia.ro/~martonl/MartonL_Education.htm#Control_Engineering_I" TargetMode="External"/><Relationship Id="rId98" Type="http://schemas.microsoft.com/office/2011/relationships/people" Target="peop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3DD"/>
    <w:rsid w:val="00CA3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A33D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C9AD8-03DB-4F9B-9EE0-9AEF5861D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8166</TotalTime>
  <Pages>39</Pages>
  <Words>5522</Words>
  <Characters>31478</Characters>
  <Application>Microsoft Office Word</Application>
  <DocSecurity>0</DocSecurity>
  <Lines>262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laca</dc:creator>
  <cp:keywords/>
  <dc:description/>
  <cp:lastModifiedBy>laca</cp:lastModifiedBy>
  <cp:revision>63</cp:revision>
  <dcterms:created xsi:type="dcterms:W3CDTF">2015-03-31T20:21:00Z</dcterms:created>
  <dcterms:modified xsi:type="dcterms:W3CDTF">2015-04-17T01:20:00Z</dcterms:modified>
</cp:coreProperties>
</file>